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F201F" w14:textId="0BDD4D09" w:rsidR="00921B7E" w:rsidRPr="0060258A" w:rsidRDefault="00921B7E" w:rsidP="00921B7E">
      <w:pPr>
        <w:spacing w:line="480" w:lineRule="auto"/>
        <w:jc w:val="both"/>
        <w:rPr>
          <w:rFonts w:ascii="Times New Roman" w:hAnsi="Times New Roman" w:cs="Times New Roman"/>
          <w:b/>
          <w:color w:val="000000" w:themeColor="text1"/>
          <w:sz w:val="28"/>
        </w:rPr>
      </w:pPr>
      <w:r w:rsidRPr="0060258A">
        <w:rPr>
          <w:rFonts w:ascii="Times New Roman" w:hAnsi="Times New Roman" w:cs="Times New Roman"/>
          <w:b/>
          <w:color w:val="000000" w:themeColor="text1"/>
          <w:sz w:val="28"/>
        </w:rPr>
        <w:t>Results</w:t>
      </w:r>
    </w:p>
    <w:p w14:paraId="2A4E8271" w14:textId="77777777" w:rsidR="008809C6" w:rsidRPr="0060258A" w:rsidRDefault="008809C6" w:rsidP="00921B7E">
      <w:pPr>
        <w:spacing w:line="480" w:lineRule="auto"/>
        <w:jc w:val="both"/>
        <w:rPr>
          <w:rFonts w:ascii="Times New Roman" w:hAnsi="Times New Roman" w:cs="Times New Roman"/>
          <w:b/>
          <w:color w:val="000000" w:themeColor="text1"/>
        </w:rPr>
      </w:pPr>
    </w:p>
    <w:p w14:paraId="0B9D3D8A" w14:textId="20EF0271" w:rsidR="008809C6" w:rsidRPr="0060258A" w:rsidRDefault="00D23BD3" w:rsidP="00921B7E">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t>Local disinhibition decision model (LDDM)</w:t>
      </w:r>
    </w:p>
    <w:p w14:paraId="64D87529" w14:textId="77777777" w:rsidR="00B916C6" w:rsidRPr="0060258A" w:rsidRDefault="00B916C6" w:rsidP="008809C6">
      <w:pPr>
        <w:spacing w:line="480" w:lineRule="auto"/>
        <w:jc w:val="both"/>
        <w:rPr>
          <w:rFonts w:ascii="Times New Roman" w:hAnsi="Times New Roman" w:cs="Times New Roman"/>
          <w:color w:val="000000" w:themeColor="text1"/>
        </w:rPr>
      </w:pPr>
    </w:p>
    <w:p w14:paraId="5D2E893F" w14:textId="51BC2DC6" w:rsidR="00A62EE2" w:rsidRPr="0060258A" w:rsidRDefault="000C7FAB" w:rsidP="00A62EE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To develop an integrated circuit model of decision making, we systematically tested a series of models incorporating the core elements of existing models, namely divisive gain control, recurrent excitation, and mutual competition </w:t>
      </w:r>
      <w:r w:rsidR="00DB78E8" w:rsidRPr="0060258A">
        <w:rPr>
          <w:rFonts w:ascii="Times New Roman" w:hAnsi="Times New Roman" w:cs="Times New Roman"/>
          <w:color w:val="000000" w:themeColor="text1"/>
        </w:rPr>
        <w:t>(</w:t>
      </w:r>
      <w:r w:rsidR="00A539E5" w:rsidRPr="00A539E5">
        <w:rPr>
          <w:rFonts w:ascii="Times New Roman" w:hAnsi="Times New Roman" w:cs="Times New Roman"/>
          <w:b/>
          <w:color w:val="000000" w:themeColor="text1"/>
        </w:rPr>
        <w:t>Fig</w:t>
      </w:r>
      <w:r w:rsidR="00A539E5">
        <w:rPr>
          <w:rFonts w:ascii="Times New Roman" w:hAnsi="Times New Roman" w:cs="Times New Roman"/>
          <w:b/>
          <w:color w:val="000000" w:themeColor="text1"/>
        </w:rPr>
        <w:t>.</w:t>
      </w:r>
      <w:r w:rsidR="00A539E5" w:rsidRPr="00A539E5">
        <w:rPr>
          <w:rFonts w:ascii="Times New Roman" w:hAnsi="Times New Roman" w:cs="Times New Roman"/>
          <w:b/>
          <w:color w:val="000000" w:themeColor="text1"/>
        </w:rPr>
        <w:t xml:space="preserve"> 2-figure supplement 1</w:t>
      </w:r>
      <w:r w:rsidR="00BD4910" w:rsidRPr="00BD4910">
        <w:rPr>
          <w:rFonts w:ascii="Times New Roman" w:hAnsi="Times New Roman" w:cs="Times New Roman"/>
          <w:color w:val="000000" w:themeColor="text1"/>
        </w:rPr>
        <w:t>;</w:t>
      </w:r>
      <w:r w:rsidR="00F218F0">
        <w:rPr>
          <w:rFonts w:ascii="Times New Roman" w:hAnsi="Times New Roman" w:cs="Times New Roman"/>
          <w:color w:val="000000" w:themeColor="text1"/>
        </w:rPr>
        <w:t xml:space="preserve"> see</w:t>
      </w:r>
      <w:r w:rsidR="00236DFD">
        <w:rPr>
          <w:rFonts w:ascii="Times New Roman" w:hAnsi="Times New Roman" w:cs="Times New Roman"/>
          <w:color w:val="000000" w:themeColor="text1"/>
        </w:rPr>
        <w:t xml:space="preserve"> </w:t>
      </w:r>
      <w:r w:rsidR="00BD4910">
        <w:rPr>
          <w:rFonts w:ascii="Times New Roman" w:hAnsi="Times New Roman" w:cs="Times New Roman"/>
          <w:b/>
          <w:color w:val="000000" w:themeColor="text1"/>
        </w:rPr>
        <w:t>Methods</w:t>
      </w:r>
      <w:r w:rsidR="00203247">
        <w:rPr>
          <w:rFonts w:ascii="Times New Roman" w:hAnsi="Times New Roman" w:cs="Times New Roman"/>
          <w:b/>
          <w:color w:val="000000" w:themeColor="text1"/>
        </w:rPr>
        <w:t xml:space="preserve"> </w:t>
      </w:r>
      <w:r w:rsidR="00203247" w:rsidRPr="00203247">
        <w:rPr>
          <w:rFonts w:ascii="Times New Roman" w:hAnsi="Times New Roman" w:cs="Times New Roman"/>
          <w:i/>
          <w:color w:val="000000" w:themeColor="text1"/>
        </w:rPr>
        <w:t>Motifs tested and compared for normalized coding and winner-take-all choice</w:t>
      </w:r>
      <w:r w:rsidR="00FE60D7">
        <w:rPr>
          <w:rFonts w:ascii="Times New Roman" w:hAnsi="Times New Roman" w:cs="Times New Roman"/>
          <w:color w:val="000000" w:themeColor="text1"/>
        </w:rPr>
        <w:t xml:space="preserve"> for the </w:t>
      </w:r>
      <w:r w:rsidR="00041FBB">
        <w:rPr>
          <w:rFonts w:ascii="Times New Roman" w:hAnsi="Times New Roman" w:cs="Times New Roman"/>
          <w:color w:val="000000" w:themeColor="text1"/>
        </w:rPr>
        <w:t xml:space="preserve">analysis </w:t>
      </w:r>
      <w:r w:rsidR="00FE60D7">
        <w:rPr>
          <w:rFonts w:ascii="Times New Roman" w:hAnsi="Times New Roman" w:cs="Times New Roman"/>
          <w:color w:val="000000" w:themeColor="text1"/>
        </w:rPr>
        <w:t>details)</w:t>
      </w:r>
      <w:r w:rsidRPr="0060258A">
        <w:rPr>
          <w:rFonts w:ascii="Times New Roman" w:hAnsi="Times New Roman" w:cs="Times New Roman"/>
          <w:color w:val="000000" w:themeColor="text1"/>
        </w:rPr>
        <w:t>.</w:t>
      </w:r>
      <w:r w:rsidR="00DB78E8"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This analysis</w:t>
      </w:r>
      <w:r w:rsidR="00155EF1" w:rsidRPr="0060258A">
        <w:rPr>
          <w:rFonts w:ascii="Times New Roman" w:hAnsi="Times New Roman" w:cs="Times New Roman"/>
          <w:color w:val="000000" w:themeColor="text1"/>
        </w:rPr>
        <w:t xml:space="preserve"> identified </w:t>
      </w:r>
      <w:r w:rsidR="00155EF1" w:rsidRPr="0060258A">
        <w:rPr>
          <w:rFonts w:ascii="Times New Roman" w:hAnsi="Times New Roman" w:cs="Times New Roman"/>
          <w:i/>
          <w:color w:val="000000" w:themeColor="text1"/>
        </w:rPr>
        <w:t>local disinhibition</w:t>
      </w:r>
      <w:r w:rsidR="00155EF1"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a</w:t>
      </w:r>
      <w:r w:rsidR="00155EF1" w:rsidRPr="0060258A">
        <w:rPr>
          <w:rFonts w:ascii="Times New Roman" w:hAnsi="Times New Roman" w:cs="Times New Roman"/>
          <w:color w:val="000000" w:themeColor="text1"/>
        </w:rPr>
        <w:t xml:space="preserve">s </w:t>
      </w:r>
      <w:r w:rsidR="00A62EE2" w:rsidRPr="0060258A">
        <w:rPr>
          <w:rFonts w:ascii="Times New Roman" w:hAnsi="Times New Roman" w:cs="Times New Roman"/>
          <w:color w:val="000000" w:themeColor="text1"/>
        </w:rPr>
        <w:t>the</w:t>
      </w:r>
      <w:r w:rsidR="00155EF1" w:rsidRPr="0060258A">
        <w:rPr>
          <w:rFonts w:ascii="Times New Roman" w:hAnsi="Times New Roman" w:cs="Times New Roman"/>
          <w:color w:val="000000" w:themeColor="text1"/>
        </w:rPr>
        <w:t xml:space="preserve"> crucial component </w:t>
      </w:r>
      <w:r w:rsidR="00FC70DC" w:rsidRPr="0060258A">
        <w:rPr>
          <w:rFonts w:ascii="Times New Roman" w:hAnsi="Times New Roman" w:cs="Times New Roman"/>
          <w:color w:val="000000" w:themeColor="text1"/>
        </w:rPr>
        <w:t>that</w:t>
      </w:r>
      <w:r w:rsidR="00186A0D"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can integrate</w:t>
      </w:r>
      <w:r w:rsidR="00186A0D" w:rsidRPr="0060258A">
        <w:rPr>
          <w:rFonts w:ascii="Times New Roman" w:hAnsi="Times New Roman" w:cs="Times New Roman"/>
          <w:color w:val="000000" w:themeColor="text1"/>
        </w:rPr>
        <w:t xml:space="preserve"> </w:t>
      </w:r>
      <w:r w:rsidR="00155EF1" w:rsidRPr="0060258A">
        <w:rPr>
          <w:rFonts w:ascii="Times New Roman" w:hAnsi="Times New Roman" w:cs="Times New Roman"/>
          <w:color w:val="000000" w:themeColor="text1"/>
        </w:rPr>
        <w:t xml:space="preserve">mutual competition </w:t>
      </w:r>
      <w:r w:rsidR="00A62EE2" w:rsidRPr="0060258A">
        <w:rPr>
          <w:rFonts w:ascii="Times New Roman" w:hAnsi="Times New Roman" w:cs="Times New Roman"/>
          <w:color w:val="000000" w:themeColor="text1"/>
        </w:rPr>
        <w:t>and value normalization within</w:t>
      </w:r>
      <w:r w:rsidR="00155EF1" w:rsidRPr="0060258A">
        <w:rPr>
          <w:rFonts w:ascii="Times New Roman" w:hAnsi="Times New Roman" w:cs="Times New Roman"/>
          <w:color w:val="000000" w:themeColor="text1"/>
        </w:rPr>
        <w:t xml:space="preserve"> the </w:t>
      </w:r>
      <w:r w:rsidR="00A62EE2" w:rsidRPr="0060258A">
        <w:rPr>
          <w:rFonts w:ascii="Times New Roman" w:hAnsi="Times New Roman" w:cs="Times New Roman"/>
          <w:color w:val="000000" w:themeColor="text1"/>
        </w:rPr>
        <w:t xml:space="preserve">existing circuit </w:t>
      </w:r>
      <w:r w:rsidR="00484EC9" w:rsidRPr="0060258A">
        <w:rPr>
          <w:rFonts w:ascii="Times New Roman" w:hAnsi="Times New Roman" w:cs="Times New Roman"/>
          <w:color w:val="000000" w:themeColor="text1"/>
        </w:rPr>
        <w:t>architecture</w:t>
      </w:r>
      <w:r w:rsidR="00155EF1" w:rsidRPr="0060258A">
        <w:rPr>
          <w:rFonts w:ascii="Times New Roman" w:hAnsi="Times New Roman" w:cs="Times New Roman"/>
          <w:color w:val="000000" w:themeColor="text1"/>
        </w:rPr>
        <w:t xml:space="preserve"> of DNM. </w:t>
      </w:r>
      <w:r w:rsidR="00A62EE2" w:rsidRPr="0060258A">
        <w:rPr>
          <w:rFonts w:ascii="Times New Roman" w:hAnsi="Times New Roman" w:cs="Times New Roman"/>
          <w:color w:val="000000" w:themeColor="text1"/>
        </w:rPr>
        <w:t xml:space="preserve">In the rest of this paper, we focus on the novel </w:t>
      </w:r>
      <w:del w:id="0" w:author="Bo Shen" w:date="2023-01-20T16:38:00Z">
        <w:r w:rsidR="000D4D32" w:rsidRPr="0060258A" w:rsidDel="00F05E1F">
          <w:rPr>
            <w:rFonts w:ascii="Times New Roman" w:hAnsi="Times New Roman" w:cs="Times New Roman"/>
            <w:color w:val="000000" w:themeColor="text1"/>
          </w:rPr>
          <w:delText xml:space="preserve">disinhibitory hybrid model </w:delText>
        </w:r>
        <w:r w:rsidR="00A62EE2" w:rsidRPr="0060258A" w:rsidDel="00F05E1F">
          <w:rPr>
            <w:rFonts w:ascii="Times New Roman" w:hAnsi="Times New Roman" w:cs="Times New Roman"/>
            <w:color w:val="000000" w:themeColor="text1"/>
          </w:rPr>
          <w:delText>(</w:delText>
        </w:r>
      </w:del>
      <w:r w:rsidR="00A62EE2" w:rsidRPr="0060258A">
        <w:rPr>
          <w:rFonts w:ascii="Times New Roman" w:hAnsi="Times New Roman" w:cs="Times New Roman"/>
          <w:color w:val="000000" w:themeColor="text1"/>
        </w:rPr>
        <w:t>local disinhibition decision model</w:t>
      </w:r>
      <w:ins w:id="1" w:author="Bo Shen" w:date="2023-01-20T16:38:00Z">
        <w:r w:rsidR="00F05E1F">
          <w:rPr>
            <w:rFonts w:ascii="Times New Roman" w:hAnsi="Times New Roman" w:cs="Times New Roman"/>
            <w:color w:val="000000" w:themeColor="text1"/>
          </w:rPr>
          <w:t xml:space="preserve"> (</w:t>
        </w:r>
      </w:ins>
      <w:del w:id="2" w:author="Bo Shen" w:date="2023-01-20T16:38:00Z">
        <w:r w:rsidR="00A62EE2" w:rsidRPr="0060258A" w:rsidDel="00F05E1F">
          <w:rPr>
            <w:rFonts w:ascii="Times New Roman" w:hAnsi="Times New Roman" w:cs="Times New Roman"/>
            <w:color w:val="000000" w:themeColor="text1"/>
          </w:rPr>
          <w:delText xml:space="preserve">, </w:delText>
        </w:r>
      </w:del>
      <w:r w:rsidR="00A62EE2" w:rsidRPr="0060258A">
        <w:rPr>
          <w:rFonts w:ascii="Times New Roman" w:hAnsi="Times New Roman" w:cs="Times New Roman"/>
          <w:color w:val="000000" w:themeColor="text1"/>
        </w:rPr>
        <w:t xml:space="preserve">hereafter LDDM). </w:t>
      </w:r>
    </w:p>
    <w:p w14:paraId="1FE9EBF3" w14:textId="77777777" w:rsidR="00BD5C50" w:rsidRPr="0060258A" w:rsidRDefault="00BD5C50" w:rsidP="008809C6">
      <w:pPr>
        <w:spacing w:line="480" w:lineRule="auto"/>
        <w:jc w:val="both"/>
        <w:rPr>
          <w:rFonts w:ascii="Times New Roman" w:hAnsi="Times New Roman" w:cs="Times New Roman"/>
          <w:color w:val="000000" w:themeColor="text1"/>
        </w:rPr>
      </w:pPr>
    </w:p>
    <w:p w14:paraId="3412FE3D" w14:textId="1A9CABC5" w:rsidR="008357FA" w:rsidRPr="0060258A" w:rsidRDefault="008809C6"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In </w:t>
      </w:r>
      <w:r w:rsidR="008357FA" w:rsidRPr="0060258A">
        <w:rPr>
          <w:rFonts w:ascii="Times New Roman" w:hAnsi="Times New Roman" w:cs="Times New Roman"/>
          <w:color w:val="000000" w:themeColor="text1"/>
        </w:rPr>
        <w:t>the LDDM</w:t>
      </w:r>
      <w:r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Fig. 2</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an option-specific disinhibitory</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 receives input from its associated </w:t>
      </w:r>
      <w:r w:rsidR="008357FA" w:rsidRPr="0060258A">
        <w:rPr>
          <w:rFonts w:ascii="Times New Roman" w:hAnsi="Times New Roman" w:cs="Times New Roman"/>
          <w:color w:val="000000" w:themeColor="text1"/>
        </w:rPr>
        <w:t xml:space="preserve">excitatory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 and inhibits the </w:t>
      </w:r>
      <w:r w:rsidR="008357FA" w:rsidRPr="0060258A">
        <w:rPr>
          <w:rFonts w:ascii="Times New Roman" w:hAnsi="Times New Roman" w:cs="Times New Roman"/>
          <w:color w:val="000000" w:themeColor="text1"/>
        </w:rPr>
        <w:t xml:space="preserve">inhibitory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unit in the local sub-circuit. Biased disinhibition – via different value inputs to option-selective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units – can thus </w:t>
      </w:r>
      <w:ins w:id="3" w:author="Bo Shen" w:date="2023-01-20T16:43:00Z">
        <w:r w:rsidR="00C36D2F">
          <w:rPr>
            <w:rFonts w:ascii="Times New Roman" w:hAnsi="Times New Roman" w:cs="Times New Roman"/>
            <w:color w:val="000000" w:themeColor="text1"/>
          </w:rPr>
          <w:t xml:space="preserve">selectively </w:t>
        </w:r>
      </w:ins>
      <w:del w:id="4" w:author="Bo Shen" w:date="2023-01-20T16:40:00Z">
        <w:r w:rsidRPr="0060258A" w:rsidDel="00F05E1F">
          <w:rPr>
            <w:rFonts w:ascii="Times New Roman" w:hAnsi="Times New Roman" w:cs="Times New Roman"/>
            <w:color w:val="000000" w:themeColor="text1"/>
          </w:rPr>
          <w:delText xml:space="preserve">introduce </w:delText>
        </w:r>
      </w:del>
      <w:ins w:id="5" w:author="Bo Shen" w:date="2023-01-20T16:40:00Z">
        <w:r w:rsidR="00F05E1F">
          <w:rPr>
            <w:rFonts w:ascii="Times New Roman" w:hAnsi="Times New Roman" w:cs="Times New Roman"/>
            <w:color w:val="000000" w:themeColor="text1"/>
          </w:rPr>
          <w:t>release the gain control on the local circuits,</w:t>
        </w:r>
        <w:r w:rsidR="00F05E1F" w:rsidRPr="0060258A">
          <w:rPr>
            <w:rFonts w:ascii="Times New Roman" w:hAnsi="Times New Roman" w:cs="Times New Roman"/>
            <w:color w:val="000000" w:themeColor="text1"/>
          </w:rPr>
          <w:t xml:space="preserve"> </w:t>
        </w:r>
      </w:ins>
      <w:del w:id="6" w:author="Bo Shen" w:date="2023-01-20T16:40:00Z">
        <w:r w:rsidRPr="0060258A" w:rsidDel="00F05E1F">
          <w:rPr>
            <w:rFonts w:ascii="Times New Roman" w:hAnsi="Times New Roman" w:cs="Times New Roman"/>
            <w:color w:val="000000" w:themeColor="text1"/>
          </w:rPr>
          <w:delText xml:space="preserve">an effective asymmetry to global inhibition, </w:delText>
        </w:r>
      </w:del>
      <w:r w:rsidRPr="0060258A">
        <w:rPr>
          <w:rFonts w:ascii="Times New Roman" w:hAnsi="Times New Roman" w:cs="Times New Roman"/>
          <w:color w:val="000000" w:themeColor="text1"/>
        </w:rPr>
        <w:t>generating an unbalanced gain control between local and opponent circuits and leading to WTA competition.</w:t>
      </w:r>
      <w:r w:rsidR="008357FA" w:rsidRPr="0060258A">
        <w:rPr>
          <w:rFonts w:ascii="Times New Roman" w:hAnsi="Times New Roman" w:cs="Times New Roman"/>
          <w:color w:val="000000" w:themeColor="text1"/>
          <w:sz w:val="32"/>
          <w:szCs w:val="32"/>
        </w:rPr>
        <w:t xml:space="preserve"> </w:t>
      </w:r>
      <w:r w:rsidR="008357FA" w:rsidRPr="0060258A">
        <w:rPr>
          <w:rFonts w:ascii="Times New Roman" w:hAnsi="Times New Roman" w:cs="Times New Roman"/>
          <w:color w:val="000000" w:themeColor="text1"/>
        </w:rPr>
        <w:t xml:space="preserve">In this model, the network shifts from value coding to WTA competition regimes in response to an onset of disinhibition (controlled by the </w:t>
      </w:r>
      <w:r w:rsidR="00323E99" w:rsidRPr="0060258A">
        <w:rPr>
          <w:rFonts w:ascii="Times New Roman" w:hAnsi="Times New Roman" w:cs="Times New Roman"/>
          <w:color w:val="000000" w:themeColor="text1"/>
        </w:rPr>
        <w:t xml:space="preserve">coupling strength between </w:t>
      </w:r>
      <w:r w:rsidR="0059273D" w:rsidRPr="0060258A">
        <w:rPr>
          <w:rFonts w:ascii="Times New Roman" w:hAnsi="Times New Roman" w:cs="Times New Roman"/>
          <w:i/>
          <w:color w:val="000000" w:themeColor="text1"/>
        </w:rPr>
        <w:t>R</w:t>
      </w:r>
      <w:r w:rsidR="00323E99" w:rsidRPr="0060258A">
        <w:rPr>
          <w:rFonts w:ascii="Times New Roman" w:hAnsi="Times New Roman" w:cs="Times New Roman"/>
          <w:color w:val="000000" w:themeColor="text1"/>
        </w:rPr>
        <w:t xml:space="preserve"> and</w:t>
      </w:r>
      <w:r w:rsidR="0000171F" w:rsidRPr="0060258A">
        <w:rPr>
          <w:rFonts w:ascii="Times New Roman" w:hAnsi="Times New Roman" w:cs="Times New Roman"/>
          <w:i/>
          <w:color w:val="000000" w:themeColor="text1"/>
        </w:rPr>
        <w:t xml:space="preserve"> D</w:t>
      </w:r>
      <w:r w:rsidR="008357FA" w:rsidRPr="0060258A">
        <w:rPr>
          <w:rFonts w:ascii="Times New Roman" w:hAnsi="Times New Roman" w:cs="Times New Roman"/>
          <w:color w:val="000000" w:themeColor="text1"/>
        </w:rPr>
        <w:t>).</w:t>
      </w:r>
      <w:r w:rsidR="0000171F" w:rsidRPr="0060258A">
        <w:rPr>
          <w:rFonts w:ascii="Times New Roman" w:hAnsi="Times New Roman" w:cs="Times New Roman"/>
          <w:i/>
          <w:color w:val="000000" w:themeColor="text1"/>
        </w:rPr>
        <w:t xml:space="preserve"> </w:t>
      </w:r>
      <w:r w:rsidR="00654BA9" w:rsidRPr="0060258A">
        <w:rPr>
          <w:rFonts w:ascii="Times New Roman" w:hAnsi="Times New Roman" w:cs="Times New Roman"/>
          <w:color w:val="000000" w:themeColor="text1"/>
        </w:rPr>
        <w:t xml:space="preserve">With zero or weak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26577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BC55DF"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the circuit preserves normalized value coding</w:t>
      </w:r>
      <w:r w:rsidR="00BC55DF" w:rsidRPr="0060258A">
        <w:rPr>
          <w:rFonts w:ascii="Times New Roman" w:hAnsi="Times New Roman" w:cs="Times New Roman"/>
          <w:color w:val="000000" w:themeColor="text1"/>
        </w:rPr>
        <w:t xml:space="preserve"> </w:t>
      </w:r>
      <w:r w:rsidR="000D4D32" w:rsidRPr="0060258A">
        <w:rPr>
          <w:rFonts w:ascii="Times New Roman" w:hAnsi="Times New Roman" w:cs="Times New Roman"/>
          <w:color w:val="000000" w:themeColor="text1"/>
        </w:rPr>
        <w:t>consistent with the</w:t>
      </w:r>
      <w:r w:rsidR="00BC55DF" w:rsidRPr="0060258A">
        <w:rPr>
          <w:rFonts w:ascii="Times New Roman" w:hAnsi="Times New Roman" w:cs="Times New Roman"/>
          <w:color w:val="000000" w:themeColor="text1"/>
        </w:rPr>
        <w:t xml:space="preserve"> DNM; </w:t>
      </w:r>
      <w:r w:rsidR="007975F1" w:rsidRPr="0060258A">
        <w:rPr>
          <w:rFonts w:ascii="Times New Roman" w:hAnsi="Times New Roman" w:cs="Times New Roman"/>
          <w:color w:val="000000" w:themeColor="text1"/>
        </w:rPr>
        <w:t xml:space="preserve">with </w:t>
      </w:r>
      <w:r w:rsidR="001C2CC8" w:rsidRPr="0060258A">
        <w:rPr>
          <w:rFonts w:ascii="Times New Roman" w:hAnsi="Times New Roman" w:cs="Times New Roman"/>
          <w:color w:val="000000" w:themeColor="text1"/>
        </w:rPr>
        <w:t>s</w:t>
      </w:r>
      <w:r w:rsidR="00654BA9" w:rsidRPr="0060258A">
        <w:rPr>
          <w:rFonts w:ascii="Times New Roman" w:hAnsi="Times New Roman" w:cs="Times New Roman"/>
          <w:color w:val="000000" w:themeColor="text1"/>
        </w:rPr>
        <w:t xml:space="preserve">trong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7975F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7975F1" w:rsidRPr="0060258A">
        <w:rPr>
          <w:rFonts w:ascii="Times New Roman" w:hAnsi="Times New Roman" w:cs="Times New Roman"/>
          <w:color w:val="000000" w:themeColor="text1"/>
        </w:rPr>
        <w:t>,</w:t>
      </w:r>
      <w:r w:rsidR="00DA307F" w:rsidRPr="0060258A">
        <w:rPr>
          <w:rFonts w:ascii="Times New Roman" w:hAnsi="Times New Roman" w:cs="Times New Roman"/>
          <w:color w:val="000000" w:themeColor="text1"/>
        </w:rPr>
        <w:t xml:space="preserve"> </w:t>
      </w:r>
      <w:r w:rsidR="007975F1" w:rsidRPr="0060258A">
        <w:rPr>
          <w:rFonts w:ascii="Times New Roman" w:hAnsi="Times New Roman" w:cs="Times New Roman"/>
          <w:color w:val="000000" w:themeColor="text1"/>
        </w:rPr>
        <w:t xml:space="preserve">the circuit </w:t>
      </w:r>
      <w:r w:rsidR="001C2CC8" w:rsidRPr="0060258A">
        <w:rPr>
          <w:rFonts w:ascii="Times New Roman" w:hAnsi="Times New Roman" w:cs="Times New Roman"/>
          <w:color w:val="000000" w:themeColor="text1"/>
        </w:rPr>
        <w:t>switches to</w:t>
      </w:r>
      <w:r w:rsidR="00654BA9" w:rsidRPr="0060258A">
        <w:rPr>
          <w:rFonts w:ascii="Times New Roman" w:hAnsi="Times New Roman" w:cs="Times New Roman"/>
          <w:color w:val="000000" w:themeColor="text1"/>
        </w:rPr>
        <w:t xml:space="preserve"> </w:t>
      </w:r>
      <w:r w:rsidR="00DC545D" w:rsidRPr="0060258A">
        <w:rPr>
          <w:rFonts w:ascii="Times New Roman" w:hAnsi="Times New Roman" w:cs="Times New Roman"/>
          <w:color w:val="000000" w:themeColor="text1"/>
        </w:rPr>
        <w:t>a</w:t>
      </w:r>
      <w:r w:rsidR="00654BA9" w:rsidRPr="0060258A">
        <w:rPr>
          <w:rFonts w:ascii="Times New Roman" w:hAnsi="Times New Roman" w:cs="Times New Roman"/>
          <w:color w:val="000000" w:themeColor="text1"/>
        </w:rPr>
        <w:t xml:space="preserve"> state of WTA selection</w:t>
      </w:r>
      <w:r w:rsidR="00025DF1" w:rsidRPr="0060258A">
        <w:rPr>
          <w:rFonts w:ascii="Times New Roman" w:hAnsi="Times New Roman" w:cs="Times New Roman"/>
          <w:color w:val="000000" w:themeColor="text1"/>
        </w:rPr>
        <w:t xml:space="preserve"> (</w:t>
      </w:r>
      <w:r w:rsidR="00686FD7"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686FD7" w:rsidRPr="0060258A">
        <w:rPr>
          <w:rFonts w:ascii="Times New Roman" w:hAnsi="Times New Roman" w:cs="Times New Roman"/>
          <w:b/>
          <w:color w:val="000000" w:themeColor="text1"/>
        </w:rPr>
        <w:t xml:space="preserve"> 2B</w:t>
      </w:r>
      <w:r w:rsidR="00025DF1" w:rsidRPr="0060258A">
        <w:rPr>
          <w:rFonts w:ascii="Times New Roman" w:hAnsi="Times New Roman" w:cs="Times New Roman"/>
          <w:color w:val="000000" w:themeColor="text1"/>
        </w:rPr>
        <w:t>)</w:t>
      </w:r>
      <w:r w:rsidR="00654BA9" w:rsidRPr="0060258A">
        <w:rPr>
          <w:rFonts w:ascii="Times New Roman" w:hAnsi="Times New Roman" w:cs="Times New Roman"/>
          <w:color w:val="000000" w:themeColor="text1"/>
        </w:rPr>
        <w:t xml:space="preserve">. </w:t>
      </w:r>
      <w:r w:rsidR="005C789B" w:rsidRPr="0060258A">
        <w:rPr>
          <w:rFonts w:ascii="Times New Roman" w:hAnsi="Times New Roman" w:cs="Times New Roman"/>
          <w:color w:val="000000" w:themeColor="text1"/>
        </w:rPr>
        <w:t>Inhibitory units</w:t>
      </w:r>
      <w:r w:rsidR="009B466B" w:rsidRPr="0060258A">
        <w:rPr>
          <w:rFonts w:ascii="Times New Roman" w:hAnsi="Times New Roman" w:cs="Times New Roman"/>
          <w:color w:val="000000" w:themeColor="text1"/>
        </w:rPr>
        <w:t>, as a result,</w:t>
      </w:r>
      <w:r w:rsidR="00170BAF" w:rsidRPr="0060258A">
        <w:rPr>
          <w:rFonts w:ascii="Times New Roman" w:hAnsi="Times New Roman" w:cs="Times New Roman"/>
          <w:color w:val="000000" w:themeColor="text1"/>
        </w:rPr>
        <w:t xml:space="preserve"> dynamically switch from</w:t>
      </w:r>
      <w:r w:rsidR="003A2E5C" w:rsidRPr="0060258A">
        <w:rPr>
          <w:rFonts w:ascii="Times New Roman" w:hAnsi="Times New Roman" w:cs="Times New Roman"/>
          <w:color w:val="000000" w:themeColor="text1"/>
        </w:rPr>
        <w:t xml:space="preserve"> a non-selective response</w:t>
      </w:r>
      <w:r w:rsidR="00170BAF" w:rsidRPr="0060258A">
        <w:rPr>
          <w:rFonts w:ascii="Times New Roman" w:hAnsi="Times New Roman" w:cs="Times New Roman"/>
          <w:color w:val="000000" w:themeColor="text1"/>
        </w:rPr>
        <w:t xml:space="preserve"> pattern</w:t>
      </w:r>
      <w:r w:rsidR="003A2E5C" w:rsidRPr="0060258A">
        <w:rPr>
          <w:rFonts w:ascii="Times New Roman" w:hAnsi="Times New Roman" w:cs="Times New Roman"/>
          <w:color w:val="000000" w:themeColor="text1"/>
        </w:rPr>
        <w:t xml:space="preserve"> to a selective response pattern</w:t>
      </w:r>
      <w:r w:rsidR="00DA03C4" w:rsidRPr="0060258A">
        <w:rPr>
          <w:rFonts w:ascii="Times New Roman" w:hAnsi="Times New Roman" w:cs="Times New Roman"/>
          <w:color w:val="000000" w:themeColor="text1"/>
        </w:rPr>
        <w:t xml:space="preserve"> (</w:t>
      </w:r>
      <w:r w:rsidR="00DA03C4" w:rsidRPr="0060258A">
        <w:rPr>
          <w:rFonts w:ascii="Times New Roman" w:hAnsi="Times New Roman" w:cs="Times New Roman"/>
          <w:i/>
          <w:color w:val="000000" w:themeColor="text1"/>
        </w:rPr>
        <w:t>G</w:t>
      </w:r>
      <w:r w:rsidR="00DA03C4" w:rsidRPr="0060258A">
        <w:rPr>
          <w:rFonts w:ascii="Times New Roman" w:hAnsi="Times New Roman" w:cs="Times New Roman"/>
          <w:color w:val="000000" w:themeColor="text1"/>
        </w:rPr>
        <w:t xml:space="preserve"> and </w:t>
      </w:r>
      <w:r w:rsidR="00DA03C4" w:rsidRPr="0060258A">
        <w:rPr>
          <w:rFonts w:ascii="Times New Roman" w:hAnsi="Times New Roman" w:cs="Times New Roman"/>
          <w:i/>
          <w:color w:val="000000" w:themeColor="text1"/>
        </w:rPr>
        <w:t>D</w:t>
      </w:r>
      <w:r w:rsidR="00DA03C4" w:rsidRPr="0060258A">
        <w:rPr>
          <w:rFonts w:ascii="Times New Roman" w:hAnsi="Times New Roman" w:cs="Times New Roman"/>
          <w:color w:val="000000" w:themeColor="text1"/>
        </w:rPr>
        <w:t xml:space="preserve"> units in </w:t>
      </w:r>
      <w:r w:rsidR="00DA03C4"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DA03C4" w:rsidRPr="0060258A">
        <w:rPr>
          <w:rFonts w:ascii="Times New Roman" w:hAnsi="Times New Roman" w:cs="Times New Roman"/>
          <w:b/>
          <w:color w:val="000000" w:themeColor="text1"/>
        </w:rPr>
        <w:t xml:space="preserve"> 2B</w:t>
      </w:r>
      <w:r w:rsidR="00DA03C4" w:rsidRPr="0060258A">
        <w:rPr>
          <w:rFonts w:ascii="Times New Roman" w:hAnsi="Times New Roman" w:cs="Times New Roman"/>
          <w:color w:val="000000" w:themeColor="text1"/>
        </w:rPr>
        <w:t>)</w:t>
      </w:r>
      <w:r w:rsidR="003A2E5C" w:rsidRPr="0060258A">
        <w:rPr>
          <w:rFonts w:ascii="Times New Roman" w:hAnsi="Times New Roman" w:cs="Times New Roman"/>
          <w:color w:val="000000" w:themeColor="text1"/>
        </w:rPr>
        <w:t xml:space="preserve">. </w:t>
      </w:r>
      <w:r w:rsidR="008357FA" w:rsidRPr="0060258A">
        <w:rPr>
          <w:rFonts w:ascii="Times New Roman" w:hAnsi="Times New Roman" w:cs="Times New Roman"/>
          <w:color w:val="000000" w:themeColor="text1"/>
        </w:rPr>
        <w:t xml:space="preserve">This flexible onset of disinhibition is modeled after biological findings, which show that activation of disinhibition in </w:t>
      </w:r>
      <w:r w:rsidR="008357FA" w:rsidRPr="0060258A">
        <w:rPr>
          <w:rFonts w:ascii="Times New Roman" w:hAnsi="Times New Roman" w:cs="Times New Roman"/>
          <w:color w:val="000000" w:themeColor="text1"/>
        </w:rPr>
        <w:lastRenderedPageBreak/>
        <w:t>cortical circuits arises from exogenous, long-distance projections</w:t>
      </w:r>
      <w:ins w:id="7" w:author="Bo Shen" w:date="2023-01-20T16:51:00Z">
        <w:r w:rsidR="00C36D2F">
          <w:rPr>
            <w:rFonts w:ascii="Times New Roman" w:hAnsi="Times New Roman" w:cs="Times New Roman"/>
            <w:color w:val="000000" w:themeColor="text1"/>
          </w:rPr>
          <w:t xml:space="preserve"> </w:t>
        </w:r>
      </w:ins>
      <w:r w:rsidR="00904C55"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{"citationID":"MvWmLGZU","properties":{"formattedCitation":"(Fu et al., 2014; Kamigaki, 2019; Lee et al., 2013; Pi et al., 2013; S. Zhang et al., 2014)","plainCitation":"(Fu et al., 2014; Kamigaki, 2019; Lee et al., 2013; Pi et al., 2013; S. Zhang et al., 2014)","noteIndex":0},"citationItems":[{"id":192,"uris":["http://zotero.org/users/6345545/items/NKAPB2Z3"],"itemData":{"id":192,"type":"article-journal","abstract":"The brain’s response to sensory input is strikingly modulated by behavioral state. Notably, the visual response of mouse primary visual cortex (V1) is enhanced by locomotion, a tractable and accessible example of a time-locked change in cortical state. The neural circuits that transmit behavioral state to sensory cortex to produce this modulation are unknown. In vivo calcium imaging of behaving animals revealed that locomotion activates vasoactive intestinal peptide (VIP)-positive neurons in mouse V1 independent of visual stimulation and largely through nicotinic inputs from basal forebrain. Optogenetic activation of VIP neurons increased V1 visual responses in stationary awake mice, artificially mimicking the effect of locomotion, and photolytic damage of VIP neurons abolished the enhancement of V1 responses by locomotion. These findings establish a cortical circuit for the enhancement of visual response by locomotion and provide a potential common circuit for the modulation of sensory processing by behavioral state.","container-title":"Cell","DOI":"10.1016/j.cell.2014.01.050","ISSN":"0092-8674","issue":"6","journalAbbreviation":"Cell","language":"en","page":"1139-1152","source":"ScienceDirect","title":"A Cortical Circuit for Gain Control by Behavioral State","volume":"156","author":[{"family":"Fu","given":"Yu"},{"family":"Tucciarone","given":"Jason M."},{"family":"Espinosa","given":"J. Sebastian"},{"family":"Sheng","given":"Nengyin"},{"family":"Darcy","given":"Daniel P."},{"family":"Nicoll","given":"Roger A."},{"family":"Huang","given":"Z. Josh"},{"family":"Stryker","given":"Michael P."}],"issued":{"date-parts":[["2014",3,13]]}}},{"id":4565,"uris":["http://zotero.org/users/6345545/items/ZL9UH9EU"],"itemData":{"id":4565,"type":"article-journal","abstract":"Executive control supports our ability to behave flexibly in accordance with a given situation. In order to fully understand how cortical circuits achieve this task, we need to determine the intrinsic physiological and connection profiles of neuron types and analyze their functional roles during behavior. This article introduces current knowledge regarding neuron type classification in the cortex and reviews our understanding of how each neuron type is incorporated in the functional cortical circuit to implement executive control. Recent work using neuron-type specific imaging/recording has begun to reveal significant functional organizations of pyramidal neurons and their subtypes depending on the layers and long-range projection targets. GABAergic interneurons also make crucial contributions to executive control in a subtype-specific manner. Vasoactive intestinal peptide (VIP)-positive interneurons are preferentially recruited by top-down inputs from higher-order cortical regions and amplify the signals in pyramidal neurons by inhibiting other interneuron subtypes. Particularly in the prefrontal cortex, one of the hierarchically highest cortices, executive control signals are regulated by the VIP neuron-mediated disinhibition and robustly maintained through recurrent connections at a long time scale. The differences and commonalities in the functional organization between sensory areas and the prefrontal cortex are discussed.","container-title":"Neuroscience Research","DOI":"10.1016/j.neures.2018.07.004","ISSN":"0168-0102","journalAbbreviation":"Neuroscience Research","language":"en","page":"13-22","source":"ScienceDirect","title":"Dissecting executive control circuits with neuron types","volume":"141","author":[{"family":"Kamigaki","given":"Tsukasa"}],"issued":{"date-parts":[["2019",4,1]]}}},{"id":177,"uris":["http://zotero.org/users/6345545/items/ADYRRPUH"],"itemData":{"id":177,"type":"article-journal","abstract":"The authors find that long-range axons from primary motor cortex (vM1) preferentially recruit vasointestinal peptide (VIP)-expressing interneurons in somatosensory cortex (S1). VIP neurons in turn inhibit somatostatin-expressing interneurons that target the distal dendrites of pyramidal cells in S1. This dis-inhibitory circuit is active during voluntary movement, suggesting that it participates in the modulation of primary cortical sensory processing by motor cortex.","container-title":"Nature Neuroscience","DOI":"10.1038/nn.3544","ISSN":"1546-1726","issue":"11","language":"en","license":"2013 Nature Publishing Group, a division of Macmillan Publishers Limited. All Rights Reserved.","note":"number: 11\npublisher: Nature Publishing Group","page":"1662-1670","source":"www.nature.com","title":"A disinhibitory circuit mediates motor integration in the somatosensory cortex","volume":"16","author":[{"family":"Lee","given":"Soohyun"},{"family":"Kruglikov","given":"Illya"},{"family":"Huang","given":"Z. Josh"},{"family":"Fishell","given":"Gord"},{"family":"Rudy","given":"Bernardo"}],"issued":{"date-parts":[["2013",11]]}}},{"id":227,"uris":["http://zotero.org/users/6345545/items/TV9JRY4U"],"itemData":{"id":227,"type":"article-journal","abstract":"Cortical inhibitory interneurons expressing vasoactive intestinal polypeptide (VIP) are shown to specialize in suppressing the activity of other inhibitory interneurons and are activated by reinforcement signals, thus increasing the activity of excitatory neurons by releasing them from inhibition; these results reveal a cell-type-specific microcircuit that tunes cortical activity under certain behavioural conditions.","container-title":"Nature","DOI":"10.1038/nature12676","ISSN":"1476-4687","issue":"7477","language":"en","license":"2013 Nature Publishing Group, a division of Macmillan Publishers Limited. All Rights Reserved.","note":"number: 7477\npublisher: Nature Publishing Group","page":"521-524","source":"www.nature.com","title":"Cortical interneurons that specialize in disinhibitory control","volume":"503","author":[{"family":"Pi","given":"Hyun-Jae"},{"family":"Hangya","given":"Balázs"},{"family":"Kvitsiani","given":"Duda"},{"family":"Sanders","given":"Joshua I."},{"family":"Huang","given":"Z. Josh"},{"family":"Kepecs","given":"Adam"}],"issued":{"date-parts":[["2013",11]]}}},{"id":5098,"uris":["http://zotero.org/users/6345545/items/7R2FQU3T"],"itemData":{"id":5098,"type":"article-journal","container-title":"Science","DOI":"10.1126/science.1254126","issue":"6197","note":"publisher: American Association for the Advancement of Science","page":"660-665","source":"science.org (Atypon)","title":"Long-range and local circuits for top-down modulation of visual cortex processing","volume":"345","author":[{"family":"Zhang","given":"Siyu"},{"family":"Xu","given":"Min"},{"family":"Kamigaki","given":"Tsukasa"},{"family":"Hoang Do","given":"Johnny Phong"},{"family":"Chang","given":"Wei-Cheng"},{"family":"Jenvay","given":"Sean"},{"family":"Miyamichi","given":"Kazunari"},{"family":"Luo","given":"Liqun"},{"family":"Dan","given":"Yang"}],"issued":{"date-parts":[["2014",8,8]]}}}],"schema":"https://github.com/citation-style-language/schema/raw/master/csl-citation.json"} </w:instrText>
      </w:r>
      <w:r w:rsidR="00904C55"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 xml:space="preserve">(Fu et al., 2014; </w:t>
      </w:r>
      <w:proofErr w:type="spellStart"/>
      <w:r w:rsidR="00406671">
        <w:rPr>
          <w:rFonts w:ascii="Times New Roman" w:hAnsi="Times New Roman" w:cs="Times New Roman"/>
          <w:color w:val="000000" w:themeColor="text1"/>
        </w:rPr>
        <w:t>Kamigaki</w:t>
      </w:r>
      <w:proofErr w:type="spellEnd"/>
      <w:r w:rsidR="00406671">
        <w:rPr>
          <w:rFonts w:ascii="Times New Roman" w:hAnsi="Times New Roman" w:cs="Times New Roman"/>
          <w:color w:val="000000" w:themeColor="text1"/>
        </w:rPr>
        <w:t>, 2019; Lee et al., 2013; Pi et al., 2013; S. Zhang et al., 2014)</w:t>
      </w:r>
      <w:r w:rsidR="00904C55" w:rsidRPr="0060258A">
        <w:rPr>
          <w:rFonts w:ascii="Times New Roman" w:hAnsi="Times New Roman" w:cs="Times New Roman"/>
          <w:color w:val="000000" w:themeColor="text1"/>
        </w:rPr>
        <w:fldChar w:fldCharType="end"/>
      </w:r>
      <w:r w:rsidR="008357FA" w:rsidRPr="0060258A">
        <w:rPr>
          <w:rFonts w:ascii="Times New Roman" w:hAnsi="Times New Roman" w:cs="Times New Roman"/>
          <w:color w:val="000000" w:themeColor="text1"/>
        </w:rPr>
        <w:t xml:space="preserve"> (</w:t>
      </w:r>
      <w:r w:rsidR="008357FA"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8357FA" w:rsidRPr="0060258A">
        <w:rPr>
          <w:rFonts w:ascii="Times New Roman" w:hAnsi="Times New Roman" w:cs="Times New Roman"/>
          <w:b/>
          <w:color w:val="000000" w:themeColor="text1"/>
        </w:rPr>
        <w:t xml:space="preserve"> 2C</w:t>
      </w:r>
      <w:r w:rsidR="008357FA" w:rsidRPr="0060258A">
        <w:rPr>
          <w:rFonts w:ascii="Times New Roman" w:hAnsi="Times New Roman" w:cs="Times New Roman"/>
          <w:color w:val="000000" w:themeColor="text1"/>
        </w:rPr>
        <w:t>). This form of top-down control allows for flexibility in the relative timing of the valuation and selection processes, consistent with neural and behavioral data in different task paradigms (see</w:t>
      </w:r>
      <w:r w:rsidR="00A751EC">
        <w:rPr>
          <w:rFonts w:ascii="Times New Roman" w:hAnsi="Times New Roman" w:cs="Times New Roman"/>
          <w:color w:val="000000" w:themeColor="text1"/>
        </w:rPr>
        <w:t xml:space="preserve"> below</w:t>
      </w:r>
      <w:r w:rsidR="008357FA" w:rsidRPr="0060258A">
        <w:rPr>
          <w:rFonts w:ascii="Times New Roman" w:hAnsi="Times New Roman" w:cs="Times New Roman"/>
          <w:color w:val="000000" w:themeColor="text1"/>
        </w:rPr>
        <w:t xml:space="preserve"> </w:t>
      </w:r>
      <w:r w:rsidR="00AC128F" w:rsidRPr="0060258A">
        <w:rPr>
          <w:rFonts w:ascii="Times New Roman" w:hAnsi="Times New Roman" w:cs="Times New Roman"/>
          <w:i/>
          <w:color w:val="000000" w:themeColor="text1"/>
        </w:rPr>
        <w:t>Gated disinhibition provides top-down control of choice dynamics</w:t>
      </w:r>
      <w:r w:rsidR="008357FA" w:rsidRPr="0060258A">
        <w:rPr>
          <w:rFonts w:ascii="Times New Roman" w:hAnsi="Times New Roman" w:cs="Times New Roman"/>
          <w:color w:val="000000" w:themeColor="text1"/>
        </w:rPr>
        <w:t xml:space="preserve">). </w:t>
      </w:r>
    </w:p>
    <w:p w14:paraId="3799C4F6" w14:textId="77777777" w:rsidR="00433F14" w:rsidRPr="0060258A" w:rsidRDefault="00433F14" w:rsidP="008809C6">
      <w:pPr>
        <w:spacing w:line="480" w:lineRule="auto"/>
        <w:jc w:val="both"/>
        <w:rPr>
          <w:rFonts w:ascii="Times New Roman" w:hAnsi="Times New Roman" w:cs="Times New Roman"/>
          <w:color w:val="000000" w:themeColor="text1"/>
        </w:rPr>
      </w:pPr>
    </w:p>
    <w:p w14:paraId="6BA03EEC" w14:textId="08A8322E" w:rsidR="008809C6" w:rsidRPr="0060258A" w:rsidRDefault="008357FA"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Activity dynamics of the LDDM</w:t>
      </w:r>
      <w:r w:rsidR="00C16CB4" w:rsidRPr="0060258A">
        <w:rPr>
          <w:rFonts w:ascii="Times New Roman" w:hAnsi="Times New Roman" w:cs="Times New Roman"/>
          <w:color w:val="000000" w:themeColor="text1"/>
        </w:rPr>
        <w:t xml:space="preserve"> are described </w:t>
      </w:r>
      <w:r w:rsidR="007B282D" w:rsidRPr="0060258A">
        <w:rPr>
          <w:rFonts w:ascii="Times New Roman" w:hAnsi="Times New Roman" w:cs="Times New Roman"/>
          <w:color w:val="000000" w:themeColor="text1"/>
        </w:rPr>
        <w:t>by</w:t>
      </w:r>
      <w:r w:rsidR="00C16CB4" w:rsidRPr="0060258A">
        <w:rPr>
          <w:rFonts w:ascii="Times New Roman" w:hAnsi="Times New Roman" w:cs="Times New Roman"/>
          <w:color w:val="000000" w:themeColor="text1"/>
        </w:rPr>
        <w:t xml:space="preserve"> a set of differential equations</w:t>
      </w:r>
      <w:r w:rsidRPr="0060258A">
        <w:rPr>
          <w:rFonts w:ascii="Times New Roman" w:hAnsi="Times New Roman" w:cs="Times New Roman"/>
          <w:color w:val="000000" w:themeColor="text1"/>
        </w:rPr>
        <w:t>:</w:t>
      </w:r>
    </w:p>
    <w:tbl>
      <w:tblPr>
        <w:tblW w:w="0" w:type="auto"/>
        <w:tblLook w:val="04A0" w:firstRow="1" w:lastRow="0" w:firstColumn="1" w:lastColumn="0" w:noHBand="0" w:noVBand="1"/>
      </w:tblPr>
      <w:tblGrid>
        <w:gridCol w:w="2700"/>
        <w:gridCol w:w="4230"/>
        <w:gridCol w:w="2420"/>
      </w:tblGrid>
      <w:tr w:rsidR="00A71BEF" w:rsidRPr="00A71BEF" w14:paraId="147C0A2A" w14:textId="77777777" w:rsidTr="00203F27">
        <w:tc>
          <w:tcPr>
            <w:tcW w:w="2700" w:type="dxa"/>
            <w:vAlign w:val="center"/>
          </w:tcPr>
          <w:p w14:paraId="79ED7526" w14:textId="77777777" w:rsidR="00523024" w:rsidRPr="00A71BEF" w:rsidRDefault="00523024" w:rsidP="00203F27">
            <w:pPr>
              <w:spacing w:line="480" w:lineRule="auto"/>
              <w:jc w:val="both"/>
              <w:rPr>
                <w:rFonts w:ascii="Times New Roman" w:hAnsi="Times New Roman" w:cs="Times New Roman"/>
                <w:color w:val="000000" w:themeColor="text1"/>
              </w:rPr>
            </w:pPr>
          </w:p>
          <w:p w14:paraId="25B4316F"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0CD94844" w14:textId="7B8EB683" w:rsidR="00523024" w:rsidRPr="003A3974" w:rsidRDefault="001803AD"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+α</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den>
                </m:f>
                <m:r>
                  <w:rPr>
                    <w:rFonts w:ascii="Cambria Math" w:hAnsi="Cambria Math" w:cs="Times New Roman"/>
                    <w:color w:val="000000" w:themeColor="text1"/>
                  </w:rPr>
                  <m:t>,</m:t>
                </m:r>
              </m:oMath>
            </m:oMathPara>
          </w:p>
        </w:tc>
        <w:tc>
          <w:tcPr>
            <w:tcW w:w="2420" w:type="dxa"/>
            <w:vAlign w:val="center"/>
          </w:tcPr>
          <w:p w14:paraId="06B6237C" w14:textId="27372D24"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1</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2E592B5E" w14:textId="77777777" w:rsidTr="00203F27">
        <w:tc>
          <w:tcPr>
            <w:tcW w:w="2700" w:type="dxa"/>
            <w:vAlign w:val="center"/>
          </w:tcPr>
          <w:p w14:paraId="759EB6FC"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64DED78F" w14:textId="4360B4DE" w:rsidR="00523024" w:rsidRPr="003A3974" w:rsidRDefault="001803AD"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r>
                  <w:rPr>
                    <w:rFonts w:ascii="Cambria Math" w:hAnsi="Cambria Math" w:cs="Times New Roman"/>
                    <w:color w:val="000000" w:themeColor="text1"/>
                  </w:rPr>
                  <m:t>+</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e>
                </m:nary>
                <m:r>
                  <w:ins w:id="8" w:author="Bo Shen" w:date="2023-01-20T16:36:00Z">
                    <w:rPr>
                      <w:rFonts w:ascii="Cambria Math" w:hAnsi="Cambria Math" w:cs="Times New Roman"/>
                      <w:color w:val="000000" w:themeColor="text1"/>
                    </w:rPr>
                    <m:t>+</m:t>
                  </w:ins>
                </m:r>
                <m:sSub>
                  <m:sSubPr>
                    <m:ctrlPr>
                      <w:ins w:id="9" w:author="Bo Shen" w:date="2023-01-20T16:36:00Z">
                        <w:rPr>
                          <w:rFonts w:ascii="Cambria Math" w:hAnsi="Cambria Math" w:cs="Times New Roman"/>
                          <w:i/>
                          <w:color w:val="000000" w:themeColor="text1"/>
                        </w:rPr>
                      </w:ins>
                    </m:ctrlPr>
                  </m:sSubPr>
                  <m:e>
                    <m:r>
                      <w:ins w:id="10" w:author="Bo Shen" w:date="2023-01-20T16:36:00Z">
                        <w:rPr>
                          <w:rFonts w:ascii="Cambria Math" w:hAnsi="Cambria Math" w:cs="Times New Roman"/>
                          <w:color w:val="000000" w:themeColor="text1"/>
                        </w:rPr>
                        <m:t>G</m:t>
                      </w:ins>
                    </m:r>
                  </m:e>
                  <m:sub>
                    <m:r>
                      <w:ins w:id="11" w:author="Bo Shen" w:date="2023-01-20T16:36:00Z">
                        <w:rPr>
                          <w:rFonts w:ascii="Cambria Math" w:hAnsi="Cambria Math" w:cs="Times New Roman"/>
                          <w:color w:val="000000" w:themeColor="text1"/>
                        </w:rPr>
                        <m:t>0</m:t>
                      </w:ins>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2" w:author="Bo Shen" w:date="2022-12-13T15:15:00Z">
                        <w:rPr>
                          <w:rFonts w:ascii="Cambria Math" w:hAnsi="Cambria Math" w:cs="Times New Roman"/>
                          <w:color w:val="000000" w:themeColor="text1"/>
                        </w:rPr>
                        <m:t>D</m:t>
                      </w:del>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54006616" w14:textId="3944A1D8"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2</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4B2341E5" w14:textId="77777777" w:rsidTr="00203F27">
        <w:tc>
          <w:tcPr>
            <w:tcW w:w="2700" w:type="dxa"/>
            <w:vAlign w:val="center"/>
          </w:tcPr>
          <w:p w14:paraId="2DE172AA"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3CF8C278" w14:textId="51C8B7B6" w:rsidR="00523024" w:rsidRPr="003A3974" w:rsidRDefault="001803AD" w:rsidP="00203F27">
            <w:pPr>
              <w:spacing w:line="480" w:lineRule="auto"/>
              <w:jc w:val="both"/>
              <w:rPr>
                <w:rFonts w:ascii="Times New Roman" w:eastAsia="DengXi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3"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4"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r>
                  <w:rPr>
                    <w:rFonts w:ascii="Cambria Math" w:hAnsi="Cambria Math" w:cs="Times New Roman"/>
                    <w:color w:val="000000" w:themeColor="text1"/>
                  </w:rPr>
                  <m:t>+β</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2E493FD9" w14:textId="025DB94D"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3</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C19DC80" w14:textId="5FDD59B2" w:rsidR="00946385" w:rsidRPr="0060258A" w:rsidRDefault="008809C6" w:rsidP="00921B7E">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where </w:t>
      </w:r>
      <w:proofErr w:type="spellStart"/>
      <w:r w:rsidRPr="0060258A">
        <w:rPr>
          <w:rFonts w:ascii="Times New Roman" w:hAnsi="Times New Roman" w:cs="Times New Roman"/>
          <w:i/>
          <w:color w:val="000000" w:themeColor="text1"/>
        </w:rPr>
        <w:t>i</w:t>
      </w:r>
      <w:proofErr w:type="spellEnd"/>
      <w:r w:rsidRPr="0060258A">
        <w:rPr>
          <w:rFonts w:ascii="Times New Roman" w:hAnsi="Times New Roman" w:cs="Times New Roman"/>
          <w:i/>
          <w:color w:val="000000" w:themeColor="text1"/>
        </w:rPr>
        <w:t xml:space="preserve"> </w:t>
      </w:r>
      <w:r w:rsidRPr="0060258A">
        <w:rPr>
          <w:rFonts w:ascii="Times New Roman" w:hAnsi="Times New Roman" w:cs="Times New Roman"/>
          <w:color w:val="000000" w:themeColor="text1"/>
        </w:rPr>
        <w:t xml:space="preserve">= 1, …, </w:t>
      </w:r>
      <w:r w:rsidRPr="0060258A">
        <w:rPr>
          <w:rFonts w:ascii="Times New Roman" w:hAnsi="Times New Roman" w:cs="Times New Roman"/>
          <w:i/>
          <w:color w:val="000000" w:themeColor="text1"/>
        </w:rPr>
        <w:t>N</w:t>
      </w:r>
      <w:r w:rsidRPr="0060258A">
        <w:rPr>
          <w:rFonts w:ascii="Times New Roman" w:hAnsi="Times New Roman" w:cs="Times New Roman"/>
          <w:color w:val="000000" w:themeColor="text1"/>
        </w:rPr>
        <w:t xml:space="preserve"> designates choice alternatives, each of which receive</w:t>
      </w:r>
      <w:r w:rsidR="00A6060C" w:rsidRPr="0060258A">
        <w:rPr>
          <w:rFonts w:ascii="Times New Roman" w:hAnsi="Times New Roman" w:cs="Times New Roman"/>
          <w:color w:val="000000" w:themeColor="text1"/>
        </w:rPr>
        <w:t xml:space="preserve"> selective</w:t>
      </w:r>
      <w:r w:rsidRPr="0060258A">
        <w:rPr>
          <w:rFonts w:ascii="Times New Roman" w:hAnsi="Times New Roman" w:cs="Times New Roman"/>
          <w:color w:val="000000" w:themeColor="text1"/>
        </w:rPr>
        <w:t xml:space="preserve">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oMath>
      <w:r w:rsidR="00A6060C" w:rsidRPr="0060258A">
        <w:rPr>
          <w:rFonts w:ascii="Times New Roman" w:hAnsi="Times New Roman" w:cs="Times New Roman"/>
          <w:color w:val="000000" w:themeColor="text1"/>
        </w:rPr>
        <w:t xml:space="preserve"> </w:t>
      </w:r>
      <w:r w:rsidR="00A6060C" w:rsidRPr="0060258A">
        <w:rPr>
          <w:rFonts w:ascii="Times New Roman" w:hAnsi="Times New Roman" w:cs="Times New Roman" w:hint="eastAsia"/>
          <w:color w:val="000000" w:themeColor="text1"/>
        </w:rPr>
        <w:t>and</w:t>
      </w:r>
      <w:r w:rsidR="00A6060C" w:rsidRPr="0060258A">
        <w:rPr>
          <w:rFonts w:ascii="Times New Roman" w:hAnsi="Times New Roman" w:cs="Times New Roman"/>
          <w:color w:val="000000" w:themeColor="text1"/>
        </w:rPr>
        <w:t xml:space="preserve"> non-selective baseline input </w:t>
      </w:r>
      <w:r w:rsidR="00A6060C" w:rsidRPr="0060258A">
        <w:rPr>
          <w:rFonts w:ascii="Times New Roman" w:hAnsi="Times New Roman" w:cs="Times New Roman"/>
          <w:i/>
          <w:color w:val="000000" w:themeColor="text1"/>
        </w:rPr>
        <w:t>B</w:t>
      </w:r>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oMath>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oMath>
      <w:r w:rsidRPr="0060258A">
        <w:rPr>
          <w:rFonts w:ascii="Times New Roman" w:hAnsi="Times New Roman" w:cs="Times New Roman"/>
          <w:color w:val="000000" w:themeColor="text1"/>
        </w:rPr>
        <w:t>, and</w:t>
      </w:r>
      <w:r w:rsidR="00E779BB"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oMath>
      <w:r w:rsidRPr="0060258A">
        <w:rPr>
          <w:rFonts w:ascii="Times New Roman" w:hAnsi="Times New Roman" w:cs="Times New Roman"/>
          <w:color w:val="000000" w:themeColor="text1"/>
        </w:rPr>
        <w:t xml:space="preserve"> are the time constants for the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and</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units. The weights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represent the coupling strength between excitatory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oMath>
      <w:r w:rsidRPr="0060258A">
        <w:rPr>
          <w:rFonts w:ascii="Times New Roman" w:hAnsi="Times New Roman" w:cs="Times New Roman"/>
          <w:color w:val="000000" w:themeColor="text1"/>
        </w:rPr>
        <w:t xml:space="preserve"> and </w:t>
      </w:r>
      <w:ins w:id="15" w:author="Bo Shen" w:date="2023-01-20T17:00:00Z">
        <w:r w:rsidR="006C5B10">
          <w:rPr>
            <w:rFonts w:ascii="Times New Roman" w:hAnsi="Times New Roman" w:cs="Times New Roman"/>
            <w:color w:val="000000" w:themeColor="text1"/>
          </w:rPr>
          <w:t>inhibitory (</w:t>
        </w:r>
      </w:ins>
      <w:r w:rsidRPr="0060258A">
        <w:rPr>
          <w:rFonts w:ascii="Times New Roman" w:hAnsi="Times New Roman" w:cs="Times New Roman"/>
          <w:color w:val="000000" w:themeColor="text1"/>
        </w:rPr>
        <w:t>gain control</w:t>
      </w:r>
      <w:ins w:id="16" w:author="Bo Shen" w:date="2023-01-20T17:00:00Z">
        <w:r w:rsidR="006C5B10">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with each </w:t>
      </w:r>
      <w:ins w:id="17" w:author="Bo Shen" w:date="2023-01-20T17:00:00Z">
        <w:r w:rsidR="006C5B10" w:rsidRPr="0060258A">
          <w:rPr>
            <w:rFonts w:ascii="Times New Roman" w:hAnsi="Times New Roman" w:cs="Times New Roman"/>
            <w:i/>
            <w:color w:val="000000" w:themeColor="text1"/>
          </w:rPr>
          <w:t>G</w:t>
        </w:r>
        <w:r w:rsidR="006C5B10" w:rsidRPr="0060258A" w:rsidDel="006C5B10">
          <w:rPr>
            <w:rFonts w:ascii="Times New Roman" w:hAnsi="Times New Roman" w:cs="Times New Roman"/>
            <w:color w:val="000000" w:themeColor="text1"/>
          </w:rPr>
          <w:t xml:space="preserve"> </w:t>
        </w:r>
      </w:ins>
      <w:del w:id="18" w:author="Bo Shen" w:date="2023-01-20T17:00:00Z">
        <w:r w:rsidRPr="0060258A" w:rsidDel="006C5B10">
          <w:rPr>
            <w:rFonts w:ascii="Times New Roman" w:hAnsi="Times New Roman" w:cs="Times New Roman"/>
            <w:color w:val="000000" w:themeColor="text1"/>
          </w:rPr>
          <w:delText>inhibitory</w:delText>
        </w:r>
      </w:del>
      <w:r w:rsidRPr="0060258A">
        <w:rPr>
          <w:rFonts w:ascii="Times New Roman" w:hAnsi="Times New Roman" w:cs="Times New Roman"/>
          <w:color w:val="000000" w:themeColor="text1"/>
        </w:rPr>
        <w:t xml:space="preserve"> unit driven by a weight</w:t>
      </w:r>
      <w:r w:rsidR="00946864" w:rsidRPr="0060258A">
        <w:rPr>
          <w:rFonts w:ascii="Times New Roman" w:hAnsi="Times New Roman" w:cs="Times New Roman"/>
          <w:color w:val="000000" w:themeColor="text1"/>
        </w:rPr>
        <w:t xml:space="preserve">ed sum of </w:t>
      </w:r>
      <w:del w:id="19" w:author="Bo Shen" w:date="2023-01-20T17:01:00Z">
        <w:r w:rsidR="00946864" w:rsidRPr="0060258A" w:rsidDel="006C5B10">
          <w:rPr>
            <w:rFonts w:ascii="Times New Roman" w:hAnsi="Times New Roman" w:cs="Times New Roman"/>
            <w:color w:val="000000" w:themeColor="text1"/>
          </w:rPr>
          <w:delText xml:space="preserve">its </w:delText>
        </w:r>
      </w:del>
      <w:r w:rsidR="00946864" w:rsidRPr="0060258A">
        <w:rPr>
          <w:rFonts w:ascii="Times New Roman" w:hAnsi="Times New Roman" w:cs="Times New Roman"/>
          <w:color w:val="000000" w:themeColor="text1"/>
        </w:rPr>
        <w:t>excitatory inputs</w:t>
      </w:r>
      <w:ins w:id="20" w:author="Bo Shen" w:date="2023-01-20T16:54:00Z">
        <w:r w:rsidR="006C5B10">
          <w:rPr>
            <w:rFonts w:ascii="Times New Roman" w:hAnsi="Times New Roman" w:cs="Times New Roman"/>
            <w:color w:val="000000" w:themeColor="text1"/>
          </w:rPr>
          <w:t xml:space="preserve"> </w:t>
        </w:r>
      </w:ins>
      <w:ins w:id="21" w:author="Bo Shen" w:date="2023-01-20T17:01:00Z">
        <w:r w:rsidR="006C5B10">
          <w:rPr>
            <w:rFonts w:ascii="Times New Roman" w:hAnsi="Times New Roman" w:cs="Times New Roman"/>
            <w:color w:val="000000" w:themeColor="text1"/>
          </w:rPr>
          <w:t xml:space="preserve">from </w:t>
        </w:r>
        <w:r w:rsidR="006C5B10" w:rsidRPr="006C5B10">
          <w:rPr>
            <w:rFonts w:ascii="Times New Roman" w:hAnsi="Times New Roman" w:cs="Times New Roman"/>
            <w:i/>
            <w:iCs/>
            <w:color w:val="000000" w:themeColor="text1"/>
            <w:rPrChange w:id="22" w:author="Bo Shen" w:date="2023-01-20T17:01:00Z">
              <w:rPr>
                <w:rFonts w:ascii="Times New Roman" w:hAnsi="Times New Roman" w:cs="Times New Roman"/>
                <w:color w:val="000000" w:themeColor="text1"/>
              </w:rPr>
            </w:rPrChange>
          </w:rPr>
          <w:t>Rs</w:t>
        </w:r>
        <w:r w:rsidR="006C5B10">
          <w:rPr>
            <w:rFonts w:ascii="Times New Roman" w:hAnsi="Times New Roman" w:cs="Times New Roman"/>
            <w:color w:val="000000" w:themeColor="text1"/>
          </w:rPr>
          <w:t xml:space="preserve"> </w:t>
        </w:r>
      </w:ins>
      <w:ins w:id="23" w:author="Bo Shen" w:date="2023-01-20T16:54:00Z">
        <w:r w:rsidR="006C5B10">
          <w:rPr>
            <w:rFonts w:ascii="Times New Roman" w:hAnsi="Times New Roman" w:cs="Times New Roman"/>
            <w:color w:val="000000" w:themeColor="text1"/>
          </w:rPr>
          <w:t xml:space="preserve">and a non-selective baseline input </w:t>
        </w:r>
      </w:ins>
      <m:oMath>
        <m:sSub>
          <m:sSubPr>
            <m:ctrlPr>
              <w:ins w:id="24" w:author="Bo Shen" w:date="2023-01-20T16:54:00Z">
                <w:rPr>
                  <w:rFonts w:ascii="Cambria Math" w:hAnsi="Cambria Math" w:cs="Times New Roman"/>
                  <w:i/>
                  <w:color w:val="000000" w:themeColor="text1"/>
                </w:rPr>
              </w:ins>
            </m:ctrlPr>
          </m:sSubPr>
          <m:e>
            <m:r>
              <w:ins w:id="25" w:author="Bo Shen" w:date="2023-01-20T16:54:00Z">
                <w:rPr>
                  <w:rFonts w:ascii="Cambria Math" w:hAnsi="Cambria Math" w:cs="Times New Roman"/>
                  <w:color w:val="000000" w:themeColor="text1"/>
                </w:rPr>
                <m:t>G</m:t>
              </w:ins>
            </m:r>
          </m:e>
          <m:sub>
            <m:r>
              <w:ins w:id="26" w:author="Bo Shen" w:date="2023-01-20T16:54:00Z">
                <w:rPr>
                  <w:rFonts w:ascii="Cambria Math" w:hAnsi="Cambria Math" w:cs="Times New Roman"/>
                  <w:color w:val="000000" w:themeColor="text1"/>
                </w:rPr>
                <m:t>0</m:t>
              </w:ins>
            </m:r>
          </m:sub>
        </m:sSub>
      </m:oMath>
      <w:ins w:id="27" w:author="Bo Shen" w:date="2023-01-20T17:02:00Z">
        <w:r w:rsidR="006C5B10">
          <w:rPr>
            <w:rFonts w:ascii="Times New Roman" w:hAnsi="Times New Roman" w:cs="Times New Roman"/>
            <w:color w:val="000000" w:themeColor="text1"/>
          </w:rPr>
          <w:t xml:space="preserve"> and inhibited by</w:t>
        </w:r>
      </w:ins>
      <w:ins w:id="28" w:author="Bo Shen" w:date="2023-01-20T17:03:00Z">
        <w:r w:rsidR="004A45B9">
          <w:rPr>
            <w:rFonts w:ascii="Times New Roman" w:hAnsi="Times New Roman" w:cs="Times New Roman"/>
            <w:color w:val="000000" w:themeColor="text1"/>
          </w:rPr>
          <w:t xml:space="preserve"> its </w:t>
        </w:r>
      </w:ins>
      <w:ins w:id="29" w:author="Bo Shen" w:date="2023-01-20T17:04:00Z">
        <w:r w:rsidR="004A45B9">
          <w:rPr>
            <w:rFonts w:ascii="Times New Roman" w:hAnsi="Times New Roman" w:cs="Times New Roman"/>
            <w:color w:val="000000" w:themeColor="text1"/>
          </w:rPr>
          <w:t>neighboring</w:t>
        </w:r>
      </w:ins>
      <w:ins w:id="30" w:author="Bo Shen" w:date="2023-01-20T17:02:00Z">
        <w:r w:rsidR="006C5B10">
          <w:rPr>
            <w:rFonts w:ascii="Times New Roman" w:hAnsi="Times New Roman" w:cs="Times New Roman"/>
            <w:color w:val="000000" w:themeColor="text1"/>
          </w:rPr>
          <w:t xml:space="preserve"> </w:t>
        </w:r>
      </w:ins>
      <m:oMath>
        <m:sSub>
          <m:sSubPr>
            <m:ctrlPr>
              <w:ins w:id="31" w:author="Bo Shen" w:date="2023-01-20T17:02:00Z">
                <w:rPr>
                  <w:rFonts w:ascii="Cambria Math" w:hAnsi="Cambria Math" w:cs="Times New Roman"/>
                  <w:i/>
                  <w:color w:val="000000" w:themeColor="text1"/>
                </w:rPr>
              </w:ins>
            </m:ctrlPr>
          </m:sSubPr>
          <m:e>
            <m:r>
              <w:ins w:id="32" w:author="Bo Shen" w:date="2023-01-20T17:02:00Z">
                <w:rPr>
                  <w:rFonts w:ascii="Cambria Math" w:hAnsi="Cambria Math" w:cs="Times New Roman"/>
                  <w:color w:val="000000" w:themeColor="text1"/>
                </w:rPr>
                <m:t>D</m:t>
              </w:ins>
            </m:r>
          </m:e>
          <m:sub>
            <m:r>
              <w:ins w:id="33" w:author="Bo Shen" w:date="2023-01-20T17:02:00Z">
                <w:rPr>
                  <w:rFonts w:ascii="Cambria Math" w:hAnsi="Cambria Math" w:cs="Times New Roman"/>
                  <w:color w:val="000000" w:themeColor="text1"/>
                </w:rPr>
                <m:t>i</m:t>
              </w:ins>
            </m:r>
          </m:sub>
        </m:sSub>
      </m:oMath>
      <w:r w:rsidR="00946864"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the parameter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controls the strength of recurrent self-excitation on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w:t>
      </w:r>
      <w:r w:rsidR="008357FA" w:rsidRPr="0060258A">
        <w:rPr>
          <w:rFonts w:ascii="Times New Roman" w:hAnsi="Times New Roman" w:cs="Times New Roman"/>
          <w:color w:val="000000" w:themeColor="text1"/>
        </w:rPr>
        <w:t xml:space="preserve">Finally,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weights the coupling strength between the excitatory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and the disinhibitory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units</w:t>
      </w:r>
      <w:r w:rsidR="008357FA" w:rsidRPr="0060258A">
        <w:rPr>
          <w:rFonts w:ascii="Times New Roman" w:hAnsi="Times New Roman" w:cs="Times New Roman"/>
          <w:color w:val="000000" w:themeColor="text1"/>
        </w:rPr>
        <w:t xml:space="preserve"> and is presumed to be under external (task-triggered) control.</w:t>
      </w:r>
    </w:p>
    <w:p w14:paraId="6CB6AB2B" w14:textId="418D2E51" w:rsidR="0080638B" w:rsidRPr="0060258A" w:rsidRDefault="0080638B" w:rsidP="00921B7E">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6036A015" wp14:editId="19F4F18E">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14:paraId="58A9497C" w14:textId="7215899D" w:rsidR="009F0487" w:rsidRDefault="00F1780F" w:rsidP="0080638B">
                            <w:pPr>
                              <w:spacing w:line="480" w:lineRule="auto"/>
                              <w:rPr>
                                <w:rFonts w:ascii="Times New Roman" w:hAnsi="Times New Roman" w:cs="Times New Roman"/>
                                <w:i/>
                              </w:rPr>
                            </w:pPr>
                            <w:ins w:id="34" w:author="Bo Shen" w:date="2022-12-13T17:29:00Z">
                              <w:r>
                                <w:rPr>
                                  <w:rFonts w:ascii="Times New Roman" w:hAnsi="Times New Roman" w:cs="Times New Roman"/>
                                  <w:i/>
                                  <w:noProof/>
                                  <w:lang w:eastAsia="en-US"/>
                                </w:rPr>
                                <w:drawing>
                                  <wp:inline distT="0" distB="0" distL="0" distR="0" wp14:anchorId="3F4D3FE0" wp14:editId="6DB6E4A6">
                                    <wp:extent cx="5754370" cy="4959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2.eps"/>
                                            <pic:cNvPicPr/>
                                          </pic:nvPicPr>
                                          <pic:blipFill>
                                            <a:blip r:embed="rId8"/>
                                            <a:stretch>
                                              <a:fillRect/>
                                            </a:stretch>
                                          </pic:blipFill>
                                          <pic:spPr>
                                            <a:xfrm>
                                              <a:off x="0" y="0"/>
                                              <a:ext cx="5754370" cy="4959350"/>
                                            </a:xfrm>
                                            <a:prstGeom prst="rect">
                                              <a:avLst/>
                                            </a:prstGeom>
                                          </pic:spPr>
                                        </pic:pic>
                                      </a:graphicData>
                                    </a:graphic>
                                  </wp:inline>
                                </w:drawing>
                              </w:r>
                            </w:ins>
                            <w:del w:id="35" w:author="Bo Shen" w:date="2022-12-13T17:26:00Z">
                              <w:r w:rsidR="009F0487" w:rsidDel="00F1780F">
                                <w:rPr>
                                  <w:rFonts w:ascii="Times New Roman" w:hAnsi="Times New Roman" w:cs="Times New Roman"/>
                                  <w:i/>
                                  <w:noProof/>
                                  <w:lang w:eastAsia="en-US"/>
                                </w:rPr>
                                <w:drawing>
                                  <wp:inline distT="0" distB="0" distL="0" distR="0" wp14:anchorId="2DF6C610" wp14:editId="60C23346">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36" w:author="Bo Shen" w:date="2022-12-13T17:32:00Z">
                              <w:r w:rsidDel="00F1780F">
                                <w:rPr>
                                  <w:rFonts w:ascii="Times New Roman" w:hAnsi="Times New Roman" w:cs="Times New Roman"/>
                                </w:rPr>
                                <w:delText xml:space="preserve">hybridizes </w:delText>
                              </w:r>
                            </w:del>
                            <w:ins w:id="37"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38"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39" w:author="Bo Shen" w:date="2022-12-13T17:34:00Z">
                              <w:r w:rsidRPr="00F1780F" w:rsidDel="00F1780F">
                                <w:rPr>
                                  <w:rFonts w:ascii="Times New Roman" w:hAnsi="Times New Roman" w:cs="Times New Roman"/>
                                  <w:i/>
                                  <w:rPrChange w:id="40" w:author="Bo Shen" w:date="2022-12-13T17:34:00Z">
                                    <w:rPr>
                                      <w:rFonts w:ascii="Times New Roman" w:hAnsi="Times New Roman" w:cs="Times New Roman"/>
                                    </w:rPr>
                                  </w:rPrChange>
                                </w:rPr>
                                <w:delText xml:space="preserve">disinhibition </w:delText>
                              </w:r>
                            </w:del>
                            <w:ins w:id="41" w:author="Bo Shen" w:date="2022-12-13T17:34:00Z">
                              <w:r w:rsidR="00F1780F" w:rsidRPr="00F1780F">
                                <w:rPr>
                                  <w:rFonts w:ascii="Times New Roman" w:hAnsi="Times New Roman" w:cs="Times New Roman"/>
                                  <w:i/>
                                  <w:rPrChange w:id="42"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43"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44" w:author="Bo Shen" w:date="2023-01-20T17:07:00Z">
                              <w:r w:rsidR="004A45B9">
                                <w:rPr>
                                  <w:rFonts w:ascii="Times New Roman" w:hAnsi="Times New Roman" w:cs="Times New Roman"/>
                                </w:rPr>
                                <w:t xml:space="preserve">. The circuit </w:t>
                              </w:r>
                            </w:ins>
                            <w:del w:id="45"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46" w:author="Bo Shen" w:date="2023-01-20T17:07:00Z">
                              <w:r w:rsidR="004A45B9">
                                <w:rPr>
                                  <w:rFonts w:ascii="Times New Roman" w:hAnsi="Times New Roman" w:cs="Times New Roman"/>
                                </w:rPr>
                                <w:t>after disinhibition</w:t>
                              </w:r>
                            </w:ins>
                            <w:ins w:id="47" w:author="Bo Shen" w:date="2023-01-20T17:08:00Z">
                              <w:r w:rsidR="004A45B9">
                                <w:rPr>
                                  <w:rFonts w:ascii="Times New Roman" w:hAnsi="Times New Roman" w:cs="Times New Roman"/>
                                </w:rPr>
                                <w:t xml:space="preserve"> is triggered</w:t>
                              </w:r>
                            </w:ins>
                            <w:del w:id="48"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14:paraId="58A9497C" w14:textId="7215899D" w:rsidR="009F0487" w:rsidRDefault="00F1780F" w:rsidP="0080638B">
                      <w:pPr>
                        <w:spacing w:line="480" w:lineRule="auto"/>
                        <w:rPr>
                          <w:rFonts w:ascii="Times New Roman" w:hAnsi="Times New Roman" w:cs="Times New Roman"/>
                          <w:i/>
                        </w:rPr>
                      </w:pPr>
                      <w:ins w:id="49" w:author="Bo Shen" w:date="2022-12-13T17:29:00Z">
                        <w:r>
                          <w:rPr>
                            <w:rFonts w:ascii="Times New Roman" w:hAnsi="Times New Roman" w:cs="Times New Roman"/>
                            <w:i/>
                            <w:noProof/>
                            <w:lang w:eastAsia="en-US"/>
                          </w:rPr>
                          <w:drawing>
                            <wp:inline distT="0" distB="0" distL="0" distR="0" wp14:anchorId="3F4D3FE0" wp14:editId="6DB6E4A6">
                              <wp:extent cx="5754370" cy="4959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2.eps"/>
                                      <pic:cNvPicPr/>
                                    </pic:nvPicPr>
                                    <pic:blipFill>
                                      <a:blip r:embed="rId8"/>
                                      <a:stretch>
                                        <a:fillRect/>
                                      </a:stretch>
                                    </pic:blipFill>
                                    <pic:spPr>
                                      <a:xfrm>
                                        <a:off x="0" y="0"/>
                                        <a:ext cx="5754370" cy="4959350"/>
                                      </a:xfrm>
                                      <a:prstGeom prst="rect">
                                        <a:avLst/>
                                      </a:prstGeom>
                                    </pic:spPr>
                                  </pic:pic>
                                </a:graphicData>
                              </a:graphic>
                            </wp:inline>
                          </w:drawing>
                        </w:r>
                      </w:ins>
                      <w:del w:id="50" w:author="Bo Shen" w:date="2022-12-13T17:26:00Z">
                        <w:r w:rsidR="009F0487" w:rsidDel="00F1780F">
                          <w:rPr>
                            <w:rFonts w:ascii="Times New Roman" w:hAnsi="Times New Roman" w:cs="Times New Roman"/>
                            <w:i/>
                            <w:noProof/>
                            <w:lang w:eastAsia="en-US"/>
                          </w:rPr>
                          <w:drawing>
                            <wp:inline distT="0" distB="0" distL="0" distR="0" wp14:anchorId="2DF6C610" wp14:editId="60C23346">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51" w:author="Bo Shen" w:date="2022-12-13T17:32:00Z">
                        <w:r w:rsidDel="00F1780F">
                          <w:rPr>
                            <w:rFonts w:ascii="Times New Roman" w:hAnsi="Times New Roman" w:cs="Times New Roman"/>
                          </w:rPr>
                          <w:delText xml:space="preserve">hybridizes </w:delText>
                        </w:r>
                      </w:del>
                      <w:ins w:id="52"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53"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4" w:author="Bo Shen" w:date="2022-12-13T17:34:00Z">
                        <w:r w:rsidRPr="00F1780F" w:rsidDel="00F1780F">
                          <w:rPr>
                            <w:rFonts w:ascii="Times New Roman" w:hAnsi="Times New Roman" w:cs="Times New Roman"/>
                            <w:i/>
                            <w:rPrChange w:id="55" w:author="Bo Shen" w:date="2022-12-13T17:34:00Z">
                              <w:rPr>
                                <w:rFonts w:ascii="Times New Roman" w:hAnsi="Times New Roman" w:cs="Times New Roman"/>
                              </w:rPr>
                            </w:rPrChange>
                          </w:rPr>
                          <w:delText xml:space="preserve">disinhibition </w:delText>
                        </w:r>
                      </w:del>
                      <w:ins w:id="56" w:author="Bo Shen" w:date="2022-12-13T17:34:00Z">
                        <w:r w:rsidR="00F1780F" w:rsidRPr="00F1780F">
                          <w:rPr>
                            <w:rFonts w:ascii="Times New Roman" w:hAnsi="Times New Roman" w:cs="Times New Roman"/>
                            <w:i/>
                            <w:rPrChange w:id="57"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58"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59" w:author="Bo Shen" w:date="2023-01-20T17:07:00Z">
                        <w:r w:rsidR="004A45B9">
                          <w:rPr>
                            <w:rFonts w:ascii="Times New Roman" w:hAnsi="Times New Roman" w:cs="Times New Roman"/>
                          </w:rPr>
                          <w:t xml:space="preserve">. The circuit </w:t>
                        </w:r>
                      </w:ins>
                      <w:del w:id="60"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61" w:author="Bo Shen" w:date="2023-01-20T17:07:00Z">
                        <w:r w:rsidR="004A45B9">
                          <w:rPr>
                            <w:rFonts w:ascii="Times New Roman" w:hAnsi="Times New Roman" w:cs="Times New Roman"/>
                          </w:rPr>
                          <w:t>after disinhibition</w:t>
                        </w:r>
                      </w:ins>
                      <w:ins w:id="62" w:author="Bo Shen" w:date="2023-01-20T17:08:00Z">
                        <w:r w:rsidR="004A45B9">
                          <w:rPr>
                            <w:rFonts w:ascii="Times New Roman" w:hAnsi="Times New Roman" w:cs="Times New Roman"/>
                          </w:rPr>
                          <w:t xml:space="preserve"> is triggered</w:t>
                        </w:r>
                      </w:ins>
                      <w:del w:id="63"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p>
    <w:p w14:paraId="4EF82A64" w14:textId="5823A20E" w:rsidR="00AA44F8" w:rsidRDefault="00AA44F8">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6A0CCD99" wp14:editId="05E693AA">
                <wp:extent cx="5943600" cy="6056923"/>
                <wp:effectExtent l="0" t="0" r="12700" b="13970"/>
                <wp:docPr id="23" name="Text Box 23"/>
                <wp:cNvGraphicFramePr/>
                <a:graphic xmlns:a="http://schemas.openxmlformats.org/drawingml/2006/main">
                  <a:graphicData uri="http://schemas.microsoft.com/office/word/2010/wordprocessingShape">
                    <wps:wsp>
                      <wps:cNvSpPr txBox="1"/>
                      <wps:spPr>
                        <a:xfrm>
                          <a:off x="0" y="0"/>
                          <a:ext cx="5943600" cy="6056923"/>
                        </a:xfrm>
                        <a:prstGeom prst="rect">
                          <a:avLst/>
                        </a:prstGeom>
                        <a:solidFill>
                          <a:schemeClr val="lt1"/>
                        </a:solidFill>
                        <a:ln w="6350">
                          <a:solidFill>
                            <a:prstClr val="black"/>
                          </a:solidFill>
                        </a:ln>
                      </wps:spPr>
                      <wps:txbx>
                        <w:txbxContent>
                          <w:p w14:paraId="280EAFFB" w14:textId="2731292A" w:rsidR="009F0487" w:rsidRDefault="00C04E86" w:rsidP="00AA44F8">
                            <w:pPr>
                              <w:keepNext/>
                              <w:spacing w:line="480" w:lineRule="auto"/>
                              <w:jc w:val="both"/>
                            </w:pPr>
                            <w:ins w:id="64" w:author="Bo Shen" w:date="2023-01-19T15:13:00Z">
                              <w:r>
                                <w:rPr>
                                  <w:noProof/>
                                  <w:lang w:eastAsia="en-US"/>
                                </w:rPr>
                                <w:drawing>
                                  <wp:inline distT="0" distB="0" distL="0" distR="0" wp14:anchorId="2404EFF3" wp14:editId="6C0573F3">
                                    <wp:extent cx="5754370" cy="3641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stretch>
                                              <a:fillRect/>
                                            </a:stretch>
                                          </pic:blipFill>
                                          <pic:spPr>
                                            <a:xfrm>
                                              <a:off x="0" y="0"/>
                                              <a:ext cx="5754370" cy="3641090"/>
                                            </a:xfrm>
                                            <a:prstGeom prst="rect">
                                              <a:avLst/>
                                            </a:prstGeom>
                                          </pic:spPr>
                                        </pic:pic>
                                      </a:graphicData>
                                    </a:graphic>
                                  </wp:inline>
                                </w:drawing>
                              </w:r>
                            </w:ins>
                            <w:del w:id="65" w:author="Bo Shen" w:date="2022-12-13T15:24:00Z">
                              <w:r w:rsidR="009F0487" w:rsidDel="003B6609">
                                <w:rPr>
                                  <w:noProof/>
                                  <w:lang w:eastAsia="en-US"/>
                                </w:rPr>
                                <w:drawing>
                                  <wp:inline distT="0" distB="0" distL="0" distR="0" wp14:anchorId="075A0A7E" wp14:editId="10725329">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66" w:author="Bo Shen" w:date="2022-12-13T17:25:00Z">
                              <w:r w:rsidRPr="00644911" w:rsidDel="00E57DC7">
                                <w:rPr>
                                  <w:rFonts w:ascii="Times New Roman" w:hAnsi="Times New Roman" w:cs="Times New Roman"/>
                                  <w:color w:val="000000" w:themeColor="text1"/>
                                  <w:sz w:val="24"/>
                                  <w:szCs w:val="24"/>
                                </w:rPr>
                                <w:delText>I</w:delText>
                              </w:r>
                            </w:del>
                            <w:ins w:id="67"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68"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69" w:author="Bo Shen" w:date="2023-01-19T15:14:00Z">
                              <w:r w:rsidR="00F47515">
                                <w:rPr>
                                  <w:rFonts w:ascii="Times New Roman" w:hAnsi="Times New Roman" w:cs="Times New Roman"/>
                                  <w:color w:val="000000" w:themeColor="text1"/>
                                  <w:sz w:val="24"/>
                                  <w:szCs w:val="24"/>
                                </w:rPr>
                                <w:t>I</w:t>
                              </w:r>
                            </w:ins>
                            <w:ins w:id="70"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0CCD99" id="Text Box 23" o:spid="_x0000_s1027" type="#_x0000_t202" style="width:468pt;height:4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" fillcolor="white [3201]" strokeweight=".5pt">
                <v:textbox>
                  <w:txbxContent>
                    <w:p w14:paraId="280EAFFB" w14:textId="2731292A" w:rsidR="009F0487" w:rsidRDefault="00C04E86" w:rsidP="00AA44F8">
                      <w:pPr>
                        <w:keepNext/>
                        <w:spacing w:line="480" w:lineRule="auto"/>
                        <w:jc w:val="both"/>
                      </w:pPr>
                      <w:ins w:id="71" w:author="Bo Shen" w:date="2023-01-19T15:13:00Z">
                        <w:r>
                          <w:rPr>
                            <w:noProof/>
                            <w:lang w:eastAsia="en-US"/>
                          </w:rPr>
                          <w:drawing>
                            <wp:inline distT="0" distB="0" distL="0" distR="0" wp14:anchorId="2404EFF3" wp14:editId="6C0573F3">
                              <wp:extent cx="5754370" cy="3641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stretch>
                                        <a:fillRect/>
                                      </a:stretch>
                                    </pic:blipFill>
                                    <pic:spPr>
                                      <a:xfrm>
                                        <a:off x="0" y="0"/>
                                        <a:ext cx="5754370" cy="3641090"/>
                                      </a:xfrm>
                                      <a:prstGeom prst="rect">
                                        <a:avLst/>
                                      </a:prstGeom>
                                    </pic:spPr>
                                  </pic:pic>
                                </a:graphicData>
                              </a:graphic>
                            </wp:inline>
                          </w:drawing>
                        </w:r>
                      </w:ins>
                      <w:del w:id="72" w:author="Bo Shen" w:date="2022-12-13T15:24:00Z">
                        <w:r w:rsidR="009F0487" w:rsidDel="003B6609">
                          <w:rPr>
                            <w:noProof/>
                            <w:lang w:eastAsia="en-US"/>
                          </w:rPr>
                          <w:drawing>
                            <wp:inline distT="0" distB="0" distL="0" distR="0" wp14:anchorId="075A0A7E" wp14:editId="10725329">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73" w:author="Bo Shen" w:date="2022-12-13T17:25:00Z">
                        <w:r w:rsidRPr="00644911" w:rsidDel="00E57DC7">
                          <w:rPr>
                            <w:rFonts w:ascii="Times New Roman" w:hAnsi="Times New Roman" w:cs="Times New Roman"/>
                            <w:color w:val="000000" w:themeColor="text1"/>
                            <w:sz w:val="24"/>
                            <w:szCs w:val="24"/>
                          </w:rPr>
                          <w:delText>I</w:delText>
                        </w:r>
                      </w:del>
                      <w:ins w:id="74"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75"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76" w:author="Bo Shen" w:date="2023-01-19T15:14:00Z">
                        <w:r w:rsidR="00F47515">
                          <w:rPr>
                            <w:rFonts w:ascii="Times New Roman" w:hAnsi="Times New Roman" w:cs="Times New Roman"/>
                            <w:color w:val="000000" w:themeColor="text1"/>
                            <w:sz w:val="24"/>
                            <w:szCs w:val="24"/>
                          </w:rPr>
                          <w:t>I</w:t>
                        </w:r>
                      </w:ins>
                      <w:ins w:id="77"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v:textbox>
                <w10:anchorlock/>
              </v:shape>
            </w:pict>
          </mc:Fallback>
        </mc:AlternateContent>
      </w:r>
      <w:r>
        <w:rPr>
          <w:rFonts w:ascii="Times New Roman" w:hAnsi="Times New Roman" w:cs="Times New Roman"/>
          <w:i/>
          <w:color w:val="000000" w:themeColor="text1"/>
        </w:rPr>
        <w:br w:type="page"/>
      </w:r>
    </w:p>
    <w:p w14:paraId="7D357284" w14:textId="27930A20"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Dynamic divisive normalization preserved in the LDDM</w:t>
      </w:r>
    </w:p>
    <w:p w14:paraId="348607FC" w14:textId="77777777" w:rsidR="00C1458F" w:rsidRPr="0060258A" w:rsidRDefault="00C1458F" w:rsidP="00886C3F">
      <w:pPr>
        <w:spacing w:line="480" w:lineRule="auto"/>
        <w:jc w:val="both"/>
        <w:rPr>
          <w:rFonts w:ascii="Times New Roman" w:hAnsi="Times New Roman" w:cs="Times New Roman"/>
          <w:color w:val="000000" w:themeColor="text1"/>
        </w:rPr>
      </w:pPr>
    </w:p>
    <w:p w14:paraId="1118329A" w14:textId="2A000285" w:rsidR="005775C0" w:rsidRPr="0060258A" w:rsidRDefault="005C0DB3" w:rsidP="005C0DB3">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We first examine whether the LDDM retains the dynamics of divisively normalized value coding </w:t>
      </w:r>
      <w:r w:rsidR="000D4D32" w:rsidRPr="0060258A">
        <w:rPr>
          <w:rFonts w:ascii="Times New Roman" w:hAnsi="Times New Roman" w:cs="Times New Roman"/>
          <w:color w:val="000000" w:themeColor="text1"/>
        </w:rPr>
        <w:t xml:space="preserve">seen in </w:t>
      </w:r>
      <w:r w:rsidRPr="0060258A">
        <w:rPr>
          <w:rFonts w:ascii="Times New Roman" w:hAnsi="Times New Roman" w:cs="Times New Roman"/>
          <w:color w:val="000000" w:themeColor="text1"/>
        </w:rPr>
        <w:t>the DNM</w:t>
      </w:r>
      <w:ins w:id="78" w:author="Bo Shen" w:date="2023-01-20T17:09:00Z">
        <w:r w:rsidR="004A45B9">
          <w:rPr>
            <w:rFonts w:ascii="Times New Roman" w:hAnsi="Times New Roman" w:cs="Times New Roman"/>
            <w:color w:val="000000" w:themeColor="text1"/>
          </w:rPr>
          <w:t xml:space="preserve"> </w:t>
        </w:r>
      </w:ins>
      <w:r w:rsidR="00C55856"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{"citationID":"VEuzQrKU","properties":{"formattedCitation":"(LoFaro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C55856"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(LoFaro et al., 2014; Louie et al., 2014)</w:t>
      </w:r>
      <w:r w:rsidR="00C55856"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As discussed above, during initial option evaluation the disinhibitory units are silent (</w:t>
      </w:r>
      <m:oMath>
        <m:r>
          <w:rPr>
            <w:rFonts w:ascii="Cambria Math" w:hAnsi="Cambria Math" w:cs="Times New Roman"/>
            <w:color w:val="000000" w:themeColor="text1"/>
          </w:rPr>
          <m:t>β=0</m:t>
        </m:r>
      </m:oMath>
      <w:r w:rsidR="00C2694D" w:rsidRPr="0060258A">
        <w:rPr>
          <w:rFonts w:ascii="Times New Roman" w:hAnsi="Times New Roman" w:cs="Times New Roman"/>
          <w:color w:val="000000" w:themeColor="text1"/>
        </w:rPr>
        <w:t xml:space="preserve">) and the sole difference between the LDDM </w:t>
      </w:r>
      <w:r w:rsidR="00C2694D" w:rsidRPr="0060258A">
        <w:rPr>
          <w:rFonts w:ascii="Times New Roman" w:hAnsi="Times New Roman" w:cs="Times New Roman" w:hint="eastAsia"/>
          <w:color w:val="000000" w:themeColor="text1"/>
        </w:rPr>
        <w:t>a</w:t>
      </w:r>
      <w:r w:rsidR="00C2694D" w:rsidRPr="0060258A">
        <w:rPr>
          <w:rFonts w:ascii="Times New Roman" w:hAnsi="Times New Roman" w:cs="Times New Roman"/>
          <w:color w:val="000000" w:themeColor="text1"/>
        </w:rPr>
        <w:t xml:space="preserve">nd the DNM is recurrent excitation (controlled by </w:t>
      </w:r>
      <m:oMath>
        <m:r>
          <w:rPr>
            <w:rFonts w:ascii="Cambria Math" w:hAnsi="Cambria Math" w:cs="Times New Roman"/>
            <w:color w:val="000000" w:themeColor="text1"/>
          </w:rPr>
          <m:t>α</m:t>
        </m:r>
      </m:oMath>
      <w:r w:rsidR="00C2694D"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Example activity traces in </w:t>
      </w:r>
      <w:r w:rsidR="00A35276" w:rsidRPr="0060258A">
        <w:rPr>
          <w:rFonts w:ascii="Times New Roman" w:hAnsi="Times New Roman" w:cs="Times New Roman"/>
          <w:b/>
          <w:color w:val="000000" w:themeColor="text1"/>
        </w:rPr>
        <w:t xml:space="preserve">Fig. </w:t>
      </w:r>
      <w:r w:rsidR="003965F4" w:rsidRPr="0060258A">
        <w:rPr>
          <w:rFonts w:ascii="Times New Roman" w:hAnsi="Times New Roman" w:cs="Times New Roman"/>
          <w:b/>
          <w:color w:val="000000" w:themeColor="text1"/>
        </w:rPr>
        <w:t>3</w:t>
      </w:r>
      <w:r w:rsidR="004815B0" w:rsidRPr="0060258A">
        <w:rPr>
          <w:rFonts w:ascii="Times New Roman" w:hAnsi="Times New Roman" w:cs="Times New Roman"/>
          <w:b/>
          <w:color w:val="000000" w:themeColor="text1"/>
        </w:rPr>
        <w:t>B</w:t>
      </w:r>
      <w:r w:rsidR="003965F4"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show that the LDDM preserves characteristic early-stage dynamics and contextual modulation seen in both empirical data </w:t>
      </w:r>
      <w:r w:rsidR="00E22F65" w:rsidRPr="0060258A">
        <w:rPr>
          <w:rFonts w:ascii="Times New Roman" w:hAnsi="Times New Roman" w:cs="Times New Roman"/>
          <w:color w:val="000000" w:themeColor="text1"/>
        </w:rPr>
        <w:t>(</w:t>
      </w:r>
      <w:r w:rsidR="00A35276" w:rsidRPr="0060258A">
        <w:rPr>
          <w:rFonts w:ascii="Times New Roman" w:hAnsi="Times New Roman" w:cs="Times New Roman"/>
          <w:b/>
          <w:color w:val="000000" w:themeColor="text1"/>
        </w:rPr>
        <w:t xml:space="preserve">Fig. </w:t>
      </w:r>
      <w:r w:rsidR="004815B0" w:rsidRPr="0060258A">
        <w:rPr>
          <w:rFonts w:ascii="Times New Roman" w:hAnsi="Times New Roman" w:cs="Times New Roman"/>
          <w:b/>
          <w:color w:val="000000" w:themeColor="text1"/>
        </w:rPr>
        <w:t>3C</w:t>
      </w:r>
      <w:r w:rsidR="00E22F65"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and the original DNM</w:t>
      </w:r>
      <w:ins w:id="79" w:author="Bo Shen" w:date="2023-01-20T17:09: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{"citationID":"SDXs59ku","properties":{"formattedCitation":"(LoFaro et al., 2014; Louie et al., 2011, 2014)","plainCitation":"(LoFaro et al., 2014; Louie et al., 2011,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w:t>
      </w:r>
      <w:proofErr w:type="spellStart"/>
      <w:r w:rsidR="00406671">
        <w:rPr>
          <w:rFonts w:ascii="Times New Roman" w:hAnsi="Times New Roman" w:cs="Times New Roman"/>
          <w:color w:val="000000" w:themeColor="text1"/>
        </w:rPr>
        <w:t>LoFaro</w:t>
      </w:r>
      <w:proofErr w:type="spellEnd"/>
      <w:r w:rsidR="00406671">
        <w:rPr>
          <w:rFonts w:ascii="Times New Roman" w:hAnsi="Times New Roman" w:cs="Times New Roman"/>
          <w:color w:val="000000" w:themeColor="text1"/>
        </w:rPr>
        <w:t xml:space="preserve"> et al., 2014; Louie et al., 2011, 2014)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Immediately after stimulus onset,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activities replicate the transient peak </w:t>
      </w:r>
      <w:r w:rsidR="00AF2A33" w:rsidRPr="0060258A">
        <w:rPr>
          <w:rFonts w:ascii="Times New Roman" w:hAnsi="Times New Roman" w:cs="Times New Roman"/>
          <w:color w:val="000000" w:themeColor="text1"/>
        </w:rPr>
        <w:t>observed in a wealth of studies</w:t>
      </w:r>
      <w:ins w:id="80" w:author="Bo Shen" w:date="2023-01-20T17:10: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{"citationID":"WR76h1dI","properties":{"formattedCitation":"(Andersen &amp; Buneo, 2002; Churchland et al., 2008; Gnadt &amp; Andersen, 1988; Louie et al., 2011, 2014; Platt &amp; Glimcher, 1999; Rorie et al., 2010; Sugrue et al., 2004)","plainCitation":"(Andersen &amp; Buneo, 2002; Churchland et al., 2008; Gnadt &amp; Andersen, 1988; Louie et al., 2011, 2014; Platt &amp; Glimcher, 1999; Rorie et al., 2010; Sugrue et al., 2004)","noteIndex":0},"citationItems":[{"id":467,"uris":["http://zotero.org/users/6345545/items/V2MJHYB2"],"itemData":{"id":467,"type":"article-journal","abstract":"The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N."}],"issued":{"date-parts":[["2008",6]]}}},{"id":465,"uris":["http://zotero.org/users/6345545/items/2S4A3CN5"],"itemData":{"id":465,"type":"article-journal","abstract":"Unit recording studies in the lateral bank of the intraparietal cortex (area LIP) have demonstrated a response property not previously reported in posterior cortex. Studies were performed in the Rhesus monkey during tasks which required saccadic eye movements to remembered target locations in the dark. Neurons were found which remained active during the time period for which the monkey had to withhold eye movements while remembering desired target locations. The activity of the cells was tuned for eye movements of specific direction and amplitude, and it was not necessary for a visual stimulus to fall within the response field. The responses appeared to represent a memory-related motor-planning signal encoding motor error. The relation of the activity to the behavior of the animal suggests that the response represents the intent to make eye movements of specific direction and amplitude.","container-title":"Experimental Brain Research","DOI":"10.1007/BF00271862","ISSN":"1432-1106","issue":"1","journalAbbreviation":"Exp Brain Res","language":"en","page":"216-220","source":"Springer Link","title":"Memory related motor planning activity in posterior parietal cortex of macaque","volume":"70","author":[{"family":"Gnadt","given":"J. W."},{"family":"Andersen","given":"R. A."}],"issued":{"date-parts":[["1988",3,1]]}}},{"id":342,"uris":["http://zotero.org/users/6345545/items/FIVLPZPC"],"itemData":{"id":342,"type":"article-journal","container-title":"Journal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Gnadt &amp; Andersen, 1988; Louie et al., 2011, 2014; Platt &amp; Glimcher, 1999; Rorie et al., 2010; Sugrue et al., 2004)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Further, the network </w:t>
      </w:r>
      <w:r w:rsidR="00AF2A33" w:rsidRPr="0060258A">
        <w:rPr>
          <w:rFonts w:ascii="Times New Roman" w:hAnsi="Times New Roman" w:cs="Times New Roman"/>
          <w:color w:val="000000" w:themeColor="text1"/>
        </w:rPr>
        <w:t xml:space="preserve">settles to equilibrium </w:t>
      </w:r>
      <w:r w:rsidR="00725E83" w:rsidRPr="0060258A">
        <w:rPr>
          <w:rFonts w:ascii="Times New Roman" w:hAnsi="Times New Roman" w:cs="Times New Roman"/>
          <w:color w:val="000000" w:themeColor="text1"/>
        </w:rPr>
        <w:t>display</w:t>
      </w:r>
      <w:r w:rsidR="005C0350" w:rsidRPr="0060258A">
        <w:rPr>
          <w:rFonts w:ascii="Times New Roman" w:hAnsi="Times New Roman" w:cs="Times New Roman"/>
          <w:color w:val="000000" w:themeColor="text1"/>
        </w:rPr>
        <w:t>ing</w:t>
      </w:r>
      <w:r w:rsidR="00725E83" w:rsidRPr="0060258A">
        <w:rPr>
          <w:rFonts w:ascii="Times New Roman" w:hAnsi="Times New Roman" w:cs="Times New Roman"/>
          <w:color w:val="000000" w:themeColor="text1"/>
        </w:rPr>
        <w:t xml:space="preserve"> relative value coding: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725E83" w:rsidRPr="0060258A">
        <w:rPr>
          <w:rFonts w:ascii="Times New Roman" w:hAnsi="Times New Roman" w:cs="Times New Roman"/>
          <w:color w:val="000000" w:themeColor="text1"/>
        </w:rPr>
        <w:t xml:space="preserve"> increase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t>
      </w:r>
      <w:r w:rsidR="001A6742" w:rsidRPr="0060258A">
        <w:rPr>
          <w:rFonts w:ascii="Times New Roman" w:hAnsi="Times New Roman" w:cs="Times New Roman"/>
          <w:color w:val="000000" w:themeColor="text1"/>
        </w:rPr>
        <w:t xml:space="preserve">with </w:t>
      </w:r>
      <w:r w:rsidR="001A6742" w:rsidRPr="0060258A">
        <w:rPr>
          <w:rFonts w:ascii="Times New Roman" w:hAnsi="Times New Roman" w:cs="Times New Roman"/>
          <w:i/>
          <w:color w:val="000000" w:themeColor="text1"/>
        </w:rPr>
        <w:t>V</w:t>
      </w:r>
      <w:r w:rsidR="001A6742" w:rsidRPr="0060258A">
        <w:rPr>
          <w:rFonts w:ascii="Times New Roman" w:hAnsi="Times New Roman" w:cs="Times New Roman"/>
          <w:i/>
          <w:color w:val="000000" w:themeColor="text1"/>
          <w:vertAlign w:val="subscript"/>
        </w:rPr>
        <w:t>1</w:t>
      </w:r>
      <w:r w:rsidR="001A6742" w:rsidRPr="0060258A">
        <w:rPr>
          <w:rFonts w:ascii="Times New Roman" w:hAnsi="Times New Roman" w:cs="Times New Roman"/>
          <w:color w:val="000000" w:themeColor="text1"/>
        </w:rPr>
        <w:t xml:space="preserve"> </w:t>
      </w:r>
      <w:r w:rsidR="003E4CD8" w:rsidRPr="0060258A">
        <w:rPr>
          <w:rFonts w:ascii="Times New Roman" w:hAnsi="Times New Roman" w:cs="Times New Roman"/>
          <w:color w:val="000000" w:themeColor="text1"/>
        </w:rPr>
        <w:t xml:space="preserve">and </w:t>
      </w:r>
      <w:r w:rsidR="00725E83" w:rsidRPr="0060258A">
        <w:rPr>
          <w:rFonts w:ascii="Times New Roman" w:hAnsi="Times New Roman" w:cs="Times New Roman"/>
          <w:color w:val="000000" w:themeColor="text1"/>
        </w:rPr>
        <w:t>decrease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with </w:t>
      </w:r>
      <w:r w:rsidR="00725E83"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1A6742"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 xml:space="preserve">Fig. </w:t>
      </w:r>
      <w:r w:rsidR="008C562E" w:rsidRPr="0060258A">
        <w:rPr>
          <w:rFonts w:ascii="Times New Roman" w:hAnsi="Times New Roman" w:cs="Times New Roman"/>
          <w:b/>
          <w:color w:val="000000" w:themeColor="text1"/>
        </w:rPr>
        <w:t>3</w:t>
      </w:r>
      <w:r w:rsidR="003D4F5D" w:rsidRPr="0060258A">
        <w:rPr>
          <w:rFonts w:ascii="Times New Roman" w:hAnsi="Times New Roman" w:cs="Times New Roman"/>
          <w:b/>
          <w:color w:val="000000" w:themeColor="text1"/>
        </w:rPr>
        <w:t>B</w:t>
      </w:r>
      <w:r w:rsidR="00AE1240" w:rsidRPr="0060258A">
        <w:rPr>
          <w:rFonts w:ascii="Times New Roman" w:hAnsi="Times New Roman" w:cs="Times New Roman"/>
          <w:b/>
          <w:color w:val="000000" w:themeColor="text1"/>
        </w:rPr>
        <w:t xml:space="preserve">, </w:t>
      </w:r>
      <w:r w:rsidR="0049685D" w:rsidRPr="0060258A">
        <w:rPr>
          <w:rFonts w:ascii="Times New Roman" w:hAnsi="Times New Roman" w:cs="Times New Roman"/>
          <w:i/>
          <w:color w:val="000000" w:themeColor="text1"/>
        </w:rPr>
        <w:t>R</w:t>
      </w:r>
      <w:r w:rsidR="0049685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AE1240" w:rsidRPr="0060258A">
        <w:rPr>
          <w:rFonts w:ascii="Times New Roman" w:hAnsi="Times New Roman" w:cs="Times New Roman"/>
          <w:b/>
          <w:color w:val="000000" w:themeColor="text1"/>
        </w:rPr>
        <w:t xml:space="preserve"> </w:t>
      </w:r>
      <w:r w:rsidR="00AE1240" w:rsidRPr="0060258A">
        <w:rPr>
          <w:rFonts w:ascii="Times New Roman" w:hAnsi="Times New Roman" w:cs="Times New Roman"/>
          <w:color w:val="000000" w:themeColor="text1"/>
        </w:rPr>
        <w:t xml:space="preserve">across </w:t>
      </w:r>
      <w:r w:rsidR="00E20A2D" w:rsidRPr="0060258A">
        <w:rPr>
          <w:rFonts w:ascii="Times New Roman" w:hAnsi="Times New Roman" w:cs="Times New Roman"/>
          <w:i/>
          <w:color w:val="000000" w:themeColor="text1"/>
        </w:rPr>
        <w:t>V</w:t>
      </w:r>
      <w:r w:rsidR="00E20A2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inputs</w:t>
      </w:r>
      <w:r w:rsidR="007D5A20" w:rsidRPr="0060258A">
        <w:rPr>
          <w:rFonts w:ascii="Times New Roman" w:hAnsi="Times New Roman" w:cs="Times New Roman"/>
          <w:color w:val="000000" w:themeColor="text1"/>
        </w:rPr>
        <w:t xml:space="preserve"> (</w:t>
      </w:r>
      <w:r w:rsidR="00D379AA" w:rsidRPr="0060258A">
        <w:rPr>
          <w:rFonts w:ascii="Times New Roman" w:hAnsi="Times New Roman" w:cs="Times New Roman" w:hint="eastAsia"/>
          <w:color w:val="000000" w:themeColor="text1"/>
        </w:rPr>
        <w:t>upper</w:t>
      </w:r>
      <w:r w:rsidR="00D379AA" w:rsidRPr="0060258A">
        <w:rPr>
          <w:rFonts w:ascii="Times New Roman" w:hAnsi="Times New Roman" w:cs="Times New Roman"/>
          <w:color w:val="000000" w:themeColor="text1"/>
        </w:rPr>
        <w:t xml:space="preserve"> panels</w:t>
      </w:r>
      <w:r w:rsidR="007D5A20" w:rsidRPr="0060258A">
        <w:rPr>
          <w:rFonts w:ascii="Times New Roman" w:hAnsi="Times New Roman" w:cs="Times New Roman"/>
          <w:color w:val="000000" w:themeColor="text1"/>
        </w:rPr>
        <w:t>) and</w:t>
      </w:r>
      <w:r w:rsidR="00AE1240" w:rsidRPr="0060258A">
        <w:rPr>
          <w:rFonts w:ascii="Times New Roman" w:hAnsi="Times New Roman" w:cs="Times New Roman"/>
          <w:color w:val="000000" w:themeColor="text1"/>
        </w:rPr>
        <w:t xml:space="preserve"> </w:t>
      </w:r>
      <w:r w:rsidR="007D5A20"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7D5A20" w:rsidRPr="0060258A">
        <w:rPr>
          <w:rFonts w:ascii="Times New Roman" w:hAnsi="Times New Roman" w:cs="Times New Roman"/>
          <w:color w:val="000000" w:themeColor="text1"/>
        </w:rPr>
        <w:t xml:space="preserve"> inputs (</w:t>
      </w:r>
      <w:r w:rsidR="00D379AA" w:rsidRPr="0060258A">
        <w:rPr>
          <w:rFonts w:ascii="Times New Roman" w:hAnsi="Times New Roman" w:cs="Times New Roman"/>
          <w:color w:val="000000" w:themeColor="text1"/>
        </w:rPr>
        <w:t>bottom panels</w:t>
      </w:r>
      <w:r w:rsidR="007D5A20" w:rsidRPr="0060258A">
        <w:rPr>
          <w:rFonts w:ascii="Times New Roman" w:hAnsi="Times New Roman" w:cs="Times New Roman"/>
          <w:color w:val="000000" w:themeColor="text1"/>
        </w:rPr>
        <w:t>)</w:t>
      </w:r>
      <w:r w:rsidR="001A6742" w:rsidRPr="0060258A">
        <w:rPr>
          <w:rFonts w:ascii="Times New Roman" w:hAnsi="Times New Roman" w:cs="Times New Roman"/>
          <w:color w:val="000000" w:themeColor="text1"/>
        </w:rPr>
        <w:t>)</w:t>
      </w:r>
      <w:r w:rsidR="00725E83" w:rsidRPr="0060258A">
        <w:rPr>
          <w:rFonts w:ascii="Times New Roman" w:hAnsi="Times New Roman" w:cs="Times New Roman"/>
          <w:color w:val="000000" w:themeColor="text1"/>
        </w:rPr>
        <w:t>, reflecting a contextual representation of value</w:t>
      </w:r>
      <w:r w:rsidR="00C543B5"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 xml:space="preserve">(see Methods for </w:t>
      </w:r>
      <w:r w:rsidR="00154708" w:rsidRPr="0060258A">
        <w:rPr>
          <w:rFonts w:ascii="Times New Roman" w:hAnsi="Times New Roman" w:cs="Times New Roman"/>
          <w:color w:val="000000" w:themeColor="text1"/>
        </w:rPr>
        <w:t xml:space="preserve">details of </w:t>
      </w:r>
      <w:r w:rsidR="00C2694D" w:rsidRPr="0060258A">
        <w:rPr>
          <w:rFonts w:ascii="Times New Roman" w:hAnsi="Times New Roman" w:cs="Times New Roman"/>
          <w:color w:val="000000" w:themeColor="text1"/>
        </w:rPr>
        <w:t xml:space="preserve">parameters used </w:t>
      </w:r>
      <w:r w:rsidR="004C1F94" w:rsidRPr="0060258A">
        <w:rPr>
          <w:rFonts w:ascii="Times New Roman" w:hAnsi="Times New Roman" w:cs="Times New Roman"/>
          <w:color w:val="000000" w:themeColor="text1"/>
        </w:rPr>
        <w:t>in</w:t>
      </w:r>
      <w:r w:rsidR="00C2694D" w:rsidRPr="0060258A">
        <w:rPr>
          <w:rFonts w:ascii="Times New Roman" w:hAnsi="Times New Roman" w:cs="Times New Roman"/>
          <w:color w:val="000000" w:themeColor="text1"/>
        </w:rPr>
        <w:t xml:space="preserve"> visualization)</w:t>
      </w:r>
      <w:r w:rsidR="00C543B5" w:rsidRPr="0060258A">
        <w:rPr>
          <w:rFonts w:ascii="Times New Roman" w:hAnsi="Times New Roman" w:cs="Times New Roman"/>
          <w:color w:val="000000" w:themeColor="text1"/>
        </w:rPr>
        <w:t>.</w:t>
      </w:r>
    </w:p>
    <w:p w14:paraId="79D69D77" w14:textId="77777777" w:rsidR="00433F14" w:rsidRPr="0060258A" w:rsidRDefault="00433F14" w:rsidP="00433F14">
      <w:pPr>
        <w:spacing w:line="480" w:lineRule="auto"/>
        <w:jc w:val="both"/>
        <w:rPr>
          <w:rFonts w:ascii="Times New Roman" w:hAnsi="Times New Roman" w:cs="Times New Roman"/>
          <w:color w:val="000000" w:themeColor="text1"/>
        </w:rPr>
      </w:pPr>
    </w:p>
    <w:p w14:paraId="4A6940FA" w14:textId="62E8D192" w:rsidR="00433F14" w:rsidRPr="0060258A" w:rsidRDefault="00433F14" w:rsidP="00433F14">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Taking advantage of its simplified mathematical form, we analytically </w:t>
      </w:r>
      <w:r w:rsidR="00253319" w:rsidRPr="0060258A">
        <w:rPr>
          <w:rFonts w:ascii="Times New Roman" w:hAnsi="Times New Roman" w:cs="Times New Roman"/>
          <w:color w:val="000000" w:themeColor="text1"/>
        </w:rPr>
        <w:t>evaluat</w:t>
      </w:r>
      <w:r w:rsidRPr="0060258A">
        <w:rPr>
          <w:rFonts w:ascii="Times New Roman" w:hAnsi="Times New Roman" w:cs="Times New Roman"/>
          <w:color w:val="000000" w:themeColor="text1"/>
        </w:rPr>
        <w:t>ed the LDDM and found that it represents each set of input values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xml:space="preserve">) as one unique and stable equilibrium </w:t>
      </w:r>
      <w:r w:rsidRPr="0060258A">
        <w:rPr>
          <w:rFonts w:ascii="Times New Roman" w:hAnsi="Times New Roman" w:cs="Times New Roman" w:hint="eastAsia"/>
          <w:color w:val="000000" w:themeColor="text1"/>
        </w:rPr>
        <w:t>point</w:t>
      </w:r>
      <w:r w:rsidRPr="0060258A">
        <w:rPr>
          <w:rFonts w:ascii="Times New Roman" w:hAnsi="Times New Roman" w:cs="Times New Roman"/>
          <w:color w:val="000000" w:themeColor="text1"/>
        </w:rPr>
        <w:t xml:space="preserve"> in its output space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wh</w:t>
      </w:r>
      <w:r w:rsidR="00936447" w:rsidRPr="0060258A">
        <w:rPr>
          <w:rFonts w:ascii="Times New Roman" w:hAnsi="Times New Roman" w:cs="Times New Roman"/>
          <w:color w:val="000000" w:themeColor="text1"/>
        </w:rPr>
        <w:t>en</w:t>
      </w:r>
      <m:oMath>
        <m:r>
          <w:rPr>
            <w:rFonts w:ascii="Cambria Math" w:hAnsi="Cambria Math" w:cs="Times New Roman"/>
            <w:color w:val="000000" w:themeColor="text1"/>
          </w:rPr>
          <m:t xml:space="preserve"> β=0</m:t>
        </m:r>
      </m:oMath>
      <w:r w:rsidRPr="0060258A">
        <w:rPr>
          <w:rFonts w:ascii="Times New Roman" w:hAnsi="Times New Roman" w:cs="Times New Roman"/>
          <w:color w:val="000000" w:themeColor="text1"/>
        </w:rPr>
        <w:t xml:space="preserve">. </w:t>
      </w:r>
      <w:r w:rsidRPr="0060258A">
        <w:rPr>
          <w:rFonts w:ascii="Times New Roman" w:hAnsi="Times New Roman" w:cs="Times New Roman" w:hint="eastAsia"/>
          <w:b/>
          <w:color w:val="000000" w:themeColor="text1"/>
        </w:rPr>
        <w:t>Fig</w:t>
      </w:r>
      <w:r w:rsidRPr="0060258A">
        <w:rPr>
          <w:rFonts w:ascii="Times New Roman" w:hAnsi="Times New Roman" w:cs="Times New Roman"/>
          <w:b/>
          <w:color w:val="000000" w:themeColor="text1"/>
        </w:rPr>
        <w:t>. 3D</w:t>
      </w:r>
      <w:r w:rsidRPr="0060258A">
        <w:rPr>
          <w:rFonts w:ascii="Times New Roman" w:hAnsi="Times New Roman" w:cs="Times New Roman"/>
          <w:color w:val="000000" w:themeColor="text1"/>
        </w:rPr>
        <w:t xml:space="preserve"> </w:t>
      </w:r>
      <w:r w:rsidRPr="0060258A">
        <w:rPr>
          <w:rFonts w:ascii="Times New Roman" w:hAnsi="Times New Roman" w:cs="Times New Roman" w:hint="eastAsia"/>
          <w:color w:val="000000" w:themeColor="text1"/>
        </w:rPr>
        <w:t>shows</w:t>
      </w:r>
      <w:r w:rsidRPr="0060258A">
        <w:rPr>
          <w:rFonts w:ascii="Times New Roman" w:hAnsi="Times New Roman" w:cs="Times New Roman"/>
          <w:color w:val="000000" w:themeColor="text1"/>
        </w:rPr>
        <w:t xml:space="preserve"> that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(solid)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(dashed), which represent the equilibrium state of each individual unit, intersect at a unique </w:t>
      </w:r>
      <w:r w:rsidR="00936447" w:rsidRPr="0060258A">
        <w:rPr>
          <w:rFonts w:ascii="Times New Roman" w:hAnsi="Times New Roman" w:cs="Times New Roman"/>
          <w:color w:val="000000" w:themeColor="text1"/>
        </w:rPr>
        <w:t xml:space="preserve">and stable </w:t>
      </w:r>
      <w:r w:rsidRPr="0060258A">
        <w:rPr>
          <w:rFonts w:ascii="Times New Roman" w:hAnsi="Times New Roman" w:cs="Times New Roman"/>
          <w:color w:val="000000" w:themeColor="text1"/>
        </w:rPr>
        <w:t>equilibrium point regardless of equal or unequal inputs</w:t>
      </w:r>
      <w:r w:rsidR="00936447" w:rsidRPr="0060258A">
        <w:rPr>
          <w:rFonts w:ascii="Times New Roman" w:hAnsi="Times New Roman" w:cs="Times New Roman"/>
          <w:color w:val="000000" w:themeColor="text1"/>
        </w:rPr>
        <w:t xml:space="preserve"> (</w:t>
      </w:r>
      <w:r w:rsidR="003F36D7" w:rsidRPr="0060258A">
        <w:rPr>
          <w:rFonts w:ascii="Times New Roman" w:hAnsi="Times New Roman" w:cs="Times New Roman"/>
          <w:color w:val="000000" w:themeColor="text1"/>
        </w:rPr>
        <w:t>see</w:t>
      </w:r>
      <w:r w:rsidR="003F36D7">
        <w:rPr>
          <w:rFonts w:ascii="Times New Roman" w:hAnsi="Times New Roman" w:cs="Times New Roman"/>
          <w:color w:val="000000" w:themeColor="text1"/>
        </w:rPr>
        <w:t xml:space="preserve"> </w:t>
      </w:r>
      <w:r w:rsidR="003F36D7" w:rsidRPr="00375C7B">
        <w:rPr>
          <w:rFonts w:ascii="Times New Roman" w:hAnsi="Times New Roman" w:cs="Times New Roman"/>
          <w:b/>
          <w:color w:val="000000" w:themeColor="text1"/>
        </w:rPr>
        <w:t>Methods</w:t>
      </w:r>
      <w:r w:rsidR="003F36D7" w:rsidRPr="0060258A">
        <w:rPr>
          <w:rFonts w:ascii="Times New Roman" w:hAnsi="Times New Roman" w:cs="Times New Roman"/>
          <w:color w:val="000000" w:themeColor="text1"/>
        </w:rPr>
        <w:t xml:space="preserve"> </w:t>
      </w:r>
      <w:r w:rsidR="003F36D7" w:rsidRPr="0060258A">
        <w:rPr>
          <w:rFonts w:ascii="Times New Roman" w:hAnsi="Times New Roman" w:cs="Times New Roman"/>
          <w:i/>
          <w:color w:val="000000" w:themeColor="text1"/>
        </w:rPr>
        <w:t>Equilibria and stability analysis of the LDDM</w:t>
      </w:r>
      <w:r w:rsidR="00D7778B">
        <w:rPr>
          <w:rFonts w:ascii="Times New Roman" w:hAnsi="Times New Roman" w:cs="Times New Roman"/>
          <w:i/>
          <w:color w:val="000000" w:themeColor="text1"/>
        </w:rPr>
        <w:t xml:space="preserve"> </w:t>
      </w:r>
      <w:r w:rsidR="00D7778B" w:rsidRPr="00D7778B">
        <w:rPr>
          <w:rFonts w:ascii="Times New Roman" w:hAnsi="Times New Roman" w:cs="Times New Roman"/>
          <w:color w:val="000000" w:themeColor="text1"/>
        </w:rPr>
        <w:t>for</w:t>
      </w:r>
      <w:r w:rsidR="00D7778B">
        <w:rPr>
          <w:rFonts w:ascii="Times New Roman" w:hAnsi="Times New Roman" w:cs="Times New Roman"/>
          <w:i/>
          <w:color w:val="000000" w:themeColor="text1"/>
        </w:rPr>
        <w:t xml:space="preserve"> </w:t>
      </w:r>
      <w:r w:rsidR="00D7778B" w:rsidRPr="0060258A">
        <w:rPr>
          <w:rFonts w:ascii="Times New Roman" w:hAnsi="Times New Roman" w:cs="Times New Roman"/>
          <w:color w:val="000000" w:themeColor="text1"/>
        </w:rPr>
        <w:t>mathematical proof</w:t>
      </w:r>
      <w:r w:rsidR="0093644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The steady state of neural activity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oMath>
      <w:r w:rsidRPr="0060258A">
        <w:rPr>
          <w:rFonts w:ascii="Times New Roman" w:hAnsi="Times New Roman" w:cs="Times New Roman"/>
          <w:color w:val="000000" w:themeColor="text1"/>
        </w:rPr>
        <w:t>) at the equilibrium reflects divisive normalization (</w:t>
      </w:r>
      <w:r w:rsidRPr="00B66036">
        <w:rPr>
          <w:rFonts w:ascii="Times New Roman" w:hAnsi="Times New Roman" w:cs="Times New Roman"/>
          <w:b/>
          <w:color w:val="000000" w:themeColor="text1"/>
        </w:rPr>
        <w:t>Eq. 4</w:t>
      </w:r>
      <w:r w:rsidRPr="0060258A">
        <w:rPr>
          <w:rFonts w:ascii="Times New Roman" w:hAnsi="Times New Roman" w:cs="Times New Roman"/>
          <w:color w:val="000000" w:themeColor="text1"/>
        </w:rPr>
        <w:t>), as in the original DNM</w:t>
      </w:r>
      <w:ins w:id="81" w:author="Bo Shen" w:date="2023-01-23T09:51:00Z">
        <w:r w:rsidR="00E0481B">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{"citationID":"dugxVxky","properties":{"formattedCitation":"(LoFaro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 xml:space="preserve">(LoFaro et al., 2014; </w:t>
      </w:r>
      <w:r w:rsidR="009C2159">
        <w:rPr>
          <w:rFonts w:ascii="Times New Roman" w:hAnsi="Times New Roman" w:cs="Times New Roman"/>
          <w:color w:val="000000" w:themeColor="text1"/>
        </w:rPr>
        <w:lastRenderedPageBreak/>
        <w:t>Louie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only difference at the equilibrium is the </w:t>
      </w:r>
      <w:del w:id="82" w:author="Bo Shen" w:date="2023-01-25T14:56:00Z">
        <w:r w:rsidRPr="0060258A" w:rsidDel="00ED0899">
          <w:rPr>
            <w:rFonts w:ascii="Times New Roman" w:hAnsi="Times New Roman" w:cs="Times New Roman"/>
            <w:color w:val="000000" w:themeColor="text1"/>
          </w:rPr>
          <w:delText xml:space="preserve">negative </w:delText>
        </w:r>
      </w:del>
      <w:r w:rsidRPr="0060258A">
        <w:rPr>
          <w:rFonts w:ascii="Times New Roman" w:hAnsi="Times New Roman" w:cs="Times New Roman"/>
          <w:color w:val="000000" w:themeColor="text1"/>
        </w:rPr>
        <w:t xml:space="preserve">constant </w:t>
      </w:r>
      <w:del w:id="83" w:author="Bo Shen" w:date="2023-01-25T14:56:00Z">
        <w:r w:rsidR="00936447" w:rsidRPr="0060258A" w:rsidDel="00ED0899">
          <w:rPr>
            <w:rFonts w:ascii="Times New Roman" w:hAnsi="Times New Roman" w:cs="Times New Roman"/>
            <w:color w:val="000000" w:themeColor="text1"/>
          </w:rPr>
          <w:delText>(</w:delText>
        </w:r>
      </w:del>
      <m:oMath>
        <m:r>
          <w:del w:id="84" w:author="Bo Shen" w:date="2023-01-25T14:56:00Z">
            <w:rPr>
              <w:rFonts w:ascii="Cambria Math" w:hAnsi="Cambria Math" w:cs="Times New Roman"/>
              <w:color w:val="000000" w:themeColor="text1"/>
            </w:rPr>
            <m:t>-α</m:t>
          </w:del>
        </m:r>
      </m:oMath>
      <w:del w:id="85" w:author="Bo Shen" w:date="2023-01-25T14:56:00Z">
        <w:r w:rsidR="00936447" w:rsidRPr="0060258A" w:rsidDel="00ED0899">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in the denominator </w:t>
      </w:r>
      <w:ins w:id="86" w:author="Bo Shen" w:date="2023-01-25T14:56:00Z">
        <w:r w:rsidR="00ED0899" w:rsidRPr="0060258A">
          <w:rPr>
            <w:rFonts w:ascii="Times New Roman" w:hAnsi="Times New Roman" w:cs="Times New Roman"/>
            <w:color w:val="000000" w:themeColor="text1"/>
          </w:rPr>
          <w:t>(</w:t>
        </w:r>
      </w:ins>
      <m:oMath>
        <m:sSub>
          <m:sSubPr>
            <m:ctrlPr>
              <w:ins w:id="87" w:author="Bo Shen" w:date="2023-01-25T14:56:00Z">
                <w:rPr>
                  <w:rFonts w:ascii="Cambria Math" w:hAnsi="Cambria Math" w:cs="Times New Roman"/>
                  <w:i/>
                  <w:color w:val="000000" w:themeColor="text1"/>
                </w:rPr>
              </w:ins>
            </m:ctrlPr>
          </m:sSubPr>
          <m:e>
            <m:r>
              <w:ins w:id="88" w:author="Bo Shen" w:date="2023-01-25T14:56:00Z">
                <w:rPr>
                  <w:rFonts w:ascii="Cambria Math" w:hAnsi="Cambria Math" w:cs="Times New Roman"/>
                  <w:color w:val="000000" w:themeColor="text1"/>
                </w:rPr>
                <m:t>G</m:t>
              </w:ins>
            </m:r>
          </m:e>
          <m:sub>
            <m:r>
              <w:ins w:id="89" w:author="Bo Shen" w:date="2023-01-25T14:56:00Z">
                <w:rPr>
                  <w:rFonts w:ascii="Cambria Math" w:hAnsi="Cambria Math" w:cs="Times New Roman"/>
                  <w:color w:val="000000" w:themeColor="text1"/>
                </w:rPr>
                <m:t>0</m:t>
              </w:ins>
            </m:r>
          </m:sub>
        </m:sSub>
        <m:r>
          <w:ins w:id="90" w:author="Bo Shen" w:date="2023-01-25T14:56:00Z">
            <w:rPr>
              <w:rFonts w:ascii="Cambria Math" w:hAnsi="Cambria Math" w:cs="Times New Roman"/>
              <w:color w:val="000000" w:themeColor="text1"/>
            </w:rPr>
            <m:t>-α</m:t>
          </w:ins>
        </m:r>
      </m:oMath>
      <w:ins w:id="91" w:author="Bo Shen" w:date="2023-01-25T14:56:00Z">
        <w:r w:rsidR="00ED0899" w:rsidRPr="0060258A">
          <w:rPr>
            <w:rFonts w:ascii="Times New Roman" w:hAnsi="Times New Roman" w:cs="Times New Roman"/>
            <w:color w:val="000000" w:themeColor="text1"/>
          </w:rPr>
          <w:t>)</w:t>
        </w:r>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introduced by </w:t>
      </w:r>
      <w:ins w:id="92" w:author="Bo Shen" w:date="2023-01-25T14:57:00Z">
        <w:r w:rsidR="00ED0899">
          <w:rPr>
            <w:rFonts w:ascii="Times New Roman" w:hAnsi="Times New Roman" w:cs="Times New Roman"/>
            <w:color w:val="000000" w:themeColor="text1"/>
          </w:rPr>
          <w:t>baseline gain control</w:t>
        </w:r>
        <w:r w:rsidR="00ED0899" w:rsidRPr="0060258A">
          <w:rPr>
            <w:rFonts w:ascii="Times New Roman" w:hAnsi="Times New Roman" w:cs="Times New Roman"/>
            <w:color w:val="000000" w:themeColor="text1"/>
          </w:rPr>
          <w:t xml:space="preserve"> </w:t>
        </w:r>
        <w:r w:rsidR="00ED0899">
          <w:rPr>
            <w:rFonts w:ascii="Times New Roman" w:hAnsi="Times New Roman" w:cs="Times New Roman"/>
            <w:color w:val="000000" w:themeColor="text1"/>
          </w:rPr>
          <w:t xml:space="preserve">and </w:t>
        </w:r>
      </w:ins>
      <w:r w:rsidRPr="0060258A">
        <w:rPr>
          <w:rFonts w:ascii="Times New Roman" w:hAnsi="Times New Roman" w:cs="Times New Roman"/>
          <w:color w:val="000000" w:themeColor="text1"/>
        </w:rPr>
        <w:t xml:space="preserve">recurrent excitation; this change rescales the activity magnitudes but preserves normalized value coding. </w:t>
      </w:r>
    </w:p>
    <w:tbl>
      <w:tblPr>
        <w:tblW w:w="0" w:type="auto"/>
        <w:tblLook w:val="04A0" w:firstRow="1" w:lastRow="0" w:firstColumn="1" w:lastColumn="0" w:noHBand="0" w:noVBand="1"/>
        <w:tblPrChange w:id="93" w:author="Bo Shen" w:date="2023-01-23T09:52:00Z">
          <w:tblPr>
            <w:tblW w:w="0" w:type="auto"/>
            <w:tblLook w:val="04A0" w:firstRow="1" w:lastRow="0" w:firstColumn="1" w:lastColumn="0" w:noHBand="0" w:noVBand="1"/>
          </w:tblPr>
        </w:tblPrChange>
      </w:tblPr>
      <w:tblGrid>
        <w:gridCol w:w="2430"/>
        <w:gridCol w:w="3803"/>
        <w:gridCol w:w="3117"/>
        <w:tblGridChange w:id="94">
          <w:tblGrid>
            <w:gridCol w:w="3116"/>
            <w:gridCol w:w="3117"/>
            <w:gridCol w:w="3117"/>
          </w:tblGrid>
        </w:tblGridChange>
      </w:tblGrid>
      <w:tr w:rsidR="00194FF4" w:rsidRPr="00194FF4" w14:paraId="2A78FE9C" w14:textId="77777777" w:rsidTr="00E0481B">
        <w:tc>
          <w:tcPr>
            <w:tcW w:w="2430" w:type="dxa"/>
            <w:vAlign w:val="center"/>
            <w:tcPrChange w:id="95" w:author="Bo Shen" w:date="2023-01-23T09:52:00Z">
              <w:tcPr>
                <w:tcW w:w="3116" w:type="dxa"/>
                <w:vAlign w:val="center"/>
              </w:tcPr>
            </w:tcPrChange>
          </w:tcPr>
          <w:p w14:paraId="42EE9382" w14:textId="77777777" w:rsidR="00433F14" w:rsidRPr="00194FF4" w:rsidRDefault="00433F14" w:rsidP="00D65B64">
            <w:pPr>
              <w:spacing w:line="480" w:lineRule="auto"/>
              <w:jc w:val="both"/>
              <w:rPr>
                <w:rFonts w:ascii="Times New Roman" w:hAnsi="Times New Roman" w:cs="Times New Roman"/>
                <w:color w:val="000000" w:themeColor="text1"/>
              </w:rPr>
            </w:pPr>
          </w:p>
        </w:tc>
        <w:tc>
          <w:tcPr>
            <w:tcW w:w="3803" w:type="dxa"/>
            <w:vAlign w:val="center"/>
            <w:tcPrChange w:id="96" w:author="Bo Shen" w:date="2023-01-23T09:52:00Z">
              <w:tcPr>
                <w:tcW w:w="3117" w:type="dxa"/>
                <w:vAlign w:val="center"/>
              </w:tcPr>
            </w:tcPrChange>
          </w:tcPr>
          <w:p w14:paraId="559DB027" w14:textId="446D4A37" w:rsidR="00433F14" w:rsidRPr="003A3974" w:rsidRDefault="001803AD" w:rsidP="00D65B64">
            <w:pPr>
              <w:spacing w:line="480" w:lineRule="auto"/>
              <w:jc w:val="both"/>
              <w:rPr>
                <w:rFonts w:ascii="Times New Roman" w:hAnsi="Times New Roman" w:cs="Times New Roman"/>
                <w:i/>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r>
                      <w:ins w:id="97" w:author="Bo Shen" w:date="2023-01-23T09:51:00Z">
                        <w:rPr>
                          <w:rFonts w:ascii="Cambria Math" w:hAnsi="Cambria Math" w:cs="Times New Roman"/>
                          <w:color w:val="000000" w:themeColor="text1"/>
                        </w:rPr>
                        <m:t>+</m:t>
                      </w:ins>
                    </m:r>
                    <m:sSub>
                      <m:sSubPr>
                        <m:ctrlPr>
                          <w:ins w:id="98" w:author="Bo Shen" w:date="2023-01-23T09:53:00Z">
                            <w:rPr>
                              <w:rFonts w:ascii="Cambria Math" w:hAnsi="Cambria Math" w:cs="Times New Roman"/>
                              <w:i/>
                              <w:color w:val="000000" w:themeColor="text1"/>
                            </w:rPr>
                          </w:ins>
                        </m:ctrlPr>
                      </m:sSubPr>
                      <m:e>
                        <m:r>
                          <w:ins w:id="99" w:author="Bo Shen" w:date="2023-01-23T09:51:00Z">
                            <w:rPr>
                              <w:rFonts w:ascii="Cambria Math" w:hAnsi="Cambria Math" w:cs="Times New Roman"/>
                              <w:color w:val="000000" w:themeColor="text1"/>
                            </w:rPr>
                            <m:t>G</m:t>
                          </w:ins>
                        </m:r>
                      </m:e>
                      <m:sub>
                        <m:r>
                          <w:ins w:id="100" w:author="Bo Shen" w:date="2023-01-23T09:51:00Z">
                            <w:rPr>
                              <w:rFonts w:ascii="Cambria Math" w:hAnsi="Cambria Math" w:cs="Times New Roman"/>
                              <w:color w:val="000000" w:themeColor="text1"/>
                            </w:rPr>
                            <m:t>0</m:t>
                          </w:ins>
                        </m:r>
                      </m:sub>
                    </m:sSub>
                    <m:r>
                      <w:rPr>
                        <w:rFonts w:ascii="Cambria Math" w:hAnsi="Cambria Math" w:cs="Times New Roman"/>
                        <w:color w:val="000000" w:themeColor="text1"/>
                      </w:rPr>
                      <m:t>-α+</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j</m:t>
                            </m:r>
                          </m:sub>
                          <m:sup>
                            <m:r>
                              <w:rPr>
                                <w:rFonts w:ascii="Cambria Math" w:hAnsi="Cambria Math" w:cs="Times New Roman"/>
                                <w:color w:val="000000" w:themeColor="text1"/>
                              </w:rPr>
                              <m:t>*</m:t>
                            </m:r>
                          </m:sup>
                        </m:sSubSup>
                      </m:e>
                    </m:nary>
                  </m:den>
                </m:f>
              </m:oMath>
            </m:oMathPara>
          </w:p>
        </w:tc>
        <w:tc>
          <w:tcPr>
            <w:tcW w:w="3117" w:type="dxa"/>
            <w:vAlign w:val="center"/>
            <w:tcPrChange w:id="101" w:author="Bo Shen" w:date="2023-01-23T09:52:00Z">
              <w:tcPr>
                <w:tcW w:w="3117" w:type="dxa"/>
                <w:vAlign w:val="center"/>
              </w:tcPr>
            </w:tcPrChange>
          </w:tcPr>
          <w:p w14:paraId="1D7B9E6A" w14:textId="60580CF4" w:rsidR="00433F14" w:rsidRPr="003A3974" w:rsidRDefault="00433F14" w:rsidP="00D65B64">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4</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4AAEF11" w14:textId="77777777" w:rsidR="009A40F9" w:rsidRPr="0060258A" w:rsidRDefault="009A40F9" w:rsidP="00C12324">
      <w:pPr>
        <w:spacing w:line="480" w:lineRule="auto"/>
        <w:jc w:val="both"/>
        <w:rPr>
          <w:rFonts w:ascii="Times New Roman" w:hAnsi="Times New Roman" w:cs="Times New Roman"/>
          <w:color w:val="000000" w:themeColor="text1"/>
        </w:rPr>
      </w:pPr>
    </w:p>
    <w:p w14:paraId="161A72D9" w14:textId="5395CB73" w:rsidR="008E34C6" w:rsidRPr="0060258A" w:rsidRDefault="0019159B" w:rsidP="00C12324">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0974FBCE" wp14:editId="0C5F6650">
                <wp:extent cx="5943600" cy="6879265"/>
                <wp:effectExtent l="0" t="0" r="12700" b="17145"/>
                <wp:docPr id="1" name="Text Box 1"/>
                <wp:cNvGraphicFramePr/>
                <a:graphic xmlns:a="http://schemas.openxmlformats.org/drawingml/2006/main">
                  <a:graphicData uri="http://schemas.microsoft.com/office/word/2010/wordprocessingShape">
                    <wps:wsp>
                      <wps:cNvSpPr txBox="1"/>
                      <wps:spPr>
                        <a:xfrm>
                          <a:off x="0" y="0"/>
                          <a:ext cx="5943600" cy="6879265"/>
                        </a:xfrm>
                        <a:prstGeom prst="rect">
                          <a:avLst/>
                        </a:prstGeom>
                        <a:solidFill>
                          <a:schemeClr val="lt1"/>
                        </a:solidFill>
                        <a:ln w="6350">
                          <a:solidFill>
                            <a:prstClr val="black"/>
                          </a:solidFill>
                        </a:ln>
                      </wps:spPr>
                      <wps:txb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2"/>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74FBCE" id="Text Box 1" o:spid="_x0000_s1028" type="#_x0000_t202" style="width:468pt;height:5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" fillcolor="white [3201]" strokeweight=".5pt">
                <v:textbo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2"/>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v:textbox>
                <w10:anchorlock/>
              </v:shape>
            </w:pict>
          </mc:Fallback>
        </mc:AlternateContent>
      </w:r>
    </w:p>
    <w:p w14:paraId="42D70518" w14:textId="3A17CFF7" w:rsidR="00AF3E1D" w:rsidRPr="0060258A" w:rsidRDefault="00EB7983" w:rsidP="00AF3E1D">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next verified that the normalized value coding produced by the LDDM cannot be implemented by standard recurrent RNM models.</w:t>
      </w:r>
      <w:r w:rsidRPr="0060258A">
        <w:rPr>
          <w:rFonts w:ascii="Times New Roman" w:hAnsi="Times New Roman" w:cs="Times New Roman"/>
          <w:b/>
          <w:color w:val="000000" w:themeColor="text1"/>
        </w:rPr>
        <w:t xml:space="preserve"> </w:t>
      </w:r>
      <w:r w:rsidR="004C1F94" w:rsidRPr="0060258A">
        <w:rPr>
          <w:rFonts w:ascii="Times New Roman" w:hAnsi="Times New Roman" w:cs="Times New Roman"/>
          <w:b/>
          <w:color w:val="000000" w:themeColor="text1"/>
        </w:rPr>
        <w:t xml:space="preserve">Fig. </w:t>
      </w:r>
      <w:r w:rsidR="00AF3E1D" w:rsidRPr="0060258A">
        <w:rPr>
          <w:rFonts w:ascii="Times New Roman" w:hAnsi="Times New Roman" w:cs="Times New Roman"/>
          <w:b/>
          <w:color w:val="000000" w:themeColor="text1"/>
        </w:rPr>
        <w:t>4A</w:t>
      </w:r>
      <w:r w:rsidR="00AF3E1D" w:rsidRPr="0060258A">
        <w:rPr>
          <w:rFonts w:ascii="Times New Roman" w:hAnsi="Times New Roman" w:cs="Times New Roman"/>
          <w:color w:val="000000" w:themeColor="text1"/>
        </w:rPr>
        <w:t xml:space="preserve"> compares the activity of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as a function of </w:t>
      </w:r>
      <w:r w:rsidR="00927667" w:rsidRPr="0060258A">
        <w:rPr>
          <w:rFonts w:ascii="Times New Roman" w:hAnsi="Times New Roman" w:cs="Times New Roman"/>
          <w:color w:val="000000" w:themeColor="text1"/>
        </w:rPr>
        <w:t>both value</w:t>
      </w:r>
      <w:r w:rsidR="00AF3E1D" w:rsidRPr="0060258A">
        <w:rPr>
          <w:rFonts w:ascii="Times New Roman" w:hAnsi="Times New Roman" w:cs="Times New Roman"/>
          <w:color w:val="000000" w:themeColor="text1"/>
        </w:rPr>
        <w:t xml:space="preserve"> inputs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1</w:t>
      </w:r>
      <w:r w:rsidR="00AF3E1D" w:rsidRPr="0060258A">
        <w:rPr>
          <w:rFonts w:ascii="Times New Roman" w:hAnsi="Times New Roman" w:cs="Times New Roman"/>
          <w:color w:val="000000" w:themeColor="text1"/>
        </w:rPr>
        <w:t xml:space="preserve"> and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2</w:t>
      </w:r>
      <w:r w:rsidR="00AF3E1D" w:rsidRPr="0060258A">
        <w:rPr>
          <w:rFonts w:ascii="Times New Roman" w:hAnsi="Times New Roman" w:cs="Times New Roman"/>
          <w:color w:val="000000" w:themeColor="text1"/>
        </w:rPr>
        <w:t xml:space="preserve">) in the LDDM (left panel), the original DNM (middle panel), and the RNM </w:t>
      </w:r>
      <w:r w:rsidR="00AF3E1D" w:rsidRPr="0060258A">
        <w:rPr>
          <w:rFonts w:ascii="Times New Roman" w:hAnsi="Times New Roman" w:cs="Times New Roman"/>
          <w:color w:val="000000" w:themeColor="text1"/>
        </w:rPr>
        <w:lastRenderedPageBreak/>
        <w:t xml:space="preserve">(right panel). Both the LDDM and the DNM exhibit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activities (indicated by color) that monotonically increase with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oMath>
      <w:r w:rsidR="00AF3E1D" w:rsidRPr="0060258A">
        <w:rPr>
          <w:rFonts w:ascii="Times New Roman" w:hAnsi="Times New Roman" w:cs="Times New Roman"/>
          <w:color w:val="000000" w:themeColor="text1"/>
        </w:rPr>
        <w:t xml:space="preserve"> but decrease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2C07B5" w:rsidRPr="0060258A">
        <w:rPr>
          <w:rFonts w:ascii="Times New Roman" w:hAnsi="Times New Roman" w:cs="Times New Roman"/>
          <w:color w:val="000000" w:themeColor="text1"/>
        </w:rPr>
        <w:t>, with</w:t>
      </w:r>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a</w:t>
      </w:r>
      <w:r w:rsidR="00AF3E1D" w:rsidRPr="0060258A">
        <w:rPr>
          <w:rFonts w:ascii="Times New Roman" w:hAnsi="Times New Roman" w:cs="Times New Roman"/>
          <w:color w:val="000000" w:themeColor="text1"/>
        </w:rPr>
        <w:t xml:space="preserve"> slightly steeper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 xml:space="preserve">dependence in the LDDM versus </w:t>
      </w:r>
      <w:r w:rsidR="00AF3E1D" w:rsidRPr="0060258A">
        <w:rPr>
          <w:rFonts w:ascii="Times New Roman" w:hAnsi="Times New Roman" w:cs="Times New Roman"/>
          <w:color w:val="000000" w:themeColor="text1"/>
        </w:rPr>
        <w:t xml:space="preserve">the DNM model depending on the rescaling of </w:t>
      </w:r>
      <m:oMath>
        <m:r>
          <w:rPr>
            <w:rFonts w:ascii="Cambria Math" w:hAnsi="Cambria Math" w:cs="Times New Roman"/>
            <w:color w:val="000000" w:themeColor="text1"/>
          </w:rPr>
          <m:t>α</m:t>
        </m:r>
      </m:oMath>
      <w:r w:rsidR="00AF3E1D" w:rsidRPr="0060258A">
        <w:rPr>
          <w:rFonts w:ascii="Times New Roman" w:hAnsi="Times New Roman" w:cs="Times New Roman"/>
          <w:color w:val="000000" w:themeColor="text1"/>
        </w:rPr>
        <w:t xml:space="preserve">. </w:t>
      </w:r>
      <w:r w:rsidR="00D17329" w:rsidRPr="0060258A">
        <w:rPr>
          <w:rFonts w:ascii="Times New Roman" w:hAnsi="Times New Roman" w:cs="Times New Roman"/>
          <w:color w:val="000000" w:themeColor="text1"/>
        </w:rPr>
        <w:t xml:space="preserve">In contrast, strong </w:t>
      </w:r>
      <w:r w:rsidR="00AF3E1D" w:rsidRPr="0060258A">
        <w:rPr>
          <w:rFonts w:ascii="Times New Roman" w:hAnsi="Times New Roman" w:cs="Times New Roman"/>
          <w:color w:val="000000" w:themeColor="text1"/>
        </w:rPr>
        <w:t>WTA dynamics</w:t>
      </w:r>
      <w:r w:rsidR="00D17329" w:rsidRPr="0060258A">
        <w:rPr>
          <w:rFonts w:ascii="Times New Roman" w:hAnsi="Times New Roman" w:cs="Times New Roman"/>
          <w:color w:val="000000" w:themeColor="text1"/>
        </w:rPr>
        <w:t xml:space="preserve"> in the RNM implement categorical (choic</w:t>
      </w:r>
      <w:r w:rsidR="002C07B5" w:rsidRPr="0060258A">
        <w:rPr>
          <w:rFonts w:ascii="Times New Roman" w:hAnsi="Times New Roman" w:cs="Times New Roman"/>
          <w:color w:val="000000" w:themeColor="text1"/>
        </w:rPr>
        <w:t>e</w:t>
      </w:r>
      <w:r w:rsidR="00D17329" w:rsidRPr="0060258A">
        <w:rPr>
          <w:rFonts w:ascii="Times New Roman" w:hAnsi="Times New Roman" w:cs="Times New Roman"/>
          <w:color w:val="000000" w:themeColor="text1"/>
        </w:rPr>
        <w:t>) coding rather than relative value representation</w:t>
      </w:r>
      <w:r w:rsidR="00AF3E1D" w:rsidRPr="0060258A">
        <w:rPr>
          <w:rFonts w:ascii="Times New Roman" w:hAnsi="Times New Roman" w:cs="Times New Roman"/>
          <w:color w:val="000000" w:themeColor="text1"/>
        </w:rPr>
        <w:t xml:space="preserve">, with high or low coding </w:t>
      </w:r>
      <w:r w:rsidR="002C07B5" w:rsidRPr="0060258A">
        <w:rPr>
          <w:rFonts w:ascii="Times New Roman" w:hAnsi="Times New Roman" w:cs="Times New Roman"/>
          <w:color w:val="000000" w:themeColor="text1"/>
        </w:rPr>
        <w:t>of</w:t>
      </w:r>
      <w:r w:rsidR="00AF3E1D" w:rsidRPr="0060258A">
        <w:rPr>
          <w:rFonts w:ascii="Times New Roman" w:hAnsi="Times New Roman" w:cs="Times New Roman"/>
          <w:color w:val="000000" w:themeColor="text1"/>
        </w:rPr>
        <w:t xml:space="preserve"> input values (right panel). </w:t>
      </w:r>
    </w:p>
    <w:p w14:paraId="4DEB3C70" w14:textId="77777777" w:rsidR="00AF3E1D" w:rsidRPr="0060258A" w:rsidRDefault="00AF3E1D" w:rsidP="00AF3E1D">
      <w:pPr>
        <w:spacing w:line="480" w:lineRule="auto"/>
        <w:jc w:val="both"/>
        <w:rPr>
          <w:rFonts w:ascii="Times New Roman" w:hAnsi="Times New Roman" w:cs="Times New Roman"/>
          <w:color w:val="000000" w:themeColor="text1"/>
        </w:rPr>
      </w:pPr>
    </w:p>
    <w:p w14:paraId="311EC2D9" w14:textId="0D148279" w:rsidR="000307BB" w:rsidRPr="0060258A" w:rsidRDefault="00AF3E1D" w:rsidP="00AF3E1D">
      <w:pPr>
        <w:spacing w:line="480" w:lineRule="auto"/>
        <w:jc w:val="both"/>
        <w:rPr>
          <w:rFonts w:ascii="Times New Roman" w:hAnsi="Times New Roman" w:cs="Times New Roman"/>
          <w:i/>
          <w:color w:val="000000" w:themeColor="text1"/>
        </w:rPr>
      </w:pP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quantitat</w:t>
      </w:r>
      <w:r w:rsidR="00CF5E8A" w:rsidRPr="0060258A">
        <w:rPr>
          <w:rFonts w:ascii="Times New Roman" w:hAnsi="Times New Roman" w:cs="Times New Roman"/>
          <w:color w:val="000000" w:themeColor="text1"/>
        </w:rPr>
        <w:t>ively test value normalization</w:t>
      </w:r>
      <w:r w:rsidRPr="0060258A">
        <w:rPr>
          <w:rFonts w:ascii="Times New Roman" w:hAnsi="Times New Roman" w:cs="Times New Roman"/>
          <w:color w:val="000000" w:themeColor="text1"/>
        </w:rPr>
        <w:t xml:space="preserve">, we fit the models to </w:t>
      </w:r>
      <w:r w:rsidR="00CF5E8A" w:rsidRPr="0060258A">
        <w:rPr>
          <w:rFonts w:ascii="Times New Roman" w:hAnsi="Times New Roman" w:cs="Times New Roman"/>
          <w:color w:val="000000" w:themeColor="text1"/>
        </w:rPr>
        <w:t xml:space="preserve">observed </w:t>
      </w:r>
      <w:r w:rsidRPr="0060258A">
        <w:rPr>
          <w:rFonts w:ascii="Times New Roman" w:hAnsi="Times New Roman" w:cs="Times New Roman"/>
          <w:color w:val="000000" w:themeColor="text1"/>
        </w:rPr>
        <w:t>firing rates of</w:t>
      </w:r>
      <w:r w:rsidR="00CF5E8A" w:rsidRPr="0060258A">
        <w:rPr>
          <w:rFonts w:ascii="Times New Roman" w:hAnsi="Times New Roman" w:cs="Times New Roman"/>
          <w:color w:val="000000" w:themeColor="text1"/>
        </w:rPr>
        <w:t xml:space="preserve"> monkey </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lateral intraparietal (LIP) neurons</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under varying </w:t>
      </w:r>
      <w:r w:rsidRPr="0060258A">
        <w:rPr>
          <w:rFonts w:ascii="Times New Roman" w:hAnsi="Times New Roman" w:cs="Times New Roman"/>
          <w:color w:val="000000" w:themeColor="text1"/>
        </w:rPr>
        <w:t>reward</w:t>
      </w:r>
      <w:r w:rsidR="00CF5E8A" w:rsidRPr="0060258A">
        <w:rPr>
          <w:rFonts w:ascii="Times New Roman" w:hAnsi="Times New Roman" w:cs="Times New Roman"/>
          <w:color w:val="000000" w:themeColor="text1"/>
        </w:rPr>
        <w:t xml:space="preserve"> conditions</w:t>
      </w:r>
      <w:ins w:id="102" w:author="Bo Shen" w:date="2023-01-23T10:55:00Z">
        <w:r w:rsidR="00ED74D2">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{"citationID":"99JoNwn1","properties":{"formattedCitation":"(Louie et al., 2011)","plainCitation":"(Louie et al., 2011)","noteIndex":0},"citationItems":[{"id":342,"uris":["http://zotero.org/users/6345545/items/FIVLPZPC"],"itemData":{"id":342,"type":"article-journal","container-title":"Journal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In t</w:t>
      </w:r>
      <w:r w:rsidRPr="0060258A">
        <w:rPr>
          <w:rFonts w:ascii="Times New Roman" w:hAnsi="Times New Roman" w:cs="Times New Roman"/>
          <w:color w:val="000000" w:themeColor="text1"/>
        </w:rPr>
        <w:t>he empirical data</w:t>
      </w:r>
      <w:r w:rsidR="00CF5E8A" w:rsidRPr="0060258A">
        <w:rPr>
          <w:rFonts w:ascii="Times New Roman" w:hAnsi="Times New Roman" w:cs="Times New Roman"/>
          <w:color w:val="000000" w:themeColor="text1"/>
        </w:rPr>
        <w:t xml:space="preserve"> (</w:t>
      </w:r>
      <w:r w:rsidR="00CF5E8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CF5E8A" w:rsidRPr="0060258A">
        <w:rPr>
          <w:rFonts w:ascii="Times New Roman" w:hAnsi="Times New Roman" w:cs="Times New Roman"/>
          <w:b/>
          <w:color w:val="000000" w:themeColor="text1"/>
        </w:rPr>
        <w:t xml:space="preserve"> 4B</w:t>
      </w:r>
      <w:r w:rsidR="00CF5E8A" w:rsidRPr="0060258A">
        <w:rPr>
          <w:rFonts w:ascii="Times New Roman" w:hAnsi="Times New Roman" w:cs="Times New Roman"/>
          <w:color w:val="000000" w:themeColor="text1"/>
        </w:rPr>
        <w:t>, dots), LIP activity</w:t>
      </w:r>
      <w:r w:rsidRPr="0060258A">
        <w:rPr>
          <w:rFonts w:ascii="Times New Roman" w:hAnsi="Times New Roman" w:cs="Times New Roman"/>
          <w:color w:val="000000" w:themeColor="text1"/>
        </w:rPr>
        <w:t xml:space="preserve"> increases with the </w:t>
      </w:r>
      <w:r w:rsidR="00CF5E8A" w:rsidRPr="0060258A">
        <w:rPr>
          <w:rFonts w:ascii="Times New Roman" w:hAnsi="Times New Roman" w:cs="Times New Roman"/>
          <w:color w:val="000000" w:themeColor="text1"/>
        </w:rPr>
        <w:t>reward (</w:t>
      </w:r>
      <w:r w:rsidRPr="0060258A">
        <w:rPr>
          <w:rFonts w:ascii="Times New Roman" w:hAnsi="Times New Roman" w:cs="Times New Roman"/>
          <w:color w:val="000000" w:themeColor="text1"/>
        </w:rPr>
        <w:t>juice quantity</w:t>
      </w:r>
      <w:r w:rsidR="00CF5E8A"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associated with the target </w:t>
      </w:r>
      <w:r w:rsidRPr="0060258A">
        <w:rPr>
          <w:rFonts w:ascii="Times New Roman" w:hAnsi="Times New Roman" w:cs="Times New Roman"/>
          <w:color w:val="000000" w:themeColor="text1"/>
        </w:rPr>
        <w:t xml:space="preserve">inside the </w:t>
      </w:r>
      <w:r w:rsidR="00CF5E8A" w:rsidRPr="0060258A">
        <w:rPr>
          <w:rFonts w:ascii="Times New Roman" w:hAnsi="Times New Roman" w:cs="Times New Roman"/>
          <w:color w:val="000000" w:themeColor="text1"/>
        </w:rPr>
        <w:t xml:space="preserve">neuronal </w:t>
      </w:r>
      <w:r w:rsidRPr="0060258A">
        <w:rPr>
          <w:rFonts w:ascii="Times New Roman" w:hAnsi="Times New Roman" w:cs="Times New Roman"/>
          <w:color w:val="000000" w:themeColor="text1"/>
        </w:rPr>
        <w:t>response field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in</w:t>
      </w:r>
      <w:r w:rsidRPr="0060258A">
        <w:rPr>
          <w:rFonts w:ascii="Times New Roman" w:hAnsi="Times New Roman" w:cs="Times New Roman"/>
          <w:color w:val="000000" w:themeColor="text1"/>
        </w:rPr>
        <w:t xml:space="preserve">) and decreases with the summed </w:t>
      </w:r>
      <w:r w:rsidR="00CF5E8A" w:rsidRPr="0060258A">
        <w:rPr>
          <w:rFonts w:ascii="Times New Roman" w:hAnsi="Times New Roman" w:cs="Times New Roman"/>
          <w:color w:val="000000" w:themeColor="text1"/>
        </w:rPr>
        <w:t>reward</w:t>
      </w:r>
      <w:r w:rsidRPr="0060258A">
        <w:rPr>
          <w:rFonts w:ascii="Times New Roman" w:hAnsi="Times New Roman" w:cs="Times New Roman"/>
          <w:color w:val="000000" w:themeColor="text1"/>
        </w:rPr>
        <w:t xml:space="preserve">s </w:t>
      </w:r>
      <w:r w:rsidR="00CF5E8A" w:rsidRPr="0060258A">
        <w:rPr>
          <w:rFonts w:ascii="Times New Roman" w:hAnsi="Times New Roman" w:cs="Times New Roman"/>
          <w:color w:val="000000" w:themeColor="text1"/>
        </w:rPr>
        <w:t>of targets</w:t>
      </w:r>
      <w:r w:rsidRPr="0060258A">
        <w:rPr>
          <w:rFonts w:ascii="Times New Roman" w:hAnsi="Times New Roman" w:cs="Times New Roman"/>
          <w:color w:val="000000" w:themeColor="text1"/>
        </w:rPr>
        <w:t xml:space="preserve"> outside the response field (</w:t>
      </w:r>
      <w:proofErr w:type="spellStart"/>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out</w:t>
      </w:r>
      <w:proofErr w:type="spellEnd"/>
      <w:r w:rsidRPr="0060258A">
        <w:rPr>
          <w:rFonts w:ascii="Times New Roman" w:hAnsi="Times New Roman" w:cs="Times New Roman"/>
          <w:color w:val="000000" w:themeColor="text1"/>
        </w:rPr>
        <w:t xml:space="preserve">). The fitting results show that the DNM </w:t>
      </w:r>
      <w:del w:id="103" w:author="Bo Shen" w:date="2023-01-23T18:17:00Z">
        <w:r w:rsidR="00CF5E8A" w:rsidRPr="0060258A" w:rsidDel="00E33C84">
          <w:rPr>
            <w:rFonts w:ascii="Times New Roman" w:hAnsi="Times New Roman" w:cs="Times New Roman"/>
            <w:color w:val="000000" w:themeColor="text1"/>
          </w:rPr>
          <w:delText xml:space="preserve">precisely </w:delText>
        </w:r>
      </w:del>
      <w:r w:rsidRPr="0060258A">
        <w:rPr>
          <w:rFonts w:ascii="Times New Roman" w:hAnsi="Times New Roman" w:cs="Times New Roman"/>
          <w:color w:val="000000" w:themeColor="text1"/>
        </w:rPr>
        <w:t xml:space="preserve">captures the rescaled firing rates </w:t>
      </w:r>
      <w:ins w:id="104" w:author="Bo Shen" w:date="2023-01-23T18:17:00Z">
        <w:r w:rsidR="00E33C84">
          <w:rPr>
            <w:rFonts w:ascii="Times New Roman" w:hAnsi="Times New Roman" w:cs="Times New Roman"/>
            <w:color w:val="000000" w:themeColor="text1"/>
          </w:rPr>
          <w:t xml:space="preserve">very well </w:t>
        </w:r>
      </w:ins>
      <w:r w:rsidRPr="0060258A">
        <w:rPr>
          <w:rFonts w:ascii="Times New Roman" w:hAnsi="Times New Roman" w:cs="Times New Roman"/>
          <w:color w:val="000000" w:themeColor="text1"/>
        </w:rPr>
        <w:t xml:space="preserve">with only </w:t>
      </w:r>
      <w:del w:id="105" w:author="Bo Shen" w:date="2023-01-23T10:58:00Z">
        <w:r w:rsidRPr="0060258A" w:rsidDel="00ED74D2">
          <w:rPr>
            <w:rFonts w:ascii="Times New Roman" w:hAnsi="Times New Roman" w:cs="Times New Roman"/>
            <w:color w:val="000000" w:themeColor="text1"/>
          </w:rPr>
          <w:delText xml:space="preserve">one </w:delText>
        </w:r>
      </w:del>
      <w:ins w:id="106" w:author="Bo Shen" w:date="2023-01-23T10:58:00Z">
        <w:r w:rsidR="00ED74D2">
          <w:rPr>
            <w:rFonts w:ascii="Times New Roman" w:hAnsi="Times New Roman" w:cs="Times New Roman"/>
            <w:color w:val="000000" w:themeColor="text1"/>
          </w:rPr>
          <w:t>two</w:t>
        </w:r>
        <w:r w:rsidR="00ED74D2"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free parameter</w:t>
      </w:r>
      <w:ins w:id="107" w:author="Bo Shen" w:date="2023-01-23T18:18:00Z">
        <w:r w:rsidR="00E33C84">
          <w:rPr>
            <w:rFonts w:ascii="Times New Roman" w:hAnsi="Times New Roman" w:cs="Times New Roman"/>
            <w:color w:val="000000" w:themeColor="text1"/>
          </w:rPr>
          <w:t>s</w:t>
        </w:r>
      </w:ins>
      <w:del w:id="108" w:author="Bo Shen" w:date="2023-01-23T18:18:00Z">
        <w:r w:rsidRPr="0060258A" w:rsidDel="00E33C84">
          <w:rPr>
            <w:rFonts w:ascii="Times New Roman" w:hAnsi="Times New Roman" w:cs="Times New Roman"/>
            <w:color w:val="000000" w:themeColor="text1"/>
          </w:rPr>
          <w:delText xml:space="preserve"> (</w:delText>
        </w:r>
        <w:r w:rsidRPr="0060258A" w:rsidDel="00E33C84">
          <w:rPr>
            <w:rFonts w:ascii="Times New Roman" w:hAnsi="Times New Roman" w:cs="Times New Roman"/>
            <w:i/>
            <w:color w:val="000000" w:themeColor="text1"/>
          </w:rPr>
          <w:delText xml:space="preserve">B = </w:delText>
        </w:r>
        <w:r w:rsidRPr="0060258A" w:rsidDel="00E33C84">
          <w:rPr>
            <w:rFonts w:ascii="Times New Roman" w:hAnsi="Times New Roman" w:cs="Times New Roman"/>
            <w:color w:val="000000" w:themeColor="text1"/>
          </w:rPr>
          <w:delText>70.</w:delText>
        </w:r>
      </w:del>
      <w:del w:id="109" w:author="Bo Shen" w:date="2023-01-23T18:17:00Z">
        <w:r w:rsidRPr="0060258A" w:rsidDel="00E33C84">
          <w:rPr>
            <w:rFonts w:ascii="Times New Roman" w:hAnsi="Times New Roman" w:cs="Times New Roman"/>
            <w:color w:val="000000" w:themeColor="text1"/>
          </w:rPr>
          <w:delText>6</w:delText>
        </w:r>
      </w:del>
      <w:del w:id="110" w:author="Bo Shen" w:date="2023-01-23T18:18:00Z">
        <w:r w:rsidRPr="0060258A" w:rsidDel="00E33C84">
          <w:rPr>
            <w:rFonts w:ascii="Times New Roman" w:hAnsi="Times New Roman" w:cs="Times New Roman"/>
            <w:color w:val="000000" w:themeColor="text1"/>
          </w:rPr>
          <w:delText xml:space="preserve"> </w:delText>
        </w:r>
      </w:del>
      <w:del w:id="111" w:author="Bo Shen" w:date="2023-01-23T18:17:00Z">
        <w:r w:rsidRPr="0060258A" w:rsidDel="00E33C84">
          <w:rPr>
            <w:rFonts w:ascii="Times New Roman" w:hAnsi="Times New Roman" w:cs="Times New Roman"/>
            <w:color w:val="000000" w:themeColor="text1"/>
          </w:rPr>
          <w:delText xml:space="preserve">in </w:delText>
        </w:r>
        <w:r w:rsidRPr="00B66036" w:rsidDel="00E33C84">
          <w:rPr>
            <w:rFonts w:ascii="Times New Roman" w:hAnsi="Times New Roman" w:cs="Times New Roman"/>
            <w:b/>
            <w:color w:val="000000" w:themeColor="text1"/>
          </w:rPr>
          <w:delText>Eq. 1</w:delText>
        </w:r>
      </w:del>
      <w:del w:id="112" w:author="Bo Shen" w:date="2023-01-23T18:18:00Z">
        <w:r w:rsidRPr="0060258A" w:rsidDel="00E33C84">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w:t>
      </w:r>
      <w:ins w:id="113" w:author="Bo Shen" w:date="2023-01-23T18:21:00Z">
        <w:r w:rsidR="003D3ACC">
          <w:rPr>
            <w:rFonts w:ascii="Times New Roman" w:hAnsi="Times New Roman" w:cs="Times New Roman"/>
            <w:color w:val="000000" w:themeColor="text1"/>
          </w:rPr>
          <w:t xml:space="preserve">baseline input </w:t>
        </w:r>
        <w:r w:rsidR="003D3ACC" w:rsidRPr="003D3ACC">
          <w:rPr>
            <w:rFonts w:ascii="Times New Roman" w:hAnsi="Times New Roman" w:cs="Times New Roman"/>
            <w:i/>
            <w:iCs/>
            <w:color w:val="000000" w:themeColor="text1"/>
            <w:rPrChange w:id="114" w:author="Bo Shen" w:date="2023-01-23T18:21:00Z">
              <w:rPr>
                <w:rFonts w:ascii="Times New Roman" w:hAnsi="Times New Roman" w:cs="Times New Roman"/>
                <w:color w:val="000000" w:themeColor="text1"/>
              </w:rPr>
            </w:rPrChange>
          </w:rPr>
          <w:t>B</w:t>
        </w:r>
        <w:r w:rsidR="003D3ACC">
          <w:rPr>
            <w:rFonts w:ascii="Times New Roman" w:hAnsi="Times New Roman" w:cs="Times New Roman"/>
            <w:color w:val="000000" w:themeColor="text1"/>
          </w:rPr>
          <w:t xml:space="preserve"> = 70.92, and an arbitrary scaling parameter </w:t>
        </w:r>
      </w:ins>
      <m:oMath>
        <m:sSub>
          <m:sSubPr>
            <m:ctrlPr>
              <w:ins w:id="115" w:author="Bo Shen" w:date="2023-01-23T18:21:00Z">
                <w:rPr>
                  <w:rFonts w:ascii="Cambria Math" w:hAnsi="Cambria Math" w:cs="Times New Roman"/>
                  <w:i/>
                  <w:color w:val="000000" w:themeColor="text1"/>
                </w:rPr>
              </w:ins>
            </m:ctrlPr>
          </m:sSubPr>
          <m:e>
            <m:r>
              <w:ins w:id="116" w:author="Bo Shen" w:date="2023-01-23T18:21:00Z">
                <w:rPr>
                  <w:rFonts w:ascii="Cambria Math" w:hAnsi="Cambria Math" w:cs="Times New Roman"/>
                  <w:color w:val="000000" w:themeColor="text1"/>
                </w:rPr>
                <m:t>R</m:t>
              </w:ins>
            </m:r>
          </m:e>
          <m:sub>
            <m:r>
              <w:ins w:id="117" w:author="Bo Shen" w:date="2023-01-23T18:22:00Z">
                <w:rPr>
                  <w:rFonts w:ascii="Cambria Math" w:hAnsi="Cambria Math" w:cs="Times New Roman"/>
                  <w:color w:val="000000" w:themeColor="text1"/>
                </w:rPr>
                <m:t>max</m:t>
              </w:ins>
            </m:r>
          </m:sub>
        </m:sSub>
        <m:func>
          <m:funcPr>
            <m:ctrlPr>
              <w:del w:id="118" w:author="Bo Shen" w:date="2023-01-23T18:22:00Z">
                <w:rPr>
                  <w:rFonts w:ascii="Cambria Math" w:hAnsi="Cambria Math" w:cs="Times New Roman"/>
                  <w:i/>
                  <w:color w:val="000000" w:themeColor="text1"/>
                </w:rPr>
              </w:del>
            </m:ctrlPr>
          </m:funcPr>
          <m:fName>
            <m:r>
              <w:del w:id="119" w:author="Bo Shen" w:date="2023-01-23T18:22:00Z">
                <m:rPr>
                  <m:sty m:val="p"/>
                </m:rPr>
                <w:rPr>
                  <w:rFonts w:ascii="Cambria Math" w:hAnsi="Cambria Math" w:cs="Times New Roman"/>
                  <w:color w:val="000000" w:themeColor="text1"/>
                </w:rPr>
                <m:t>max</m:t>
              </w:del>
            </m:r>
          </m:fName>
          <m:e/>
        </m:func>
      </m:oMath>
      <w:ins w:id="120" w:author="Bo Shen" w:date="2023-01-23T18:21:00Z">
        <w:r w:rsidR="003D3ACC">
          <w:rPr>
            <w:rFonts w:ascii="Times New Roman" w:hAnsi="Times New Roman" w:cs="Times New Roman"/>
            <w:color w:val="000000" w:themeColor="text1"/>
          </w:rPr>
          <w:t xml:space="preserve">; </w:t>
        </w:r>
      </w:ins>
      <w:ins w:id="121" w:author="Bo Shen" w:date="2023-01-23T18:22:00Z">
        <w:r w:rsidR="001F2D80">
          <w:rPr>
            <w:rFonts w:ascii="Times New Roman" w:hAnsi="Times New Roman" w:cs="Times New Roman"/>
            <w:color w:val="000000" w:themeColor="text1"/>
          </w:rPr>
          <w:t xml:space="preserve">see </w:t>
        </w:r>
        <w:r w:rsidR="001F2D80" w:rsidRPr="001F2D80">
          <w:rPr>
            <w:rFonts w:ascii="Times New Roman" w:hAnsi="Times New Roman" w:cs="Times New Roman"/>
            <w:i/>
            <w:iCs/>
            <w:color w:val="000000" w:themeColor="text1"/>
            <w:rPrChange w:id="122" w:author="Bo Shen" w:date="2023-01-23T18:22:00Z">
              <w:rPr>
                <w:rFonts w:ascii="Times New Roman" w:hAnsi="Times New Roman" w:cs="Times New Roman"/>
                <w:color w:val="000000" w:themeColor="text1"/>
              </w:rPr>
            </w:rPrChange>
          </w:rPr>
          <w:t>Methods</w:t>
        </w:r>
        <w:r w:rsidR="001F2D80">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middle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.9640). </w:t>
      </w:r>
      <w:del w:id="123" w:author="Bo Shen" w:date="2023-01-23T18:18:00Z">
        <w:r w:rsidR="00386D71" w:rsidRPr="0060258A" w:rsidDel="00F362FE">
          <w:rPr>
            <w:rFonts w:ascii="Times New Roman" w:hAnsi="Times New Roman" w:cs="Times New Roman"/>
            <w:color w:val="000000" w:themeColor="text1"/>
          </w:rPr>
          <w:delText xml:space="preserve">Importantly, value normalization is equivalently replicated by </w:delText>
        </w:r>
      </w:del>
      <w:ins w:id="124" w:author="Bo Shen" w:date="2023-01-23T18:18:00Z">
        <w:r w:rsidR="00F362FE">
          <w:rPr>
            <w:rFonts w:ascii="Times New Roman" w:hAnsi="Times New Roman" w:cs="Times New Roman"/>
            <w:color w:val="000000" w:themeColor="text1"/>
          </w:rPr>
          <w:t>T</w:t>
        </w:r>
      </w:ins>
      <w:del w:id="125" w:author="Bo Shen" w:date="2023-01-23T18:18:00Z">
        <w:r w:rsidR="00386D71" w:rsidRPr="0060258A" w:rsidDel="00F362FE">
          <w:rPr>
            <w:rFonts w:ascii="Times New Roman" w:hAnsi="Times New Roman" w:cs="Times New Roman"/>
            <w:color w:val="000000" w:themeColor="text1"/>
          </w:rPr>
          <w:delText>t</w:delText>
        </w:r>
      </w:del>
      <w:r w:rsidR="00386D71" w:rsidRPr="0060258A">
        <w:rPr>
          <w:rFonts w:ascii="Times New Roman" w:hAnsi="Times New Roman" w:cs="Times New Roman"/>
          <w:color w:val="000000" w:themeColor="text1"/>
        </w:rPr>
        <w:t>he</w:t>
      </w:r>
      <w:r w:rsidRPr="0060258A">
        <w:rPr>
          <w:rFonts w:ascii="Times New Roman" w:hAnsi="Times New Roman" w:cs="Times New Roman"/>
          <w:color w:val="000000" w:themeColor="text1"/>
        </w:rPr>
        <w:t xml:space="preserve"> LDDM</w:t>
      </w:r>
      <w:ins w:id="126" w:author="Bo Shen" w:date="2023-01-23T18:18:00Z">
        <w:r w:rsidR="00F362FE">
          <w:rPr>
            <w:rFonts w:ascii="Times New Roman" w:hAnsi="Times New Roman" w:cs="Times New Roman"/>
            <w:color w:val="000000" w:themeColor="text1"/>
          </w:rPr>
          <w:t xml:space="preserve"> with an additional parameter related to self-excitation (</w:t>
        </w:r>
      </w:ins>
      <m:oMath>
        <m:r>
          <w:ins w:id="127" w:author="Bo Shen" w:date="2023-01-23T18:19:00Z">
            <w:rPr>
              <w:rFonts w:ascii="Cambria Math" w:hAnsi="Cambria Math" w:cs="Times New Roman"/>
              <w:color w:val="000000" w:themeColor="text1"/>
            </w:rPr>
            <m:t>α</m:t>
          </w:ins>
        </m:r>
      </m:oMath>
      <w:ins w:id="128" w:author="Bo Shen" w:date="2023-01-23T18:18:00Z">
        <w:r w:rsidR="00F362FE">
          <w:rPr>
            <w:rFonts w:ascii="Times New Roman" w:hAnsi="Times New Roman" w:cs="Times New Roman"/>
            <w:color w:val="000000" w:themeColor="text1"/>
          </w:rPr>
          <w:t>) and baseline gain control</w:t>
        </w:r>
      </w:ins>
      <w:r w:rsidR="00CF5E8A" w:rsidRPr="0060258A">
        <w:rPr>
          <w:rFonts w:ascii="Times New Roman" w:hAnsi="Times New Roman" w:cs="Times New Roman"/>
          <w:color w:val="000000" w:themeColor="text1"/>
        </w:rPr>
        <w:t xml:space="preserve"> </w:t>
      </w:r>
      <w:ins w:id="129" w:author="Bo Shen" w:date="2023-01-23T18:19:00Z">
        <w:r w:rsidR="00F362FE">
          <w:rPr>
            <w:rFonts w:ascii="Times New Roman" w:hAnsi="Times New Roman" w:cs="Times New Roman"/>
            <w:color w:val="000000" w:themeColor="text1"/>
          </w:rPr>
          <w:t>(</w:t>
        </w:r>
      </w:ins>
      <m:oMath>
        <m:sSub>
          <m:sSubPr>
            <m:ctrlPr>
              <w:ins w:id="130" w:author="Bo Shen" w:date="2023-01-23T18:19:00Z">
                <w:rPr>
                  <w:rFonts w:ascii="Cambria Math" w:hAnsi="Cambria Math" w:cs="Times New Roman"/>
                  <w:i/>
                  <w:color w:val="000000" w:themeColor="text1"/>
                </w:rPr>
              </w:ins>
            </m:ctrlPr>
          </m:sSubPr>
          <m:e>
            <m:r>
              <w:ins w:id="131" w:author="Bo Shen" w:date="2023-01-23T18:19:00Z">
                <w:rPr>
                  <w:rFonts w:ascii="Cambria Math" w:hAnsi="Cambria Math" w:cs="Times New Roman"/>
                  <w:color w:val="000000" w:themeColor="text1"/>
                </w:rPr>
                <m:t>G</m:t>
              </w:ins>
            </m:r>
          </m:e>
          <m:sub>
            <m:r>
              <w:ins w:id="132" w:author="Bo Shen" w:date="2023-01-23T18:19:00Z">
                <w:rPr>
                  <w:rFonts w:ascii="Cambria Math" w:hAnsi="Cambria Math" w:cs="Times New Roman"/>
                  <w:color w:val="000000" w:themeColor="text1"/>
                </w:rPr>
                <m:t>0</m:t>
              </w:ins>
            </m:r>
          </m:sub>
        </m:sSub>
      </m:oMath>
      <w:ins w:id="133" w:author="Bo Shen" w:date="2023-01-23T18:19:00Z">
        <w:r w:rsidR="00F362FE">
          <w:rPr>
            <w:rFonts w:ascii="Times New Roman" w:hAnsi="Times New Roman" w:cs="Times New Roman"/>
            <w:color w:val="000000" w:themeColor="text1"/>
          </w:rPr>
          <w:t xml:space="preserve">) </w:t>
        </w:r>
        <w:r w:rsidR="008579DB">
          <w:rPr>
            <w:rFonts w:ascii="Times New Roman" w:hAnsi="Times New Roman" w:cs="Times New Roman"/>
            <w:color w:val="000000" w:themeColor="text1"/>
          </w:rPr>
          <w:t xml:space="preserve">fitted slightly better than the DNM </w:t>
        </w:r>
      </w:ins>
      <w:r w:rsidR="00CF5E8A" w:rsidRPr="0060258A">
        <w:rPr>
          <w:rFonts w:ascii="Times New Roman" w:hAnsi="Times New Roman" w:cs="Times New Roman"/>
          <w:color w:val="000000" w:themeColor="text1"/>
        </w:rPr>
        <w:t>(</w:t>
      </w:r>
      <w:ins w:id="134" w:author="Bo Shen" w:date="2023-01-23T18:23:00Z">
        <w:r w:rsidR="00F907B9" w:rsidRPr="0060258A">
          <w:rPr>
            <w:rFonts w:ascii="Times New Roman" w:hAnsi="Times New Roman" w:cs="Times New Roman"/>
            <w:i/>
            <w:color w:val="000000" w:themeColor="text1"/>
          </w:rPr>
          <w:t>B</w:t>
        </w:r>
        <w:r w:rsidR="00F907B9" w:rsidRPr="0060258A">
          <w:rPr>
            <w:rFonts w:ascii="Times New Roman" w:hAnsi="Times New Roman" w:cs="Times New Roman"/>
            <w:color w:val="000000" w:themeColor="text1"/>
          </w:rPr>
          <w:t xml:space="preserve"> = 71.</w:t>
        </w:r>
        <w:r w:rsidR="00F907B9">
          <w:rPr>
            <w:rFonts w:ascii="Times New Roman" w:hAnsi="Times New Roman" w:cs="Times New Roman"/>
            <w:color w:val="000000" w:themeColor="text1"/>
          </w:rPr>
          <w:t>53</w:t>
        </w:r>
        <w:r w:rsidR="00F907B9" w:rsidRPr="0060258A">
          <w:rPr>
            <w:rFonts w:ascii="Times New Roman" w:hAnsi="Times New Roman" w:cs="Times New Roman"/>
            <w:color w:val="000000" w:themeColor="text1"/>
          </w:rPr>
          <w:t>,</w:t>
        </w:r>
        <w:r w:rsidR="00F907B9">
          <w:rPr>
            <w:rFonts w:ascii="Times New Roman" w:hAnsi="Times New Roman" w:cs="Times New Roman"/>
            <w:color w:val="000000" w:themeColor="text1"/>
          </w:rPr>
          <w:t xml:space="preserve"> </w:t>
        </w:r>
      </w:ins>
      <m:oMath>
        <m:sSub>
          <m:sSubPr>
            <m:ctrlPr>
              <w:ins w:id="135" w:author="Bo Shen" w:date="2023-01-23T18:23:00Z">
                <w:rPr>
                  <w:rFonts w:ascii="Cambria Math" w:hAnsi="Cambria Math" w:cs="Times New Roman"/>
                  <w:i/>
                  <w:color w:val="000000" w:themeColor="text1"/>
                </w:rPr>
              </w:ins>
            </m:ctrlPr>
          </m:sSubPr>
          <m:e>
            <m:r>
              <w:ins w:id="136" w:author="Bo Shen" w:date="2023-01-23T18:23:00Z">
                <w:rPr>
                  <w:rFonts w:ascii="Cambria Math" w:hAnsi="Cambria Math" w:cs="Times New Roman"/>
                  <w:color w:val="000000" w:themeColor="text1"/>
                </w:rPr>
                <m:t>G</m:t>
              </w:ins>
            </m:r>
          </m:e>
          <m:sub>
            <m:r>
              <w:ins w:id="137" w:author="Bo Shen" w:date="2023-01-23T18:23:00Z">
                <w:rPr>
                  <w:rFonts w:ascii="Cambria Math" w:hAnsi="Cambria Math" w:cs="Times New Roman"/>
                  <w:color w:val="000000" w:themeColor="text1"/>
                </w:rPr>
                <m:t>0</m:t>
              </w:ins>
            </m:r>
          </m:sub>
        </m:sSub>
        <m:r>
          <w:ins w:id="138" w:author="Bo Shen" w:date="2023-01-23T18:23:00Z">
            <w:rPr>
              <w:rFonts w:ascii="Cambria Math" w:hAnsi="Cambria Math" w:cs="Times New Roman"/>
              <w:color w:val="000000" w:themeColor="text1"/>
            </w:rPr>
            <m:t>-α=3.82</m:t>
          </w:ins>
        </m:r>
      </m:oMath>
      <w:ins w:id="139" w:author="Bo Shen" w:date="2023-01-23T18:23:00Z">
        <w:r w:rsidR="00F907B9">
          <w:rPr>
            <w:rFonts w:ascii="Times New Roman" w:hAnsi="Times New Roman" w:cs="Times New Roman"/>
            <w:color w:val="000000" w:themeColor="text1"/>
          </w:rPr>
          <w:t xml:space="preserve">; see </w:t>
        </w:r>
        <w:r w:rsidR="00F907B9" w:rsidRPr="00F907B9">
          <w:rPr>
            <w:rFonts w:ascii="Times New Roman" w:hAnsi="Times New Roman" w:cs="Times New Roman"/>
            <w:i/>
            <w:iCs/>
            <w:color w:val="000000" w:themeColor="text1"/>
            <w:rPrChange w:id="140" w:author="Bo Shen" w:date="2023-01-23T18:23:00Z">
              <w:rPr>
                <w:rFonts w:ascii="Times New Roman" w:hAnsi="Times New Roman" w:cs="Times New Roman"/>
                <w:color w:val="000000" w:themeColor="text1"/>
              </w:rPr>
            </w:rPrChange>
          </w:rPr>
          <w:t>Methods</w:t>
        </w:r>
        <w:r w:rsidR="00F907B9">
          <w:rPr>
            <w:rFonts w:ascii="Times New Roman" w:hAnsi="Times New Roman" w:cs="Times New Roman"/>
            <w:color w:val="000000" w:themeColor="text1"/>
          </w:rPr>
          <w:t xml:space="preserve">; </w:t>
        </w:r>
      </w:ins>
      <w:del w:id="141" w:author="Bo Shen" w:date="2023-01-23T18:19:00Z">
        <w:r w:rsidRPr="0060258A" w:rsidDel="008579DB">
          <w:rPr>
            <w:rFonts w:ascii="Times New Roman" w:hAnsi="Times New Roman" w:cs="Times New Roman"/>
            <w:color w:val="000000" w:themeColor="text1"/>
          </w:rPr>
          <w:delText xml:space="preserve">with one additional parameter </w:delText>
        </w:r>
      </w:del>
      <m:oMath>
        <m:r>
          <w:del w:id="142" w:author="Bo Shen" w:date="2023-01-23T18:19:00Z">
            <w:rPr>
              <w:rFonts w:ascii="Cambria Math" w:hAnsi="Cambria Math" w:cs="Times New Roman"/>
              <w:color w:val="000000" w:themeColor="text1"/>
            </w:rPr>
            <m:t>α</m:t>
          </w:del>
        </m:r>
      </m:oMath>
      <w:del w:id="143" w:author="Bo Shen" w:date="2023-01-23T18:19:00Z">
        <w:r w:rsidR="00386D71" w:rsidRPr="0060258A" w:rsidDel="008579DB">
          <w:rPr>
            <w:rFonts w:ascii="Times New Roman" w:hAnsi="Times New Roman" w:cs="Times New Roman"/>
            <w:color w:val="000000" w:themeColor="text1"/>
          </w:rPr>
          <w:delText xml:space="preserve">; </w:delText>
        </w:r>
      </w:del>
      <w:r w:rsidR="00386D71" w:rsidRPr="0060258A">
        <w:rPr>
          <w:rFonts w:ascii="Times New Roman" w:hAnsi="Times New Roman" w:cs="Times New Roman"/>
          <w:color w:val="000000" w:themeColor="text1"/>
        </w:rPr>
        <w:t>l</w:t>
      </w:r>
      <w:r w:rsidRPr="0060258A">
        <w:rPr>
          <w:rFonts w:ascii="Times New Roman" w:hAnsi="Times New Roman" w:cs="Times New Roman"/>
          <w:color w:val="000000" w:themeColor="text1"/>
        </w:rPr>
        <w:t xml:space="preserve">eft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w:t>
      </w:r>
      <w:ins w:id="144" w:author="Bo Shen" w:date="2023-01-23T18:17:00Z">
        <w:r w:rsidR="00E33C84">
          <w:rPr>
            <w:rFonts w:ascii="Times New Roman" w:hAnsi="Times New Roman" w:cs="Times New Roman"/>
            <w:color w:val="000000" w:themeColor="text1"/>
          </w:rPr>
          <w:t>6</w:t>
        </w:r>
      </w:ins>
      <w:del w:id="145" w:author="Bo Shen" w:date="2023-01-23T18:17:00Z">
        <w:r w:rsidRPr="0060258A" w:rsidDel="00E33C84">
          <w:rPr>
            <w:rFonts w:ascii="Times New Roman" w:hAnsi="Times New Roman" w:cs="Times New Roman"/>
            <w:color w:val="000000" w:themeColor="text1"/>
          </w:rPr>
          <w:delText>0</w:delText>
        </w:r>
      </w:del>
      <w:del w:id="146" w:author="Bo Shen" w:date="2023-01-23T18:20:00Z">
        <w:r w:rsidRPr="0060258A" w:rsidDel="008579DB">
          <w:rPr>
            <w:rFonts w:ascii="Times New Roman" w:hAnsi="Times New Roman" w:cs="Times New Roman"/>
            <w:color w:val="000000" w:themeColor="text1"/>
          </w:rPr>
          <w:delText>,</w:delText>
        </w:r>
      </w:del>
      <w:del w:id="147" w:author="Bo Shen" w:date="2023-01-23T18:22:00Z">
        <w:r w:rsidRPr="0060258A" w:rsidDel="00F907B9">
          <w:rPr>
            <w:rFonts w:ascii="Times New Roman" w:hAnsi="Times New Roman" w:cs="Times New Roman"/>
            <w:color w:val="000000" w:themeColor="text1"/>
          </w:rPr>
          <w:delText xml:space="preserve"> </w:delText>
        </w:r>
        <w:r w:rsidRPr="0060258A" w:rsidDel="00F907B9">
          <w:rPr>
            <w:rFonts w:ascii="Times New Roman" w:hAnsi="Times New Roman" w:cs="Times New Roman"/>
            <w:i/>
            <w:color w:val="000000" w:themeColor="text1"/>
          </w:rPr>
          <w:delText>B</w:delText>
        </w:r>
        <w:r w:rsidRPr="0060258A" w:rsidDel="00F907B9">
          <w:rPr>
            <w:rFonts w:ascii="Times New Roman" w:hAnsi="Times New Roman" w:cs="Times New Roman"/>
            <w:color w:val="000000" w:themeColor="text1"/>
          </w:rPr>
          <w:delText xml:space="preserve"> = 71.</w:delText>
        </w:r>
      </w:del>
      <w:del w:id="148" w:author="Bo Shen" w:date="2023-01-23T18:20:00Z">
        <w:r w:rsidRPr="0060258A" w:rsidDel="008579DB">
          <w:rPr>
            <w:rFonts w:ascii="Times New Roman" w:hAnsi="Times New Roman" w:cs="Times New Roman"/>
            <w:color w:val="000000" w:themeColor="text1"/>
          </w:rPr>
          <w:delText>2</w:delText>
        </w:r>
      </w:del>
      <w:del w:id="149" w:author="Bo Shen" w:date="2023-01-23T18:22:00Z">
        <w:r w:rsidRPr="0060258A" w:rsidDel="00F907B9">
          <w:rPr>
            <w:rFonts w:ascii="Times New Roman" w:hAnsi="Times New Roman" w:cs="Times New Roman"/>
            <w:color w:val="000000" w:themeColor="text1"/>
          </w:rPr>
          <w:delText>,</w:delText>
        </w:r>
      </w:del>
      <w:del w:id="150" w:author="Bo Shen" w:date="2023-01-23T12:02:00Z">
        <w:r w:rsidRPr="0060258A" w:rsidDel="004D7D87">
          <w:rPr>
            <w:rFonts w:ascii="Times New Roman" w:hAnsi="Times New Roman" w:cs="Times New Roman"/>
            <w:color w:val="000000" w:themeColor="text1"/>
          </w:rPr>
          <w:delText xml:space="preserve"> </w:delText>
        </w:r>
      </w:del>
      <m:oMath>
        <m:r>
          <w:del w:id="151" w:author="Bo Shen" w:date="2023-01-23T18:22:00Z">
            <w:rPr>
              <w:rFonts w:ascii="Cambria Math" w:hAnsi="Cambria Math" w:cs="Times New Roman"/>
              <w:color w:val="000000" w:themeColor="text1"/>
            </w:rPr>
            <m:t>α=</m:t>
          </w:del>
        </m:r>
        <m:r>
          <w:del w:id="152" w:author="Bo Shen" w:date="2023-01-23T18:20:00Z">
            <w:rPr>
              <w:rFonts w:ascii="Cambria Math" w:hAnsi="Cambria Math" w:cs="Times New Roman"/>
              <w:color w:val="000000" w:themeColor="text1"/>
            </w:rPr>
            <m:t>0</m:t>
          </w:del>
        </m:r>
      </m:oMath>
      <w:r w:rsidRPr="0060258A">
        <w:rPr>
          <w:rFonts w:ascii="Times New Roman" w:hAnsi="Times New Roman" w:cs="Times New Roman"/>
          <w:color w:val="000000" w:themeColor="text1"/>
        </w:rPr>
        <w:t>)</w:t>
      </w:r>
      <w:r w:rsidR="000307BB" w:rsidRPr="0060258A">
        <w:rPr>
          <w:rFonts w:ascii="Times New Roman" w:hAnsi="Times New Roman" w:cs="Times New Roman"/>
          <w:color w:val="000000" w:themeColor="text1"/>
        </w:rPr>
        <w:t xml:space="preserve">. </w:t>
      </w:r>
      <w:del w:id="153" w:author="Bo Shen" w:date="2023-01-23T18:24:00Z">
        <w:r w:rsidR="000307BB" w:rsidRPr="0060258A" w:rsidDel="007516AD">
          <w:rPr>
            <w:rFonts w:ascii="Times New Roman" w:hAnsi="Times New Roman" w:cs="Times New Roman"/>
            <w:color w:val="000000" w:themeColor="text1"/>
          </w:rPr>
          <w:delText>N</w:delText>
        </w:r>
        <w:r w:rsidR="00386D71" w:rsidRPr="0060258A" w:rsidDel="007516AD">
          <w:rPr>
            <w:rFonts w:ascii="Times New Roman" w:hAnsi="Times New Roman" w:cs="Times New Roman"/>
            <w:color w:val="000000" w:themeColor="text1"/>
          </w:rPr>
          <w:delText>ote that t</w:delText>
        </w:r>
        <w:r w:rsidRPr="0060258A" w:rsidDel="007516AD">
          <w:rPr>
            <w:rFonts w:ascii="Times New Roman" w:hAnsi="Times New Roman" w:cs="Times New Roman"/>
            <w:color w:val="000000" w:themeColor="text1"/>
          </w:rPr>
          <w:delText>he</w:delText>
        </w:r>
        <w:r w:rsidR="00630FDA" w:rsidRPr="0060258A" w:rsidDel="007516AD">
          <w:rPr>
            <w:rFonts w:ascii="Times New Roman" w:hAnsi="Times New Roman" w:cs="Times New Roman"/>
            <w:color w:val="000000" w:themeColor="text1"/>
          </w:rPr>
          <w:delText xml:space="preserve"> LDDM </w:delText>
        </w:r>
        <w:r w:rsidR="00386D71" w:rsidRPr="0060258A" w:rsidDel="007516AD">
          <w:rPr>
            <w:rFonts w:ascii="Times New Roman" w:hAnsi="Times New Roman" w:cs="Times New Roman"/>
            <w:color w:val="000000" w:themeColor="text1"/>
          </w:rPr>
          <w:delText>reduces</w:delText>
        </w:r>
        <w:r w:rsidR="00630FDA" w:rsidRPr="0060258A" w:rsidDel="007516AD">
          <w:rPr>
            <w:rFonts w:ascii="Times New Roman" w:hAnsi="Times New Roman" w:cs="Times New Roman"/>
            <w:color w:val="000000" w:themeColor="text1"/>
          </w:rPr>
          <w:delText xml:space="preserve"> to the DNM in this case with</w:delText>
        </w:r>
        <w:r w:rsidRPr="0060258A" w:rsidDel="007516AD">
          <w:rPr>
            <w:rFonts w:ascii="Times New Roman" w:hAnsi="Times New Roman" w:cs="Times New Roman"/>
            <w:color w:val="000000" w:themeColor="text1"/>
          </w:rPr>
          <w:delText xml:space="preserve"> </w:delText>
        </w:r>
      </w:del>
      <m:oMath>
        <m:r>
          <w:del w:id="154" w:author="Bo Shen" w:date="2023-01-23T18:24:00Z">
            <w:rPr>
              <w:rFonts w:ascii="Cambria Math" w:hAnsi="Cambria Math" w:cs="Times New Roman"/>
              <w:color w:val="000000" w:themeColor="text1"/>
            </w:rPr>
            <m:t>α=0</m:t>
          </w:del>
        </m:r>
      </m:oMath>
      <w:del w:id="155" w:author="Bo Shen" w:date="2023-01-23T18:24:00Z">
        <w:r w:rsidR="000307BB" w:rsidRPr="0060258A" w:rsidDel="007516AD">
          <w:rPr>
            <w:rFonts w:ascii="Times New Roman" w:hAnsi="Times New Roman" w:cs="Times New Roman"/>
            <w:color w:val="000000" w:themeColor="text1"/>
          </w:rPr>
          <w:delText>; h</w:delText>
        </w:r>
        <w:r w:rsidRPr="0060258A" w:rsidDel="007516AD">
          <w:rPr>
            <w:rFonts w:ascii="Times New Roman" w:hAnsi="Times New Roman" w:cs="Times New Roman"/>
            <w:color w:val="000000" w:themeColor="text1"/>
          </w:rPr>
          <w:delText xml:space="preserve">owever, </w:delText>
        </w:r>
        <w:r w:rsidR="000307BB" w:rsidRPr="0060258A" w:rsidDel="007516AD">
          <w:rPr>
            <w:rFonts w:ascii="Times New Roman" w:hAnsi="Times New Roman" w:cs="Times New Roman"/>
            <w:color w:val="000000" w:themeColor="text1"/>
          </w:rPr>
          <w:delText>a non-zero</w:delText>
        </w:r>
        <w:r w:rsidRPr="0060258A" w:rsidDel="007516AD">
          <w:rPr>
            <w:rFonts w:ascii="Times New Roman" w:hAnsi="Times New Roman" w:cs="Times New Roman"/>
            <w:color w:val="000000" w:themeColor="text1"/>
          </w:rPr>
          <w:delText xml:space="preserve"> self-excitation parameter </w:delText>
        </w:r>
        <w:r w:rsidR="000307BB" w:rsidRPr="0060258A" w:rsidDel="007516AD">
          <w:rPr>
            <w:rFonts w:ascii="Times New Roman" w:hAnsi="Times New Roman" w:cs="Times New Roman"/>
            <w:color w:val="000000" w:themeColor="text1"/>
          </w:rPr>
          <w:delText>may be important in other scenarios</w:delText>
        </w:r>
      </w:del>
      <w:del w:id="156" w:author="Bo Shen" w:date="2023-01-23T18:28:00Z">
        <w:r w:rsidRPr="0060258A" w:rsidDel="00EA6C44">
          <w:rPr>
            <w:rFonts w:ascii="Times New Roman" w:hAnsi="Times New Roman" w:cs="Times New Roman"/>
            <w:color w:val="000000" w:themeColor="text1"/>
          </w:rPr>
          <w:delText xml:space="preserve"> (see</w:delText>
        </w:r>
        <w:r w:rsidR="005A6284" w:rsidDel="00EA6C44">
          <w:rPr>
            <w:rFonts w:ascii="Times New Roman" w:hAnsi="Times New Roman" w:cs="Times New Roman"/>
            <w:color w:val="000000" w:themeColor="text1"/>
          </w:rPr>
          <w:delText xml:space="preserve"> </w:delText>
        </w:r>
      </w:del>
      <w:del w:id="157" w:author="Bo Shen" w:date="2023-01-23T18:24:00Z">
        <w:r w:rsidR="005A6284" w:rsidDel="007516AD">
          <w:rPr>
            <w:rFonts w:ascii="Times New Roman" w:hAnsi="Times New Roman" w:cs="Times New Roman"/>
            <w:color w:val="000000" w:themeColor="text1"/>
          </w:rPr>
          <w:delText>below</w:delText>
        </w:r>
        <w:r w:rsidRPr="0060258A" w:rsidDel="007516AD">
          <w:rPr>
            <w:rFonts w:ascii="Times New Roman" w:hAnsi="Times New Roman" w:cs="Times New Roman"/>
            <w:color w:val="000000" w:themeColor="text1"/>
          </w:rPr>
          <w:delText xml:space="preserve"> </w:delText>
        </w:r>
        <w:r w:rsidR="00DA4168" w:rsidRPr="0060258A" w:rsidDel="007516AD">
          <w:rPr>
            <w:rFonts w:ascii="Times New Roman" w:hAnsi="Times New Roman" w:cs="Times New Roman"/>
            <w:i/>
            <w:color w:val="000000" w:themeColor="text1"/>
          </w:rPr>
          <w:delText>A novel form of persistent activity</w:delText>
        </w:r>
      </w:del>
      <w:del w:id="158" w:author="Bo Shen" w:date="2023-01-23T18:28:00Z">
        <w:r w:rsidRPr="0060258A" w:rsidDel="00EA6C44">
          <w:rPr>
            <w:rFonts w:ascii="Times New Roman" w:hAnsi="Times New Roman" w:cs="Times New Roman"/>
            <w:color w:val="000000" w:themeColor="text1"/>
          </w:rPr>
          <w:delText>)</w:delText>
        </w:r>
      </w:del>
      <w:ins w:id="159" w:author="Bo Shen" w:date="2023-01-23T18:27:00Z">
        <w:r w:rsidR="00EA6C44">
          <w:rPr>
            <w:rFonts w:ascii="Times New Roman" w:hAnsi="Times New Roman" w:cs="Times New Roman"/>
            <w:color w:val="000000" w:themeColor="text1"/>
          </w:rPr>
          <w:t>W</w:t>
        </w:r>
      </w:ins>
      <w:ins w:id="160" w:author="Bo Shen" w:date="2023-01-23T18:26:00Z">
        <w:r w:rsidR="00EA6C44" w:rsidRPr="00EA6C44">
          <w:rPr>
            <w:rFonts w:ascii="Times New Roman" w:hAnsi="Times New Roman" w:cs="Times New Roman"/>
            <w:color w:val="000000" w:themeColor="text1"/>
          </w:rPr>
          <w:t>e acknowledge that</w:t>
        </w:r>
      </w:ins>
      <w:ins w:id="161" w:author="Bo Shen" w:date="2023-01-23T18:27:00Z">
        <w:r w:rsidR="00EA6C44">
          <w:rPr>
            <w:rFonts w:ascii="Times New Roman" w:hAnsi="Times New Roman" w:cs="Times New Roman"/>
            <w:color w:val="000000" w:themeColor="text1"/>
          </w:rPr>
          <w:t xml:space="preserve"> fitting to the current dataset is not able to differentiate</w:t>
        </w:r>
      </w:ins>
      <w:ins w:id="162" w:author="Bo Shen" w:date="2023-01-23T18:28:00Z">
        <w:r w:rsidR="00EA6C44">
          <w:rPr>
            <w:rFonts w:ascii="Times New Roman" w:hAnsi="Times New Roman" w:cs="Times New Roman"/>
            <w:color w:val="000000" w:themeColor="text1"/>
          </w:rPr>
          <w:t xml:space="preserve"> the contributions of</w:t>
        </w:r>
      </w:ins>
      <w:ins w:id="163" w:author="Bo Shen" w:date="2023-01-23T18:26:00Z">
        <w:r w:rsidR="00EA6C44" w:rsidRPr="00EA6C44">
          <w:rPr>
            <w:rFonts w:ascii="Times New Roman" w:hAnsi="Times New Roman" w:cs="Times New Roman"/>
            <w:color w:val="000000" w:themeColor="text1"/>
          </w:rPr>
          <w:t xml:space="preserve"> </w:t>
        </w:r>
      </w:ins>
      <m:oMath>
        <m:r>
          <w:ins w:id="164" w:author="Bo Shen" w:date="2023-01-23T18:27:00Z">
            <w:rPr>
              <w:rFonts w:ascii="Cambria Math" w:hAnsi="Cambria Math" w:cs="Times New Roman"/>
              <w:color w:val="000000" w:themeColor="text1"/>
            </w:rPr>
            <m:t>α</m:t>
          </w:ins>
        </m:r>
      </m:oMath>
      <w:ins w:id="165" w:author="Bo Shen" w:date="2023-01-23T18:27:00Z">
        <w:r w:rsidR="00EA6C44">
          <w:rPr>
            <w:rFonts w:ascii="Times New Roman" w:hAnsi="Times New Roman" w:cs="Times New Roman"/>
            <w:color w:val="000000" w:themeColor="text1"/>
          </w:rPr>
          <w:t xml:space="preserve"> and </w:t>
        </w:r>
      </w:ins>
      <m:oMath>
        <m:sSub>
          <m:sSubPr>
            <m:ctrlPr>
              <w:ins w:id="166" w:author="Bo Shen" w:date="2023-01-23T18:27:00Z">
                <w:rPr>
                  <w:rFonts w:ascii="Cambria Math" w:hAnsi="Cambria Math" w:cs="Times New Roman"/>
                  <w:i/>
                  <w:color w:val="000000" w:themeColor="text1"/>
                </w:rPr>
              </w:ins>
            </m:ctrlPr>
          </m:sSubPr>
          <m:e>
            <m:r>
              <w:ins w:id="167" w:author="Bo Shen" w:date="2023-01-23T18:27:00Z">
                <w:rPr>
                  <w:rFonts w:ascii="Cambria Math" w:hAnsi="Cambria Math" w:cs="Times New Roman"/>
                  <w:color w:val="000000" w:themeColor="text1"/>
                </w:rPr>
                <m:t>G</m:t>
              </w:ins>
            </m:r>
          </m:e>
          <m:sub>
            <m:r>
              <w:ins w:id="168" w:author="Bo Shen" w:date="2023-01-23T18:27:00Z">
                <w:rPr>
                  <w:rFonts w:ascii="Cambria Math" w:hAnsi="Cambria Math" w:cs="Times New Roman"/>
                  <w:color w:val="000000" w:themeColor="text1"/>
                </w:rPr>
                <m:t>0</m:t>
              </w:ins>
            </m:r>
          </m:sub>
        </m:sSub>
      </m:oMath>
      <w:ins w:id="169" w:author="Bo Shen" w:date="2023-01-23T18:28:00Z">
        <w:r w:rsidR="00EA6C44">
          <w:rPr>
            <w:rFonts w:ascii="Times New Roman" w:hAnsi="Times New Roman" w:cs="Times New Roman"/>
            <w:color w:val="000000" w:themeColor="text1"/>
          </w:rPr>
          <w:t xml:space="preserve"> to the neural dynamics </w:t>
        </w:r>
        <w:r w:rsidR="00EA6C44" w:rsidRPr="0060258A">
          <w:rPr>
            <w:rFonts w:ascii="Times New Roman" w:hAnsi="Times New Roman" w:cs="Times New Roman"/>
            <w:color w:val="000000" w:themeColor="text1"/>
          </w:rPr>
          <w:t>(see</w:t>
        </w:r>
        <w:r w:rsidR="00EA6C44">
          <w:rPr>
            <w:rFonts w:ascii="Times New Roman" w:hAnsi="Times New Roman" w:cs="Times New Roman"/>
            <w:color w:val="000000" w:themeColor="text1"/>
          </w:rPr>
          <w:t xml:space="preserve"> proof in </w:t>
        </w:r>
        <w:r w:rsidR="00EA6C44" w:rsidRPr="007516AD">
          <w:rPr>
            <w:rFonts w:ascii="Times New Roman" w:hAnsi="Times New Roman" w:cs="Times New Roman"/>
            <w:i/>
            <w:iCs/>
            <w:color w:val="000000" w:themeColor="text1"/>
            <w:rPrChange w:id="170" w:author="Bo Shen" w:date="2023-01-23T18:24:00Z">
              <w:rPr>
                <w:rFonts w:ascii="Times New Roman" w:hAnsi="Times New Roman" w:cs="Times New Roman"/>
                <w:color w:val="000000" w:themeColor="text1"/>
              </w:rPr>
            </w:rPrChange>
          </w:rPr>
          <w:t>Methods</w:t>
        </w:r>
        <w:r w:rsidR="00EA6C44" w:rsidRPr="0060258A">
          <w:rPr>
            <w:rFonts w:ascii="Times New Roman" w:hAnsi="Times New Roman" w:cs="Times New Roman"/>
            <w:color w:val="000000" w:themeColor="text1"/>
          </w:rPr>
          <w:t>)</w:t>
        </w:r>
        <w:r w:rsidR="00EA6C44">
          <w:rPr>
            <w:rFonts w:ascii="Times New Roman" w:hAnsi="Times New Roman" w:cs="Times New Roman"/>
            <w:color w:val="000000" w:themeColor="text1"/>
          </w:rPr>
          <w:t xml:space="preserve">, </w:t>
        </w:r>
      </w:ins>
      <w:ins w:id="171" w:author="Bo Shen" w:date="2023-01-23T18:26:00Z">
        <w:r w:rsidR="00EA6C44" w:rsidRPr="00EA6C44">
          <w:rPr>
            <w:rFonts w:ascii="Times New Roman" w:hAnsi="Times New Roman" w:cs="Times New Roman"/>
            <w:color w:val="000000" w:themeColor="text1"/>
          </w:rPr>
          <w:t>more empirical data is needed to</w:t>
        </w:r>
      </w:ins>
      <w:ins w:id="172" w:author="Bo Shen" w:date="2023-01-23T18:28:00Z">
        <w:r w:rsidR="00EA6C44">
          <w:rPr>
            <w:rFonts w:ascii="Times New Roman" w:hAnsi="Times New Roman" w:cs="Times New Roman"/>
            <w:color w:val="000000" w:themeColor="text1"/>
          </w:rPr>
          <w:t xml:space="preserve"> test</w:t>
        </w:r>
      </w:ins>
      <w:ins w:id="173" w:author="Bo Shen" w:date="2023-01-23T18:29:00Z">
        <w:r w:rsidR="00EA6C44">
          <w:rPr>
            <w:rFonts w:ascii="Times New Roman" w:hAnsi="Times New Roman" w:cs="Times New Roman"/>
            <w:color w:val="000000" w:themeColor="text1"/>
          </w:rPr>
          <w:t xml:space="preserve"> the function of</w:t>
        </w:r>
      </w:ins>
      <w:ins w:id="174" w:author="Bo Shen" w:date="2023-01-23T18:28:00Z">
        <w:r w:rsidR="00EA6C44">
          <w:rPr>
            <w:rFonts w:ascii="Times New Roman" w:hAnsi="Times New Roman" w:cs="Times New Roman"/>
            <w:color w:val="000000" w:themeColor="text1"/>
          </w:rPr>
          <w:t xml:space="preserve"> self-</w:t>
        </w:r>
      </w:ins>
      <w:ins w:id="175" w:author="Bo Shen" w:date="2023-01-23T18:29:00Z">
        <w:r w:rsidR="00EA6C44">
          <w:rPr>
            <w:rFonts w:ascii="Times New Roman" w:hAnsi="Times New Roman" w:cs="Times New Roman"/>
            <w:color w:val="000000" w:themeColor="text1"/>
          </w:rPr>
          <w:t>excitation</w:t>
        </w:r>
      </w:ins>
      <w:ins w:id="176" w:author="Bo Shen" w:date="2023-01-23T18:28:00Z">
        <w:r w:rsidR="00EA6C44">
          <w:rPr>
            <w:rFonts w:ascii="Times New Roman" w:hAnsi="Times New Roman" w:cs="Times New Roman"/>
            <w:color w:val="000000" w:themeColor="text1"/>
          </w:rPr>
          <w:t xml:space="preserve"> </w:t>
        </w:r>
      </w:ins>
      <w:ins w:id="177" w:author="Bo Shen" w:date="2023-01-23T18:29:00Z">
        <w:r w:rsidR="00EA6C44">
          <w:rPr>
            <w:rFonts w:ascii="Times New Roman" w:hAnsi="Times New Roman" w:cs="Times New Roman"/>
            <w:color w:val="000000" w:themeColor="text1"/>
          </w:rPr>
          <w:t xml:space="preserve">on value coding. However, we showed </w:t>
        </w:r>
      </w:ins>
      <w:ins w:id="178" w:author="Bo Shen" w:date="2023-01-23T18:30:00Z">
        <w:r w:rsidR="001E5C85">
          <w:rPr>
            <w:rFonts w:ascii="Times New Roman" w:hAnsi="Times New Roman" w:cs="Times New Roman"/>
            <w:color w:val="000000" w:themeColor="text1"/>
          </w:rPr>
          <w:t>below that self-excitation is critical for generating persistent activities (</w:t>
        </w:r>
      </w:ins>
      <w:ins w:id="179" w:author="Bo Shen" w:date="2023-01-23T18:31:00Z">
        <w:r w:rsidR="0044679E">
          <w:rPr>
            <w:rFonts w:ascii="Times New Roman" w:hAnsi="Times New Roman" w:cs="Times New Roman"/>
            <w:color w:val="000000" w:themeColor="text1"/>
          </w:rPr>
          <w:t xml:space="preserve">see </w:t>
        </w:r>
        <w:r w:rsidR="00311D87">
          <w:rPr>
            <w:rFonts w:ascii="Times New Roman" w:hAnsi="Times New Roman" w:cs="Times New Roman"/>
            <w:color w:val="000000" w:themeColor="text1"/>
          </w:rPr>
          <w:t>s</w:t>
        </w:r>
        <w:r w:rsidR="0044679E">
          <w:rPr>
            <w:rFonts w:ascii="Times New Roman" w:hAnsi="Times New Roman" w:cs="Times New Roman"/>
            <w:color w:val="000000" w:themeColor="text1"/>
          </w:rPr>
          <w:t xml:space="preserve">ection </w:t>
        </w:r>
        <w:r w:rsidR="0044679E" w:rsidRPr="0044679E">
          <w:rPr>
            <w:rFonts w:ascii="Times New Roman" w:hAnsi="Times New Roman" w:cs="Times New Roman"/>
            <w:i/>
            <w:iCs/>
            <w:color w:val="000000" w:themeColor="text1"/>
            <w:rPrChange w:id="180" w:author="Bo Shen" w:date="2023-01-23T18:31:00Z">
              <w:rPr>
                <w:rFonts w:ascii="Times New Roman" w:hAnsi="Times New Roman" w:cs="Times New Roman"/>
                <w:color w:val="000000" w:themeColor="text1"/>
              </w:rPr>
            </w:rPrChange>
          </w:rPr>
          <w:t>line-attractor persistent activity</w:t>
        </w:r>
      </w:ins>
      <w:ins w:id="181" w:author="Bo Shen" w:date="2023-01-23T18:30:00Z">
        <w:r w:rsidR="001E5C85">
          <w:rPr>
            <w:rFonts w:ascii="Times New Roman" w:hAnsi="Times New Roman" w:cs="Times New Roman"/>
            <w:color w:val="000000" w:themeColor="text1"/>
          </w:rPr>
          <w:t>).</w:t>
        </w:r>
      </w:ins>
      <w:del w:id="182" w:author="Bo Shen" w:date="2023-01-23T18:24:00Z">
        <w:r w:rsidRPr="0060258A" w:rsidDel="007516AD">
          <w:rPr>
            <w:rFonts w:ascii="Times New Roman" w:hAnsi="Times New Roman" w:cs="Times New Roman"/>
            <w:color w:val="000000" w:themeColor="text1"/>
          </w:rPr>
          <w:delText>.</w:delText>
        </w:r>
      </w:del>
    </w:p>
    <w:p w14:paraId="23C1B86F" w14:textId="77777777" w:rsidR="000307BB" w:rsidRPr="0060258A" w:rsidRDefault="000307BB" w:rsidP="00AF3E1D">
      <w:pPr>
        <w:spacing w:line="480" w:lineRule="auto"/>
        <w:jc w:val="both"/>
        <w:rPr>
          <w:rFonts w:ascii="Times New Roman" w:hAnsi="Times New Roman" w:cs="Times New Roman"/>
          <w:color w:val="000000" w:themeColor="text1"/>
        </w:rPr>
      </w:pPr>
    </w:p>
    <w:p w14:paraId="59E8E465" w14:textId="1B12B99A" w:rsidR="00D05737" w:rsidRPr="0060258A" w:rsidRDefault="00AF3E1D" w:rsidP="00886C3F">
      <w:pPr>
        <w:spacing w:line="480" w:lineRule="auto"/>
        <w:jc w:val="both"/>
        <w:rPr>
          <w:rFonts w:ascii="Times New Roman" w:hAnsi="Times New Roman" w:cs="Times New Roman"/>
          <w:color w:val="000000" w:themeColor="text1"/>
        </w:rPr>
      </w:pPr>
      <w:del w:id="183" w:author="Bo Shen" w:date="2023-01-24T14:20:00Z">
        <w:r w:rsidRPr="0060258A" w:rsidDel="000B41F3">
          <w:rPr>
            <w:rFonts w:ascii="Times New Roman" w:hAnsi="Times New Roman" w:cs="Times New Roman"/>
            <w:color w:val="000000" w:themeColor="text1"/>
          </w:rPr>
          <w:delText>In contra</w:delText>
        </w:r>
        <w:r w:rsidR="00DA121D" w:rsidRPr="0060258A" w:rsidDel="000B41F3">
          <w:rPr>
            <w:rFonts w:ascii="Times New Roman" w:hAnsi="Times New Roman" w:cs="Times New Roman"/>
            <w:color w:val="000000" w:themeColor="text1"/>
          </w:rPr>
          <w:delText>st</w:delText>
        </w:r>
        <w:r w:rsidR="00DF7982" w:rsidRPr="0060258A" w:rsidDel="000B41F3">
          <w:rPr>
            <w:rFonts w:ascii="Times New Roman" w:hAnsi="Times New Roman" w:cs="Times New Roman"/>
            <w:color w:val="000000" w:themeColor="text1"/>
          </w:rPr>
          <w:delText xml:space="preserve"> to the LDDM (and DNM)</w:delText>
        </w:r>
        <w:r w:rsidRPr="0060258A" w:rsidDel="000B41F3">
          <w:rPr>
            <w:rFonts w:ascii="Times New Roman" w:hAnsi="Times New Roman" w:cs="Times New Roman"/>
            <w:color w:val="000000" w:themeColor="text1"/>
          </w:rPr>
          <w:delText xml:space="preserve">, </w:delText>
        </w:r>
      </w:del>
      <w:ins w:id="184" w:author="Bo Shen" w:date="2023-01-24T14:20:00Z">
        <w:r w:rsidR="000B41F3">
          <w:rPr>
            <w:rFonts w:ascii="Times New Roman" w:hAnsi="Times New Roman" w:cs="Times New Roman"/>
            <w:color w:val="000000" w:themeColor="text1"/>
          </w:rPr>
          <w:t>F</w:t>
        </w:r>
      </w:ins>
      <w:del w:id="185" w:author="Bo Shen" w:date="2023-01-24T14:20:00Z">
        <w:r w:rsidR="005177CA" w:rsidRPr="0060258A" w:rsidDel="000B41F3">
          <w:rPr>
            <w:rFonts w:ascii="Times New Roman" w:hAnsi="Times New Roman" w:cs="Times New Roman"/>
            <w:color w:val="000000" w:themeColor="text1"/>
          </w:rPr>
          <w:delText>f</w:delText>
        </w:r>
      </w:del>
      <w:r w:rsidR="005177CA" w:rsidRPr="0060258A">
        <w:rPr>
          <w:rFonts w:ascii="Times New Roman" w:hAnsi="Times New Roman" w:cs="Times New Roman"/>
          <w:color w:val="000000" w:themeColor="text1"/>
        </w:rPr>
        <w:t xml:space="preserve">itting the </w:t>
      </w:r>
      <w:r w:rsidR="00DA6B6D" w:rsidRPr="0060258A">
        <w:rPr>
          <w:rFonts w:ascii="Times New Roman" w:hAnsi="Times New Roman" w:cs="Times New Roman"/>
          <w:color w:val="000000" w:themeColor="text1"/>
        </w:rPr>
        <w:t xml:space="preserve">standard </w:t>
      </w:r>
      <w:r w:rsidRPr="0060258A">
        <w:rPr>
          <w:rFonts w:ascii="Times New Roman" w:hAnsi="Times New Roman" w:cs="Times New Roman"/>
          <w:color w:val="000000" w:themeColor="text1"/>
        </w:rPr>
        <w:t>RNM</w:t>
      </w:r>
      <w:r w:rsidR="005177CA" w:rsidRPr="0060258A">
        <w:rPr>
          <w:rFonts w:ascii="Times New Roman" w:hAnsi="Times New Roman" w:cs="Times New Roman"/>
          <w:color w:val="000000" w:themeColor="text1"/>
        </w:rPr>
        <w:t xml:space="preserve"> with four parameters (</w:t>
      </w:r>
      <w:r w:rsidR="00366956">
        <w:rPr>
          <w:rFonts w:ascii="Times New Roman" w:hAnsi="Times New Roman" w:cs="Times New Roman"/>
          <w:color w:val="000000" w:themeColor="text1"/>
        </w:rPr>
        <w:t>see Methods</w:t>
      </w:r>
      <w:r w:rsidR="005177CA" w:rsidRPr="0060258A">
        <w:rPr>
          <w:rFonts w:ascii="Times New Roman" w:hAnsi="Times New Roman" w:cs="Times New Roman"/>
          <w:color w:val="000000" w:themeColor="text1"/>
        </w:rPr>
        <w:t xml:space="preserve">) </w:t>
      </w:r>
      <w:r w:rsidR="00DE28E9" w:rsidRPr="0060258A">
        <w:rPr>
          <w:rFonts w:ascii="Times New Roman" w:hAnsi="Times New Roman" w:cs="Times New Roman"/>
          <w:color w:val="000000" w:themeColor="text1"/>
        </w:rPr>
        <w:t xml:space="preserve">does not </w:t>
      </w:r>
      <w:r w:rsidR="005177CA" w:rsidRPr="0060258A">
        <w:rPr>
          <w:rFonts w:ascii="Times New Roman" w:hAnsi="Times New Roman" w:cs="Times New Roman"/>
          <w:color w:val="000000" w:themeColor="text1"/>
        </w:rPr>
        <w:t>capture</w:t>
      </w:r>
      <w:r w:rsidR="00DE28E9" w:rsidRPr="0060258A">
        <w:rPr>
          <w:rFonts w:ascii="Times New Roman" w:hAnsi="Times New Roman" w:cs="Times New Roman"/>
          <w:color w:val="000000" w:themeColor="text1"/>
        </w:rPr>
        <w:t xml:space="preserve"> </w:t>
      </w:r>
      <w:del w:id="186" w:author="Bo Shen" w:date="2023-01-23T18:33:00Z">
        <w:r w:rsidR="00FC15AF" w:rsidRPr="0060258A" w:rsidDel="00315C57">
          <w:rPr>
            <w:rFonts w:ascii="Times New Roman" w:hAnsi="Times New Roman" w:cs="Times New Roman"/>
            <w:color w:val="000000" w:themeColor="text1"/>
          </w:rPr>
          <w:delText xml:space="preserve">very well </w:delText>
        </w:r>
      </w:del>
      <w:r w:rsidR="005177CA" w:rsidRPr="0060258A">
        <w:rPr>
          <w:rFonts w:ascii="Times New Roman" w:hAnsi="Times New Roman" w:cs="Times New Roman"/>
          <w:color w:val="000000" w:themeColor="text1"/>
        </w:rPr>
        <w:t xml:space="preserve">the </w:t>
      </w:r>
      <w:del w:id="187" w:author="Bo Shen" w:date="2023-01-23T18:33:00Z">
        <w:r w:rsidR="005177CA" w:rsidRPr="0060258A" w:rsidDel="00315C57">
          <w:rPr>
            <w:rFonts w:ascii="Times New Roman" w:hAnsi="Times New Roman" w:cs="Times New Roman"/>
            <w:color w:val="000000" w:themeColor="text1"/>
          </w:rPr>
          <w:delText xml:space="preserve">magnitudes of </w:delText>
        </w:r>
      </w:del>
      <w:r w:rsidR="005177CA" w:rsidRPr="0060258A">
        <w:rPr>
          <w:rFonts w:ascii="Times New Roman" w:hAnsi="Times New Roman" w:cs="Times New Roman"/>
          <w:color w:val="000000" w:themeColor="text1"/>
        </w:rPr>
        <w:t>neural activit</w:t>
      </w:r>
      <w:ins w:id="188" w:author="Bo Shen" w:date="2023-01-23T18:33:00Z">
        <w:r w:rsidR="00315C57">
          <w:rPr>
            <w:rFonts w:ascii="Times New Roman" w:hAnsi="Times New Roman" w:cs="Times New Roman"/>
            <w:color w:val="000000" w:themeColor="text1"/>
          </w:rPr>
          <w:t>ies</w:t>
        </w:r>
      </w:ins>
      <w:ins w:id="189" w:author="Bo Shen" w:date="2023-01-24T14:20:00Z">
        <w:r w:rsidR="000B41F3">
          <w:rPr>
            <w:rFonts w:ascii="Times New Roman" w:hAnsi="Times New Roman" w:cs="Times New Roman"/>
            <w:color w:val="000000" w:themeColor="text1"/>
          </w:rPr>
          <w:t xml:space="preserve"> as well as the LDDM and DNM</w:t>
        </w:r>
      </w:ins>
      <w:del w:id="190" w:author="Bo Shen" w:date="2023-01-23T18:33:00Z">
        <w:r w:rsidR="00601C62" w:rsidRPr="0060258A" w:rsidDel="00315C57">
          <w:rPr>
            <w:rFonts w:ascii="Times New Roman" w:hAnsi="Times New Roman" w:cs="Times New Roman"/>
            <w:color w:val="000000" w:themeColor="text1"/>
          </w:rPr>
          <w:delText>y</w:delText>
        </w:r>
      </w:del>
      <w:r w:rsidR="00601C62" w:rsidRPr="0060258A">
        <w:rPr>
          <w:rFonts w:ascii="Times New Roman" w:hAnsi="Times New Roman" w:cs="Times New Roman"/>
          <w:color w:val="000000" w:themeColor="text1"/>
        </w:rPr>
        <w:t xml:space="preserve"> </w:t>
      </w:r>
      <w:del w:id="191" w:author="Bo Shen" w:date="2023-01-23T18:33:00Z">
        <w:r w:rsidR="005177CA" w:rsidRPr="0060258A" w:rsidDel="00315C57">
          <w:rPr>
            <w:rFonts w:ascii="Times New Roman" w:hAnsi="Times New Roman" w:cs="Times New Roman"/>
            <w:color w:val="000000" w:themeColor="text1"/>
          </w:rPr>
          <w:delText xml:space="preserve">as a function of </w:delText>
        </w:r>
        <w:r w:rsidR="005177CA" w:rsidRPr="0060258A" w:rsidDel="00315C57">
          <w:rPr>
            <w:rFonts w:ascii="Times New Roman" w:hAnsi="Times New Roman" w:cs="Times New Roman"/>
            <w:i/>
            <w:color w:val="000000" w:themeColor="text1"/>
          </w:rPr>
          <w:delText>V</w:delText>
        </w:r>
        <w:r w:rsidR="005177CA" w:rsidRPr="0060258A" w:rsidDel="00315C57">
          <w:rPr>
            <w:rFonts w:ascii="Times New Roman" w:hAnsi="Times New Roman" w:cs="Times New Roman"/>
            <w:i/>
            <w:color w:val="000000" w:themeColor="text1"/>
            <w:vertAlign w:val="subscript"/>
          </w:rPr>
          <w:delText>in</w:delText>
        </w:r>
        <w:r w:rsidR="005177CA" w:rsidRPr="0060258A" w:rsidDel="00315C57">
          <w:rPr>
            <w:rFonts w:ascii="Times New Roman" w:hAnsi="Times New Roman" w:cs="Times New Roman"/>
            <w:color w:val="000000" w:themeColor="text1"/>
          </w:rPr>
          <w:delText xml:space="preserve"> </w:delText>
        </w:r>
      </w:del>
      <w:r w:rsidR="005177CA" w:rsidRPr="0060258A">
        <w:rPr>
          <w:rFonts w:ascii="Times New Roman" w:hAnsi="Times New Roman" w:cs="Times New Roman"/>
          <w:color w:val="000000" w:themeColor="text1"/>
        </w:rPr>
        <w:t xml:space="preserve">(right panel in </w:t>
      </w:r>
      <w:r w:rsidR="005177C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5177CA" w:rsidRPr="0060258A">
        <w:rPr>
          <w:rFonts w:ascii="Times New Roman" w:hAnsi="Times New Roman" w:cs="Times New Roman"/>
          <w:b/>
          <w:color w:val="000000" w:themeColor="text1"/>
        </w:rPr>
        <w:t xml:space="preserve"> 4B</w:t>
      </w:r>
      <w:r w:rsidR="005177CA" w:rsidRPr="0060258A">
        <w:rPr>
          <w:rFonts w:ascii="Times New Roman" w:hAnsi="Times New Roman" w:cs="Times New Roman"/>
          <w:color w:val="000000" w:themeColor="text1"/>
        </w:rPr>
        <w:t>)</w:t>
      </w:r>
      <w:r w:rsidR="00E22758" w:rsidRPr="0060258A">
        <w:rPr>
          <w:rFonts w:ascii="Times New Roman" w:hAnsi="Times New Roman" w:cs="Times New Roman"/>
          <w:color w:val="000000" w:themeColor="text1"/>
        </w:rPr>
        <w:t xml:space="preserve"> (</w:t>
      </w:r>
      <w:r w:rsidR="00E22758" w:rsidRPr="0060258A">
        <w:rPr>
          <w:rFonts w:ascii="Times New Roman" w:hAnsi="Times New Roman" w:cs="Times New Roman"/>
          <w:i/>
          <w:color w:val="000000" w:themeColor="text1"/>
        </w:rPr>
        <w:t>R</w:t>
      </w:r>
      <w:r w:rsidR="00DE28E9" w:rsidRPr="0060258A">
        <w:rPr>
          <w:rFonts w:ascii="Times New Roman" w:hAnsi="Times New Roman" w:cs="Times New Roman"/>
          <w:color w:val="000000" w:themeColor="text1"/>
          <w:vertAlign w:val="superscript"/>
        </w:rPr>
        <w:t>2</w:t>
      </w:r>
      <w:r w:rsidR="00DE28E9" w:rsidRPr="0060258A">
        <w:rPr>
          <w:rFonts w:ascii="Times New Roman" w:hAnsi="Times New Roman" w:cs="Times New Roman"/>
          <w:color w:val="000000" w:themeColor="text1"/>
        </w:rPr>
        <w:t xml:space="preserve"> = .8920</w:t>
      </w:r>
      <w:r w:rsidR="00E22758" w:rsidRPr="0060258A">
        <w:rPr>
          <w:rFonts w:ascii="Times New Roman" w:hAnsi="Times New Roman" w:cs="Times New Roman"/>
          <w:color w:val="000000" w:themeColor="text1"/>
        </w:rPr>
        <w:t>)</w:t>
      </w:r>
      <w:r w:rsidR="005177CA" w:rsidRPr="0060258A">
        <w:rPr>
          <w:rFonts w:ascii="Times New Roman" w:hAnsi="Times New Roman" w:cs="Times New Roman"/>
          <w:color w:val="000000" w:themeColor="text1"/>
        </w:rPr>
        <w:t xml:space="preserve">. </w:t>
      </w:r>
      <w:ins w:id="192" w:author="Bo Shen" w:date="2023-01-24T14:20:00Z">
        <w:r w:rsidR="000B41F3">
          <w:rPr>
            <w:rFonts w:ascii="Times New Roman" w:hAnsi="Times New Roman" w:cs="Times New Roman"/>
            <w:color w:val="000000" w:themeColor="text1"/>
          </w:rPr>
          <w:t xml:space="preserve">The </w:t>
        </w:r>
      </w:ins>
      <w:ins w:id="193" w:author="Bo Shen" w:date="2023-01-24T14:21:00Z">
        <w:r w:rsidR="000B41F3">
          <w:rPr>
            <w:rFonts w:ascii="Times New Roman" w:hAnsi="Times New Roman" w:cs="Times New Roman"/>
            <w:color w:val="000000" w:themeColor="text1"/>
          </w:rPr>
          <w:t xml:space="preserve">difference of the </w:t>
        </w:r>
      </w:ins>
      <w:ins w:id="194" w:author="Bo Shen" w:date="2023-01-24T14:20:00Z">
        <w:r w:rsidR="000B41F3">
          <w:rPr>
            <w:rFonts w:ascii="Times New Roman" w:hAnsi="Times New Roman" w:cs="Times New Roman"/>
            <w:color w:val="000000" w:themeColor="text1"/>
          </w:rPr>
          <w:t>perform</w:t>
        </w:r>
      </w:ins>
      <w:ins w:id="195" w:author="Bo Shen" w:date="2023-01-24T14:21:00Z">
        <w:r w:rsidR="000B41F3">
          <w:rPr>
            <w:rFonts w:ascii="Times New Roman" w:hAnsi="Times New Roman" w:cs="Times New Roman"/>
            <w:color w:val="000000" w:themeColor="text1"/>
          </w:rPr>
          <w:t>ance</w:t>
        </w:r>
      </w:ins>
      <w:ins w:id="196" w:author="Bo Shen" w:date="2023-01-24T14:20:00Z">
        <w:r w:rsidR="000B41F3">
          <w:rPr>
            <w:rFonts w:ascii="Times New Roman" w:hAnsi="Times New Roman" w:cs="Times New Roman"/>
            <w:color w:val="000000" w:themeColor="text1"/>
          </w:rPr>
          <w:t xml:space="preserve"> </w:t>
        </w:r>
      </w:ins>
      <w:ins w:id="197" w:author="Bo Shen" w:date="2023-01-24T14:23:00Z">
        <w:r w:rsidR="000B41F3">
          <w:rPr>
            <w:rFonts w:ascii="Times New Roman" w:hAnsi="Times New Roman" w:cs="Times New Roman"/>
            <w:color w:val="000000" w:themeColor="text1"/>
          </w:rPr>
          <w:t>between</w:t>
        </w:r>
      </w:ins>
      <w:ins w:id="198" w:author="Bo Shen" w:date="2023-01-24T14:21:00Z">
        <w:r w:rsidR="000B41F3">
          <w:rPr>
            <w:rFonts w:ascii="Times New Roman" w:hAnsi="Times New Roman" w:cs="Times New Roman"/>
            <w:color w:val="000000" w:themeColor="text1"/>
          </w:rPr>
          <w:t xml:space="preserve"> </w:t>
        </w:r>
      </w:ins>
      <w:ins w:id="199" w:author="Bo Shen" w:date="2023-01-24T14:20:00Z">
        <w:r w:rsidR="000B41F3">
          <w:rPr>
            <w:rFonts w:ascii="Times New Roman" w:hAnsi="Times New Roman" w:cs="Times New Roman"/>
            <w:color w:val="000000" w:themeColor="text1"/>
          </w:rPr>
          <w:t xml:space="preserve">these models </w:t>
        </w:r>
      </w:ins>
      <w:ins w:id="200" w:author="Bo Shen" w:date="2023-01-24T14:21:00Z">
        <w:r w:rsidR="000B41F3">
          <w:rPr>
            <w:rFonts w:ascii="Times New Roman" w:hAnsi="Times New Roman" w:cs="Times New Roman"/>
            <w:color w:val="000000" w:themeColor="text1"/>
          </w:rPr>
          <w:t>is</w:t>
        </w:r>
      </w:ins>
      <w:ins w:id="201" w:author="Bo Shen" w:date="2023-01-24T14:20:00Z">
        <w:r w:rsidR="000B41F3">
          <w:rPr>
            <w:rFonts w:ascii="Times New Roman" w:hAnsi="Times New Roman" w:cs="Times New Roman"/>
            <w:color w:val="000000" w:themeColor="text1"/>
          </w:rPr>
          <w:t xml:space="preserve"> mild</w:t>
        </w:r>
      </w:ins>
      <w:ins w:id="202" w:author="Bo Shen" w:date="2023-01-24T14:21:00Z">
        <w:r w:rsidR="000B41F3">
          <w:rPr>
            <w:rFonts w:ascii="Times New Roman" w:hAnsi="Times New Roman" w:cs="Times New Roman"/>
            <w:color w:val="000000" w:themeColor="text1"/>
          </w:rPr>
          <w:t xml:space="preserve"> because divisive and subtractive type of inhibition </w:t>
        </w:r>
        <w:r w:rsidR="000B41F3">
          <w:rPr>
            <w:rFonts w:ascii="Times New Roman" w:hAnsi="Times New Roman" w:cs="Times New Roman"/>
            <w:color w:val="000000" w:themeColor="text1"/>
          </w:rPr>
          <w:lastRenderedPageBreak/>
          <w:t xml:space="preserve">differ </w:t>
        </w:r>
      </w:ins>
      <w:ins w:id="203" w:author="Bo Shen" w:date="2023-01-24T14:22:00Z">
        <w:r w:rsidR="000B41F3">
          <w:rPr>
            <w:rFonts w:ascii="Times New Roman" w:hAnsi="Times New Roman" w:cs="Times New Roman"/>
            <w:color w:val="000000" w:themeColor="text1"/>
          </w:rPr>
          <w:t>in a fine-tuned way.</w:t>
        </w:r>
      </w:ins>
      <w:ins w:id="204" w:author="Bo Shen" w:date="2023-01-24T14:20:00Z">
        <w:r w:rsidR="000B41F3">
          <w:rPr>
            <w:rFonts w:ascii="Times New Roman" w:hAnsi="Times New Roman" w:cs="Times New Roman"/>
            <w:color w:val="000000" w:themeColor="text1"/>
          </w:rPr>
          <w:t xml:space="preserve"> </w:t>
        </w:r>
      </w:ins>
      <w:r w:rsidR="005177CA" w:rsidRPr="0060258A">
        <w:rPr>
          <w:rFonts w:ascii="Times New Roman" w:hAnsi="Times New Roman" w:cs="Times New Roman"/>
          <w:color w:val="000000" w:themeColor="text1"/>
        </w:rPr>
        <w:t>The curvature of neural activit</w:t>
      </w:r>
      <w:r w:rsidR="00601C62" w:rsidRPr="0060258A">
        <w:rPr>
          <w:rFonts w:ascii="Times New Roman" w:hAnsi="Times New Roman" w:cs="Times New Roman"/>
          <w:color w:val="000000" w:themeColor="text1"/>
        </w:rPr>
        <w:t>y</w:t>
      </w:r>
      <w:r w:rsidR="005177CA" w:rsidRPr="0060258A">
        <w:rPr>
          <w:rFonts w:ascii="Times New Roman" w:hAnsi="Times New Roman" w:cs="Times New Roman"/>
          <w:color w:val="000000" w:themeColor="text1"/>
        </w:rPr>
        <w:t xml:space="preserve"> as a function of </w:t>
      </w:r>
      <w:proofErr w:type="spellStart"/>
      <w:r w:rsidR="005177CA" w:rsidRPr="0060258A">
        <w:rPr>
          <w:rFonts w:ascii="Times New Roman" w:hAnsi="Times New Roman" w:cs="Times New Roman"/>
          <w:i/>
          <w:color w:val="000000" w:themeColor="text1"/>
        </w:rPr>
        <w:t>V</w:t>
      </w:r>
      <w:r w:rsidR="005177CA" w:rsidRPr="0060258A">
        <w:rPr>
          <w:rFonts w:ascii="Times New Roman" w:hAnsi="Times New Roman" w:cs="Times New Roman"/>
          <w:i/>
          <w:color w:val="000000" w:themeColor="text1"/>
          <w:vertAlign w:val="subscript"/>
        </w:rPr>
        <w:t>out</w:t>
      </w:r>
      <w:proofErr w:type="spellEnd"/>
      <w:r w:rsidR="005177CA" w:rsidRPr="0060258A">
        <w:rPr>
          <w:rFonts w:ascii="Times New Roman" w:hAnsi="Times New Roman" w:cs="Times New Roman"/>
          <w:color w:val="000000" w:themeColor="text1"/>
        </w:rPr>
        <w:t xml:space="preserve"> shows</w:t>
      </w:r>
      <w:r w:rsidR="00AB2F99" w:rsidRPr="0060258A">
        <w:rPr>
          <w:rFonts w:ascii="Times New Roman" w:hAnsi="Times New Roman" w:cs="Times New Roman"/>
          <w:color w:val="000000" w:themeColor="text1"/>
        </w:rPr>
        <w:t xml:space="preserve"> a</w:t>
      </w:r>
      <w:r w:rsidR="005177CA" w:rsidRPr="0060258A">
        <w:rPr>
          <w:rFonts w:ascii="Times New Roman" w:hAnsi="Times New Roman" w:cs="Times New Roman"/>
          <w:color w:val="000000" w:themeColor="text1"/>
        </w:rPr>
        <w:t xml:space="preserve"> linear type of lateral inhibition, contrast to </w:t>
      </w:r>
      <w:r w:rsidR="00AB2F99" w:rsidRPr="0060258A">
        <w:rPr>
          <w:rFonts w:ascii="Times New Roman" w:hAnsi="Times New Roman" w:cs="Times New Roman"/>
          <w:color w:val="000000" w:themeColor="text1"/>
        </w:rPr>
        <w:t xml:space="preserve">the </w:t>
      </w:r>
      <w:r w:rsidR="005177CA" w:rsidRPr="0060258A">
        <w:rPr>
          <w:rFonts w:ascii="Times New Roman" w:hAnsi="Times New Roman" w:cs="Times New Roman"/>
          <w:color w:val="000000" w:themeColor="text1"/>
        </w:rPr>
        <w:t xml:space="preserve">concave curvature predicted by divisive normalization in LDDM (and DNM). </w:t>
      </w:r>
      <w:r w:rsidR="00AB2F99" w:rsidRPr="0060258A">
        <w:rPr>
          <w:rFonts w:ascii="Times New Roman" w:hAnsi="Times New Roman" w:cs="Times New Roman"/>
          <w:color w:val="000000" w:themeColor="text1"/>
        </w:rPr>
        <w:t>Furthermore,</w:t>
      </w:r>
      <w:r w:rsidR="00DA6B6D" w:rsidRPr="0060258A">
        <w:rPr>
          <w:rFonts w:ascii="Times New Roman" w:hAnsi="Times New Roman" w:cs="Times New Roman"/>
          <w:color w:val="000000" w:themeColor="text1"/>
        </w:rPr>
        <w:t xml:space="preserve"> f</w:t>
      </w:r>
      <w:r w:rsidR="00BD1BC5" w:rsidRPr="0060258A">
        <w:rPr>
          <w:rFonts w:ascii="Times New Roman" w:hAnsi="Times New Roman" w:cs="Times New Roman"/>
          <w:color w:val="000000" w:themeColor="text1"/>
        </w:rPr>
        <w:t>it</w:t>
      </w:r>
      <w:r w:rsidR="00B70A20" w:rsidRPr="0060258A">
        <w:rPr>
          <w:rFonts w:ascii="Times New Roman" w:hAnsi="Times New Roman" w:cs="Times New Roman"/>
          <w:color w:val="000000" w:themeColor="text1"/>
        </w:rPr>
        <w:t>ting</w:t>
      </w:r>
      <w:r w:rsidR="00BD1BC5" w:rsidRPr="0060258A">
        <w:rPr>
          <w:rFonts w:ascii="Times New Roman" w:hAnsi="Times New Roman" w:cs="Times New Roman"/>
          <w:color w:val="000000" w:themeColor="text1"/>
        </w:rPr>
        <w:t xml:space="preserve"> the RNM to the data results in a </w:t>
      </w:r>
      <w:r w:rsidR="00B70A20" w:rsidRPr="0060258A">
        <w:rPr>
          <w:rFonts w:ascii="Times New Roman" w:hAnsi="Times New Roman" w:cs="Times New Roman"/>
          <w:color w:val="000000" w:themeColor="text1"/>
        </w:rPr>
        <w:t>parameter regime</w:t>
      </w:r>
      <w:r w:rsidR="00092FFF" w:rsidRPr="0060258A">
        <w:rPr>
          <w:rFonts w:ascii="Times New Roman" w:hAnsi="Times New Roman" w:cs="Times New Roman"/>
          <w:color w:val="000000" w:themeColor="text1"/>
        </w:rPr>
        <w:t xml:space="preserve"> that </w:t>
      </w:r>
      <w:r w:rsidR="00DA6B6D" w:rsidRPr="0060258A">
        <w:rPr>
          <w:rFonts w:ascii="Times New Roman" w:hAnsi="Times New Roman" w:cs="Times New Roman"/>
          <w:color w:val="000000" w:themeColor="text1"/>
        </w:rPr>
        <w:t>can</w:t>
      </w:r>
      <w:r w:rsidR="00092FFF" w:rsidRPr="0060258A">
        <w:rPr>
          <w:rFonts w:ascii="Times New Roman" w:hAnsi="Times New Roman" w:cs="Times New Roman"/>
          <w:color w:val="000000" w:themeColor="text1"/>
        </w:rPr>
        <w:t xml:space="preserve"> </w:t>
      </w:r>
      <w:r w:rsidR="00AD499B" w:rsidRPr="0060258A">
        <w:rPr>
          <w:rFonts w:ascii="Times New Roman" w:hAnsi="Times New Roman" w:cs="Times New Roman"/>
          <w:color w:val="000000" w:themeColor="text1"/>
        </w:rPr>
        <w:t xml:space="preserve">no </w:t>
      </w:r>
      <w:r w:rsidR="00DA6B6D" w:rsidRPr="0060258A">
        <w:rPr>
          <w:rFonts w:ascii="Times New Roman" w:hAnsi="Times New Roman" w:cs="Times New Roman"/>
          <w:color w:val="000000" w:themeColor="text1"/>
        </w:rPr>
        <w:t>longer generate</w:t>
      </w:r>
      <w:r w:rsidR="00092FFF" w:rsidRPr="0060258A">
        <w:rPr>
          <w:rFonts w:ascii="Times New Roman" w:hAnsi="Times New Roman" w:cs="Times New Roman"/>
          <w:color w:val="000000" w:themeColor="text1"/>
        </w:rPr>
        <w:t xml:space="preserve"> WTA competition</w:t>
      </w:r>
      <w:r w:rsidR="00AB2F99" w:rsidRPr="0060258A">
        <w:rPr>
          <w:rFonts w:ascii="Times New Roman" w:hAnsi="Times New Roman" w:cs="Times New Roman"/>
          <w:color w:val="000000" w:themeColor="text1"/>
        </w:rPr>
        <w:t>; i</w:t>
      </w:r>
      <w:r w:rsidR="00092FFF" w:rsidRPr="0060258A">
        <w:rPr>
          <w:rFonts w:ascii="Times New Roman" w:hAnsi="Times New Roman" w:cs="Times New Roman"/>
          <w:color w:val="000000" w:themeColor="text1"/>
        </w:rPr>
        <w:t>nstead</w:t>
      </w:r>
      <w:r w:rsidR="00306E41" w:rsidRPr="0060258A">
        <w:rPr>
          <w:rFonts w:ascii="Times New Roman" w:hAnsi="Times New Roman" w:cs="Times New Roman"/>
          <w:color w:val="000000" w:themeColor="text1"/>
        </w:rPr>
        <w:t xml:space="preserve">, the model predicts mean firing rates </w:t>
      </w:r>
      <w:r w:rsidR="005F095A" w:rsidRPr="0060258A">
        <w:rPr>
          <w:rFonts w:ascii="Times New Roman" w:hAnsi="Times New Roman" w:cs="Times New Roman"/>
          <w:color w:val="000000" w:themeColor="text1"/>
        </w:rPr>
        <w:t>in a low</w:t>
      </w:r>
      <w:r w:rsidR="005629B2" w:rsidRPr="0060258A">
        <w:rPr>
          <w:rFonts w:ascii="Times New Roman" w:hAnsi="Times New Roman" w:cs="Times New Roman"/>
          <w:color w:val="000000" w:themeColor="text1"/>
        </w:rPr>
        <w:t>-activity</w:t>
      </w:r>
      <w:r w:rsidR="005F095A" w:rsidRPr="0060258A">
        <w:rPr>
          <w:rFonts w:ascii="Times New Roman" w:hAnsi="Times New Roman" w:cs="Times New Roman"/>
          <w:color w:val="000000" w:themeColor="text1"/>
        </w:rPr>
        <w:t xml:space="preserve"> regime </w:t>
      </w:r>
      <w:r w:rsidR="008D32EA" w:rsidRPr="0060258A">
        <w:rPr>
          <w:rFonts w:ascii="Times New Roman" w:hAnsi="Times New Roman" w:cs="Times New Roman"/>
          <w:color w:val="000000" w:themeColor="text1"/>
        </w:rPr>
        <w:t xml:space="preserve">with maximum </w:t>
      </w:r>
      <w:r w:rsidR="0053690D" w:rsidRPr="0060258A">
        <w:rPr>
          <w:rFonts w:ascii="Times New Roman" w:hAnsi="Times New Roman" w:cs="Times New Roman"/>
          <w:color w:val="000000" w:themeColor="text1"/>
        </w:rPr>
        <w:t>value</w:t>
      </w:r>
      <w:r w:rsidR="008D32EA" w:rsidRPr="0060258A">
        <w:rPr>
          <w:rFonts w:ascii="Times New Roman" w:hAnsi="Times New Roman" w:cs="Times New Roman"/>
          <w:color w:val="000000" w:themeColor="text1"/>
        </w:rPr>
        <w:t xml:space="preserve"> ~</w:t>
      </w:r>
      <w:r w:rsidR="00BC250A"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3.5</w:t>
      </w:r>
      <w:r w:rsidR="00D26811"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Hz</w:t>
      </w:r>
      <w:r w:rsidR="00847418" w:rsidRPr="0060258A">
        <w:rPr>
          <w:rFonts w:ascii="Times New Roman" w:hAnsi="Times New Roman" w:cs="Times New Roman"/>
          <w:color w:val="000000" w:themeColor="text1"/>
        </w:rPr>
        <w:t xml:space="preserve"> (</w:t>
      </w:r>
      <w:r w:rsidR="00847418"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F466FD">
        <w:rPr>
          <w:rFonts w:ascii="Times New Roman" w:hAnsi="Times New Roman" w:cs="Times New Roman"/>
          <w:b/>
          <w:color w:val="000000" w:themeColor="text1"/>
        </w:rPr>
        <w:t xml:space="preserve"> </w:t>
      </w:r>
      <w:r w:rsidR="005E296F" w:rsidRPr="0060258A">
        <w:rPr>
          <w:rFonts w:ascii="Times New Roman" w:hAnsi="Times New Roman" w:cs="Times New Roman"/>
          <w:b/>
          <w:color w:val="000000" w:themeColor="text1"/>
        </w:rPr>
        <w:t>4</w:t>
      </w:r>
      <w:r w:rsidR="00F466FD">
        <w:rPr>
          <w:rFonts w:ascii="Times New Roman" w:hAnsi="Times New Roman" w:cs="Times New Roman"/>
          <w:b/>
          <w:color w:val="000000" w:themeColor="text1"/>
        </w:rPr>
        <w:t>-figure supplement 1</w:t>
      </w:r>
      <w:r w:rsidR="008F5A5C" w:rsidRPr="0060258A">
        <w:rPr>
          <w:rFonts w:ascii="Times New Roman" w:hAnsi="Times New Roman" w:cs="Times New Roman"/>
          <w:color w:val="000000" w:themeColor="text1"/>
        </w:rPr>
        <w:t>).</w:t>
      </w:r>
      <w:r w:rsidR="00672733" w:rsidRPr="0060258A">
        <w:rPr>
          <w:rFonts w:ascii="Times New Roman" w:hAnsi="Times New Roman" w:cs="Times New Roman"/>
          <w:color w:val="000000" w:themeColor="text1"/>
        </w:rPr>
        <w:t xml:space="preserve"> </w:t>
      </w:r>
    </w:p>
    <w:p w14:paraId="711C8D53" w14:textId="65F58ED6" w:rsidR="00304739" w:rsidRPr="0060258A" w:rsidRDefault="00601611" w:rsidP="00304739">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70528" behindDoc="1" locked="0" layoutInCell="1" allowOverlap="1" wp14:anchorId="191B0B17" wp14:editId="4F4D2F32">
                <wp:simplePos x="0" y="0"/>
                <wp:positionH relativeFrom="column">
                  <wp:posOffset>0</wp:posOffset>
                </wp:positionH>
                <wp:positionV relativeFrom="paragraph">
                  <wp:posOffset>322775</wp:posOffset>
                </wp:positionV>
                <wp:extent cx="5943600" cy="6189785"/>
                <wp:effectExtent l="0" t="0" r="12700" b="8255"/>
                <wp:wrapNone/>
                <wp:docPr id="12" name="Text Box 12"/>
                <wp:cNvGraphicFramePr/>
                <a:graphic xmlns:a="http://schemas.openxmlformats.org/drawingml/2006/main">
                  <a:graphicData uri="http://schemas.microsoft.com/office/word/2010/wordprocessingShape">
                    <wps:wsp>
                      <wps:cNvSpPr txBox="1"/>
                      <wps:spPr>
                        <a:xfrm>
                          <a:off x="0" y="0"/>
                          <a:ext cx="5943600" cy="6189785"/>
                        </a:xfrm>
                        <a:prstGeom prst="rect">
                          <a:avLst/>
                        </a:prstGeom>
                        <a:solidFill>
                          <a:schemeClr val="lt1"/>
                        </a:solidFill>
                        <a:ln w="6350">
                          <a:solidFill>
                            <a:prstClr val="black"/>
                          </a:solidFill>
                        </a:ln>
                      </wps:spPr>
                      <wps:txbx>
                        <w:txbxContent>
                          <w:p w14:paraId="3492157B" w14:textId="0D3E76CB" w:rsidR="009F0487" w:rsidRPr="00120C1B" w:rsidRDefault="00951E66" w:rsidP="00601611">
                            <w:ins w:id="205"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stretch>
                                              <a:fillRect/>
                                            </a:stretch>
                                          </pic:blipFill>
                                          <pic:spPr>
                                            <a:xfrm>
                                              <a:off x="0" y="0"/>
                                              <a:ext cx="5754370" cy="3930015"/>
                                            </a:xfrm>
                                            <a:prstGeom prst="rect">
                                              <a:avLst/>
                                            </a:prstGeom>
                                          </pic:spPr>
                                        </pic:pic>
                                      </a:graphicData>
                                    </a:graphic>
                                  </wp:inline>
                                </w:drawing>
                              </w:r>
                            </w:ins>
                            <w:del w:id="206"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4"/>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0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08"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09"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10" w:author="Bo Shen" w:date="2023-01-23T18:08:00Z">
                              <w:r w:rsidR="00951E66">
                                <w:rPr>
                                  <w:rFonts w:ascii="Times New Roman" w:hAnsi="Times New Roman" w:cs="Times New Roman"/>
                                  <w:i w:val="0"/>
                                  <w:color w:val="000000" w:themeColor="text1"/>
                                  <w:sz w:val="24"/>
                                  <w:szCs w:val="24"/>
                                </w:rPr>
                                <w:t>captur</w:t>
                              </w:r>
                            </w:ins>
                            <w:ins w:id="211" w:author="Bo Shen" w:date="2023-01-23T18:10:00Z">
                              <w:r w:rsidR="00951E66">
                                <w:rPr>
                                  <w:rFonts w:ascii="Times New Roman" w:hAnsi="Times New Roman" w:cs="Times New Roman"/>
                                  <w:i w:val="0"/>
                                  <w:color w:val="000000" w:themeColor="text1"/>
                                  <w:sz w:val="24"/>
                                  <w:szCs w:val="24"/>
                                </w:rPr>
                                <w:t>ing</w:t>
                              </w:r>
                            </w:ins>
                            <w:ins w:id="212" w:author="Bo Shen" w:date="2023-01-23T18:08:00Z">
                              <w:r w:rsidR="00951E66">
                                <w:rPr>
                                  <w:rFonts w:ascii="Times New Roman" w:hAnsi="Times New Roman" w:cs="Times New Roman"/>
                                  <w:i w:val="0"/>
                                  <w:color w:val="000000" w:themeColor="text1"/>
                                  <w:sz w:val="24"/>
                                  <w:szCs w:val="24"/>
                                </w:rPr>
                                <w:t xml:space="preserve"> the neural activities </w:t>
                              </w:r>
                            </w:ins>
                            <w:del w:id="21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1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1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16"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1B0B17" id="Text Box 12" o:spid="_x0000_s1029" type="#_x0000_t202" style="position:absolute;left:0;text-align:left;margin-left:0;margin-top:25.4pt;width:468pt;height:487.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" fillcolor="white [3201]" strokeweight=".5pt">
                <v:textbox>
                  <w:txbxContent>
                    <w:p w14:paraId="3492157B" w14:textId="0D3E76CB" w:rsidR="009F0487" w:rsidRPr="00120C1B" w:rsidRDefault="00951E66" w:rsidP="00601611">
                      <w:ins w:id="217"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stretch>
                                        <a:fillRect/>
                                      </a:stretch>
                                    </pic:blipFill>
                                    <pic:spPr>
                                      <a:xfrm>
                                        <a:off x="0" y="0"/>
                                        <a:ext cx="5754370" cy="3930015"/>
                                      </a:xfrm>
                                      <a:prstGeom prst="rect">
                                        <a:avLst/>
                                      </a:prstGeom>
                                    </pic:spPr>
                                  </pic:pic>
                                </a:graphicData>
                              </a:graphic>
                            </wp:inline>
                          </w:drawing>
                        </w:r>
                      </w:ins>
                      <w:del w:id="218"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4"/>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19"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20"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21"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22" w:author="Bo Shen" w:date="2023-01-23T18:08:00Z">
                        <w:r w:rsidR="00951E66">
                          <w:rPr>
                            <w:rFonts w:ascii="Times New Roman" w:hAnsi="Times New Roman" w:cs="Times New Roman"/>
                            <w:i w:val="0"/>
                            <w:color w:val="000000" w:themeColor="text1"/>
                            <w:sz w:val="24"/>
                            <w:szCs w:val="24"/>
                          </w:rPr>
                          <w:t>captur</w:t>
                        </w:r>
                      </w:ins>
                      <w:ins w:id="223" w:author="Bo Shen" w:date="2023-01-23T18:10:00Z">
                        <w:r w:rsidR="00951E66">
                          <w:rPr>
                            <w:rFonts w:ascii="Times New Roman" w:hAnsi="Times New Roman" w:cs="Times New Roman"/>
                            <w:i w:val="0"/>
                            <w:color w:val="000000" w:themeColor="text1"/>
                            <w:sz w:val="24"/>
                            <w:szCs w:val="24"/>
                          </w:rPr>
                          <w:t>ing</w:t>
                        </w:r>
                      </w:ins>
                      <w:ins w:id="224" w:author="Bo Shen" w:date="2023-01-23T18:08:00Z">
                        <w:r w:rsidR="00951E66">
                          <w:rPr>
                            <w:rFonts w:ascii="Times New Roman" w:hAnsi="Times New Roman" w:cs="Times New Roman"/>
                            <w:i w:val="0"/>
                            <w:color w:val="000000" w:themeColor="text1"/>
                            <w:sz w:val="24"/>
                            <w:szCs w:val="24"/>
                          </w:rPr>
                          <w:t xml:space="preserve"> the neural activities </w:t>
                        </w:r>
                      </w:ins>
                      <w:del w:id="225"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26"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27"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28"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v:textbox>
              </v:shape>
            </w:pict>
          </mc:Fallback>
        </mc:AlternateContent>
      </w:r>
      <w:r w:rsidR="00304739" w:rsidRPr="0060258A">
        <w:rPr>
          <w:rFonts w:ascii="Times New Roman" w:hAnsi="Times New Roman" w:cs="Times New Roman"/>
          <w:i/>
          <w:color w:val="000000" w:themeColor="text1"/>
        </w:rPr>
        <w:br w:type="page"/>
      </w:r>
    </w:p>
    <w:p w14:paraId="053367E8" w14:textId="13D215AD" w:rsidR="003370C4" w:rsidRDefault="003370C4" w:rsidP="00304739">
      <w:pPr>
        <w:spacing w:line="480" w:lineRule="auto"/>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D964AFC" wp14:editId="7154CE08">
                <wp:extent cx="5943600" cy="3813908"/>
                <wp:effectExtent l="0" t="0" r="12700" b="8890"/>
                <wp:docPr id="13" name="Text Box 13"/>
                <wp:cNvGraphicFramePr/>
                <a:graphic xmlns:a="http://schemas.openxmlformats.org/drawingml/2006/main">
                  <a:graphicData uri="http://schemas.microsoft.com/office/word/2010/wordprocessingShape">
                    <wps:wsp>
                      <wps:cNvSpPr txBox="1"/>
                      <wps:spPr>
                        <a:xfrm>
                          <a:off x="0" y="0"/>
                          <a:ext cx="5943600" cy="3813908"/>
                        </a:xfrm>
                        <a:prstGeom prst="rect">
                          <a:avLst/>
                        </a:prstGeom>
                        <a:solidFill>
                          <a:schemeClr val="lt1"/>
                        </a:solidFill>
                        <a:ln w="6350">
                          <a:solidFill>
                            <a:prstClr val="black"/>
                          </a:solidFill>
                        </a:ln>
                      </wps:spPr>
                      <wps:txb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5"/>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29" w:author="Bo Shen" w:date="2023-01-23T18:15:00Z">
                              <w:r w:rsidR="00997308">
                                <w:rPr>
                                  <w:rFonts w:ascii="Times New Roman" w:hAnsi="Times New Roman" w:cs="Times New Roman"/>
                                </w:rPr>
                                <w:t xml:space="preserve"> The best fitting parameters are no longer in a regime of winner-take-all competition.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64AFC" id="Text Box 13" o:spid="_x0000_s1030" type="#_x0000_t202" style="width:468pt;height:3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" fillcolor="white [3201]" strokeweight=".5pt">
                <v:textbo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5"/>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30" w:author="Bo Shen" w:date="2023-01-23T18:15:00Z">
                        <w:r w:rsidR="00997308">
                          <w:rPr>
                            <w:rFonts w:ascii="Times New Roman" w:hAnsi="Times New Roman" w:cs="Times New Roman"/>
                          </w:rPr>
                          <w:t xml:space="preserve"> The best fitting parameters are no longer in a regime of winner-take-all competition.</w:t>
                        </w:r>
                      </w:ins>
                    </w:p>
                  </w:txbxContent>
                </v:textbox>
                <w10:anchorlock/>
              </v:shape>
            </w:pict>
          </mc:Fallback>
        </mc:AlternateContent>
      </w:r>
    </w:p>
    <w:p w14:paraId="77A576E9" w14:textId="77777777" w:rsidR="003370C4" w:rsidRDefault="003370C4" w:rsidP="00304739">
      <w:pPr>
        <w:spacing w:line="480" w:lineRule="auto"/>
        <w:rPr>
          <w:rFonts w:ascii="Times New Roman" w:hAnsi="Times New Roman" w:cs="Times New Roman"/>
          <w:i/>
          <w:color w:val="000000" w:themeColor="text1"/>
        </w:rPr>
      </w:pPr>
    </w:p>
    <w:p w14:paraId="4962912F" w14:textId="77777777" w:rsidR="003370C4" w:rsidRDefault="003370C4" w:rsidP="00304739">
      <w:pPr>
        <w:spacing w:line="480" w:lineRule="auto"/>
        <w:rPr>
          <w:rFonts w:ascii="Times New Roman" w:hAnsi="Times New Roman" w:cs="Times New Roman"/>
          <w:i/>
          <w:color w:val="000000" w:themeColor="text1"/>
        </w:rPr>
      </w:pPr>
    </w:p>
    <w:p w14:paraId="6896B8C1" w14:textId="5C552468" w:rsidR="00221768" w:rsidRPr="0060258A" w:rsidRDefault="00311B94" w:rsidP="00304739">
      <w:pPr>
        <w:spacing w:line="480" w:lineRule="auto"/>
        <w:rPr>
          <w:rFonts w:ascii="Times New Roman" w:hAnsi="Times New Roman" w:cs="Times New Roman"/>
          <w:i/>
          <w:color w:val="000000" w:themeColor="text1"/>
        </w:rPr>
      </w:pPr>
      <w:r w:rsidRPr="0060258A">
        <w:rPr>
          <w:rFonts w:ascii="Times New Roman" w:hAnsi="Times New Roman" w:cs="Times New Roman"/>
          <w:i/>
          <w:color w:val="000000" w:themeColor="text1"/>
        </w:rPr>
        <w:t xml:space="preserve">Local disinhibition drives </w:t>
      </w:r>
      <w:r w:rsidR="000307BB" w:rsidRPr="0060258A">
        <w:rPr>
          <w:rFonts w:ascii="Times New Roman" w:hAnsi="Times New Roman" w:cs="Times New Roman"/>
          <w:i/>
          <w:color w:val="000000" w:themeColor="text1"/>
        </w:rPr>
        <w:t>w</w:t>
      </w:r>
      <w:r w:rsidR="00886C3F" w:rsidRPr="0060258A">
        <w:rPr>
          <w:rFonts w:ascii="Times New Roman" w:hAnsi="Times New Roman" w:cs="Times New Roman"/>
          <w:i/>
          <w:color w:val="000000" w:themeColor="text1"/>
        </w:rPr>
        <w:t>inner-take-all competition</w:t>
      </w:r>
      <w:r w:rsidR="00886C3F" w:rsidRPr="0060258A">
        <w:rPr>
          <w:noProof/>
          <w:color w:val="000000" w:themeColor="text1"/>
        </w:rPr>
        <w:t xml:space="preserve"> </w:t>
      </w:r>
    </w:p>
    <w:p w14:paraId="24171BC9" w14:textId="77777777" w:rsidR="00304739" w:rsidRPr="0060258A" w:rsidRDefault="00304739" w:rsidP="00304739">
      <w:pPr>
        <w:spacing w:line="480" w:lineRule="auto"/>
        <w:rPr>
          <w:rFonts w:ascii="Times New Roman" w:hAnsi="Times New Roman" w:cs="Times New Roman"/>
          <w:i/>
          <w:color w:val="000000" w:themeColor="text1"/>
        </w:rPr>
      </w:pPr>
    </w:p>
    <w:p w14:paraId="6F992D7A" w14:textId="6F629941" w:rsidR="00DA6B6D" w:rsidRPr="0060258A" w:rsidRDefault="00886C3F" w:rsidP="00304739">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 key question is whether the LDDM also produces WTA competition.</w:t>
      </w:r>
      <w:r w:rsidR="00DA6B6D" w:rsidRPr="0060258A">
        <w:rPr>
          <w:rFonts w:ascii="Times New Roman" w:hAnsi="Times New Roman" w:cs="Times New Roman"/>
          <w:color w:val="000000" w:themeColor="text1"/>
        </w:rPr>
        <w:t xml:space="preserve"> Given the architecture of the LDDM,</w:t>
      </w:r>
      <w:r w:rsidR="00E159D0"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local disinhibition </w:t>
      </w:r>
      <w:r w:rsidR="00AB2F99" w:rsidRPr="0060258A">
        <w:rPr>
          <w:rFonts w:ascii="Times New Roman" w:hAnsi="Times New Roman" w:cs="Times New Roman"/>
          <w:color w:val="000000" w:themeColor="text1"/>
        </w:rPr>
        <w:t xml:space="preserve">is hypothesized to </w:t>
      </w:r>
      <w:r w:rsidRPr="0060258A">
        <w:rPr>
          <w:rFonts w:ascii="Times New Roman" w:hAnsi="Times New Roman" w:cs="Times New Roman"/>
          <w:color w:val="000000" w:themeColor="text1"/>
        </w:rPr>
        <w:t xml:space="preserve">break the symmetry between option-specific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sub-circuits, enabling a competitive interaction between sub-circuits. </w:t>
      </w: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examine whether this competition produces WTA selection, we simulated model activity in a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version of a motion discrimination task, a standard perceptual decision-making paradigm in non-human primates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{"citationID":"7S999NcT","properties":{"formattedCitation":"(Churchland et al., 2008; Roitman &amp; Shadlen, 2002)","plainCitation":"(Churchland et al., 2008; Roitman &amp; Shadlen, 2002)","noteIndex":0},"citationItems":[{"id":372,"uris":["http://zotero.org/users/6345545/items/CUJ2PP3B"],"itemData":{"id":372,"type":"article-journal","container-title":"Nature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task contains two stages of processing: the pre-motion stage with only the choice targets presented and the motion stage presenting a random-dot motion stimulus. Animals are allowed to select an option, indicating their </w:t>
      </w:r>
      <w:r w:rsidRPr="0060258A">
        <w:rPr>
          <w:rFonts w:ascii="Times New Roman" w:hAnsi="Times New Roman" w:cs="Times New Roman"/>
          <w:color w:val="000000" w:themeColor="text1"/>
        </w:rPr>
        <w:lastRenderedPageBreak/>
        <w:t>percept of the main direction of motion, at any time following motion stimulus onset</w:t>
      </w:r>
      <w:r w:rsidR="00A77645" w:rsidRPr="0060258A">
        <w:rPr>
          <w:rFonts w:ascii="Times New Roman" w:hAnsi="Times New Roman" w:cs="Times New Roman"/>
          <w:color w:val="000000" w:themeColor="text1"/>
        </w:rPr>
        <w:t xml:space="preserve"> (</w:t>
      </w:r>
      <w:r w:rsidR="00CF0CD9" w:rsidRPr="0060258A">
        <w:rPr>
          <w:rFonts w:ascii="Times New Roman" w:hAnsi="Times New Roman" w:cs="Times New Roman"/>
          <w:color w:val="000000" w:themeColor="text1"/>
        </w:rPr>
        <w:t>see</w:t>
      </w:r>
      <w:r w:rsidR="00662BDA" w:rsidRPr="0060258A">
        <w:rPr>
          <w:rFonts w:ascii="Times New Roman" w:hAnsi="Times New Roman" w:cs="Times New Roman"/>
          <w:color w:val="000000" w:themeColor="text1"/>
        </w:rPr>
        <w:t xml:space="preserve"> </w:t>
      </w:r>
      <w:r w:rsidR="00A77645" w:rsidRPr="0060258A">
        <w:rPr>
          <w:rFonts w:ascii="Times New Roman" w:hAnsi="Times New Roman" w:cs="Times New Roman"/>
          <w:color w:val="000000" w:themeColor="text1"/>
        </w:rPr>
        <w:t>timeline</w:t>
      </w:r>
      <w:r w:rsidR="00AB2F99" w:rsidRPr="0060258A">
        <w:rPr>
          <w:rFonts w:ascii="Times New Roman" w:hAnsi="Times New Roman" w:cs="Times New Roman"/>
          <w:color w:val="000000" w:themeColor="text1"/>
        </w:rPr>
        <w:t>,</w:t>
      </w:r>
      <w:r w:rsidR="00A77645" w:rsidRPr="0060258A">
        <w:rPr>
          <w:rFonts w:ascii="Times New Roman" w:hAnsi="Times New Roman" w:cs="Times New Roman"/>
          <w:color w:val="000000" w:themeColor="text1"/>
        </w:rPr>
        <w:t xml:space="preserve"> </w:t>
      </w:r>
      <w:r w:rsidR="00A77645"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A77645" w:rsidRPr="0060258A">
        <w:rPr>
          <w:rFonts w:ascii="Times New Roman" w:hAnsi="Times New Roman" w:cs="Times New Roman"/>
          <w:b/>
          <w:color w:val="000000" w:themeColor="text1"/>
        </w:rPr>
        <w:t xml:space="preserve"> 5A</w:t>
      </w:r>
      <w:r w:rsidR="00A77645"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During the pre-motion stage, we simulated equal value input</w:t>
      </w:r>
      <w:r w:rsidR="00F529A0" w:rsidRPr="0060258A">
        <w:rPr>
          <w:rFonts w:ascii="Times New Roman" w:hAnsi="Times New Roman" w:cs="Times New Roman"/>
          <w:color w:val="000000" w:themeColor="text1"/>
        </w:rPr>
        <w:t>s</w:t>
      </w:r>
      <w:r w:rsidR="00355672"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given the equal prior probability of either target being correct. The simulated pre-motion </w:t>
      </w:r>
      <w:r w:rsidRPr="0060258A">
        <w:rPr>
          <w:rFonts w:ascii="Times New Roman" w:hAnsi="Times New Roman" w:cs="Times New Roman" w:hint="eastAsia"/>
          <w:color w:val="000000" w:themeColor="text1"/>
        </w:rPr>
        <w:t>dynamic</w:t>
      </w:r>
      <w:r w:rsidRPr="0060258A">
        <w:rPr>
          <w:rFonts w:ascii="Times New Roman" w:hAnsi="Times New Roman" w:cs="Times New Roman"/>
          <w:color w:val="000000" w:themeColor="text1"/>
        </w:rPr>
        <w:t>s replicate the characteristic transient peak observed in both perceptual and economic decision-making tasks</w:t>
      </w:r>
      <w:ins w:id="231"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{"citationID":"J8CM2MhM","properties":{"formattedCitation":"(Andersen &amp; Buneo, 2002; Churchland et al., 2008; Louie et al., 2011; Rorie et al., 2010)","plainCitation":"(Andersen &amp; Buneo, 2002; Churchland et al., 2008; Louie et al., 2011; Rorie et al., 2010)","noteIndex":0},"citationItems":[{"id":467,"uris":["http://zotero.org/users/6345545/items/V2MJHYB2"],"itemData":{"id":467,"type":"article-journal","abstract":"The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Louie et al., 2011; Rorie et al., 2010)</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At motion stimulus onset, inputs to the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are changed according to the task design; because the animals could make their decision at any time in this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task, disinhibition is assumed t</w:t>
      </w:r>
      <w:r w:rsidR="00AB2F99" w:rsidRPr="0060258A">
        <w:rPr>
          <w:rFonts w:ascii="Times New Roman" w:hAnsi="Times New Roman" w:cs="Times New Roman"/>
          <w:color w:val="000000" w:themeColor="text1"/>
        </w:rPr>
        <w:t>o increase</w:t>
      </w:r>
      <w:r w:rsidRPr="0060258A">
        <w:rPr>
          <w:rFonts w:ascii="Times New Roman" w:hAnsi="Times New Roman" w:cs="Times New Roman"/>
          <w:color w:val="000000" w:themeColor="text1"/>
        </w:rPr>
        <w:t xml:space="preserve"> </w:t>
      </w:r>
      <w:r w:rsidR="0003491D" w:rsidRPr="0060258A">
        <w:rPr>
          <w:rFonts w:ascii="Times New Roman" w:hAnsi="Times New Roman" w:cs="Times New Roman"/>
          <w:color w:val="000000" w:themeColor="text1"/>
        </w:rPr>
        <w:t>when</w:t>
      </w:r>
      <w:r w:rsidRPr="0060258A">
        <w:rPr>
          <w:rFonts w:ascii="Times New Roman" w:hAnsi="Times New Roman" w:cs="Times New Roman"/>
          <w:color w:val="000000" w:themeColor="text1"/>
        </w:rPr>
        <w:t xml:space="preserve"> motion inputs begin</w:t>
      </w:r>
      <w:r w:rsidR="00DA6B6D" w:rsidRPr="0060258A">
        <w:rPr>
          <w:rFonts w:ascii="Times New Roman" w:hAnsi="Times New Roman" w:cs="Times New Roman"/>
          <w:color w:val="000000" w:themeColor="text1"/>
        </w:rPr>
        <w:t>.</w:t>
      </w:r>
    </w:p>
    <w:p w14:paraId="44F2DE0D" w14:textId="77777777" w:rsidR="00DA6B6D" w:rsidRPr="0060258A" w:rsidRDefault="00DA6B6D" w:rsidP="000345EA">
      <w:pPr>
        <w:spacing w:line="480" w:lineRule="auto"/>
        <w:jc w:val="both"/>
        <w:rPr>
          <w:rFonts w:ascii="Times New Roman" w:hAnsi="Times New Roman" w:cs="Times New Roman"/>
          <w:color w:val="000000" w:themeColor="text1"/>
        </w:rPr>
      </w:pPr>
    </w:p>
    <w:p w14:paraId="5D9FAE25" w14:textId="61DA80F1" w:rsidR="000345EA" w:rsidRPr="0060258A" w:rsidRDefault="000345EA" w:rsidP="000345EA">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find that the LDDM replicates neural and behavioral aspects of WTA competition. In</w:t>
      </w:r>
      <w:r w:rsidR="00895A6E" w:rsidRPr="0060258A">
        <w:rPr>
          <w:rFonts w:ascii="Times New Roman" w:hAnsi="Times New Roman" w:cs="Times New Roman"/>
          <w:color w:val="000000" w:themeColor="text1"/>
        </w:rPr>
        <w:t xml:space="preserve"> </w:t>
      </w:r>
      <w:r w:rsidR="00895A6E"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95A6E" w:rsidRPr="0060258A">
        <w:rPr>
          <w:rFonts w:ascii="Times New Roman" w:hAnsi="Times New Roman" w:cs="Times New Roman"/>
          <w:b/>
          <w:color w:val="000000" w:themeColor="text1"/>
        </w:rPr>
        <w:t xml:space="preserve"> 5A</w:t>
      </w:r>
      <w:r w:rsidRPr="0060258A">
        <w:rPr>
          <w:rFonts w:ascii="Times New Roman" w:hAnsi="Times New Roman" w:cs="Times New Roman"/>
          <w:color w:val="000000" w:themeColor="text1"/>
        </w:rPr>
        <w:t xml:space="preserve">, we show example model activity for </w:t>
      </w:r>
      <w:r w:rsidR="00A037B8" w:rsidRPr="0060258A">
        <w:rPr>
          <w:rFonts w:ascii="Times New Roman" w:hAnsi="Times New Roman" w:cs="Times New Roman"/>
          <w:color w:val="000000" w:themeColor="text1"/>
        </w:rPr>
        <w:t>five</w:t>
      </w:r>
      <w:r w:rsidRPr="0060258A">
        <w:rPr>
          <w:rFonts w:ascii="Times New Roman" w:hAnsi="Times New Roman" w:cs="Times New Roman"/>
          <w:color w:val="000000" w:themeColor="text1"/>
        </w:rPr>
        <w:t xml:space="preserve"> input strengths corresponding to different motion coherence levels. Consistent with electrophysiological recordings in posterior parietal cortex</w:t>
      </w:r>
      <w:ins w:id="232"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{"citationID":"hBqmsVft","properties":{"formattedCitation":"(Churchland et al., 2008; Roitman &amp; Shadlen, 2002; Shadlen &amp; Newsome, 2001)","plainCitation":"(Churchland et al., 2008; Roitman &amp; Shadlen, 2002; Shadlen &amp; Newsome, 2001)","noteIndex":0},"citationItems":[{"id":372,"uris":["http://zotero.org/users/6345545/items/CUJ2PP3B"],"itemData":{"id":372,"type":"article-journal","container-title":"Nature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activities bifurcate based on the input strengths, with the unit receiving stronger input ramping-up to an (arbitrary) decision threshold while the activity of the opponent unit is suppressed. The speed of bifurcation depends on the contrast between the inputs, a variable equivalent to motion coherence in the experimental literature</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{"citationID":"pr5ipyGw","properties":{"formattedCitation":"(Roitman &amp; Shadlen, 2002; Shadlen &amp; Newsome, 2001)","plainCitation":"(Roitman &amp; Shadlen, 2002;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When we simulated the LDDM with noise (additive Ornstein-</w:t>
      </w:r>
      <w:proofErr w:type="spellStart"/>
      <w:r w:rsidRPr="0060258A">
        <w:rPr>
          <w:rFonts w:ascii="Times New Roman" w:hAnsi="Times New Roman" w:cs="Times New Roman"/>
          <w:color w:val="000000" w:themeColor="text1"/>
        </w:rPr>
        <w:t>Uhlenbeck</w:t>
      </w:r>
      <w:proofErr w:type="spellEnd"/>
      <w:r w:rsidRPr="0060258A">
        <w:rPr>
          <w:rFonts w:ascii="Times New Roman" w:hAnsi="Times New Roman" w:cs="Times New Roman"/>
          <w:color w:val="000000" w:themeColor="text1"/>
        </w:rPr>
        <w:t xml:space="preserve"> noise; see Methods</w:t>
      </w:r>
      <w:r w:rsidR="002535C9" w:rsidRPr="0060258A">
        <w:rPr>
          <w:rFonts w:ascii="Times New Roman" w:hAnsi="Times New Roman" w:cs="Times New Roman"/>
          <w:color w:val="000000" w:themeColor="text1"/>
        </w:rPr>
        <w:t xml:space="preserve"> for details</w:t>
      </w:r>
      <w:r w:rsidRPr="0060258A">
        <w:rPr>
          <w:rFonts w:ascii="Times New Roman" w:hAnsi="Times New Roman" w:cs="Times New Roman"/>
          <w:color w:val="000000" w:themeColor="text1"/>
        </w:rPr>
        <w:t xml:space="preserve">), the model reproduces the characteristic psychometric and chronometric functions that relate choice accuracy and reaction time (RT) </w:t>
      </w:r>
      <w:proofErr w:type="gramStart"/>
      <w:r w:rsidRPr="0060258A">
        <w:rPr>
          <w:rFonts w:ascii="Times New Roman" w:hAnsi="Times New Roman" w:cs="Times New Roman"/>
          <w:color w:val="000000" w:themeColor="text1"/>
        </w:rPr>
        <w:t>to</w:t>
      </w:r>
      <w:r w:rsidR="00EA7F8D"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choice</w:t>
      </w:r>
      <w:proofErr w:type="gramEnd"/>
      <w:r w:rsidRPr="0060258A">
        <w:rPr>
          <w:rFonts w:ascii="Times New Roman" w:hAnsi="Times New Roman" w:cs="Times New Roman"/>
          <w:color w:val="000000" w:themeColor="text1"/>
        </w:rPr>
        <w:t xml:space="preserve"> difficulty (</w:t>
      </w:r>
      <w:r w:rsidR="00802B88"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02B88" w:rsidRPr="0060258A">
        <w:rPr>
          <w:rFonts w:ascii="Times New Roman" w:hAnsi="Times New Roman" w:cs="Times New Roman"/>
          <w:b/>
          <w:color w:val="000000" w:themeColor="text1"/>
        </w:rPr>
        <w:t xml:space="preserve"> </w:t>
      </w:r>
      <w:r w:rsidR="00530A56" w:rsidRPr="0060258A">
        <w:rPr>
          <w:rFonts w:ascii="Times New Roman" w:hAnsi="Times New Roman" w:cs="Times New Roman"/>
          <w:b/>
          <w:color w:val="000000" w:themeColor="text1"/>
        </w:rPr>
        <w:t>5</w:t>
      </w:r>
      <w:r w:rsidR="00802B88"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Thus, the LDDM exhibits mutual competition that generates WTA selection, and reproduces empirical decision behavior previously described by RNM models</w:t>
      </w:r>
      <w:r w:rsidR="00DA6B6D" w:rsidRPr="0060258A">
        <w:rPr>
          <w:rFonts w:ascii="Times New Roman" w:hAnsi="Times New Roman" w:cs="Times New Roman"/>
          <w:color w:val="000000" w:themeColor="text1"/>
        </w:rPr>
        <w:t xml:space="preserve"> (</w:t>
      </w:r>
      <w:r w:rsidR="00DA6B6D"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DA6B6D" w:rsidRPr="0060258A">
        <w:rPr>
          <w:rFonts w:ascii="Times New Roman" w:hAnsi="Times New Roman" w:cs="Times New Roman"/>
          <w:b/>
          <w:color w:val="000000" w:themeColor="text1"/>
        </w:rPr>
        <w:t xml:space="preserve"> 5A</w:t>
      </w:r>
      <w:r w:rsidR="00DA6B6D" w:rsidRPr="0060258A">
        <w:rPr>
          <w:rFonts w:ascii="Times New Roman" w:hAnsi="Times New Roman" w:cs="Times New Roman"/>
          <w:color w:val="000000" w:themeColor="text1"/>
        </w:rPr>
        <w:t>, inset)</w:t>
      </w:r>
      <w:r w:rsidRPr="0060258A">
        <w:rPr>
          <w:rFonts w:ascii="Times New Roman" w:hAnsi="Times New Roman" w:cs="Times New Roman"/>
          <w:color w:val="000000" w:themeColor="text1"/>
        </w:rPr>
        <w:t xml:space="preserve">. </w:t>
      </w:r>
    </w:p>
    <w:p w14:paraId="7A710A29" w14:textId="77777777" w:rsidR="000345EA" w:rsidRPr="0060258A" w:rsidRDefault="000345EA" w:rsidP="00886C3F">
      <w:pPr>
        <w:spacing w:line="480" w:lineRule="auto"/>
        <w:jc w:val="both"/>
        <w:rPr>
          <w:rFonts w:ascii="Times New Roman" w:hAnsi="Times New Roman" w:cs="Times New Roman"/>
          <w:color w:val="000000" w:themeColor="text1"/>
        </w:rPr>
      </w:pPr>
    </w:p>
    <w:p w14:paraId="5757640F" w14:textId="6040D238" w:rsidR="00100AD2" w:rsidRPr="0060258A" w:rsidRDefault="00100AD2" w:rsidP="00100AD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What features of the LDDM are essential to generate WTA competition? As shown in the phase-plane analysis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the network in the choice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on</m:t>
            </m:r>
          </m:sub>
        </m:sSub>
        <m:r>
          <w:rPr>
            <w:rFonts w:ascii="Cambria Math" w:hAnsi="Cambria Math" w:cs="Times New Roman"/>
            <w:color w:val="000000" w:themeColor="text1"/>
          </w:rPr>
          <m:t>=.9</m:t>
        </m:r>
      </m:oMath>
      <w:r w:rsidRPr="0060258A">
        <w:rPr>
          <w:rFonts w:ascii="Times New Roman" w:hAnsi="Times New Roman" w:cs="Times New Roman"/>
          <w:color w:val="000000" w:themeColor="text1"/>
        </w:rPr>
        <w:t xml:space="preserve"> in this example) shows a different configuration of nullcline intersections than the network in the value representation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off</m:t>
            </m:r>
          </m:sub>
        </m:sSub>
        <m:r>
          <w:rPr>
            <w:rFonts w:ascii="Cambria Math" w:hAnsi="Cambria Math" w:cs="Times New Roman"/>
            <w:color w:val="000000" w:themeColor="text1"/>
          </w:rPr>
          <m:t>=0</m:t>
        </m:r>
      </m:oMath>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3B</w:t>
      </w:r>
      <w:r w:rsidRPr="0060258A">
        <w:rPr>
          <w:rFonts w:ascii="Times New Roman" w:hAnsi="Times New Roman" w:cs="Times New Roman"/>
          <w:color w:val="000000" w:themeColor="text1"/>
        </w:rPr>
        <w:t xml:space="preserve">). Given equal inputs,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intersect at three equilibrium points (left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with </w:t>
      </w:r>
      <w:r w:rsidRPr="0060258A">
        <w:rPr>
          <w:rFonts w:ascii="Times New Roman" w:hAnsi="Times New Roman" w:cs="Times New Roman"/>
          <w:color w:val="000000" w:themeColor="text1"/>
        </w:rPr>
        <w:t>the central point unstable</w:t>
      </w:r>
      <w:r w:rsidR="004D7521" w:rsidRPr="0060258A">
        <w:rPr>
          <w:rFonts w:ascii="Times New Roman" w:hAnsi="Times New Roman" w:cs="Times New Roman"/>
          <w:color w:val="000000" w:themeColor="text1"/>
        </w:rPr>
        <w:t xml:space="preserve"> and</w:t>
      </w:r>
      <w:r w:rsidRPr="0060258A">
        <w:rPr>
          <w:rFonts w:ascii="Times New Roman" w:hAnsi="Times New Roman" w:cs="Times New Roman"/>
          <w:color w:val="000000" w:themeColor="text1"/>
        </w:rPr>
        <w:t xml:space="preserve"> the two peripheral points stable. Thus, given an initial configuration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activities (in the presence of noise), the system will converge to the </w:t>
      </w:r>
      <w:r w:rsidR="004D7521" w:rsidRPr="0060258A">
        <w:rPr>
          <w:rFonts w:ascii="Times New Roman" w:hAnsi="Times New Roman" w:cs="Times New Roman"/>
          <w:color w:val="000000" w:themeColor="text1"/>
        </w:rPr>
        <w:t xml:space="preserve">closer peripheral </w:t>
      </w:r>
      <w:r w:rsidRPr="0060258A">
        <w:rPr>
          <w:rFonts w:ascii="Times New Roman" w:hAnsi="Times New Roman" w:cs="Times New Roman"/>
          <w:color w:val="000000" w:themeColor="text1"/>
        </w:rPr>
        <w:t xml:space="preserve">attractor (see example activity traces in blue and red thin lines) and implement WTA competition. Given </w:t>
      </w:r>
      <w:r w:rsidR="004D7521" w:rsidRPr="0060258A">
        <w:rPr>
          <w:rFonts w:ascii="Times New Roman" w:hAnsi="Times New Roman" w:cs="Times New Roman"/>
          <w:color w:val="000000" w:themeColor="text1"/>
        </w:rPr>
        <w:t xml:space="preserve">moderately </w:t>
      </w:r>
      <w:r w:rsidRPr="0060258A">
        <w:rPr>
          <w:rFonts w:ascii="Times New Roman" w:hAnsi="Times New Roman" w:cs="Times New Roman"/>
          <w:color w:val="000000" w:themeColor="text1"/>
        </w:rPr>
        <w:t xml:space="preserve">unequal inputs, the basin of attraction is biased towards the side with higher input, resulting in a higher probability falling into the side with higher input (middle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When inputs are </w:t>
      </w:r>
      <w:r w:rsidR="004D7521" w:rsidRPr="0060258A">
        <w:rPr>
          <w:rFonts w:ascii="Times New Roman" w:hAnsi="Times New Roman" w:cs="Times New Roman"/>
          <w:color w:val="000000" w:themeColor="text1"/>
        </w:rPr>
        <w:t xml:space="preserve">extremely </w:t>
      </w:r>
      <w:r w:rsidRPr="0060258A">
        <w:rPr>
          <w:rFonts w:ascii="Times New Roman" w:hAnsi="Times New Roman" w:cs="Times New Roman"/>
          <w:color w:val="000000" w:themeColor="text1"/>
        </w:rPr>
        <w:t>unequal, the stable equilibrium in the middle of the basin and the unstable equilibrium point associated with weaker input no longer exist, leaving only the attractor associated with stronger input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right). Thus, across varying degrees of input coherences, disinhibition drives the LDDM towards a selection of one of the potential choices. This can be seen in </w:t>
      </w:r>
      <w:r w:rsidRPr="0060258A">
        <w:rPr>
          <w:rFonts w:ascii="Times New Roman" w:hAnsi="Times New Roman" w:cs="Times New Roman"/>
          <w:b/>
          <w:color w:val="000000" w:themeColor="text1"/>
        </w:rPr>
        <w:t>Fig. 5D</w:t>
      </w:r>
      <w:r w:rsidRPr="0060258A">
        <w:rPr>
          <w:rFonts w:ascii="Times New Roman" w:hAnsi="Times New Roman" w:cs="Times New Roman"/>
          <w:color w:val="000000" w:themeColor="text1"/>
        </w:rPr>
        <w:t xml:space="preserve"> by viewing the output ratio (</w:t>
      </w:r>
      <m:oMath>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num>
          <m:den>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2</m:t>
                </m:r>
              </m:sub>
              <m:sup>
                <m:r>
                  <w:rPr>
                    <w:rFonts w:ascii="Cambria Math" w:hAnsi="Cambria Math" w:cs="Times New Roman"/>
                    <w:color w:val="000000" w:themeColor="text1"/>
                  </w:rPr>
                  <m:t>*</m:t>
                </m:r>
              </m:sup>
            </m:sSubSup>
          </m:den>
        </m:f>
      </m:oMath>
      <w:r w:rsidRPr="0060258A">
        <w:rPr>
          <w:rFonts w:ascii="Times New Roman" w:hAnsi="Times New Roman" w:cs="Times New Roman"/>
          <w:color w:val="000000" w:themeColor="text1"/>
        </w:rPr>
        <w:t>) of the preferred attractor as a function of input ratio (</w:t>
      </w:r>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den>
        </m:f>
      </m:oMath>
      <w:r w:rsidRPr="0060258A">
        <w:rPr>
          <w:rFonts w:ascii="Times New Roman" w:hAnsi="Times New Roman" w:cs="Times New Roman"/>
          <w:color w:val="000000" w:themeColor="text1"/>
        </w:rPr>
        <w:t>)</w:t>
      </w:r>
      <w:r w:rsidR="00C543B5"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under active disinhibition we observe</w:t>
      </w:r>
      <w:r w:rsidR="008E5155" w:rsidRPr="0060258A">
        <w:rPr>
          <w:rFonts w:ascii="Times New Roman" w:hAnsi="Times New Roman" w:cs="Times New Roman"/>
          <w:color w:val="000000" w:themeColor="text1"/>
        </w:rPr>
        <w:t xml:space="preserve"> categorical coding (green line), in contrast</w:t>
      </w:r>
      <w:r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 xml:space="preserve">to </w:t>
      </w:r>
      <w:r w:rsidRPr="0060258A">
        <w:rPr>
          <w:rFonts w:ascii="Times New Roman" w:hAnsi="Times New Roman" w:cs="Times New Roman"/>
          <w:color w:val="000000" w:themeColor="text1"/>
        </w:rPr>
        <w:t xml:space="preserve">inactive disinhibition </w:t>
      </w:r>
      <w:r w:rsidR="00C543B5" w:rsidRPr="0060258A">
        <w:rPr>
          <w:rFonts w:ascii="Times New Roman" w:hAnsi="Times New Roman" w:cs="Times New Roman"/>
          <w:color w:val="000000" w:themeColor="text1"/>
        </w:rPr>
        <w:t xml:space="preserve">where the output ratio </w:t>
      </w:r>
      <w:r w:rsidRPr="0060258A">
        <w:rPr>
          <w:rFonts w:ascii="Times New Roman" w:hAnsi="Times New Roman" w:cs="Times New Roman" w:hint="eastAsia"/>
          <w:color w:val="000000" w:themeColor="text1"/>
        </w:rPr>
        <w:t>fa</w:t>
      </w:r>
      <w:r w:rsidRPr="0060258A">
        <w:rPr>
          <w:rFonts w:ascii="Times New Roman" w:hAnsi="Times New Roman" w:cs="Times New Roman"/>
          <w:color w:val="000000" w:themeColor="text1"/>
        </w:rPr>
        <w:t xml:space="preserve">ithfully </w:t>
      </w:r>
      <w:r w:rsidRPr="0060258A">
        <w:rPr>
          <w:rFonts w:ascii="Times New Roman" w:hAnsi="Times New Roman" w:cs="Times New Roman" w:hint="eastAsia"/>
          <w:color w:val="000000" w:themeColor="text1"/>
        </w:rPr>
        <w:t>p</w:t>
      </w:r>
      <w:r w:rsidRPr="0060258A">
        <w:rPr>
          <w:rFonts w:ascii="Times New Roman" w:hAnsi="Times New Roman" w:cs="Times New Roman"/>
          <w:color w:val="000000" w:themeColor="text1"/>
        </w:rPr>
        <w:t>reserves the original ratio of inputs (dark line)</w:t>
      </w:r>
      <w:r w:rsidR="008E5155" w:rsidRPr="0060258A">
        <w:rPr>
          <w:rFonts w:ascii="Times New Roman" w:hAnsi="Times New Roman" w:cs="Times New Roman"/>
          <w:color w:val="000000" w:themeColor="text1"/>
        </w:rPr>
        <w:t>.</w:t>
      </w:r>
    </w:p>
    <w:p w14:paraId="2050208D" w14:textId="77777777" w:rsidR="00100AD2" w:rsidRPr="0060258A" w:rsidRDefault="00100AD2" w:rsidP="00100AD2">
      <w:pPr>
        <w:spacing w:line="480" w:lineRule="auto"/>
        <w:jc w:val="both"/>
        <w:rPr>
          <w:rFonts w:ascii="Times New Roman" w:hAnsi="Times New Roman" w:cs="Times New Roman"/>
          <w:color w:val="000000" w:themeColor="text1"/>
        </w:rPr>
      </w:pPr>
    </w:p>
    <w:p w14:paraId="6718C498" w14:textId="1D0BA7E8" w:rsidR="0066106F" w:rsidRPr="0060258A" w:rsidRDefault="00100AD2"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To understand the operating regimes of the LDDM, we quantified model behavior across the full parameter space defined by recurrent excitation weight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and local disinhibition weight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both of which are critical in determining the properties of the system (see</w:t>
      </w:r>
      <w:r w:rsidR="00375C7B">
        <w:rPr>
          <w:rFonts w:ascii="Times New Roman" w:hAnsi="Times New Roman" w:cs="Times New Roman"/>
          <w:color w:val="000000" w:themeColor="text1"/>
        </w:rPr>
        <w:t xml:space="preserve"> </w:t>
      </w:r>
      <w:r w:rsidR="00375C7B" w:rsidRPr="00375C7B">
        <w:rPr>
          <w:rFonts w:ascii="Times New Roman" w:hAnsi="Times New Roman" w:cs="Times New Roman"/>
          <w:b/>
          <w:color w:val="000000" w:themeColor="text1"/>
        </w:rPr>
        <w:t>Methods</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Equilibria and stability analysis of the LDDM</w:t>
      </w:r>
      <w:r w:rsidR="00890C83" w:rsidRPr="00890C83">
        <w:rPr>
          <w:rFonts w:ascii="Times New Roman" w:hAnsi="Times New Roman" w:cs="Times New Roman"/>
          <w:color w:val="000000" w:themeColor="text1"/>
        </w:rPr>
        <w:t xml:space="preserve"> </w:t>
      </w:r>
      <w:r w:rsidR="00890C83">
        <w:rPr>
          <w:rFonts w:ascii="Times New Roman" w:hAnsi="Times New Roman" w:cs="Times New Roman"/>
          <w:color w:val="000000" w:themeColor="text1"/>
        </w:rPr>
        <w:t xml:space="preserve">for </w:t>
      </w:r>
      <w:r w:rsidR="00890C83" w:rsidRPr="0060258A">
        <w:rPr>
          <w:rFonts w:ascii="Times New Roman" w:hAnsi="Times New Roman" w:cs="Times New Roman"/>
          <w:color w:val="000000" w:themeColor="text1"/>
        </w:rPr>
        <w:t>mathematical proof</w:t>
      </w:r>
      <w:r w:rsidRPr="0060258A">
        <w:rPr>
          <w:rFonts w:ascii="Times New Roman" w:hAnsi="Times New Roman" w:cs="Times New Roman"/>
          <w:color w:val="000000" w:themeColor="text1"/>
        </w:rPr>
        <w:t xml:space="preserve">). Decisions with equivalent inputs are a critical test of WTA behavior, since WTA systems should select an option (stochastically) even in </w:t>
      </w:r>
      <w:r w:rsidRPr="0060258A">
        <w:rPr>
          <w:rFonts w:ascii="Times New Roman" w:hAnsi="Times New Roman" w:cs="Times New Roman"/>
          <w:color w:val="000000" w:themeColor="text1"/>
        </w:rPr>
        <w:lastRenderedPageBreak/>
        <w:t>these symmetric scenarios</w:t>
      </w:r>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{"citationID":"nPU1dJE9","properties":{"formattedCitation":"(Furman &amp; Wang, 2008; Lo &amp; Wang, 2006; Wang, 2002; Wong &amp; Wang, 2006)","plainCitation":"(Furman &amp; Wang, 2008; Lo &amp; Wang, 2006;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251,"uris":["http://zotero.org/users/6345545/items/JS6EG2TZ"],"itemData":{"id":251,"type":"article-journal","abstract":"Growing evidence from primate neurophysiology and modeling indicates that in reaction time tasks, a perceptual choice is made when the firing rate of a selective cortical neural population reaches a threshold. This raises two questions: what is the neural substrate of the threshold and how can it be adaptively tuned according to behavioral demands? Using a biophysically based network model of spiking neurons, we show that local dynamics in the superior colliculus gives rise to an all-or-none burst response that signals threshold crossing in upstream cortical neurons. Furthermore, the threshold level depends only weakly on the efficacy of the cortico-collicular pathway. In contrast, the threshold and the rate of reward harvest are sensitive to, and hence can be optimally tuned by, the strength of cortico-striatal synapses, which are known to be modifiable by dopamine-dependent plasticity. Our model provides a framework to describe the main computational steps in a reaction time task and suggests that separate brain pathways are critical to the detection and adjustment of a decision threshold.","container-title":"Nature Neuroscience","DOI":"10.1038/nn1722","ISSN":"1546-1726","issue":"7","language":"en","license":"2006 Nature Publishing Group","note":"number: 7\npublisher: Nature Publishing Group","page":"956-963","source":"www.nature.com","title":"Cortico–basal ganglia circuit mechanism for a decision threshold in reaction time tasks","volume":"9","author":[{"family":"Lo","given":"Chung-Chuan"},{"family":"Wang","given":"Xiao-Jing"}],"issued":{"date-parts":[["2006",7]]}}},{"id":359,"uris":["http://zotero.org/users/6345545/items/AEKIVEH9"],"itemData":{"id":359,"type":"article-journal","abstract":"Recent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Lo &amp; Wang, 2006; Wang, 2002; Wong &amp; Wang, 2006)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we therefore analyzed system behavior under equal value inputs. As shown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xml:space="preserve">, this analysis revealed two distinct territories corresponding to value representation and WTA operating regimes. The value representation regime generates a unique attractor for normalized value representation but no WTA attractors; in contrast, the WTA regime (induced by a change in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generates no normalization attractor but instead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always diverge into high-contrast </w:t>
      </w:r>
      <w:r w:rsidR="00CF202C" w:rsidRPr="0060258A">
        <w:rPr>
          <w:rFonts w:ascii="Times New Roman" w:hAnsi="Times New Roman" w:cs="Times New Roman"/>
          <w:color w:val="000000" w:themeColor="text1"/>
        </w:rPr>
        <w:t xml:space="preserve">attractors </w:t>
      </w:r>
      <w:r w:rsidRPr="0060258A">
        <w:rPr>
          <w:rFonts w:ascii="Times New Roman" w:hAnsi="Times New Roman" w:cs="Times New Roman"/>
          <w:color w:val="000000" w:themeColor="text1"/>
        </w:rPr>
        <w:t xml:space="preserve">(see </w:t>
      </w:r>
      <w:r w:rsidR="00F53247" w:rsidRPr="00F53247">
        <w:rPr>
          <w:rFonts w:ascii="Times New Roman" w:hAnsi="Times New Roman" w:cs="Times New Roman"/>
          <w:b/>
          <w:color w:val="000000" w:themeColor="text1"/>
        </w:rPr>
        <w:t>Figure 5-figure supplement 1</w:t>
      </w:r>
      <w:r w:rsidR="00CF202C" w:rsidRPr="0060258A">
        <w:rPr>
          <w:rFonts w:ascii="Times New Roman" w:hAnsi="Times New Roman" w:cs="Times New Roman"/>
          <w:color w:val="000000" w:themeColor="text1"/>
        </w:rPr>
        <w:t xml:space="preserve"> </w:t>
      </w:r>
      <w:r w:rsidR="000A71DE">
        <w:rPr>
          <w:rFonts w:ascii="Times New Roman" w:hAnsi="Times New Roman" w:cs="Times New Roman"/>
          <w:color w:val="000000" w:themeColor="text1"/>
        </w:rPr>
        <w:t xml:space="preserve">and </w:t>
      </w:r>
      <w:r w:rsidR="000A71DE" w:rsidRPr="000A71DE">
        <w:rPr>
          <w:rFonts w:ascii="Times New Roman" w:hAnsi="Times New Roman" w:cs="Times New Roman"/>
          <w:b/>
          <w:color w:val="000000" w:themeColor="text1"/>
        </w:rPr>
        <w:t>Methods</w:t>
      </w:r>
      <w:r w:rsidR="000A71DE">
        <w:rPr>
          <w:rFonts w:ascii="Times New Roman" w:hAnsi="Times New Roman" w:cs="Times New Roman"/>
          <w:color w:val="000000" w:themeColor="text1"/>
        </w:rPr>
        <w:t xml:space="preserve"> </w:t>
      </w:r>
      <w:r w:rsidR="008411A0" w:rsidRPr="0060258A">
        <w:rPr>
          <w:rFonts w:ascii="Times New Roman" w:hAnsi="Times New Roman" w:cs="Times New Roman"/>
          <w:i/>
          <w:color w:val="000000" w:themeColor="text1"/>
        </w:rPr>
        <w:t>Equilibria and stability analysis of the LDDM</w:t>
      </w:r>
      <w:r w:rsidR="008411A0" w:rsidRPr="00890C83">
        <w:rPr>
          <w:rFonts w:ascii="Times New Roman" w:hAnsi="Times New Roman" w:cs="Times New Roman"/>
          <w:color w:val="000000" w:themeColor="text1"/>
        </w:rPr>
        <w:t xml:space="preserve"> </w:t>
      </w:r>
      <w:r w:rsidR="00CF202C" w:rsidRPr="0060258A">
        <w:rPr>
          <w:rFonts w:ascii="Times New Roman" w:hAnsi="Times New Roman" w:cs="Times New Roman"/>
          <w:color w:val="000000" w:themeColor="text1"/>
        </w:rPr>
        <w:t>for a full description of regime parcellation</w:t>
      </w:r>
      <w:r w:rsidRPr="0060258A">
        <w:rPr>
          <w:rFonts w:ascii="Times New Roman" w:hAnsi="Times New Roman" w:cs="Times New Roman"/>
          <w:color w:val="000000" w:themeColor="text1"/>
        </w:rPr>
        <w:t>). While the WTA regime asymptotically approaches zero disinhibition when recurrent excitation is extremely strong, local disinhibition is always required to generate WTA choice. Models with a wide range of recurrent excitation can transit from value representation to WTA choice with an increase in local disinhibition strength (</w:t>
      </w:r>
      <w:r w:rsidR="00BA06C2" w:rsidRPr="0060258A">
        <w:rPr>
          <w:rFonts w:ascii="Times New Roman" w:hAnsi="Times New Roman" w:cs="Times New Roman"/>
          <w:color w:val="000000" w:themeColor="text1"/>
        </w:rPr>
        <w:t xml:space="preserve">for example, </w:t>
      </w:r>
      <w:r w:rsidRPr="0060258A">
        <w:rPr>
          <w:rFonts w:ascii="Times New Roman" w:hAnsi="Times New Roman" w:cs="Times New Roman"/>
          <w:color w:val="000000" w:themeColor="text1"/>
        </w:rPr>
        <w:t xml:space="preserve">red arrow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These findings emphasize the importance of local disinhibition to WTA choice, and highlight a particular role for a dynamic gating signal in controlling the transition from value coding to option selection.</w:t>
      </w:r>
      <w:r w:rsidR="0066106F" w:rsidRPr="0060258A">
        <w:rPr>
          <w:rFonts w:ascii="Times New Roman" w:hAnsi="Times New Roman" w:cs="Times New Roman"/>
          <w:color w:val="000000" w:themeColor="text1"/>
        </w:rPr>
        <w:br w:type="page"/>
      </w:r>
    </w:p>
    <w:p w14:paraId="0918797E" w14:textId="0125A9E8" w:rsidR="0066106F" w:rsidRPr="0060258A" w:rsidRDefault="0066106F"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7B1E3AC9" wp14:editId="534618C6">
                <wp:simplePos x="0" y="0"/>
                <wp:positionH relativeFrom="column">
                  <wp:posOffset>-667820</wp:posOffset>
                </wp:positionH>
                <wp:positionV relativeFrom="paragraph">
                  <wp:posOffset>-739738</wp:posOffset>
                </wp:positionV>
                <wp:extent cx="7294651" cy="9678256"/>
                <wp:effectExtent l="0" t="0" r="8255" b="12065"/>
                <wp:wrapNone/>
                <wp:docPr id="16" name="Text Box 16"/>
                <wp:cNvGraphicFramePr/>
                <a:graphic xmlns:a="http://schemas.openxmlformats.org/drawingml/2006/main">
                  <a:graphicData uri="http://schemas.microsoft.com/office/word/2010/wordprocessingShape">
                    <wps:wsp>
                      <wps:cNvSpPr txBox="1"/>
                      <wps:spPr>
                        <a:xfrm>
                          <a:off x="0" y="0"/>
                          <a:ext cx="7294651" cy="9678256"/>
                        </a:xfrm>
                        <a:prstGeom prst="rect">
                          <a:avLst/>
                        </a:prstGeom>
                        <a:solidFill>
                          <a:schemeClr val="lt1"/>
                        </a:solidFill>
                        <a:ln w="6350">
                          <a:solidFill>
                            <a:prstClr val="black"/>
                          </a:solidFill>
                        </a:ln>
                      </wps:spPr>
                      <wps:txbx>
                        <w:txbxContent>
                          <w:p w14:paraId="1EE3B0FA" w14:textId="77777777" w:rsidR="009F0487" w:rsidRDefault="009F0487" w:rsidP="00E75038">
                            <w:pPr>
                              <w:pStyle w:val="Caption"/>
                              <w:keepNext/>
                              <w:jc w:val="center"/>
                            </w:pPr>
                            <w:r>
                              <w:rPr>
                                <w:noProof/>
                                <w:lang w:eastAsia="en-US"/>
                              </w:rPr>
                              <w:drawing>
                                <wp:inline distT="0" distB="0" distL="0" distR="0" wp14:anchorId="19C6B5D3" wp14:editId="19B29A07">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p>
                          <w:p w14:paraId="2009246A" w14:textId="5E839C5F"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Choice accuracy (top) and </w:t>
                            </w:r>
                            <w:r>
                              <w:rPr>
                                <w:rFonts w:ascii="Times New Roman" w:hAnsi="Times New Roman" w:cs="Times New Roman"/>
                                <w:i w:val="0"/>
                                <w:color w:val="000000" w:themeColor="text1"/>
                                <w:sz w:val="24"/>
                                <w:szCs w:val="24"/>
                              </w:rPr>
                              <w:t>RT</w:t>
                            </w:r>
                            <w:r w:rsidRPr="00487FB9">
                              <w:rPr>
                                <w:rFonts w:ascii="Times New Roman" w:hAnsi="Times New Roman" w:cs="Times New Roman"/>
                                <w:i w:val="0"/>
                                <w:color w:val="000000" w:themeColor="text1"/>
                                <w:sz w:val="24"/>
                                <w:szCs w:val="24"/>
                              </w:rPr>
                              <w:t xml:space="preserve"> (bottom) predicted by the LDDM with noise.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insets in </w:t>
                            </w:r>
                            <w:r w:rsidRPr="006D4E6C">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xml:space="preserve"> and </w:t>
                            </w:r>
                            <w:r w:rsidRPr="006D4E6C">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were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545201E4" w14:textId="77777777" w:rsidR="009F0487" w:rsidRPr="00256221" w:rsidRDefault="009F0487" w:rsidP="004546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1E3AC9" id="Text Box 16" o:spid="_x0000_s1031" type="#_x0000_t202" style="position:absolute;left:0;text-align:left;margin-left:-52.6pt;margin-top:-58.25pt;width:574.4pt;height:76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" fillcolor="white [3201]" strokeweight=".5pt">
                <v:textbox>
                  <w:txbxContent>
                    <w:p w14:paraId="1EE3B0FA" w14:textId="77777777" w:rsidR="009F0487" w:rsidRDefault="009F0487" w:rsidP="00E75038">
                      <w:pPr>
                        <w:pStyle w:val="Caption"/>
                        <w:keepNext/>
                        <w:jc w:val="center"/>
                      </w:pPr>
                      <w:r>
                        <w:rPr>
                          <w:noProof/>
                          <w:lang w:eastAsia="en-US"/>
                        </w:rPr>
                        <w:drawing>
                          <wp:inline distT="0" distB="0" distL="0" distR="0" wp14:anchorId="19C6B5D3" wp14:editId="19B29A07">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p>
                    <w:p w14:paraId="2009246A" w14:textId="5E839C5F"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Choice accuracy (top) and </w:t>
                      </w:r>
                      <w:r>
                        <w:rPr>
                          <w:rFonts w:ascii="Times New Roman" w:hAnsi="Times New Roman" w:cs="Times New Roman"/>
                          <w:i w:val="0"/>
                          <w:color w:val="000000" w:themeColor="text1"/>
                          <w:sz w:val="24"/>
                          <w:szCs w:val="24"/>
                        </w:rPr>
                        <w:t>RT</w:t>
                      </w:r>
                      <w:r w:rsidRPr="00487FB9">
                        <w:rPr>
                          <w:rFonts w:ascii="Times New Roman" w:hAnsi="Times New Roman" w:cs="Times New Roman"/>
                          <w:i w:val="0"/>
                          <w:color w:val="000000" w:themeColor="text1"/>
                          <w:sz w:val="24"/>
                          <w:szCs w:val="24"/>
                        </w:rPr>
                        <w:t xml:space="preserve"> (bottom) predicted by the LDDM with noise.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insets in </w:t>
                      </w:r>
                      <w:r w:rsidRPr="006D4E6C">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xml:space="preserve"> and </w:t>
                      </w:r>
                      <w:r w:rsidRPr="006D4E6C">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were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545201E4" w14:textId="77777777" w:rsidR="009F0487" w:rsidRPr="00256221" w:rsidRDefault="009F0487" w:rsidP="004546C0"/>
                  </w:txbxContent>
                </v:textbox>
              </v:shape>
            </w:pict>
          </mc:Fallback>
        </mc:AlternateContent>
      </w:r>
    </w:p>
    <w:p w14:paraId="0CF405DD" w14:textId="713CD1E8" w:rsidR="00886C3F" w:rsidRPr="0060258A" w:rsidRDefault="00886C3F" w:rsidP="00886C3F">
      <w:pPr>
        <w:spacing w:line="480" w:lineRule="auto"/>
        <w:jc w:val="both"/>
        <w:rPr>
          <w:rFonts w:ascii="Times New Roman" w:hAnsi="Times New Roman" w:cs="Times New Roman"/>
          <w:b/>
          <w:color w:val="000000" w:themeColor="text1"/>
        </w:rPr>
      </w:pPr>
    </w:p>
    <w:p w14:paraId="25944586" w14:textId="77777777" w:rsidR="00E346A4" w:rsidRPr="0060258A" w:rsidRDefault="00E346A4" w:rsidP="00886C3F">
      <w:pPr>
        <w:spacing w:line="480" w:lineRule="auto"/>
        <w:jc w:val="both"/>
        <w:rPr>
          <w:rFonts w:ascii="Times New Roman" w:hAnsi="Times New Roman" w:cs="Times New Roman"/>
          <w:b/>
          <w:color w:val="000000" w:themeColor="text1"/>
        </w:rPr>
      </w:pPr>
    </w:p>
    <w:p w14:paraId="3DF8E085" w14:textId="066238B2" w:rsidR="004546C0" w:rsidRPr="0060258A" w:rsidRDefault="004546C0">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16BFD57E" w14:textId="1266CA5D" w:rsidR="009765D1" w:rsidRDefault="009765D1">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0364E46F" wp14:editId="509C2C92">
                <wp:extent cx="5943600" cy="6305107"/>
                <wp:effectExtent l="0" t="0" r="12700" b="6985"/>
                <wp:docPr id="19" name="Text Box 19"/>
                <wp:cNvGraphicFramePr/>
                <a:graphic xmlns:a="http://schemas.openxmlformats.org/drawingml/2006/main">
                  <a:graphicData uri="http://schemas.microsoft.com/office/word/2010/wordprocessingShape">
                    <wps:wsp>
                      <wps:cNvSpPr txBox="1"/>
                      <wps:spPr>
                        <a:xfrm>
                          <a:off x="0" y="0"/>
                          <a:ext cx="5943600" cy="6305107"/>
                        </a:xfrm>
                        <a:prstGeom prst="rect">
                          <a:avLst/>
                        </a:prstGeom>
                        <a:solidFill>
                          <a:schemeClr val="lt1"/>
                        </a:solidFill>
                        <a:ln w="6350">
                          <a:solidFill>
                            <a:prstClr val="black"/>
                          </a:solidFill>
                        </a:ln>
                      </wps:spPr>
                      <wps:txbx>
                        <w:txbxContent>
                          <w:p w14:paraId="4F412D17" w14:textId="77777777" w:rsidR="009F0487" w:rsidRDefault="009F0487" w:rsidP="009765D1">
                            <w:pPr>
                              <w:keepNext/>
                              <w:spacing w:line="480" w:lineRule="auto"/>
                              <w:jc w:val="both"/>
                            </w:pPr>
                            <w:r>
                              <w:rPr>
                                <w:noProof/>
                                <w:lang w:eastAsia="en-US"/>
                              </w:rPr>
                              <w:drawing>
                                <wp:inline distT="0" distB="0" distL="0" distR="0" wp14:anchorId="0EF368C1" wp14:editId="2B0662CC">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p>
                          <w:p w14:paraId="126BB5E8" w14:textId="4F4D043F"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33" w:name="_Ref60739534"/>
                            <w:r w:rsidRPr="00CC16B6">
                              <w:rPr>
                                <w:rFonts w:ascii="Times New Roman" w:hAnsi="Times New Roman" w:cs="Times New Roman"/>
                                <w:b/>
                                <w:i w:val="0"/>
                                <w:color w:val="000000" w:themeColor="text1"/>
                                <w:sz w:val="24"/>
                                <w:szCs w:val="24"/>
                              </w:rPr>
                              <w:t xml:space="preserve">Figure </w:t>
                            </w:r>
                            <w:bookmarkEnd w:id="233"/>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64E46F" id="Text Box 19" o:spid="_x0000_s1032" type="#_x0000_t202" style="width:468pt;height:4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" fillcolor="white [3201]" strokeweight=".5pt">
                <v:textbox>
                  <w:txbxContent>
                    <w:p w14:paraId="4F412D17" w14:textId="77777777" w:rsidR="009F0487" w:rsidRDefault="009F0487" w:rsidP="009765D1">
                      <w:pPr>
                        <w:keepNext/>
                        <w:spacing w:line="480" w:lineRule="auto"/>
                        <w:jc w:val="both"/>
                      </w:pPr>
                      <w:r>
                        <w:rPr>
                          <w:noProof/>
                          <w:lang w:eastAsia="en-US"/>
                        </w:rPr>
                        <w:drawing>
                          <wp:inline distT="0" distB="0" distL="0" distR="0" wp14:anchorId="0EF368C1" wp14:editId="2B0662CC">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p>
                    <w:p w14:paraId="126BB5E8" w14:textId="4F4D043F"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34" w:name="_Ref60739534"/>
                      <w:r w:rsidRPr="00CC16B6">
                        <w:rPr>
                          <w:rFonts w:ascii="Times New Roman" w:hAnsi="Times New Roman" w:cs="Times New Roman"/>
                          <w:b/>
                          <w:i w:val="0"/>
                          <w:color w:val="000000" w:themeColor="text1"/>
                          <w:sz w:val="24"/>
                          <w:szCs w:val="24"/>
                        </w:rPr>
                        <w:t xml:space="preserve">Figure </w:t>
                      </w:r>
                      <w:bookmarkEnd w:id="234"/>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891AEE7" w14:textId="68516C97"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The LDDM captures empirical choice behavior and neural activity</w:t>
      </w:r>
    </w:p>
    <w:p w14:paraId="419F91C2" w14:textId="77777777" w:rsidR="00990622" w:rsidRPr="0060258A" w:rsidRDefault="00990622" w:rsidP="00886C3F">
      <w:pPr>
        <w:spacing w:line="480" w:lineRule="auto"/>
        <w:jc w:val="both"/>
        <w:rPr>
          <w:rFonts w:ascii="Times New Roman" w:hAnsi="Times New Roman" w:cs="Times New Roman"/>
          <w:i/>
          <w:color w:val="000000" w:themeColor="text1"/>
        </w:rPr>
      </w:pPr>
    </w:p>
    <w:p w14:paraId="57EF8F8F" w14:textId="77FB752B" w:rsidR="00886C3F" w:rsidRPr="0060258A" w:rsidRDefault="00886C3F"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 the preceding analyses show that the LDDM can generate value normalization and WTA selection, a critical question is whether this circuit architecture accurately captures behavioral and neural aspects of empirical decision making. Here, we take advantage of the limited number of parameters in this differential equation-based LDDM (compared to more complicated conductance-based biophysical models</w:t>
      </w:r>
      <w:ins w:id="235" w:author="Bo Shen" w:date="2023-01-25T14:52:00Z">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{"citationID":"YJqMLL8G","properties":{"formattedCitation":"(Tegn\\uc0\\u233{}r et al., 2002; Wang, 1999, 2002; Wong &amp; Wang, 2006)","plainCitation":"(Tegnér et al., 2002; Wang, 1999, 2002; Wong &amp; Wang, 2006)","noteIndex":0},"citationItems":[{"id":3562,"uris":["http://zotero.org/users/6345545/items/MPNBCZ3P"],"itemData":{"id":3562,"type":"article-journal","abstract":"The concept of reverberation proposed by Lorente de No´ and Hebb is key to understanding strongly recurrent cortical networks. In particular, synaptic reverberation is now viewed as a likely mechanism for the active maintenance of working memory in the prefrontal cortex. Theoretically, this has spurred a debate as to how such a potentially explosive mechanism can provide stable working-memory function given the synaptic and cellular mechanisms at play in the cerebral cortex. We present here new evidence for the participation of NMDA receptors in the stabilization of persistent delay activity in a biophysical network model of conductance-based neurons. We show that the stability of working-memory function, and the required NMDA/ AMPA ratio at recurrent excitatory synapses, depend on physiological properties of neurons and synaptic interactions, such as the time constants of excitation and inhibition, mutual inhibition between interneurons, diﬀerential NMDA receptor participation at excitatory projections to pyramidal neurons and interneurons, or the presence of slow intrinsic ion currents in pyramidal neurons. We review other mechanisms proposed to enhance the dynamical stability of synaptically generated attractor states of a reverberatory circuit. This recent work represents a necessary and signiﬁcant step towards testing attractor network models by cortical electrophysiology.","container-title":"Biological Cybernetics","DOI":"10.1007/s00422-002-0363-9","ISSN":"03401200","issue":"5-6","language":"en","page":"471-481","source":"DOI.org (Crossref)","title":"The dynamical stability of reverberatory neural circuits","volume":"87","author":[{"family":"Tegnér","given":"Jesper"},{"family":"Compte","given":"Albert"},{"family":"Wang","given":"Xiao-Jing"}],"issued":{"date-parts":[["2002",12,1]]}}},{"id":360,"uris":["http://zotero.org/users/6345545/items/S4IFSIRX"],"itemData":{"id":360,"type":"article-journal","container-title":"The Journal of Neuroscience","DOI":"10.1523/JNEUROSCI.19-21-09587.1999","ISSN":"0270-6474, 1529-2401","issue":"21","journalAbbreviation":"J. Neurosci.","language":"en","page":"9587-9603","source":"DOI.org (Crossref)","title":"Synaptic Basis of Cortical Persistent Activity: the Importance of NMDA Receptors to Working Memory","title-short":"Synaptic Basis of Cortical Persistent Activity","volume":"19","author":[{"family":"Wang","given":"Xiao-Jing"}],"issued":{"date-parts":[["1999",11,1]]}}},{"id":359,"uris":["http://zotero.org/users/6345545/items/AEKIVEH9"],"itemData":{"id":359,"type":"article-journal","abstract":"Recent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sidRPr="00406671">
        <w:rPr>
          <w:rFonts w:ascii="Times New Roman" w:hAnsi="Times New Roman" w:cs="Times New Roman"/>
          <w:color w:val="000000"/>
        </w:rPr>
        <w:t>(</w:t>
      </w:r>
      <w:proofErr w:type="spellStart"/>
      <w:r w:rsidR="00406671" w:rsidRPr="00406671">
        <w:rPr>
          <w:rFonts w:ascii="Times New Roman" w:hAnsi="Times New Roman" w:cs="Times New Roman"/>
          <w:color w:val="000000"/>
        </w:rPr>
        <w:t>Tegnér</w:t>
      </w:r>
      <w:proofErr w:type="spellEnd"/>
      <w:r w:rsidR="00406671" w:rsidRPr="00406671">
        <w:rPr>
          <w:rFonts w:ascii="Times New Roman" w:hAnsi="Times New Roman" w:cs="Times New Roman"/>
          <w:color w:val="000000"/>
        </w:rPr>
        <w:t xml:space="preserve"> et al., 2002; Wang, 1999, 2002; Wong &amp; Wang, 2006)</w:t>
      </w:r>
      <w:r w:rsidRPr="0060258A">
        <w:rPr>
          <w:rFonts w:ascii="Times New Roman" w:hAnsi="Times New Roman" w:cs="Times New Roman"/>
          <w:color w:val="000000" w:themeColor="text1"/>
        </w:rPr>
        <w:fldChar w:fldCharType="end"/>
      </w:r>
      <w:r w:rsidR="002D40E6"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which allows model</w:t>
      </w:r>
      <w:r w:rsidR="00022976" w:rsidRPr="0060258A">
        <w:rPr>
          <w:rFonts w:ascii="Times New Roman" w:hAnsi="Times New Roman" w:cs="Times New Roman"/>
          <w:color w:val="000000" w:themeColor="text1"/>
        </w:rPr>
        <w:t xml:space="preserve"> fitting</w:t>
      </w:r>
      <w:r w:rsidRPr="0060258A">
        <w:rPr>
          <w:rFonts w:ascii="Times New Roman" w:hAnsi="Times New Roman" w:cs="Times New Roman"/>
          <w:color w:val="000000" w:themeColor="text1"/>
        </w:rPr>
        <w:t xml:space="preserve"> to empirical data. Specifically, we fit LDDM parameters to nonhuman primate behavior from </w:t>
      </w:r>
      <w:r w:rsidR="00913F9D" w:rsidRPr="0060258A">
        <w:rPr>
          <w:rFonts w:ascii="Times New Roman" w:hAnsi="Times New Roman" w:cs="Times New Roman"/>
          <w:color w:val="000000" w:themeColor="text1"/>
        </w:rPr>
        <w:t>the</w:t>
      </w:r>
      <w:r w:rsidR="00EC50BE" w:rsidRPr="0060258A">
        <w:rPr>
          <w:rFonts w:ascii="Times New Roman" w:hAnsi="Times New Roman" w:cs="Times New Roman"/>
          <w:color w:val="000000" w:themeColor="text1"/>
        </w:rPr>
        <w:t xml:space="preserve"> reaction</w:t>
      </w:r>
      <w:r w:rsidR="00913F9D" w:rsidRPr="0060258A">
        <w:rPr>
          <w:rFonts w:ascii="Times New Roman" w:hAnsi="Times New Roman" w:cs="Times New Roman"/>
          <w:color w:val="000000" w:themeColor="text1"/>
        </w:rPr>
        <w:t>-</w:t>
      </w:r>
      <w:r w:rsidR="00EC50BE" w:rsidRPr="0060258A">
        <w:rPr>
          <w:rFonts w:ascii="Times New Roman" w:hAnsi="Times New Roman" w:cs="Times New Roman"/>
          <w:color w:val="000000" w:themeColor="text1"/>
        </w:rPr>
        <w:t>time version of the motion discrimination task described above</w:t>
      </w:r>
      <w:r w:rsidRPr="0060258A">
        <w:rPr>
          <w:rFonts w:ascii="Times New Roman" w:hAnsi="Times New Roman" w:cs="Times New Roman"/>
          <w:color w:val="000000" w:themeColor="text1"/>
        </w:rPr>
        <w:t xml:space="preserve">. These choice and RT data </w:t>
      </w:r>
      <w:r w:rsidR="00EC50BE" w:rsidRPr="0060258A">
        <w:rPr>
          <w:rFonts w:ascii="Times New Roman" w:hAnsi="Times New Roman" w:cs="Times New Roman"/>
          <w:color w:val="000000" w:themeColor="text1"/>
        </w:rPr>
        <w:t xml:space="preserve">from monkeys </w:t>
      </w:r>
      <w:r w:rsidRPr="0060258A">
        <w:rPr>
          <w:rFonts w:ascii="Times New Roman" w:hAnsi="Times New Roman" w:cs="Times New Roman"/>
          <w:color w:val="000000" w:themeColor="text1"/>
        </w:rPr>
        <w:t>align with a reduced form model of decision making (the drift diffusion model)</w:t>
      </w:r>
      <w:ins w:id="236" w:author="Bo Shen" w:date="2023-01-25T14:58:00Z">
        <w:r w:rsidR="0061418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{"citationID":"JnAMaeIR","properties":{"formattedCitation":"(Ratcliff &amp; McKoon, 2008)","plainCitation":"(Ratcliff &amp; McKoon, 2008)","noteIndex":0},"citationItems":[{"id":5217,"uris":["http://zotero.org/users/6345545/items/UPYSFLUU"],"itemData":{"id":5217,"type":"article-journal","abstract":"The diffusion decision model allows detailed explanations of behavior in two-choice discrimination tasks. In this article, the model is reviewed to show how it translates behavioral data—accuracy, mean response times, and response time distributions—into components of cognitive processing. Three experiments are used to illustrate experimental manipulations of three components: stimulus difficulty affects the quality of information on which a decision is based; instructions emphasizing either speed or accuracy affect the criterial amounts of information that a subject requires before initiating a response; and the relative proportions of the two stimuli affect biases in drift rate and starting point. The experiments also illustrate the strong constraints that ensure the model is empirically testable and potentially falsifiable. The broad range of applications of the model is also reviewed, including research in the domains of aging and neurophysiology.","container-title":"Neural computation","DOI":"10.1162/neco.2008.12-06-420","ISSN":"0899-7667","issue":"4","journalAbbreviation":"Neural Comput","note":"PMID: 18085991\nPMCID: PMC2474742","page":"873-922","source":"PubMed Central","title":"The Diffusion Decision Model: Theory and Data for Two-Choice Decision Tasks","title-short":"The Diffusion Decision Model","volume":"20","author":[{"family":"Ratcliff","given":"Roger"},{"family":"McKoon","given":"Gail"}],"issued":{"date-parts":[["2008",4]]}}}],"schema":"https://github.com/citation-style-language/schema/raw/master/csl-citation.json"}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(Ratcliff &amp; McKoon, 2008)</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the activity of posterior parietal neurons recorded during this task display characteristic decision-related features (motion-dependent ramping, a common decision threshold, and WTA activity).</w:t>
      </w:r>
    </w:p>
    <w:p w14:paraId="20DCC23B" w14:textId="77777777" w:rsidR="00695141" w:rsidRPr="0060258A" w:rsidRDefault="00695141" w:rsidP="00886C3F">
      <w:pPr>
        <w:spacing w:line="480" w:lineRule="auto"/>
        <w:jc w:val="both"/>
        <w:rPr>
          <w:rFonts w:ascii="Times New Roman" w:hAnsi="Times New Roman" w:cs="Times New Roman"/>
          <w:color w:val="000000" w:themeColor="text1"/>
        </w:rPr>
      </w:pPr>
    </w:p>
    <w:p w14:paraId="3D8E7C2C" w14:textId="4171255F"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rPr>
        <w:t>To fit the LDDM to behaviorally observed RTs, we employed the standard quantile maximum likelihood method (QMLE) to the RT distributions across input coherence levels (0 – 51.2%), with correct and error trials dissociated</w:t>
      </w:r>
      <w:ins w:id="237" w:author="Bo Shen" w:date="2023-01-25T10:19:00Z">
        <w:r w:rsidR="000C61B1">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{"citationID":"8uEEOh7l","properties":{"formattedCitation":"(Hawkins et al., 2015; Heathcote et al., 2002; Ratcliff &amp; Tuerlinckx, 2002)","plainCitation":"(Hawkins et al., 2015; Heathcote et al., 2002; Ratcliff &amp; Tuerlinckx, 2002)","noteIndex":0},"citationItems":[{"id":3571,"uris":["http://zotero.org/users/6345545/items/HDWAXPXZ"],"itemData":{"id":3571,"type":"article-journal","abstract":"For nearly 50 years, the dominant account of decision-making holds that noisy information is accumulated until a fixed threshold is crossed. This account has been tested extensively against behavioral and neurophysiological data for decisions about consumer goods, perceptual stimuli, eyewitness testimony, memories, and dozens of other paradigms, with no systematic misfit between model and data. Recently, the standard model has been challenged by alternative accounts that assume that less evidence is required to trigger a decision as time passes. Such “collapsing boundaries” or “urgency signals” have gained popularity in some theoretical accounts of neurophysiology. Nevertheless, evidence in favor of these models is mixed, with support coming from only a narrow range of decision paradigms compared with a long history of support from dozens of paradigms for the standard theory. We conducted the first large-scale analysis of data from humans and nonhuman primates across three distinct paradigms using powerful model-selection methods to compare evidence for fixed versus collapsing bounds. Overall, we identified evidence in favor of the standard model with fixed decision boundaries. We further found that evidence for static or dynamic response boundaries may depend on specific paradigms or procedures, such as the extent of task practice. We conclude that the difficulty of selecting between collapsing and fixed bounds models has received insufficient attention in previous research, calling into question some previous results.","container-title":"Journal of Neuroscience","DOI":"10.1523/JNEUROSCI.2410-14.2015","ISSN":"0270-6474, 1529-2401","issue":"6","journalAbbreviation":"J. Neurosci.","language":"en","license":"Copyright © 2015 the authors 0270-6474/15/352476-09$15.00/0","note":"publisher: Society for Neuroscience\nsection: Articles\nPMID: 25673842","page":"2476-2484","source":"www.jneurosci.org","title":"Revisiting the Evidence for Collapsing Boundaries and Urgency Signals in Perceptual Decision-Making","volume":"35","author":[{"family":"Hawkins","given":"Guy E."},{"family":"Forstmann","given":"Birte U."},{"family":"Wagenmakers","given":"Eric-Jan"},{"family":"Ratcliff","given":"Roger"},{"family":"Brown","given":"Scott D."}],"issued":{"date-parts":[["2015",2,11]]}}},{"id":3847,"uris":["http://zotero.org/users/6345545/items/X6XXR2QC"],"itemData":{"id":3847,"type":"article-journal","abstract":"Queen’s University, Kingston, Ontario, Canada We introduce and evaluate via a Monte Carlo study a robust new estimation technique that fits distribution functions to grouped response time (RT) data, where the grouping is determined by sample quantiles. The new estimator, quantile maximum likelihood (QML), is more efficient and less biased than the best alternative estimation technique when fitting the commonly used ex-Gaussian distribution. Limitations of the Monte Carlo results are discussed and guidance provided for the practical application of the new technique. Because QML estimation can be computationally costly, we make fast open source code for fitting available that can be easily modified","container-title":"Psychonomic Bulletin &amp; Review","DOI":"10.3758/BF03196299","ISSN":"1531-5320","issue":"2","journalAbbreviation":"Psychonomic Bulletin &amp; Review","language":"en","page":"394-401","source":"Springer Link","title":"Quantile maximum likelihood estimation of response time distributions","volume":"9","author":[{"family":"Heathcote","given":"Andrew"},{"family":"Brown","given":"Scott"},{"family":"Mewhort","given":"D. J. K."}],"issued":{"date-parts":[["2002",6,1]]}}},{"id":3853,"uris":["http://zotero.org/users/6345545/items/89H4DA7W"],"itemData":{"id":3853,"type":"article-journal","abstract":"Three methods for fitting the diffusion model (Ratcliff, 1978) to experimental data are examined. Sets of simulated data were generated with known parameter values, and from fits of the model, we found that the maximum likelihood method was better than the chi-square and weighted least squares methods by criteria of bias in the parameters relative to the parameter values used to generate the data and standard deviations in the parameter estimates. The standard deviations in the parameter values can be used as measures of the variability in parameter estimates from fits to experimental data. We introduced contaminant reaction times and variability into the other components of processing besides the decision process and found that the maximum likelihood and chi-square methods failed, sometimes dramatically. But the weighted least squares method was robust to these two factors. We then present results from modifications of the maximum likelihood and chi-square methods, in which these factors are explicitly modeled, and show that the parameter values of the diffusion model are recovered well. We argue that explicit modeling is an important method for addressing contaminants and variability in nondecision processes and that it can be applied in any theoretical approach to modeling reaction time.","container-title":"Psychonomic Bulletin &amp; Review","DOI":"10.3758/BF03196302","ISSN":"1531-5320","issue":"3","journalAbbreviation":"Psychonomic Bulletin &amp; Review","language":"en","page":"438-481","source":"Springer Link","title":"Estimating parameters of the diffusion model: Approaches to dealing with contaminant reaction times and parameter variability","title-short":"Estimating parameters of the diffusion model","volume":"9","author":[{"family":"Ratcliff","given":"Roger"},{"family":"Tuerlinckx","given":"Francis"}],"issued":{"date-parts":[["2002",9,1]]}}}],"schema":"https://github.com/citation-style-language/schema/raw/master/csl-citation.json"}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(Hawkins et al., 2015; Heathcote et al., 2002; Ratcliff &amp; Tuerlinckx,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238" w:author="Bo Shen" w:date="2023-01-26T14:21:00Z">
        <w:r w:rsidR="003011F1">
          <w:rPr>
            <w:rFonts w:ascii="Times New Roman" w:hAnsi="Times New Roman" w:cs="Times New Roman"/>
            <w:color w:val="000000" w:themeColor="text1"/>
          </w:rPr>
          <w:t xml:space="preserve">We set </w:t>
        </w:r>
      </w:ins>
      <w:del w:id="239" w:author="Bo Shen" w:date="2023-01-26T14:21:00Z">
        <w:r w:rsidRPr="0060258A" w:rsidDel="003011F1">
          <w:rPr>
            <w:rFonts w:ascii="Times New Roman" w:hAnsi="Times New Roman" w:cs="Times New Roman"/>
            <w:color w:val="000000" w:themeColor="text1"/>
          </w:rPr>
          <w:delText xml:space="preserve">After defining connection weights </w:delText>
        </w:r>
      </w:del>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as 1 </w:t>
      </w:r>
      <w:del w:id="240" w:author="Bo Shen" w:date="2023-01-26T14:22:00Z">
        <w:r w:rsidRPr="0060258A" w:rsidDel="003011F1">
          <w:rPr>
            <w:rFonts w:ascii="Times New Roman" w:hAnsi="Times New Roman" w:cs="Times New Roman"/>
            <w:color w:val="000000" w:themeColor="text1"/>
          </w:rPr>
          <w:delText>for simplicity</w:delText>
        </w:r>
      </w:del>
      <w:ins w:id="241" w:author="Bo Shen" w:date="2023-01-26T14:22:00Z">
        <w:r w:rsidR="003011F1">
          <w:rPr>
            <w:rFonts w:ascii="Times New Roman" w:hAnsi="Times New Roman" w:cs="Times New Roman"/>
            <w:color w:val="000000" w:themeColor="text1"/>
          </w:rPr>
          <w:t xml:space="preserve">and the baseline input </w:t>
        </w:r>
        <w:r w:rsidR="003011F1" w:rsidRPr="003011F1">
          <w:rPr>
            <w:rFonts w:ascii="Times New Roman" w:hAnsi="Times New Roman" w:cs="Times New Roman"/>
            <w:i/>
            <w:iCs/>
            <w:color w:val="000000" w:themeColor="text1"/>
            <w:rPrChange w:id="242" w:author="Bo Shen" w:date="2023-01-26T14:22:00Z">
              <w:rPr>
                <w:rFonts w:ascii="Times New Roman" w:hAnsi="Times New Roman" w:cs="Times New Roman"/>
                <w:color w:val="000000" w:themeColor="text1"/>
              </w:rPr>
            </w:rPrChange>
          </w:rPr>
          <w:t>B</w:t>
        </w:r>
        <w:r w:rsidR="003011F1">
          <w:rPr>
            <w:rFonts w:ascii="Times New Roman" w:hAnsi="Times New Roman" w:cs="Times New Roman"/>
            <w:color w:val="000000" w:themeColor="text1"/>
          </w:rPr>
          <w:t xml:space="preserve"> as zero</w:t>
        </w:r>
      </w:ins>
      <w:ins w:id="243" w:author="Bo Shen" w:date="2023-01-26T14:27:00Z">
        <w:r w:rsidR="00BE4D64">
          <w:rPr>
            <w:rFonts w:ascii="Times New Roman" w:hAnsi="Times New Roman" w:cs="Times New Roman"/>
            <w:color w:val="000000" w:themeColor="text1"/>
          </w:rPr>
          <w:t>. We realized that</w:t>
        </w:r>
      </w:ins>
      <w:ins w:id="244" w:author="Bo Shen" w:date="2023-01-26T14:48:00Z">
        <w:r w:rsidR="00D60EEE">
          <w:rPr>
            <w:rFonts w:ascii="Times New Roman" w:hAnsi="Times New Roman" w:cs="Times New Roman"/>
            <w:color w:val="000000" w:themeColor="text1"/>
          </w:rPr>
          <w:t xml:space="preserve"> the collinearity issue between</w:t>
        </w:r>
      </w:ins>
      <w:ins w:id="245" w:author="Bo Shen" w:date="2023-01-26T15:01:00Z">
        <w:r w:rsidR="00EF25FA">
          <w:rPr>
            <w:rFonts w:ascii="Times New Roman" w:hAnsi="Times New Roman" w:cs="Times New Roman"/>
            <w:color w:val="000000" w:themeColor="text1"/>
          </w:rPr>
          <w:t xml:space="preserve"> baseline gain control (</w:t>
        </w:r>
      </w:ins>
      <m:oMath>
        <m:sSub>
          <m:sSubPr>
            <m:ctrlPr>
              <w:ins w:id="246" w:author="Bo Shen" w:date="2023-01-26T14:27:00Z">
                <w:rPr>
                  <w:rFonts w:ascii="Cambria Math" w:hAnsi="Cambria Math" w:cs="Times New Roman"/>
                  <w:i/>
                  <w:color w:val="000000" w:themeColor="text1"/>
                </w:rPr>
              </w:ins>
            </m:ctrlPr>
          </m:sSubPr>
          <m:e>
            <m:r>
              <w:ins w:id="247" w:author="Bo Shen" w:date="2023-01-26T14:27:00Z">
                <w:rPr>
                  <w:rFonts w:ascii="Cambria Math" w:hAnsi="Cambria Math" w:cs="Times New Roman"/>
                  <w:color w:val="000000" w:themeColor="text1"/>
                </w:rPr>
                <m:t>G</m:t>
              </w:ins>
            </m:r>
          </m:e>
          <m:sub>
            <m:r>
              <w:ins w:id="248" w:author="Bo Shen" w:date="2023-01-26T14:27:00Z">
                <w:rPr>
                  <w:rFonts w:ascii="Cambria Math" w:hAnsi="Cambria Math" w:cs="Times New Roman"/>
                  <w:color w:val="000000" w:themeColor="text1"/>
                </w:rPr>
                <m:t>0</m:t>
              </w:ins>
            </m:r>
          </m:sub>
        </m:sSub>
      </m:oMath>
      <w:ins w:id="249" w:author="Bo Shen" w:date="2023-01-26T15:01:00Z">
        <w:r w:rsidR="00EF25FA">
          <w:rPr>
            <w:rFonts w:ascii="Times New Roman" w:hAnsi="Times New Roman" w:cs="Times New Roman"/>
            <w:color w:val="000000" w:themeColor="text1"/>
          </w:rPr>
          <w:t>)</w:t>
        </w:r>
      </w:ins>
      <w:ins w:id="250" w:author="Bo Shen" w:date="2023-01-26T14:27:00Z">
        <w:r w:rsidR="00BE4D64">
          <w:rPr>
            <w:rFonts w:ascii="Times New Roman" w:hAnsi="Times New Roman" w:cs="Times New Roman"/>
            <w:color w:val="000000" w:themeColor="text1"/>
          </w:rPr>
          <w:t xml:space="preserve"> and</w:t>
        </w:r>
      </w:ins>
      <w:ins w:id="251" w:author="Bo Shen" w:date="2023-01-26T15:01:00Z">
        <w:r w:rsidR="00EF25FA">
          <w:rPr>
            <w:rFonts w:ascii="Times New Roman" w:hAnsi="Times New Roman" w:cs="Times New Roman"/>
            <w:color w:val="000000" w:themeColor="text1"/>
          </w:rPr>
          <w:t xml:space="preserve"> self-excit</w:t>
        </w:r>
      </w:ins>
      <w:ins w:id="252" w:author="Bo Shen" w:date="2023-01-26T15:02:00Z">
        <w:r w:rsidR="00EF25FA">
          <w:rPr>
            <w:rFonts w:ascii="Times New Roman" w:hAnsi="Times New Roman" w:cs="Times New Roman"/>
            <w:color w:val="000000" w:themeColor="text1"/>
          </w:rPr>
          <w:t>ation</w:t>
        </w:r>
      </w:ins>
      <w:ins w:id="253" w:author="Bo Shen" w:date="2023-01-26T14:27:00Z">
        <w:r w:rsidR="00BE4D64">
          <w:rPr>
            <w:rFonts w:ascii="Times New Roman" w:hAnsi="Times New Roman" w:cs="Times New Roman"/>
            <w:color w:val="000000" w:themeColor="text1"/>
          </w:rPr>
          <w:t xml:space="preserve"> </w:t>
        </w:r>
      </w:ins>
      <w:ins w:id="254" w:author="Bo Shen" w:date="2023-01-26T15:02:00Z">
        <w:r w:rsidR="00EF25FA">
          <w:rPr>
            <w:rFonts w:ascii="Times New Roman" w:hAnsi="Times New Roman" w:cs="Times New Roman"/>
            <w:color w:val="000000" w:themeColor="text1"/>
          </w:rPr>
          <w:t>(</w:t>
        </w:r>
      </w:ins>
      <m:oMath>
        <m:r>
          <w:ins w:id="255" w:author="Bo Shen" w:date="2023-01-26T14:28:00Z">
            <w:rPr>
              <w:rFonts w:ascii="Cambria Math" w:hAnsi="Cambria Math" w:cs="Times New Roman"/>
              <w:color w:val="000000" w:themeColor="text1"/>
            </w:rPr>
            <m:t>α</m:t>
          </w:ins>
        </m:r>
      </m:oMath>
      <w:ins w:id="256" w:author="Bo Shen" w:date="2023-01-26T15:02:00Z">
        <w:r w:rsidR="00EF25FA">
          <w:rPr>
            <w:rFonts w:ascii="Times New Roman" w:hAnsi="Times New Roman" w:cs="Times New Roman"/>
            <w:color w:val="000000" w:themeColor="text1"/>
          </w:rPr>
          <w:t>)</w:t>
        </w:r>
      </w:ins>
      <w:ins w:id="257" w:author="Bo Shen" w:date="2023-01-26T14:28:00Z">
        <w:r w:rsidR="00BE4D64">
          <w:rPr>
            <w:rFonts w:ascii="Times New Roman" w:hAnsi="Times New Roman" w:cs="Times New Roman"/>
            <w:color w:val="000000" w:themeColor="text1"/>
          </w:rPr>
          <w:t xml:space="preserve"> </w:t>
        </w:r>
      </w:ins>
      <w:ins w:id="258" w:author="Bo Shen" w:date="2023-01-26T14:48:00Z">
        <w:r w:rsidR="00D60EEE">
          <w:rPr>
            <w:rFonts w:ascii="Times New Roman" w:hAnsi="Times New Roman" w:cs="Times New Roman"/>
            <w:color w:val="000000" w:themeColor="text1"/>
          </w:rPr>
          <w:t xml:space="preserve">we mentioned </w:t>
        </w:r>
      </w:ins>
      <w:ins w:id="259" w:author="Bo Shen" w:date="2023-01-26T14:49:00Z">
        <w:r w:rsidR="00D60EEE">
          <w:rPr>
            <w:rFonts w:ascii="Times New Roman" w:hAnsi="Times New Roman" w:cs="Times New Roman"/>
            <w:color w:val="000000" w:themeColor="text1"/>
          </w:rPr>
          <w:t xml:space="preserve">above </w:t>
        </w:r>
      </w:ins>
      <w:ins w:id="260" w:author="Bo Shen" w:date="2023-01-26T14:48:00Z">
        <w:r w:rsidR="00D60EEE">
          <w:rPr>
            <w:rFonts w:ascii="Times New Roman" w:hAnsi="Times New Roman" w:cs="Times New Roman"/>
            <w:color w:val="000000" w:themeColor="text1"/>
          </w:rPr>
          <w:t>(</w:t>
        </w:r>
      </w:ins>
      <w:ins w:id="261" w:author="Bo Shen" w:date="2023-01-26T14:50:00Z">
        <w:r w:rsidR="00D60EEE">
          <w:rPr>
            <w:rFonts w:ascii="Times New Roman" w:hAnsi="Times New Roman" w:cs="Times New Roman"/>
            <w:color w:val="000000" w:themeColor="text1"/>
          </w:rPr>
          <w:t xml:space="preserve">see model fitting in </w:t>
        </w:r>
        <w:r w:rsidR="00D60EEE" w:rsidRPr="00D60EEE">
          <w:rPr>
            <w:rFonts w:ascii="Times New Roman" w:hAnsi="Times New Roman" w:cs="Times New Roman"/>
            <w:b/>
            <w:bCs/>
            <w:color w:val="000000" w:themeColor="text1"/>
            <w:rPrChange w:id="262" w:author="Bo Shen" w:date="2023-01-26T14:50:00Z">
              <w:rPr>
                <w:rFonts w:ascii="Times New Roman" w:hAnsi="Times New Roman" w:cs="Times New Roman"/>
                <w:color w:val="000000" w:themeColor="text1"/>
              </w:rPr>
            </w:rPrChange>
          </w:rPr>
          <w:t>Fig. 4</w:t>
        </w:r>
      </w:ins>
      <w:ins w:id="263" w:author="Bo Shen" w:date="2023-01-26T14:48:00Z">
        <w:r w:rsidR="00D60EEE">
          <w:rPr>
            <w:rFonts w:ascii="Times New Roman" w:hAnsi="Times New Roman" w:cs="Times New Roman"/>
            <w:color w:val="000000" w:themeColor="text1"/>
          </w:rPr>
          <w:t xml:space="preserve">) </w:t>
        </w:r>
      </w:ins>
      <w:ins w:id="264" w:author="Bo Shen" w:date="2023-01-26T14:43:00Z">
        <w:r w:rsidR="003E7760">
          <w:rPr>
            <w:rFonts w:ascii="Times New Roman" w:hAnsi="Times New Roman" w:cs="Times New Roman"/>
            <w:color w:val="000000" w:themeColor="text1"/>
          </w:rPr>
          <w:t xml:space="preserve">still </w:t>
        </w:r>
      </w:ins>
      <w:ins w:id="265" w:author="Bo Shen" w:date="2023-01-26T15:02:00Z">
        <w:r w:rsidR="003A5C9B">
          <w:rPr>
            <w:rFonts w:ascii="Times New Roman" w:hAnsi="Times New Roman" w:cs="Times New Roman"/>
            <w:color w:val="000000" w:themeColor="text1"/>
          </w:rPr>
          <w:t>exists</w:t>
        </w:r>
      </w:ins>
      <w:ins w:id="266" w:author="Bo Shen" w:date="2023-01-26T14:50:00Z">
        <w:r w:rsidR="00D60EEE">
          <w:rPr>
            <w:rFonts w:ascii="Times New Roman" w:hAnsi="Times New Roman" w:cs="Times New Roman"/>
            <w:color w:val="000000" w:themeColor="text1"/>
          </w:rPr>
          <w:t xml:space="preserve"> in </w:t>
        </w:r>
      </w:ins>
      <w:ins w:id="267" w:author="Bo Shen" w:date="2023-01-26T14:30:00Z">
        <w:r w:rsidR="007F2E03">
          <w:rPr>
            <w:rFonts w:ascii="Times New Roman" w:hAnsi="Times New Roman" w:cs="Times New Roman"/>
            <w:color w:val="000000" w:themeColor="text1"/>
          </w:rPr>
          <w:t>predicting WTA cho</w:t>
        </w:r>
      </w:ins>
      <w:ins w:id="268" w:author="Bo Shen" w:date="2023-01-26T14:44:00Z">
        <w:r w:rsidR="003E7760">
          <w:rPr>
            <w:rFonts w:ascii="Times New Roman" w:hAnsi="Times New Roman" w:cs="Times New Roman"/>
            <w:color w:val="000000" w:themeColor="text1"/>
          </w:rPr>
          <w:t>ice</w:t>
        </w:r>
      </w:ins>
      <w:ins w:id="269" w:author="Bo Shen" w:date="2023-01-26T14:50:00Z">
        <w:r w:rsidR="00D60EEE">
          <w:rPr>
            <w:rFonts w:ascii="Times New Roman" w:hAnsi="Times New Roman" w:cs="Times New Roman"/>
            <w:color w:val="000000" w:themeColor="text1"/>
          </w:rPr>
          <w:t xml:space="preserve"> behavior</w:t>
        </w:r>
      </w:ins>
      <w:ins w:id="270" w:author="Bo Shen" w:date="2023-01-26T14:45:00Z">
        <w:r w:rsidR="003E7760">
          <w:rPr>
            <w:rFonts w:ascii="Times New Roman" w:hAnsi="Times New Roman" w:cs="Times New Roman"/>
            <w:color w:val="000000" w:themeColor="text1"/>
          </w:rPr>
          <w:t xml:space="preserve"> </w:t>
        </w:r>
      </w:ins>
      <w:ins w:id="271" w:author="Bo Shen" w:date="2023-01-26T14:44:00Z">
        <w:r w:rsidR="003E7760">
          <w:rPr>
            <w:rFonts w:ascii="Times New Roman" w:hAnsi="Times New Roman" w:cs="Times New Roman"/>
            <w:color w:val="000000" w:themeColor="text1"/>
          </w:rPr>
          <w:t>(</w:t>
        </w:r>
      </w:ins>
      <w:ins w:id="272" w:author="Bo Shen" w:date="2023-01-26T14:45:00Z">
        <w:r w:rsidR="003E7760">
          <w:rPr>
            <w:rFonts w:ascii="Times New Roman" w:hAnsi="Times New Roman" w:cs="Times New Roman"/>
            <w:color w:val="000000" w:themeColor="text1"/>
          </w:rPr>
          <w:t xml:space="preserve">see </w:t>
        </w:r>
      </w:ins>
      <w:ins w:id="273" w:author="Bo Shen" w:date="2023-01-26T14:46:00Z">
        <w:r w:rsidR="003E7760" w:rsidRPr="0060258A">
          <w:rPr>
            <w:rFonts w:ascii="Times New Roman" w:hAnsi="Times New Roman" w:cs="Times New Roman"/>
            <w:b/>
            <w:color w:val="000000" w:themeColor="text1"/>
            <w:lang w:eastAsia="zh-TW"/>
          </w:rPr>
          <w:t>Fig.</w:t>
        </w:r>
        <w:r w:rsidR="003E7760">
          <w:rPr>
            <w:rFonts w:ascii="Times New Roman" w:hAnsi="Times New Roman" w:cs="Times New Roman"/>
            <w:b/>
            <w:color w:val="000000" w:themeColor="text1"/>
            <w:lang w:eastAsia="zh-TW"/>
          </w:rPr>
          <w:t xml:space="preserve"> 6-figure supplement </w:t>
        </w:r>
      </w:ins>
      <w:ins w:id="274" w:author="Bo Shen" w:date="2023-01-27T18:08:00Z">
        <w:r w:rsidR="00E76512">
          <w:rPr>
            <w:rFonts w:ascii="Times New Roman" w:hAnsi="Times New Roman" w:cs="Times New Roman"/>
            <w:b/>
            <w:color w:val="000000" w:themeColor="text1"/>
            <w:lang w:eastAsia="zh-TW"/>
          </w:rPr>
          <w:t>3</w:t>
        </w:r>
      </w:ins>
      <w:ins w:id="275" w:author="Bo Shen" w:date="2023-01-26T14:44:00Z">
        <w:r w:rsidR="003E7760">
          <w:rPr>
            <w:rFonts w:ascii="Times New Roman" w:hAnsi="Times New Roman" w:cs="Times New Roman"/>
            <w:color w:val="000000" w:themeColor="text1"/>
          </w:rPr>
          <w:t>)</w:t>
        </w:r>
      </w:ins>
      <w:ins w:id="276" w:author="Bo Shen" w:date="2023-01-26T14:47:00Z">
        <w:r w:rsidR="003E7760">
          <w:rPr>
            <w:rFonts w:ascii="Times New Roman" w:hAnsi="Times New Roman" w:cs="Times New Roman"/>
            <w:color w:val="000000" w:themeColor="text1"/>
          </w:rPr>
          <w:t xml:space="preserve">. </w:t>
        </w:r>
      </w:ins>
      <w:ins w:id="277" w:author="Bo Shen" w:date="2023-01-26T14:46:00Z">
        <w:r w:rsidR="003E7760">
          <w:rPr>
            <w:rFonts w:ascii="Times New Roman" w:hAnsi="Times New Roman" w:cs="Times New Roman"/>
            <w:color w:val="000000" w:themeColor="text1"/>
          </w:rPr>
          <w:t xml:space="preserve"> </w:t>
        </w:r>
      </w:ins>
      <w:ins w:id="278" w:author="Bo Shen" w:date="2023-01-26T14:50:00Z">
        <w:r w:rsidR="00D60EEE">
          <w:rPr>
            <w:rFonts w:ascii="Times New Roman" w:hAnsi="Times New Roman" w:cs="Times New Roman"/>
            <w:color w:val="000000" w:themeColor="text1"/>
          </w:rPr>
          <w:t xml:space="preserve">Thus, </w:t>
        </w:r>
      </w:ins>
      <w:ins w:id="279" w:author="Bo Shen" w:date="2023-01-26T14:51:00Z">
        <w:r w:rsidR="00D60EEE">
          <w:rPr>
            <w:rFonts w:ascii="Times New Roman" w:hAnsi="Times New Roman" w:cs="Times New Roman"/>
            <w:color w:val="000000" w:themeColor="text1"/>
          </w:rPr>
          <w:t xml:space="preserve">we </w:t>
        </w:r>
      </w:ins>
      <w:ins w:id="280" w:author="Bo Shen" w:date="2023-01-26T15:02:00Z">
        <w:r w:rsidR="00767265">
          <w:rPr>
            <w:rFonts w:ascii="Times New Roman" w:hAnsi="Times New Roman" w:cs="Times New Roman"/>
            <w:color w:val="000000" w:themeColor="text1"/>
          </w:rPr>
          <w:t xml:space="preserve">kept </w:t>
        </w:r>
      </w:ins>
      <m:oMath>
        <m:r>
          <w:ins w:id="281" w:author="Bo Shen" w:date="2023-01-26T15:02:00Z">
            <w:rPr>
              <w:rFonts w:ascii="Cambria Math" w:hAnsi="Cambria Math" w:cs="Times New Roman"/>
              <w:color w:val="000000" w:themeColor="text1"/>
              <w:lang w:eastAsia="zh-TW"/>
            </w:rPr>
            <m:t>α</m:t>
          </w:ins>
        </m:r>
      </m:oMath>
      <w:ins w:id="282" w:author="Bo Shen" w:date="2023-01-26T15:02:00Z">
        <w:r w:rsidR="00767265">
          <w:rPr>
            <w:rFonts w:ascii="Times New Roman" w:hAnsi="Times New Roman" w:cs="Times New Roman"/>
            <w:color w:val="000000" w:themeColor="text1"/>
          </w:rPr>
          <w:t xml:space="preserve"> as a free parameter</w:t>
        </w:r>
      </w:ins>
      <w:ins w:id="283" w:author="Bo Shen" w:date="2023-01-26T15:03:00Z">
        <w:r w:rsidR="00767265">
          <w:rPr>
            <w:rFonts w:ascii="Times New Roman" w:hAnsi="Times New Roman" w:cs="Times New Roman"/>
            <w:color w:val="000000" w:themeColor="text1"/>
          </w:rPr>
          <w:t xml:space="preserve"> but</w:t>
        </w:r>
      </w:ins>
      <w:ins w:id="284" w:author="Bo Shen" w:date="2023-01-26T15:02:00Z">
        <w:r w:rsidR="00767265">
          <w:rPr>
            <w:rFonts w:ascii="Times New Roman" w:hAnsi="Times New Roman" w:cs="Times New Roman"/>
            <w:color w:val="000000" w:themeColor="text1"/>
          </w:rPr>
          <w:t xml:space="preserve"> </w:t>
        </w:r>
      </w:ins>
      <w:ins w:id="285" w:author="Bo Shen" w:date="2023-01-26T14:51:00Z">
        <w:r w:rsidR="00D60EEE">
          <w:rPr>
            <w:rFonts w:ascii="Times New Roman" w:hAnsi="Times New Roman" w:cs="Times New Roman"/>
            <w:color w:val="000000" w:themeColor="text1"/>
          </w:rPr>
          <w:t xml:space="preserve">set the </w:t>
        </w:r>
      </w:ins>
      <m:oMath>
        <m:sSub>
          <m:sSubPr>
            <m:ctrlPr>
              <w:ins w:id="286" w:author="Bo Shen" w:date="2023-01-26T14:51:00Z">
                <w:rPr>
                  <w:rFonts w:ascii="Cambria Math" w:hAnsi="Cambria Math" w:cs="Times New Roman"/>
                  <w:i/>
                  <w:color w:val="000000" w:themeColor="text1"/>
                </w:rPr>
              </w:ins>
            </m:ctrlPr>
          </m:sSubPr>
          <m:e>
            <m:r>
              <w:ins w:id="287" w:author="Bo Shen" w:date="2023-01-26T14:51:00Z">
                <w:rPr>
                  <w:rFonts w:ascii="Cambria Math" w:hAnsi="Cambria Math" w:cs="Times New Roman"/>
                  <w:color w:val="000000" w:themeColor="text1"/>
                </w:rPr>
                <m:t>G</m:t>
              </w:ins>
            </m:r>
          </m:e>
          <m:sub>
            <m:r>
              <w:ins w:id="288" w:author="Bo Shen" w:date="2023-01-26T14:51:00Z">
                <w:rPr>
                  <w:rFonts w:ascii="Cambria Math" w:hAnsi="Cambria Math" w:cs="Times New Roman"/>
                  <w:color w:val="000000" w:themeColor="text1"/>
                </w:rPr>
                <m:t>0</m:t>
              </w:ins>
            </m:r>
          </m:sub>
        </m:sSub>
      </m:oMath>
      <w:ins w:id="289" w:author="Bo Shen" w:date="2023-01-26T14:51:00Z">
        <w:r w:rsidR="00D60EEE">
          <w:rPr>
            <w:rFonts w:ascii="Times New Roman" w:hAnsi="Times New Roman" w:cs="Times New Roman"/>
            <w:color w:val="000000" w:themeColor="text1"/>
          </w:rPr>
          <w:t xml:space="preserve"> to zero</w:t>
        </w:r>
      </w:ins>
      <w:ins w:id="290" w:author="Bo Shen" w:date="2023-01-26T14:56:00Z">
        <w:r w:rsidR="000C30B1">
          <w:rPr>
            <w:rFonts w:ascii="Times New Roman" w:hAnsi="Times New Roman" w:cs="Times New Roman"/>
            <w:color w:val="000000" w:themeColor="text1"/>
          </w:rPr>
          <w:t>.</w:t>
        </w:r>
      </w:ins>
      <w:ins w:id="291" w:author="Bo Shen" w:date="2023-01-26T15:03:00Z">
        <w:r w:rsidR="00767265">
          <w:rPr>
            <w:rFonts w:ascii="Times New Roman" w:hAnsi="Times New Roman" w:cs="Times New Roman"/>
            <w:color w:val="000000" w:themeColor="text1"/>
          </w:rPr>
          <w:t xml:space="preserve"> </w:t>
        </w:r>
      </w:ins>
      <w:ins w:id="292" w:author="Bo Shen" w:date="2023-01-26T15:04:00Z">
        <w:r w:rsidR="00767265">
          <w:rPr>
            <w:rFonts w:ascii="Times New Roman" w:hAnsi="Times New Roman" w:cs="Times New Roman"/>
            <w:color w:val="000000" w:themeColor="text1"/>
          </w:rPr>
          <w:t>W</w:t>
        </w:r>
      </w:ins>
      <w:ins w:id="293" w:author="Bo Shen" w:date="2023-01-26T15:03:00Z">
        <w:r w:rsidR="00767265">
          <w:rPr>
            <w:rFonts w:ascii="Times New Roman" w:hAnsi="Times New Roman" w:cs="Times New Roman"/>
            <w:color w:val="000000" w:themeColor="text1"/>
          </w:rPr>
          <w:t xml:space="preserve">e </w:t>
        </w:r>
      </w:ins>
      <w:ins w:id="294" w:author="Bo Shen" w:date="2023-01-26T15:27:00Z">
        <w:r w:rsidR="00834808">
          <w:rPr>
            <w:rFonts w:ascii="Times New Roman" w:hAnsi="Times New Roman" w:cs="Times New Roman"/>
            <w:color w:val="000000" w:themeColor="text1"/>
          </w:rPr>
          <w:t>acknowledged</w:t>
        </w:r>
      </w:ins>
      <w:ins w:id="295" w:author="Bo Shen" w:date="2023-01-26T15:03:00Z">
        <w:r w:rsidR="00767265">
          <w:rPr>
            <w:rFonts w:ascii="Times New Roman" w:hAnsi="Times New Roman" w:cs="Times New Roman"/>
            <w:color w:val="000000" w:themeColor="text1"/>
          </w:rPr>
          <w:t xml:space="preserve"> </w:t>
        </w:r>
      </w:ins>
      <w:ins w:id="296" w:author="Bo Shen" w:date="2023-01-26T15:26:00Z">
        <w:r w:rsidR="00834808">
          <w:rPr>
            <w:rFonts w:ascii="Times New Roman" w:hAnsi="Times New Roman" w:cs="Times New Roman"/>
            <w:color w:val="000000" w:themeColor="text1"/>
          </w:rPr>
          <w:t xml:space="preserve">that </w:t>
        </w:r>
      </w:ins>
      <w:ins w:id="297" w:author="Bo Shen" w:date="2023-01-26T15:04:00Z">
        <w:r w:rsidR="00767265">
          <w:rPr>
            <w:rFonts w:ascii="Times New Roman" w:hAnsi="Times New Roman" w:cs="Times New Roman"/>
            <w:color w:val="000000" w:themeColor="text1"/>
          </w:rPr>
          <w:t>th</w:t>
        </w:r>
      </w:ins>
      <w:ins w:id="298" w:author="Bo Shen" w:date="2023-01-26T15:25:00Z">
        <w:r w:rsidR="00834808">
          <w:rPr>
            <w:rFonts w:ascii="Times New Roman" w:hAnsi="Times New Roman" w:cs="Times New Roman"/>
            <w:color w:val="000000" w:themeColor="text1"/>
          </w:rPr>
          <w:t>is</w:t>
        </w:r>
      </w:ins>
      <w:ins w:id="299" w:author="Bo Shen" w:date="2023-01-26T15:04:00Z">
        <w:r w:rsidR="00767265">
          <w:rPr>
            <w:rFonts w:ascii="Times New Roman" w:hAnsi="Times New Roman" w:cs="Times New Roman"/>
            <w:color w:val="000000" w:themeColor="text1"/>
          </w:rPr>
          <w:t xml:space="preserve"> limitation </w:t>
        </w:r>
      </w:ins>
      <w:ins w:id="300" w:author="Bo Shen" w:date="2023-01-26T15:27:00Z">
        <w:r w:rsidR="00834808">
          <w:rPr>
            <w:rFonts w:ascii="Times New Roman" w:hAnsi="Times New Roman" w:cs="Times New Roman"/>
            <w:color w:val="000000" w:themeColor="text1"/>
          </w:rPr>
          <w:t>restricted</w:t>
        </w:r>
      </w:ins>
      <w:ins w:id="301" w:author="Bo Shen" w:date="2023-01-26T15:26:00Z">
        <w:r w:rsidR="00834808">
          <w:rPr>
            <w:rFonts w:ascii="Times New Roman" w:hAnsi="Times New Roman" w:cs="Times New Roman"/>
            <w:color w:val="000000" w:themeColor="text1"/>
          </w:rPr>
          <w:t xml:space="preserve"> the interpretation </w:t>
        </w:r>
      </w:ins>
      <w:ins w:id="302" w:author="Bo Shen" w:date="2023-01-26T15:27:00Z">
        <w:r w:rsidR="00834808">
          <w:rPr>
            <w:rFonts w:ascii="Times New Roman" w:hAnsi="Times New Roman" w:cs="Times New Roman"/>
            <w:color w:val="000000" w:themeColor="text1"/>
          </w:rPr>
          <w:t>of</w:t>
        </w:r>
      </w:ins>
      <w:ins w:id="303" w:author="Bo Shen" w:date="2023-01-26T15:26:00Z">
        <w:r w:rsidR="00834808">
          <w:rPr>
            <w:rFonts w:ascii="Times New Roman" w:hAnsi="Times New Roman" w:cs="Times New Roman"/>
            <w:color w:val="000000" w:themeColor="text1"/>
          </w:rPr>
          <w:t xml:space="preserve"> the parameter</w:t>
        </w:r>
      </w:ins>
      <w:ins w:id="304" w:author="Bo Shen" w:date="2023-01-26T15:03:00Z">
        <w:r w:rsidR="00767265">
          <w:rPr>
            <w:rFonts w:ascii="Times New Roman" w:hAnsi="Times New Roman" w:cs="Times New Roman"/>
            <w:color w:val="000000" w:themeColor="text1"/>
          </w:rPr>
          <w:t xml:space="preserve"> </w:t>
        </w:r>
      </w:ins>
      <m:oMath>
        <m:r>
          <w:ins w:id="305" w:author="Bo Shen" w:date="2023-01-26T15:03:00Z">
            <w:rPr>
              <w:rFonts w:ascii="Cambria Math" w:hAnsi="Cambria Math" w:cs="Times New Roman"/>
              <w:color w:val="000000" w:themeColor="text1"/>
              <w:lang w:eastAsia="zh-TW"/>
            </w:rPr>
            <m:t>α</m:t>
          </w:ins>
        </m:r>
      </m:oMath>
      <w:ins w:id="306" w:author="Bo Shen" w:date="2023-01-26T15:03:00Z">
        <w:r w:rsidR="00767265">
          <w:rPr>
            <w:rFonts w:ascii="Times New Roman" w:hAnsi="Times New Roman" w:cs="Times New Roman"/>
            <w:color w:val="000000" w:themeColor="text1"/>
            <w:lang w:eastAsia="zh-TW"/>
          </w:rPr>
          <w:t xml:space="preserve">. </w:t>
        </w:r>
      </w:ins>
      <w:del w:id="307" w:author="Bo Shen" w:date="2023-01-26T14:27:00Z">
        <w:r w:rsidRPr="0060258A" w:rsidDel="00BE4D64">
          <w:rPr>
            <w:rFonts w:ascii="Times New Roman" w:hAnsi="Times New Roman" w:cs="Times New Roman"/>
            <w:color w:val="000000" w:themeColor="text1"/>
          </w:rPr>
          <w:delText>,</w:delText>
        </w:r>
      </w:del>
      <w:ins w:id="308" w:author="Bo Shen" w:date="2023-01-26T14:57:00Z">
        <w:r w:rsidR="000C30B1">
          <w:rPr>
            <w:rFonts w:ascii="Times New Roman" w:hAnsi="Times New Roman" w:cs="Times New Roman"/>
            <w:color w:val="000000" w:themeColor="text1"/>
          </w:rPr>
          <w:t>T</w:t>
        </w:r>
      </w:ins>
      <w:del w:id="309" w:author="Bo Shen" w:date="2023-01-26T14:57:00Z">
        <w:r w:rsidRPr="0060258A" w:rsidDel="000C30B1">
          <w:rPr>
            <w:rFonts w:ascii="Times New Roman" w:hAnsi="Times New Roman" w:cs="Times New Roman"/>
            <w:color w:val="000000" w:themeColor="text1"/>
          </w:rPr>
          <w:delText xml:space="preserve"> t</w:delText>
        </w:r>
      </w:del>
      <w:proofErr w:type="gramStart"/>
      <w:r w:rsidRPr="0060258A">
        <w:rPr>
          <w:rFonts w:ascii="Times New Roman" w:hAnsi="Times New Roman" w:cs="Times New Roman"/>
          <w:color w:val="000000" w:themeColor="text1"/>
        </w:rPr>
        <w:t>he</w:t>
      </w:r>
      <w:proofErr w:type="gramEnd"/>
      <w:r w:rsidRPr="0060258A">
        <w:rPr>
          <w:rFonts w:ascii="Times New Roman" w:hAnsi="Times New Roman" w:cs="Times New Roman"/>
          <w:color w:val="000000" w:themeColor="text1"/>
        </w:rPr>
        <w:t xml:space="preserve"> model is reduced to </w:t>
      </w:r>
      <w:r w:rsidRPr="0060258A">
        <w:rPr>
          <w:rFonts w:ascii="Times New Roman" w:hAnsi="Times New Roman" w:cs="Times New Roman" w:hint="eastAsia"/>
          <w:color w:val="000000" w:themeColor="text1"/>
        </w:rPr>
        <w:t>seven</w:t>
      </w:r>
      <w:r w:rsidRPr="0060258A">
        <w:rPr>
          <w:rFonts w:ascii="Times New Roman" w:hAnsi="Times New Roman" w:cs="Times New Roman"/>
          <w:color w:val="000000" w:themeColor="text1"/>
        </w:rPr>
        <w:t xml:space="preserve"> parameters: recurrent </w:t>
      </w:r>
      <w:r w:rsidRPr="0060258A">
        <w:rPr>
          <w:rFonts w:ascii="Times New Roman" w:hAnsi="Times New Roman" w:cs="Times New Roman"/>
          <w:color w:val="000000" w:themeColor="text1"/>
          <w:lang w:eastAsia="zh-TW"/>
        </w:rPr>
        <w:t xml:space="preserve">excitation weight </w:t>
      </w:r>
      <m:oMath>
        <m:r>
          <w:rPr>
            <w:rFonts w:ascii="Cambria Math" w:hAnsi="Cambria Math" w:cs="Times New Roman"/>
            <w:color w:val="000000" w:themeColor="text1"/>
            <w:lang w:eastAsia="zh-TW"/>
          </w:rPr>
          <m:t>α</m:t>
        </m:r>
      </m:oMath>
      <w:r w:rsidRPr="0060258A">
        <w:rPr>
          <w:rFonts w:ascii="Times New Roman" w:hAnsi="Times New Roman" w:cs="Times New Roman"/>
          <w:color w:val="000000" w:themeColor="text1"/>
          <w:lang w:eastAsia="zh-TW"/>
        </w:rPr>
        <w:t xml:space="preserve">, local disinhibition weight </w:t>
      </w:r>
      <m:oMath>
        <m:r>
          <w:rPr>
            <w:rFonts w:ascii="Cambria Math" w:hAnsi="Cambria Math" w:cs="Times New Roman"/>
            <w:color w:val="000000" w:themeColor="text1"/>
            <w:lang w:eastAsia="zh-TW"/>
          </w:rPr>
          <m:t>β</m:t>
        </m:r>
      </m:oMath>
      <w:r w:rsidRPr="0060258A">
        <w:rPr>
          <w:rFonts w:ascii="Times New Roman" w:hAnsi="Times New Roman" w:cs="Times New Roman"/>
          <w:color w:val="000000" w:themeColor="text1"/>
          <w:lang w:eastAsia="zh-TW"/>
        </w:rPr>
        <w:t xml:space="preserve">, noise parameter </w:t>
      </w:r>
      <m:oMath>
        <m:r>
          <w:rPr>
            <w:rFonts w:ascii="Cambria Math" w:hAnsi="Cambria Math" w:cs="Times New Roman"/>
            <w:color w:val="000000" w:themeColor="text1"/>
            <w:lang w:eastAsia="zh-TW"/>
          </w:rPr>
          <m:t>σ</m:t>
        </m:r>
      </m:oMath>
      <w:r w:rsidRPr="0060258A">
        <w:rPr>
          <w:rFonts w:ascii="Times New Roman" w:hAnsi="Times New Roman" w:cs="Times New Roman"/>
          <w:color w:val="000000" w:themeColor="text1"/>
          <w:lang w:eastAsia="zh-TW"/>
        </w:rPr>
        <w:t xml:space="preserve">, input </w:t>
      </w:r>
      <w:r w:rsidRPr="0060258A">
        <w:rPr>
          <w:rFonts w:ascii="Times New Roman" w:hAnsi="Times New Roman" w:cs="Times New Roman"/>
          <w:color w:val="000000" w:themeColor="text1"/>
          <w:lang w:eastAsia="zh-TW"/>
        </w:rPr>
        <w:lastRenderedPageBreak/>
        <w:t xml:space="preserve">value scaling parameter </w:t>
      </w:r>
      <w:r w:rsidRPr="0060258A">
        <w:rPr>
          <w:rFonts w:ascii="Times New Roman" w:hAnsi="Times New Roman" w:cs="Times New Roman"/>
          <w:i/>
          <w:iCs/>
          <w:color w:val="000000" w:themeColor="text1"/>
          <w:lang w:eastAsia="zh-TW"/>
        </w:rPr>
        <w:t>S</w:t>
      </w:r>
      <w:r w:rsidRPr="0060258A">
        <w:rPr>
          <w:rFonts w:ascii="Times New Roman" w:hAnsi="Times New Roman" w:cs="Times New Roman"/>
          <w:color w:val="000000" w:themeColor="text1"/>
          <w:lang w:eastAsia="zh-TW"/>
        </w:rPr>
        <w:t>, and time constants</w:t>
      </w:r>
      <w:del w:id="310" w:author="Bo Shen" w:date="2023-01-26T14:58:00Z">
        <w:r w:rsidRPr="0060258A" w:rsidDel="000C30B1">
          <w:rPr>
            <w:rFonts w:ascii="Times New Roman" w:hAnsi="Times New Roman" w:cs="Times New Roman"/>
            <w:color w:val="000000" w:themeColor="text1"/>
            <w:lang w:eastAsia="zh-TW"/>
          </w:rPr>
          <w:delText xml:space="preserve"> </w:delText>
        </w:r>
      </w:del>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oMath>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oMath>
      <w:r w:rsidRPr="0060258A">
        <w:rPr>
          <w:rFonts w:ascii="Times New Roman" w:hAnsi="Times New Roman" w:cs="Times New Roman"/>
          <w:color w:val="000000" w:themeColor="text1"/>
          <w:lang w:eastAsia="zh-TW"/>
        </w:rPr>
        <w:t xml:space="preserve">, and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oMath>
      <w:r w:rsidRPr="0060258A">
        <w:rPr>
          <w:rFonts w:ascii="Times New Roman" w:hAnsi="Times New Roman" w:cs="Times New Roman"/>
          <w:color w:val="000000" w:themeColor="text1"/>
          <w:lang w:eastAsia="zh-TW"/>
        </w:rPr>
        <w:t xml:space="preserve"> (see Methods for model-fitting details). Predictions of the best fitting model are shown in </w:t>
      </w:r>
      <w:r w:rsidRPr="0060258A">
        <w:rPr>
          <w:rFonts w:ascii="Times New Roman" w:hAnsi="Times New Roman" w:cs="Times New Roman"/>
          <w:b/>
          <w:color w:val="000000" w:themeColor="text1"/>
          <w:lang w:eastAsia="zh-TW"/>
        </w:rPr>
        <w:t>Fig. 6A</w:t>
      </w:r>
      <w:r w:rsidRPr="0060258A">
        <w:rPr>
          <w:rFonts w:ascii="Times New Roman" w:hAnsi="Times New Roman" w:cs="Times New Roman"/>
          <w:color w:val="000000" w:themeColor="text1"/>
          <w:lang w:eastAsia="zh-TW"/>
        </w:rPr>
        <w:t xml:space="preserve"> (best fitting parameters: </w:t>
      </w:r>
      <m:oMath>
        <m:r>
          <w:rPr>
            <w:rFonts w:ascii="Cambria Math" w:hAnsi="Cambria Math" w:cs="Times New Roman"/>
            <w:color w:val="000000" w:themeColor="text1"/>
            <w:lang w:eastAsia="zh-TW"/>
          </w:rPr>
          <m:t>α=0</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β=1.434</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σ=25.36</m:t>
        </m:r>
      </m:oMath>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i/>
          <w:iCs/>
          <w:color w:val="000000" w:themeColor="text1"/>
          <w:lang w:eastAsia="zh-TW"/>
        </w:rPr>
        <w:t>S</w:t>
      </w:r>
      <w:r w:rsidRPr="0060258A">
        <w:rPr>
          <w:rFonts w:ascii="Times New Roman" w:hAnsi="Times New Roman" w:cs="Times New Roman"/>
          <w:iCs/>
          <w:color w:val="000000" w:themeColor="text1"/>
          <w:lang w:eastAsia="zh-TW"/>
        </w:rPr>
        <w:t xml:space="preserve"> = 3251,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r>
          <w:rPr>
            <w:rFonts w:ascii="Cambria Math" w:hAnsi="Cambria Math" w:cs="Times New Roman"/>
            <w:color w:val="000000" w:themeColor="text1"/>
            <w:lang w:eastAsia="zh-TW"/>
          </w:rPr>
          <m:t>=.1853</m:t>
        </m:r>
      </m:oMath>
      <w:r w:rsidRPr="0060258A">
        <w:rPr>
          <w:rFonts w:ascii="Times New Roman" w:hAnsi="Times New Roman" w:cs="Times New Roman"/>
          <w:iCs/>
          <w:color w:val="000000" w:themeColor="text1"/>
          <w:lang w:eastAsia="zh-TW"/>
        </w:rPr>
        <w:t xml:space="preserve">,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r>
          <w:rPr>
            <w:rFonts w:ascii="Cambria Math" w:hAnsi="Cambria Math" w:cs="Times New Roman"/>
            <w:color w:val="000000" w:themeColor="text1"/>
            <w:lang w:eastAsia="zh-TW"/>
          </w:rPr>
          <m:t>=.2244</m:t>
        </m:r>
      </m:oMath>
      <w:r w:rsidRPr="0060258A">
        <w:rPr>
          <w:rFonts w:ascii="Times New Roman" w:hAnsi="Times New Roman" w:cs="Times New Roman"/>
          <w:iCs/>
          <w:color w:val="000000" w:themeColor="text1"/>
          <w:lang w:eastAsia="zh-TW"/>
        </w:rPr>
        <w:t xml:space="preserve">, and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r>
          <w:rPr>
            <w:rFonts w:ascii="Cambria Math" w:hAnsi="Cambria Math" w:cs="Times New Roman"/>
            <w:color w:val="000000" w:themeColor="text1"/>
            <w:lang w:eastAsia="zh-TW"/>
          </w:rPr>
          <m:t>=.3231</m:t>
        </m:r>
      </m:oMath>
      <w:r w:rsidRPr="0060258A">
        <w:rPr>
          <w:rFonts w:ascii="Times New Roman" w:hAnsi="Times New Roman" w:cs="Times New Roman"/>
          <w:color w:val="000000" w:themeColor="text1"/>
          <w:lang w:eastAsia="zh-TW"/>
        </w:rPr>
        <w:t xml:space="preserve">). </w:t>
      </w:r>
      <w:ins w:id="311" w:author="Bo Shen" w:date="2023-01-27T18:03:00Z">
        <w:r w:rsidR="00B30708">
          <w:rPr>
            <w:rFonts w:ascii="Times New Roman" w:hAnsi="Times New Roman" w:cs="Times New Roman"/>
            <w:color w:val="000000" w:themeColor="text1"/>
            <w:lang w:eastAsia="zh-TW"/>
          </w:rPr>
          <w:t>The optimization surface</w:t>
        </w:r>
      </w:ins>
      <w:ins w:id="312" w:author="Bo Shen" w:date="2023-01-27T18:04:00Z">
        <w:r w:rsidR="00B30708">
          <w:rPr>
            <w:rFonts w:ascii="Times New Roman" w:hAnsi="Times New Roman" w:cs="Times New Roman"/>
            <w:color w:val="000000" w:themeColor="text1"/>
            <w:lang w:eastAsia="zh-TW"/>
          </w:rPr>
          <w:t>s</w:t>
        </w:r>
      </w:ins>
      <w:ins w:id="313" w:author="Bo Shen" w:date="2023-01-27T18:03:00Z">
        <w:r w:rsidR="00B30708">
          <w:rPr>
            <w:rFonts w:ascii="Times New Roman" w:hAnsi="Times New Roman" w:cs="Times New Roman"/>
            <w:color w:val="000000" w:themeColor="text1"/>
            <w:lang w:eastAsia="zh-TW"/>
          </w:rPr>
          <w:t xml:space="preserve"> of the model fitting </w:t>
        </w:r>
      </w:ins>
      <w:ins w:id="314" w:author="Bo Shen" w:date="2023-01-27T18:04:00Z">
        <w:r w:rsidR="00B30708">
          <w:rPr>
            <w:rFonts w:ascii="Times New Roman" w:hAnsi="Times New Roman" w:cs="Times New Roman"/>
            <w:color w:val="000000" w:themeColor="text1"/>
            <w:lang w:eastAsia="zh-TW"/>
          </w:rPr>
          <w:t>were</w:t>
        </w:r>
      </w:ins>
      <w:ins w:id="315" w:author="Bo Shen" w:date="2023-01-27T18:03:00Z">
        <w:r w:rsidR="00B30708">
          <w:rPr>
            <w:rFonts w:ascii="Times New Roman" w:hAnsi="Times New Roman" w:cs="Times New Roman"/>
            <w:color w:val="000000" w:themeColor="text1"/>
            <w:lang w:eastAsia="zh-TW"/>
          </w:rPr>
          <w:t xml:space="preserve"> </w:t>
        </w:r>
      </w:ins>
      <w:ins w:id="316" w:author="Bo Shen" w:date="2023-01-27T18:05:00Z">
        <w:r w:rsidR="00B30708">
          <w:rPr>
            <w:rFonts w:ascii="Times New Roman" w:hAnsi="Times New Roman" w:cs="Times New Roman"/>
            <w:color w:val="000000" w:themeColor="text1"/>
            <w:lang w:eastAsia="zh-TW"/>
          </w:rPr>
          <w:t>visualized</w:t>
        </w:r>
      </w:ins>
      <w:ins w:id="317" w:author="Bo Shen" w:date="2023-01-27T18:03:00Z">
        <w:r w:rsidR="00B30708">
          <w:rPr>
            <w:rFonts w:ascii="Times New Roman" w:hAnsi="Times New Roman" w:cs="Times New Roman"/>
            <w:color w:val="000000" w:themeColor="text1"/>
            <w:lang w:eastAsia="zh-TW"/>
          </w:rPr>
          <w:t xml:space="preserve"> across</w:t>
        </w:r>
      </w:ins>
      <w:ins w:id="318" w:author="Bo Shen" w:date="2023-01-27T18:04:00Z">
        <w:r w:rsidR="00B30708">
          <w:rPr>
            <w:rFonts w:ascii="Times New Roman" w:hAnsi="Times New Roman" w:cs="Times New Roman"/>
            <w:color w:val="000000" w:themeColor="text1"/>
            <w:lang w:eastAsia="zh-TW"/>
          </w:rPr>
          <w:t xml:space="preserve"> pairs of</w:t>
        </w:r>
      </w:ins>
      <w:ins w:id="319" w:author="Bo Shen" w:date="2023-01-27T18:03:00Z">
        <w:r w:rsidR="00B30708">
          <w:rPr>
            <w:rFonts w:ascii="Times New Roman" w:hAnsi="Times New Roman" w:cs="Times New Roman"/>
            <w:color w:val="000000" w:themeColor="text1"/>
            <w:lang w:eastAsia="zh-TW"/>
          </w:rPr>
          <w:t xml:space="preserve"> parameter</w:t>
        </w:r>
      </w:ins>
      <w:ins w:id="320" w:author="Bo Shen" w:date="2023-01-27T18:04:00Z">
        <w:r w:rsidR="00B30708">
          <w:rPr>
            <w:rFonts w:ascii="Times New Roman" w:hAnsi="Times New Roman" w:cs="Times New Roman"/>
            <w:color w:val="000000" w:themeColor="text1"/>
            <w:lang w:eastAsia="zh-TW"/>
          </w:rPr>
          <w:t>s</w:t>
        </w:r>
      </w:ins>
      <w:ins w:id="321" w:author="Bo Shen" w:date="2023-01-27T18:05:00Z">
        <w:r w:rsidR="00B30708">
          <w:rPr>
            <w:rFonts w:ascii="Times New Roman" w:hAnsi="Times New Roman" w:cs="Times New Roman"/>
            <w:color w:val="000000" w:themeColor="text1"/>
            <w:lang w:eastAsia="zh-TW"/>
          </w:rPr>
          <w:t xml:space="preserve"> (</w:t>
        </w:r>
      </w:ins>
      <w:ins w:id="322" w:author="Bo Shen" w:date="2023-01-27T18:06:00Z">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1</w:t>
        </w:r>
      </w:ins>
      <w:ins w:id="323" w:author="Bo Shen" w:date="2023-01-27T18:05:00Z">
        <w:r w:rsidR="00B30708">
          <w:rPr>
            <w:rFonts w:ascii="Times New Roman" w:hAnsi="Times New Roman" w:cs="Times New Roman"/>
            <w:color w:val="000000" w:themeColor="text1"/>
            <w:lang w:eastAsia="zh-TW"/>
          </w:rPr>
          <w:t>)</w:t>
        </w:r>
      </w:ins>
      <w:ins w:id="324" w:author="Bo Shen" w:date="2023-01-27T18:03:00Z">
        <w:r w:rsidR="00B30708">
          <w:rPr>
            <w:rFonts w:ascii="Times New Roman" w:hAnsi="Times New Roman" w:cs="Times New Roman"/>
            <w:color w:val="000000" w:themeColor="text1"/>
            <w:lang w:eastAsia="zh-TW"/>
          </w:rPr>
          <w:t>.</w:t>
        </w:r>
      </w:ins>
      <w:ins w:id="325" w:author="Bo Shen" w:date="2023-01-27T18:06:00Z">
        <w:r w:rsidR="00B30708">
          <w:rPr>
            <w:rFonts w:ascii="Times New Roman" w:hAnsi="Times New Roman" w:cs="Times New Roman"/>
            <w:color w:val="000000" w:themeColor="text1"/>
            <w:lang w:eastAsia="zh-TW"/>
          </w:rPr>
          <w:t xml:space="preserve"> Model recovery on the best-fitted parameters indicated that the parameters are recoverable and identifiable within the </w:t>
        </w:r>
      </w:ins>
      <w:ins w:id="326" w:author="Bo Shen" w:date="2023-01-27T18:07:00Z">
        <w:r w:rsidR="00B30708">
          <w:rPr>
            <w:rFonts w:ascii="Times New Roman" w:hAnsi="Times New Roman" w:cs="Times New Roman"/>
            <w:color w:val="000000" w:themeColor="text1"/>
            <w:lang w:eastAsia="zh-TW"/>
          </w:rPr>
          <w:t>network (</w:t>
        </w:r>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2</w:t>
        </w:r>
        <w:r w:rsidR="00B30708">
          <w:rPr>
            <w:rFonts w:ascii="Times New Roman" w:hAnsi="Times New Roman" w:cs="Times New Roman"/>
            <w:color w:val="000000" w:themeColor="text1"/>
            <w:lang w:eastAsia="zh-TW"/>
          </w:rPr>
          <w:t>).</w:t>
        </w:r>
      </w:ins>
      <w:ins w:id="327" w:author="Bo Shen" w:date="2023-01-27T18:03:00Z">
        <w:r w:rsidR="00B30708">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Model-predicted RT distributions (lines) closely follow the empirical distributions (</w:t>
      </w:r>
      <w:r w:rsidRPr="0060258A">
        <w:rPr>
          <w:rFonts w:ascii="Times New Roman" w:hAnsi="Times New Roman" w:cs="Times New Roman" w:hint="eastAsia"/>
          <w:color w:val="000000" w:themeColor="text1"/>
        </w:rPr>
        <w:t>bars</w:t>
      </w:r>
      <w:r w:rsidRPr="0060258A">
        <w:rPr>
          <w:rFonts w:ascii="Times New Roman" w:hAnsi="Times New Roman" w:cs="Times New Roman"/>
          <w:color w:val="000000" w:themeColor="text1"/>
          <w:lang w:eastAsia="zh-TW"/>
        </w:rPr>
        <w:t xml:space="preserve">) for both correct (blue) and error (red) trials across different levels of input coherence. The aggregated mean choice accuracy and RT data are shown in </w:t>
      </w:r>
      <w:r w:rsidRPr="0060258A">
        <w:rPr>
          <w:rFonts w:ascii="Times New Roman" w:hAnsi="Times New Roman" w:cs="Times New Roman"/>
          <w:b/>
          <w:color w:val="000000" w:themeColor="text1"/>
          <w:lang w:eastAsia="zh-TW"/>
        </w:rPr>
        <w:t>Fig.</w:t>
      </w:r>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b/>
          <w:color w:val="000000" w:themeColor="text1"/>
          <w:lang w:eastAsia="zh-TW"/>
        </w:rPr>
        <w:t>6C</w:t>
      </w:r>
      <w:r w:rsidRPr="0060258A">
        <w:rPr>
          <w:rFonts w:ascii="Times New Roman" w:hAnsi="Times New Roman" w:cs="Times New Roman"/>
          <w:color w:val="000000" w:themeColor="text1"/>
          <w:lang w:eastAsia="zh-TW"/>
        </w:rPr>
        <w:t>. Model choice accuracy (line) captures the average empirical psychometric function (crosses); model RT captures coherence-dependent changes in the chronometric function, including longer RTs in error trials (dashed line and empty dots) compared to correct trials (solid line and dots). Beyond mean RT data, the LDDM accurately captured aspects of the empirical RT distributions, as evident in the quantile</w:t>
      </w:r>
      <w:ins w:id="328" w:author="Bo Shen" w:date="2022-11-28T13:47:00Z">
        <w:r w:rsidR="00662EFE">
          <w:rPr>
            <w:rFonts w:ascii="Times New Roman" w:hAnsi="Times New Roman" w:cs="Times New Roman"/>
            <w:color w:val="000000" w:themeColor="text1"/>
            <w:lang w:eastAsia="zh-TW"/>
          </w:rPr>
          <w:t xml:space="preserve"> </w:t>
        </w:r>
      </w:ins>
      <w:del w:id="329" w:author="Bo Shen" w:date="2022-11-28T13:47:00Z">
        <w:r w:rsidRPr="0060258A" w:rsidDel="00662EFE">
          <w:rPr>
            <w:rFonts w:ascii="Times New Roman" w:hAnsi="Times New Roman" w:cs="Times New Roman"/>
            <w:color w:val="000000" w:themeColor="text1"/>
            <w:lang w:eastAsia="zh-TW"/>
          </w:rPr>
          <w:delText>-quantile</w:delText>
        </w:r>
      </w:del>
      <w:ins w:id="330" w:author="Bo Shen" w:date="2022-11-28T13:47:00Z">
        <w:r w:rsidR="00662EFE">
          <w:rPr>
            <w:rFonts w:ascii="Times New Roman" w:hAnsi="Times New Roman" w:cs="Times New Roman"/>
            <w:color w:val="000000" w:themeColor="text1"/>
            <w:lang w:eastAsia="zh-TW"/>
          </w:rPr>
          <w:t>probability</w:t>
        </w:r>
      </w:ins>
      <w:r w:rsidRPr="0060258A">
        <w:rPr>
          <w:rFonts w:ascii="Times New Roman" w:hAnsi="Times New Roman" w:cs="Times New Roman"/>
          <w:color w:val="000000" w:themeColor="text1"/>
          <w:lang w:eastAsia="zh-TW"/>
        </w:rPr>
        <w:t xml:space="preserve"> </w:t>
      </w:r>
      <w:del w:id="331" w:author="Bo Shen" w:date="2022-11-28T13:48:00Z">
        <w:r w:rsidRPr="0060258A" w:rsidDel="00662EFE">
          <w:rPr>
            <w:rFonts w:ascii="Times New Roman" w:hAnsi="Times New Roman" w:cs="Times New Roman"/>
            <w:color w:val="000000" w:themeColor="text1"/>
            <w:lang w:eastAsia="zh-TW"/>
          </w:rPr>
          <w:delText xml:space="preserve">(Q-Q) </w:delText>
        </w:r>
      </w:del>
      <w:r w:rsidRPr="0060258A">
        <w:rPr>
          <w:rFonts w:ascii="Times New Roman" w:hAnsi="Times New Roman" w:cs="Times New Roman"/>
          <w:color w:val="000000" w:themeColor="text1"/>
          <w:lang w:eastAsia="zh-TW"/>
        </w:rPr>
        <w:t xml:space="preserve">plot </w:t>
      </w:r>
      <w:ins w:id="332" w:author="Bo Shen" w:date="2022-11-28T13:48:00Z">
        <w:r w:rsidR="00662EFE" w:rsidRPr="0060258A">
          <w:rPr>
            <w:rFonts w:ascii="Times New Roman" w:hAnsi="Times New Roman" w:cs="Times New Roman"/>
            <w:color w:val="000000" w:themeColor="text1"/>
            <w:lang w:eastAsia="zh-TW"/>
          </w:rPr>
          <w:t>(Q</w:t>
        </w:r>
        <w:r w:rsidR="00662EFE">
          <w:rPr>
            <w:rFonts w:ascii="Times New Roman" w:hAnsi="Times New Roman" w:cs="Times New Roman"/>
            <w:color w:val="000000" w:themeColor="text1"/>
            <w:lang w:eastAsia="zh-TW"/>
          </w:rPr>
          <w:t>PP</w:t>
        </w:r>
        <w:r w:rsidR="00662EFE" w:rsidRPr="0060258A">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of RT quantiles as functions of chosen ratio (</w:t>
      </w:r>
      <w:r w:rsidRPr="0060258A">
        <w:rPr>
          <w:rFonts w:ascii="Times New Roman" w:hAnsi="Times New Roman" w:cs="Times New Roman"/>
          <w:b/>
          <w:color w:val="000000" w:themeColor="text1"/>
          <w:lang w:eastAsia="zh-TW"/>
        </w:rPr>
        <w:t>Fig. 6B</w:t>
      </w:r>
      <w:r w:rsidRPr="0060258A">
        <w:rPr>
          <w:rFonts w:ascii="Times New Roman" w:hAnsi="Times New Roman" w:cs="Times New Roman"/>
          <w:color w:val="000000" w:themeColor="text1"/>
          <w:lang w:eastAsia="zh-TW"/>
        </w:rPr>
        <w:t>).</w:t>
      </w:r>
      <w:ins w:id="333" w:author="Bo Shen" w:date="2023-01-26T14:58:00Z">
        <w:r w:rsidR="000C30B1">
          <w:rPr>
            <w:rFonts w:ascii="Times New Roman" w:hAnsi="Times New Roman" w:cs="Times New Roman"/>
            <w:color w:val="000000" w:themeColor="text1"/>
            <w:lang w:eastAsia="zh-TW"/>
          </w:rPr>
          <w:t xml:space="preserve"> Since the collinearity issue between </w:t>
        </w:r>
      </w:ins>
      <m:oMath>
        <m:sSub>
          <m:sSubPr>
            <m:ctrlPr>
              <w:ins w:id="334" w:author="Bo Shen" w:date="2023-01-26T14:58:00Z">
                <w:rPr>
                  <w:rFonts w:ascii="Cambria Math" w:hAnsi="Cambria Math" w:cs="Times New Roman"/>
                  <w:i/>
                  <w:color w:val="000000" w:themeColor="text1"/>
                </w:rPr>
              </w:ins>
            </m:ctrlPr>
          </m:sSubPr>
          <m:e>
            <m:r>
              <w:ins w:id="335" w:author="Bo Shen" w:date="2023-01-26T14:58:00Z">
                <w:rPr>
                  <w:rFonts w:ascii="Cambria Math" w:hAnsi="Cambria Math" w:cs="Times New Roman"/>
                  <w:color w:val="000000" w:themeColor="text1"/>
                </w:rPr>
                <m:t>G</m:t>
              </w:ins>
            </m:r>
          </m:e>
          <m:sub>
            <m:r>
              <w:ins w:id="336" w:author="Bo Shen" w:date="2023-01-26T14:58:00Z">
                <w:rPr>
                  <w:rFonts w:ascii="Cambria Math" w:hAnsi="Cambria Math" w:cs="Times New Roman"/>
                  <w:color w:val="000000" w:themeColor="text1"/>
                </w:rPr>
                <m:t>0</m:t>
              </w:ins>
            </m:r>
          </m:sub>
        </m:sSub>
      </m:oMath>
      <w:ins w:id="337" w:author="Bo Shen" w:date="2023-01-26T14:58:00Z">
        <w:r w:rsidR="000C30B1">
          <w:rPr>
            <w:rFonts w:ascii="Times New Roman" w:hAnsi="Times New Roman" w:cs="Times New Roman"/>
            <w:color w:val="000000" w:themeColor="text1"/>
          </w:rPr>
          <w:t xml:space="preserve"> and </w:t>
        </w:r>
      </w:ins>
      <m:oMath>
        <m:r>
          <w:ins w:id="338" w:author="Bo Shen" w:date="2023-01-26T14:58:00Z">
            <w:rPr>
              <w:rFonts w:ascii="Cambria Math" w:hAnsi="Cambria Math" w:cs="Times New Roman"/>
              <w:color w:val="000000" w:themeColor="text1"/>
            </w:rPr>
            <m:t>α</m:t>
          </w:ins>
        </m:r>
      </m:oMath>
      <w:ins w:id="339" w:author="Bo Shen" w:date="2023-01-26T14:58:00Z">
        <w:r w:rsidR="000C30B1">
          <w:rPr>
            <w:rFonts w:ascii="Times New Roman" w:hAnsi="Times New Roman" w:cs="Times New Roman"/>
            <w:color w:val="000000" w:themeColor="text1"/>
          </w:rPr>
          <w:t xml:space="preserve">, the fitted value of </w:t>
        </w:r>
      </w:ins>
      <m:oMath>
        <m:r>
          <w:ins w:id="340" w:author="Bo Shen" w:date="2023-01-26T14:59:00Z">
            <w:rPr>
              <w:rFonts w:ascii="Cambria Math" w:hAnsi="Cambria Math" w:cs="Times New Roman"/>
              <w:color w:val="000000" w:themeColor="text1"/>
            </w:rPr>
            <m:t>α</m:t>
          </w:ins>
        </m:r>
      </m:oMath>
      <w:ins w:id="341" w:author="Bo Shen" w:date="2023-01-26T15:00:00Z">
        <w:r w:rsidR="00EF25FA">
          <w:rPr>
            <w:rFonts w:ascii="Times New Roman" w:hAnsi="Times New Roman" w:cs="Times New Roman"/>
            <w:color w:val="000000" w:themeColor="text1"/>
          </w:rPr>
          <w:t xml:space="preserve"> showed here</w:t>
        </w:r>
      </w:ins>
      <w:ins w:id="342" w:author="Bo Shen" w:date="2023-01-26T14:59:00Z">
        <w:r w:rsidR="000C30B1">
          <w:rPr>
            <w:rFonts w:ascii="Times New Roman" w:hAnsi="Times New Roman" w:cs="Times New Roman"/>
            <w:color w:val="000000" w:themeColor="text1"/>
          </w:rPr>
          <w:t xml:space="preserve"> may not reflect the exact level of recurrence </w:t>
        </w:r>
      </w:ins>
      <w:ins w:id="343" w:author="Bo Shen" w:date="2023-01-26T15:00:00Z">
        <w:r w:rsidR="00EF25FA">
          <w:rPr>
            <w:rFonts w:ascii="Times New Roman" w:hAnsi="Times New Roman" w:cs="Times New Roman"/>
            <w:color w:val="000000" w:themeColor="text1"/>
          </w:rPr>
          <w:t>of</w:t>
        </w:r>
      </w:ins>
      <w:ins w:id="344" w:author="Bo Shen" w:date="2023-01-26T14:59:00Z">
        <w:r w:rsidR="000C30B1">
          <w:rPr>
            <w:rFonts w:ascii="Times New Roman" w:hAnsi="Times New Roman" w:cs="Times New Roman"/>
            <w:color w:val="000000" w:themeColor="text1"/>
          </w:rPr>
          <w:t xml:space="preserve"> the circuit and we acknowledged that future empirical data is </w:t>
        </w:r>
      </w:ins>
      <w:ins w:id="345" w:author="Bo Shen" w:date="2023-01-26T15:01:00Z">
        <w:r w:rsidR="00EF25FA">
          <w:rPr>
            <w:rFonts w:ascii="Times New Roman" w:hAnsi="Times New Roman" w:cs="Times New Roman"/>
            <w:color w:val="000000" w:themeColor="text1"/>
          </w:rPr>
          <w:t>needed</w:t>
        </w:r>
      </w:ins>
      <w:ins w:id="346" w:author="Bo Shen" w:date="2023-01-26T14:59:00Z">
        <w:r w:rsidR="000C30B1">
          <w:rPr>
            <w:rFonts w:ascii="Times New Roman" w:hAnsi="Times New Roman" w:cs="Times New Roman"/>
            <w:color w:val="000000" w:themeColor="text1"/>
          </w:rPr>
          <w:t xml:space="preserve"> </w:t>
        </w:r>
      </w:ins>
      <w:ins w:id="347" w:author="Bo Shen" w:date="2023-01-26T15:01:00Z">
        <w:r w:rsidR="00EF25FA">
          <w:rPr>
            <w:rFonts w:ascii="Times New Roman" w:hAnsi="Times New Roman" w:cs="Times New Roman"/>
            <w:color w:val="000000" w:themeColor="text1"/>
          </w:rPr>
          <w:t>to</w:t>
        </w:r>
      </w:ins>
      <w:ins w:id="348" w:author="Bo Shen" w:date="2023-01-26T14:59:00Z">
        <w:r w:rsidR="000C30B1">
          <w:rPr>
            <w:rFonts w:ascii="Times New Roman" w:hAnsi="Times New Roman" w:cs="Times New Roman"/>
            <w:color w:val="000000" w:themeColor="text1"/>
          </w:rPr>
          <w:t xml:space="preserve"> </w:t>
        </w:r>
      </w:ins>
      <w:ins w:id="349" w:author="Bo Shen" w:date="2023-01-26T15:01:00Z">
        <w:r w:rsidR="00EF25FA">
          <w:rPr>
            <w:rFonts w:ascii="Times New Roman" w:hAnsi="Times New Roman" w:cs="Times New Roman"/>
            <w:color w:val="000000" w:themeColor="text1"/>
          </w:rPr>
          <w:t>differentiate</w:t>
        </w:r>
      </w:ins>
      <w:ins w:id="350" w:author="Bo Shen" w:date="2023-01-26T14:59:00Z">
        <w:r w:rsidR="000C30B1">
          <w:rPr>
            <w:rFonts w:ascii="Times New Roman" w:hAnsi="Times New Roman" w:cs="Times New Roman"/>
            <w:color w:val="000000" w:themeColor="text1"/>
          </w:rPr>
          <w:t xml:space="preserve"> the level of recurrence and baseline gain</w:t>
        </w:r>
      </w:ins>
      <w:ins w:id="351" w:author="Bo Shen" w:date="2023-01-26T15:00:00Z">
        <w:r w:rsidR="000C30B1">
          <w:rPr>
            <w:rFonts w:ascii="Times New Roman" w:hAnsi="Times New Roman" w:cs="Times New Roman"/>
            <w:color w:val="000000" w:themeColor="text1"/>
          </w:rPr>
          <w:t>-</w:t>
        </w:r>
      </w:ins>
      <w:ins w:id="352" w:author="Bo Shen" w:date="2023-01-26T14:59:00Z">
        <w:r w:rsidR="000C30B1">
          <w:rPr>
            <w:rFonts w:ascii="Times New Roman" w:hAnsi="Times New Roman" w:cs="Times New Roman"/>
            <w:color w:val="000000" w:themeColor="text1"/>
          </w:rPr>
          <w:t>control inhibition</w:t>
        </w:r>
      </w:ins>
      <w:ins w:id="353" w:author="Bo Shen" w:date="2023-01-26T15:00:00Z">
        <w:r w:rsidR="000C30B1">
          <w:rPr>
            <w:rFonts w:ascii="Times New Roman" w:hAnsi="Times New Roman" w:cs="Times New Roman"/>
            <w:color w:val="000000" w:themeColor="text1"/>
          </w:rPr>
          <w:t xml:space="preserve"> in the network.</w:t>
        </w:r>
      </w:ins>
    </w:p>
    <w:p w14:paraId="06364526" w14:textId="6862D6BF" w:rsidR="00695141" w:rsidRPr="0060258A" w:rsidRDefault="00695141" w:rsidP="00695141">
      <w:pPr>
        <w:spacing w:line="480" w:lineRule="auto"/>
        <w:jc w:val="both"/>
        <w:rPr>
          <w:rFonts w:ascii="Times New Roman" w:hAnsi="Times New Roman" w:cs="Times New Roman"/>
          <w:color w:val="000000" w:themeColor="text1"/>
          <w:lang w:eastAsia="zh-TW"/>
        </w:rPr>
      </w:pPr>
    </w:p>
    <w:p w14:paraId="7A355348" w14:textId="0940BE28"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lang w:eastAsia="zh-TW"/>
        </w:rPr>
        <w:t xml:space="preserve">We compared the performance of the LDDM in fitting this classical dataset with the reduced form of the RNM, which can be reduced to eight free parameters (see supplementary </w:t>
      </w:r>
      <w:r w:rsidRPr="0060258A">
        <w:rPr>
          <w:rFonts w:ascii="Times New Roman" w:hAnsi="Times New Roman" w:cs="Times New Roman"/>
          <w:b/>
          <w:color w:val="000000" w:themeColor="text1"/>
          <w:lang w:eastAsia="zh-TW"/>
        </w:rPr>
        <w:t>Fig.</w:t>
      </w:r>
      <w:r w:rsidR="00B621A6">
        <w:rPr>
          <w:rFonts w:ascii="Times New Roman" w:hAnsi="Times New Roman" w:cs="Times New Roman"/>
          <w:b/>
          <w:color w:val="000000" w:themeColor="text1"/>
          <w:lang w:eastAsia="zh-TW"/>
        </w:rPr>
        <w:t xml:space="preserve"> 6-figure supplement </w:t>
      </w:r>
      <w:ins w:id="354" w:author="Bo Shen" w:date="2023-01-27T18:07:00Z">
        <w:r w:rsidR="00E76512">
          <w:rPr>
            <w:rFonts w:ascii="Times New Roman" w:hAnsi="Times New Roman" w:cs="Times New Roman"/>
            <w:b/>
            <w:color w:val="000000" w:themeColor="text1"/>
            <w:lang w:eastAsia="zh-TW"/>
          </w:rPr>
          <w:t>4</w:t>
        </w:r>
      </w:ins>
      <w:del w:id="355" w:author="Bo Shen" w:date="2023-01-27T18:07:00Z">
        <w:r w:rsidR="00B621A6" w:rsidDel="00E76512">
          <w:rPr>
            <w:rFonts w:ascii="Times New Roman" w:hAnsi="Times New Roman" w:cs="Times New Roman"/>
            <w:b/>
            <w:color w:val="000000" w:themeColor="text1"/>
            <w:lang w:eastAsia="zh-TW"/>
          </w:rPr>
          <w:delText>1</w:delText>
        </w:r>
      </w:del>
      <w:r w:rsidRPr="0060258A">
        <w:rPr>
          <w:rFonts w:ascii="Times New Roman" w:hAnsi="Times New Roman" w:cs="Times New Roman"/>
          <w:color w:val="000000" w:themeColor="text1"/>
          <w:lang w:eastAsia="zh-TW"/>
        </w:rPr>
        <w:t xml:space="preserve"> for details)</w:t>
      </w:r>
      <w:ins w:id="356" w:author="Bo Shen" w:date="2023-01-31T11:00:00Z">
        <w:r w:rsidR="00844C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(Wong &amp; Wang, 2006)</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The negative loglikelihood (</w:t>
      </w:r>
      <w:proofErr w:type="spellStart"/>
      <w:r w:rsidRPr="0060258A">
        <w:rPr>
          <w:rFonts w:ascii="Times New Roman" w:hAnsi="Times New Roman" w:cs="Times New Roman"/>
          <w:color w:val="000000" w:themeColor="text1"/>
          <w:lang w:eastAsia="zh-TW"/>
        </w:rPr>
        <w:t>nLL</w:t>
      </w:r>
      <w:proofErr w:type="spellEnd"/>
      <w:r w:rsidRPr="0060258A">
        <w:rPr>
          <w:rFonts w:ascii="Times New Roman" w:hAnsi="Times New Roman" w:cs="Times New Roman"/>
          <w:color w:val="000000" w:themeColor="text1"/>
          <w:lang w:eastAsia="zh-TW"/>
        </w:rPr>
        <w:t xml:space="preserve">) and AIC values of the two models are close, with </w:t>
      </w:r>
      <w:proofErr w:type="spellStart"/>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LDDM</w:t>
      </w:r>
      <w:proofErr w:type="spellEnd"/>
      <w:r w:rsidRPr="0060258A">
        <w:rPr>
          <w:rFonts w:ascii="Times New Roman" w:hAnsi="Times New Roman" w:cs="Times New Roman"/>
          <w:color w:val="000000" w:themeColor="text1"/>
          <w:lang w:eastAsia="zh-TW"/>
        </w:rPr>
        <w:t xml:space="preserve"> = 16546, </w:t>
      </w:r>
      <w:proofErr w:type="spellStart"/>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RNM</w:t>
      </w:r>
      <w:proofErr w:type="spellEnd"/>
      <w:r w:rsidRPr="0060258A">
        <w:rPr>
          <w:rFonts w:ascii="Times New Roman" w:hAnsi="Times New Roman" w:cs="Times New Roman"/>
          <w:color w:val="000000" w:themeColor="text1"/>
          <w:lang w:eastAsia="zh-TW"/>
        </w:rPr>
        <w:t xml:space="preserve"> = 16573, AIC</w:t>
      </w:r>
      <w:r w:rsidRPr="0060258A">
        <w:rPr>
          <w:rFonts w:ascii="Times New Roman" w:hAnsi="Times New Roman" w:cs="Times New Roman"/>
          <w:color w:val="000000" w:themeColor="text1"/>
          <w:vertAlign w:val="subscript"/>
          <w:lang w:eastAsia="zh-TW"/>
        </w:rPr>
        <w:t>LDDM</w:t>
      </w:r>
      <w:r w:rsidRPr="0060258A">
        <w:rPr>
          <w:rFonts w:ascii="Times New Roman" w:hAnsi="Times New Roman" w:cs="Times New Roman"/>
          <w:color w:val="000000" w:themeColor="text1"/>
          <w:lang w:eastAsia="zh-TW"/>
        </w:rPr>
        <w:t xml:space="preserve"> = 33109, </w:t>
      </w:r>
      <w:r w:rsidRPr="0060258A">
        <w:rPr>
          <w:rFonts w:ascii="Times New Roman" w:hAnsi="Times New Roman" w:cs="Times New Roman"/>
          <w:color w:val="000000" w:themeColor="text1"/>
          <w:lang w:eastAsia="zh-TW"/>
        </w:rPr>
        <w:lastRenderedPageBreak/>
        <w:t>AIC</w:t>
      </w:r>
      <w:r w:rsidRPr="0060258A">
        <w:rPr>
          <w:rFonts w:ascii="Times New Roman" w:hAnsi="Times New Roman" w:cs="Times New Roman"/>
          <w:color w:val="000000" w:themeColor="text1"/>
          <w:vertAlign w:val="subscript"/>
          <w:lang w:eastAsia="zh-TW"/>
        </w:rPr>
        <w:t>RNM</w:t>
      </w:r>
      <w:r w:rsidRPr="0060258A">
        <w:rPr>
          <w:rFonts w:ascii="Times New Roman" w:hAnsi="Times New Roman" w:cs="Times New Roman"/>
          <w:color w:val="000000" w:themeColor="text1"/>
          <w:lang w:eastAsia="zh-TW"/>
        </w:rPr>
        <w:t xml:space="preserve"> = 33165, suggesting that the LDDM performs as well as the original RNM in fitting behavior in the RT task.</w:t>
      </w:r>
    </w:p>
    <w:p w14:paraId="32D55905"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4369627F" w14:textId="1B7EFF87" w:rsidR="00695141" w:rsidRPr="0060258A" w:rsidRDefault="00695141" w:rsidP="00695141">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Importantly, the LDDM – fit only to behavior – generates predictions about the underlying neural dynamics that can be compared to electrophysiological findings. </w:t>
      </w:r>
      <w:r w:rsidR="00212EC3" w:rsidRPr="0060258A">
        <w:rPr>
          <w:rFonts w:ascii="Times New Roman" w:hAnsi="Times New Roman" w:cs="Times New Roman"/>
          <w:color w:val="000000" w:themeColor="text1"/>
          <w:lang w:eastAsia="zh-TW"/>
        </w:rPr>
        <w:t>We</w:t>
      </w:r>
      <w:r w:rsidRPr="0060258A">
        <w:rPr>
          <w:rFonts w:ascii="Times New Roman" w:hAnsi="Times New Roman" w:cs="Times New Roman"/>
          <w:color w:val="000000" w:themeColor="text1"/>
          <w:lang w:eastAsia="zh-TW"/>
        </w:rPr>
        <w:t xml:space="preserve"> examined </w:t>
      </w:r>
      <w:r w:rsidRPr="0060258A">
        <w:rPr>
          <w:rFonts w:ascii="Times New Roman" w:hAnsi="Times New Roman" w:cs="Times New Roman"/>
          <w:i/>
          <w:color w:val="000000" w:themeColor="text1"/>
          <w:lang w:eastAsia="zh-TW"/>
        </w:rPr>
        <w:t xml:space="preserve">R </w:t>
      </w:r>
      <w:r w:rsidRPr="0060258A">
        <w:rPr>
          <w:rFonts w:ascii="Times New Roman" w:hAnsi="Times New Roman" w:cs="Times New Roman"/>
          <w:color w:val="000000" w:themeColor="text1"/>
          <w:lang w:eastAsia="zh-TW"/>
        </w:rPr>
        <w:t>unit activity in the best-fitting model, with predicted activity aggregated across trials and aligned to the onset of stimuli and the time of decision as in the original study</w:t>
      </w:r>
      <w:ins w:id="357" w:author="Bo Shen" w:date="2023-01-31T11:02:00Z">
        <w:r w:rsidR="00844C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{"citationID":"dlpKEuZ8","properties":{"formattedCitation":"(Roitman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Aligned to the onset of stimuli</w:t>
      </w:r>
      <w:r w:rsidRPr="0060258A">
        <w:rPr>
          <w:rFonts w:ascii="Times New Roman" w:hAnsi="Times New Roman" w:cs="Times New Roman"/>
          <w:b/>
          <w:color w:val="000000" w:themeColor="text1"/>
          <w:lang w:eastAsia="zh-TW"/>
        </w:rPr>
        <w:t xml:space="preserve"> (Fig. 6D</w:t>
      </w:r>
      <w:r w:rsidRPr="0060258A">
        <w:rPr>
          <w:rFonts w:ascii="Times New Roman" w:hAnsi="Times New Roman" w:cs="Times New Roman"/>
          <w:color w:val="000000" w:themeColor="text1"/>
          <w:lang w:eastAsia="zh-TW"/>
        </w:rPr>
        <w:t>, left), neural responses are aggregated by coherence level and eventual choice, and truncated</w:t>
      </w:r>
      <w:r w:rsidRPr="0060258A">
        <w:rPr>
          <w:rFonts w:ascii="Times New Roman" w:hAnsi="Times New Roman" w:cs="Times New Roman"/>
          <w:color w:val="000000" w:themeColor="text1"/>
        </w:rPr>
        <w:t xml:space="preserve"> at median RT. These data show clear evidence of WTA competition: chosen (solid) and unchosen (dashed) activity traces diverge over time. Moreover, neural activity is stimulus-dependent: the dynamics of both chosen and unchosen </w:t>
      </w:r>
      <w:proofErr w:type="gramStart"/>
      <w:r w:rsidRPr="0060258A">
        <w:rPr>
          <w:rFonts w:ascii="Times New Roman" w:hAnsi="Times New Roman" w:cs="Times New Roman"/>
          <w:color w:val="000000" w:themeColor="text1"/>
        </w:rPr>
        <w:t>units</w:t>
      </w:r>
      <w:proofErr w:type="gramEnd"/>
      <w:r w:rsidRPr="0060258A">
        <w:rPr>
          <w:rFonts w:ascii="Times New Roman" w:hAnsi="Times New Roman" w:cs="Times New Roman"/>
          <w:color w:val="000000" w:themeColor="text1"/>
        </w:rPr>
        <w:t xml:space="preserve"> ramp at different, coherence-dependent speeds, consistent with empirical findings consistent with an accumulation process. More q</w:t>
      </w:r>
      <w:r w:rsidRPr="0060258A">
        <w:rPr>
          <w:rFonts w:ascii="Times New Roman" w:hAnsi="Times New Roman" w:cs="Times New Roman" w:hint="eastAsia"/>
          <w:color w:val="000000" w:themeColor="text1"/>
        </w:rPr>
        <w:t>uantitative</w:t>
      </w:r>
      <w:r w:rsidRPr="0060258A">
        <w:rPr>
          <w:rFonts w:ascii="Times New Roman" w:hAnsi="Times New Roman" w:cs="Times New Roman"/>
          <w:color w:val="000000" w:themeColor="text1"/>
        </w:rPr>
        <w:t xml:space="preserve">ly, we examined the relationship between activity and coherence at the specific time point (arrow points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reported in the original work (</w:t>
      </w:r>
      <w:r w:rsidRPr="0060258A">
        <w:rPr>
          <w:rFonts w:ascii="Times New Roman" w:hAnsi="Times New Roman" w:cs="Times New Roman"/>
          <w:b/>
          <w:color w:val="000000" w:themeColor="text1"/>
          <w:lang w:eastAsia="zh-TW"/>
        </w:rPr>
        <w:t>Fig. 6E</w:t>
      </w:r>
      <w:r w:rsidRPr="0060258A">
        <w:rPr>
          <w:rFonts w:ascii="Times New Roman" w:hAnsi="Times New Roman" w:cs="Times New Roman"/>
          <w:color w:val="000000" w:themeColor="text1"/>
          <w:lang w:eastAsia="zh-TW"/>
        </w:rPr>
        <w:t>)</w:t>
      </w:r>
      <w:r w:rsidRPr="0060258A">
        <w:rPr>
          <w:rFonts w:ascii="Times New Roman" w:hAnsi="Times New Roman" w:cs="Times New Roman"/>
          <w:color w:val="000000" w:themeColor="text1"/>
        </w:rPr>
        <w:t>. Model predictions align well with empirical observations: chosen activity shows a significant increase with input coherence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18.56 spikes/second/100% coherence), while unchosen activity shows a decrease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-30.18 spikes/second/100% coherence).</w:t>
      </w:r>
    </w:p>
    <w:p w14:paraId="3CF46C04"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1841ED95" w14:textId="430A98BB" w:rsidR="00F83DFC" w:rsidRPr="0060258A" w:rsidRDefault="00695141"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Aligned to the onset of </w:t>
      </w:r>
      <w:r w:rsidRPr="0060258A">
        <w:rPr>
          <w:rFonts w:ascii="Times New Roman" w:hAnsi="Times New Roman" w:cs="Times New Roman"/>
          <w:color w:val="000000" w:themeColor="text1"/>
        </w:rPr>
        <w:t>decision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rPr>
        <w:t xml:space="preserve"> right),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activity near the time of choice shows further evidence of WTA competition observed in real neurons: the initial divergence between chosen and unchosen activity traces extends into a categorical coding of choice. </w:t>
      </w:r>
      <w:r w:rsidRPr="0060258A">
        <w:rPr>
          <w:rFonts w:ascii="Times New Roman" w:hAnsi="Times New Roman" w:cs="Times New Roman"/>
          <w:color w:val="000000" w:themeColor="text1"/>
          <w:lang w:eastAsia="zh-TW"/>
        </w:rPr>
        <w:t>The relationship between activity and coherence quantitatively replicates the empirical pattern immediately preceding the decision time</w:t>
      </w:r>
      <w:ins w:id="358" w:author="Bo Shen" w:date="2023-01-26T14:49:00Z">
        <w:r w:rsidR="00D60E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{"citationID":"Rm5XANX3","properties":{"formattedCitation":"(Roitman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xml:space="preserve">: chosen activity (indicated </w:t>
      </w:r>
      <w:r w:rsidRPr="0060258A">
        <w:rPr>
          <w:rFonts w:ascii="Times New Roman" w:hAnsi="Times New Roman" w:cs="Times New Roman"/>
          <w:color w:val="000000" w:themeColor="text1"/>
          <w:lang w:eastAsia="zh-TW"/>
        </w:rPr>
        <w:lastRenderedPageBreak/>
        <w:t xml:space="preserve">by arrow </w:t>
      </w:r>
      <w:r w:rsidRPr="0060258A">
        <w:rPr>
          <w:rFonts w:ascii="Times New Roman" w:hAnsi="Times New Roman" w:cs="Times New Roman"/>
          <w:b/>
          <w:color w:val="000000" w:themeColor="text1"/>
          <w:lang w:eastAsia="zh-TW"/>
        </w:rPr>
        <w:t>c</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no longer shows much difference across coherence conditions (-.</w:t>
      </w:r>
      <w:r w:rsidRPr="0060258A">
        <w:rPr>
          <w:rFonts w:ascii="Times New Roman" w:hAnsi="Times New Roman" w:cs="Times New Roman" w:hint="eastAsia"/>
          <w:color w:val="000000" w:themeColor="text1"/>
        </w:rPr>
        <w:t>0</w:t>
      </w:r>
      <w:r w:rsidRPr="0060258A">
        <w:rPr>
          <w:rFonts w:ascii="Times New Roman" w:hAnsi="Times New Roman" w:cs="Times New Roman"/>
          <w:color w:val="000000" w:themeColor="text1"/>
        </w:rPr>
        <w:t>09</w:t>
      </w:r>
      <w:r w:rsidRPr="0060258A">
        <w:rPr>
          <w:rFonts w:ascii="Times New Roman" w:hAnsi="Times New Roman" w:cs="Times New Roman"/>
          <w:color w:val="000000" w:themeColor="text1"/>
          <w:lang w:eastAsia="zh-TW"/>
        </w:rPr>
        <w:t xml:space="preserve"> spikes /second/100% coherence), while unchosen activity (indicated by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retains a decrease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-47.49 spikes/second/100% coherence). Thus, </w:t>
      </w:r>
      <w:r w:rsidRPr="0060258A">
        <w:rPr>
          <w:rFonts w:ascii="Times New Roman" w:hAnsi="Times New Roman" w:cs="Times New Roman"/>
          <w:i/>
          <w:color w:val="000000" w:themeColor="text1"/>
          <w:lang w:eastAsia="zh-TW"/>
        </w:rPr>
        <w:t>R</w:t>
      </w:r>
      <w:r w:rsidRPr="0060258A">
        <w:rPr>
          <w:rFonts w:ascii="Times New Roman" w:hAnsi="Times New Roman" w:cs="Times New Roman"/>
          <w:color w:val="000000" w:themeColor="text1"/>
          <w:lang w:eastAsia="zh-TW"/>
        </w:rPr>
        <w:t xml:space="preserve"> unit activity – in a model with parameters fit only to behavior – replicates the recorded activity of parietal neurons during both initial decision processing and eventual choice selection.</w:t>
      </w:r>
      <w:r w:rsidR="00F83DFC" w:rsidRPr="0060258A">
        <w:rPr>
          <w:rFonts w:ascii="Times New Roman" w:hAnsi="Times New Roman" w:cs="Times New Roman"/>
          <w:color w:val="000000" w:themeColor="text1"/>
        </w:rPr>
        <w:br w:type="page"/>
      </w:r>
    </w:p>
    <w:p w14:paraId="72DB1669" w14:textId="662BB1F4" w:rsidR="000329EA" w:rsidRPr="0060258A" w:rsidRDefault="00F83DF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1312" behindDoc="0" locked="0" layoutInCell="1" allowOverlap="1" wp14:anchorId="390E8C56" wp14:editId="26BF636C">
                <wp:simplePos x="0" y="0"/>
                <wp:positionH relativeFrom="column">
                  <wp:posOffset>-488655</wp:posOffset>
                </wp:positionH>
                <wp:positionV relativeFrom="paragraph">
                  <wp:posOffset>-713046</wp:posOffset>
                </wp:positionV>
                <wp:extent cx="7049386" cy="8963246"/>
                <wp:effectExtent l="0" t="0" r="12065" b="15875"/>
                <wp:wrapNone/>
                <wp:docPr id="22" name="Text Box 22"/>
                <wp:cNvGraphicFramePr/>
                <a:graphic xmlns:a="http://schemas.openxmlformats.org/drawingml/2006/main">
                  <a:graphicData uri="http://schemas.microsoft.com/office/word/2010/wordprocessingShape">
                    <wps:wsp>
                      <wps:cNvSpPr txBox="1"/>
                      <wps:spPr>
                        <a:xfrm>
                          <a:off x="0" y="0"/>
                          <a:ext cx="7049386" cy="8963246"/>
                        </a:xfrm>
                        <a:prstGeom prst="rect">
                          <a:avLst/>
                        </a:prstGeom>
                        <a:solidFill>
                          <a:schemeClr val="lt1"/>
                        </a:solidFill>
                        <a:ln w="6350">
                          <a:solidFill>
                            <a:prstClr val="black"/>
                          </a:solidFill>
                        </a:ln>
                      </wps:spPr>
                      <wps:txbx>
                        <w:txbxContent>
                          <w:p w14:paraId="2B82C503" w14:textId="77777777" w:rsidR="009F0487" w:rsidDel="003F0266" w:rsidRDefault="009F0487" w:rsidP="000329EA">
                            <w:pPr>
                              <w:spacing w:line="480" w:lineRule="auto"/>
                              <w:jc w:val="both"/>
                              <w:rPr>
                                <w:del w:id="359" w:author="Bo Shen" w:date="2023-02-01T15:44:00Z"/>
                                <w:rFonts w:ascii="Times New Roman" w:hAnsi="Times New Roman" w:cs="Times New Roman"/>
                              </w:rPr>
                            </w:pPr>
                          </w:p>
                          <w:p w14:paraId="52CCC341" w14:textId="1CD2DEC9" w:rsidR="009F0487" w:rsidRDefault="003F0266" w:rsidP="003F0266">
                            <w:pPr>
                              <w:keepNext/>
                              <w:spacing w:line="480" w:lineRule="auto"/>
                              <w:pPrChange w:id="360" w:author="Bo Shen" w:date="2023-02-01T15:44:00Z">
                                <w:pPr>
                                  <w:keepNext/>
                                  <w:spacing w:line="480" w:lineRule="auto"/>
                                  <w:jc w:val="center"/>
                                </w:pPr>
                              </w:pPrChange>
                            </w:pPr>
                            <w:ins w:id="361" w:author="Bo Shen" w:date="2023-02-01T15:44:00Z">
                              <w:r>
                                <w:rPr>
                                  <w:noProof/>
                                  <w:lang w:eastAsia="en-US"/>
                                </w:rPr>
                                <w:drawing>
                                  <wp:inline distT="0" distB="0" distL="0" distR="0" wp14:anchorId="60B97F76" wp14:editId="100614E2">
                                    <wp:extent cx="6859905" cy="74764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stretch>
                                              <a:fillRect/>
                                            </a:stretch>
                                          </pic:blipFill>
                                          <pic:spPr>
                                            <a:xfrm>
                                              <a:off x="0" y="0"/>
                                              <a:ext cx="6859905" cy="7476490"/>
                                            </a:xfrm>
                                            <a:prstGeom prst="rect">
                                              <a:avLst/>
                                            </a:prstGeom>
                                          </pic:spPr>
                                        </pic:pic>
                                      </a:graphicData>
                                    </a:graphic>
                                  </wp:inline>
                                </w:drawing>
                              </w:r>
                            </w:ins>
                            <w:del w:id="362" w:author="Bo Shen" w:date="2023-02-01T15:44:00Z">
                              <w:r w:rsidR="009F0487" w:rsidDel="003F0266">
                                <w:rPr>
                                  <w:noProof/>
                                  <w:lang w:eastAsia="en-US"/>
                                </w:rPr>
                                <w:drawing>
                                  <wp:inline distT="0" distB="0" distL="0" distR="0" wp14:anchorId="792E41A9" wp14:editId="2F336F4A">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9"/>
                                            <a:stretch>
                                              <a:fillRect/>
                                            </a:stretch>
                                          </pic:blipFill>
                                          <pic:spPr>
                                            <a:xfrm>
                                              <a:off x="0" y="0"/>
                                              <a:ext cx="5943600" cy="4519295"/>
                                            </a:xfrm>
                                            <a:prstGeom prst="rect">
                                              <a:avLst/>
                                            </a:prstGeom>
                                          </pic:spPr>
                                        </pic:pic>
                                      </a:graphicData>
                                    </a:graphic>
                                  </wp:inline>
                                </w:drawing>
                              </w:r>
                            </w:del>
                          </w:p>
                          <w:p w14:paraId="146B732D" w14:textId="26AD4507" w:rsidR="009F0487" w:rsidRPr="00105BE1" w:rsidRDefault="009F0487" w:rsidP="000329EA">
                            <w:pPr>
                              <w:pStyle w:val="Caption"/>
                              <w:jc w:val="both"/>
                              <w:rPr>
                                <w:rFonts w:ascii="Times New Roman" w:hAnsi="Times New Roman" w:cs="Times New Roman"/>
                                <w:i w:val="0"/>
                                <w:color w:val="000000" w:themeColor="text1"/>
                                <w:sz w:val="24"/>
                                <w:szCs w:val="24"/>
                              </w:rPr>
                            </w:pPr>
                            <w:r w:rsidRPr="00105BE1">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6</w:t>
                            </w:r>
                            <w:r w:rsidRPr="00105BE1">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The LDDM performs as well as the RNM in capturing empirical behavior and neurophysiological data during perceptual decision-making.</w:t>
                            </w:r>
                            <w:r w:rsidRPr="00DF2612">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Model predicted RT distributions fit to behavioral data. Predicted RT distribution (lines) match the histogram of empirical RT distribution (bars), with correct and error trials separate</w:t>
                            </w:r>
                            <w:r>
                              <w:rPr>
                                <w:rFonts w:ascii="Times New Roman" w:hAnsi="Times New Roman" w:cs="Times New Roman"/>
                                <w:i w:val="0"/>
                                <w:color w:val="000000" w:themeColor="text1"/>
                                <w:sz w:val="24"/>
                                <w:szCs w:val="24"/>
                              </w:rPr>
                              <w:t>ly</w:t>
                            </w:r>
                            <w:r w:rsidRPr="00105BE1">
                              <w:rPr>
                                <w:rFonts w:ascii="Times New Roman" w:hAnsi="Times New Roman" w:cs="Times New Roman"/>
                                <w:i w:val="0"/>
                                <w:color w:val="000000" w:themeColor="text1"/>
                                <w:sz w:val="24"/>
                                <w:szCs w:val="24"/>
                              </w:rPr>
                              <w:t xml:space="preserve"> (indicated by color) across levels of input strength (% coherence).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fitting results of the LDDM and the original RNM (upper-right inset) visualized in </w:t>
                            </w:r>
                            <w:r w:rsidRPr="000B437B">
                              <w:rPr>
                                <w:rFonts w:ascii="Times New Roman" w:hAnsi="Times New Roman" w:cs="Times New Roman"/>
                                <w:i w:val="0"/>
                                <w:color w:val="000000" w:themeColor="text1"/>
                                <w:sz w:val="24"/>
                                <w:szCs w:val="24"/>
                              </w:rPr>
                              <w:t>Q</w:t>
                            </w:r>
                            <w:del w:id="363" w:author="Bo Shen" w:date="2022-11-28T13:49:00Z">
                              <w:r w:rsidRPr="000B437B" w:rsidDel="00662EFE">
                                <w:rPr>
                                  <w:rFonts w:ascii="Times New Roman" w:hAnsi="Times New Roman" w:cs="Times New Roman"/>
                                  <w:i w:val="0"/>
                                  <w:color w:val="000000" w:themeColor="text1"/>
                                  <w:sz w:val="24"/>
                                  <w:szCs w:val="24"/>
                                </w:rPr>
                                <w:delText>-Q plot</w:delText>
                              </w:r>
                              <w:r w:rsidDel="00662EFE">
                                <w:rPr>
                                  <w:rFonts w:ascii="Times New Roman" w:hAnsi="Times New Roman" w:cs="Times New Roman"/>
                                  <w:i w:val="0"/>
                                  <w:color w:val="000000" w:themeColor="text1"/>
                                  <w:sz w:val="24"/>
                                  <w:szCs w:val="24"/>
                                </w:rPr>
                                <w:delText>s</w:delText>
                              </w:r>
                            </w:del>
                            <w:ins w:id="364" w:author="Bo Shen" w:date="2022-11-28T13:49:00Z">
                              <w:r>
                                <w:rPr>
                                  <w:rFonts w:ascii="Times New Roman" w:hAnsi="Times New Roman" w:cs="Times New Roman"/>
                                  <w:i w:val="0"/>
                                  <w:color w:val="000000" w:themeColor="text1"/>
                                  <w:sz w:val="24"/>
                                  <w:szCs w:val="24"/>
                                </w:rPr>
                                <w:t>PP</w:t>
                              </w:r>
                            </w:ins>
                            <w:r>
                              <w:rPr>
                                <w:rFonts w:ascii="Times New Roman" w:hAnsi="Times New Roman" w:cs="Times New Roman"/>
                                <w:i w:val="0"/>
                                <w:color w:val="000000" w:themeColor="text1"/>
                                <w:sz w:val="24"/>
                                <w:szCs w:val="24"/>
                              </w:rPr>
                              <w:t>. N</w:t>
                            </w:r>
                            <w:r w:rsidRPr="000B437B">
                              <w:rPr>
                                <w:rFonts w:ascii="Times New Roman" w:hAnsi="Times New Roman" w:cs="Times New Roman"/>
                                <w:i w:val="0"/>
                                <w:color w:val="000000" w:themeColor="text1"/>
                                <w:sz w:val="24"/>
                                <w:szCs w:val="24"/>
                              </w:rPr>
                              <w:t>ine quantiles of RT</w:t>
                            </w:r>
                            <w:r>
                              <w:rPr>
                                <w:rFonts w:ascii="Times New Roman" w:hAnsi="Times New Roman" w:cs="Times New Roman"/>
                                <w:i w:val="0"/>
                                <w:color w:val="000000" w:themeColor="text1"/>
                                <w:sz w:val="24"/>
                                <w:szCs w:val="24"/>
                              </w:rPr>
                              <w:t xml:space="preserve"> under each condition are stacked on the x-axis indicating the correct </w:t>
                            </w:r>
                            <w:r w:rsidRPr="000B437B">
                              <w:rPr>
                                <w:rFonts w:ascii="Times New Roman" w:hAnsi="Times New Roman" w:cs="Times New Roman"/>
                                <w:i w:val="0"/>
                                <w:color w:val="000000" w:themeColor="text1"/>
                                <w:sz w:val="24"/>
                                <w:szCs w:val="24"/>
                              </w:rPr>
                              <w:t>choice proportion</w:t>
                            </w:r>
                            <w:r>
                              <w:rPr>
                                <w:rFonts w:ascii="Times New Roman" w:hAnsi="Times New Roman" w:cs="Times New Roman"/>
                                <w:i w:val="0"/>
                                <w:color w:val="000000" w:themeColor="text1"/>
                                <w:sz w:val="24"/>
                                <w:szCs w:val="24"/>
                              </w:rPr>
                              <w:t xml:space="preserve"> under each input coherence</w:t>
                            </w:r>
                            <w:r w:rsidRPr="000B437B">
                              <w:rPr>
                                <w:rFonts w:ascii="Times New Roman" w:hAnsi="Times New Roman" w:cs="Times New Roman"/>
                                <w:i w:val="0"/>
                                <w:color w:val="000000" w:themeColor="text1"/>
                                <w:sz w:val="24"/>
                                <w:szCs w:val="24"/>
                              </w:rPr>
                              <w:t xml:space="preserve"> (0 - .5 are error trials, shown in red cross; .5 - 1 are correct trials, shown in green cross). </w:t>
                            </w:r>
                            <w:r>
                              <w:rPr>
                                <w:rFonts w:ascii="Times New Roman" w:hAnsi="Times New Roman" w:cs="Times New Roman"/>
                                <w:i w:val="0"/>
                                <w:color w:val="000000" w:themeColor="text1"/>
                                <w:sz w:val="24"/>
                                <w:szCs w:val="24"/>
                              </w:rPr>
                              <w:t xml:space="preserve">LDDM </w:t>
                            </w:r>
                            <w:r w:rsidRPr="000B437B">
                              <w:rPr>
                                <w:rFonts w:ascii="Times New Roman" w:hAnsi="Times New Roman" w:cs="Times New Roman"/>
                                <w:i w:val="0"/>
                                <w:color w:val="000000" w:themeColor="text1"/>
                                <w:sz w:val="24"/>
                                <w:szCs w:val="24"/>
                              </w:rPr>
                              <w:t>Model predicts the choice proportion and the shape of RT distribution</w:t>
                            </w:r>
                            <w:r>
                              <w:rPr>
                                <w:rFonts w:ascii="Times New Roman" w:hAnsi="Times New Roman" w:cs="Times New Roman"/>
                                <w:i w:val="0"/>
                                <w:color w:val="000000" w:themeColor="text1"/>
                                <w:sz w:val="24"/>
                                <w:szCs w:val="24"/>
                              </w:rPr>
                              <w:t xml:space="preserve"> as well as the original RNM</w:t>
                            </w:r>
                            <w:r w:rsidRPr="000B437B">
                              <w:rPr>
                                <w:rFonts w:ascii="Times New Roman" w:hAnsi="Times New Roman" w:cs="Times New Roman"/>
                                <w:i w:val="0"/>
                                <w:color w:val="000000" w:themeColor="text1"/>
                                <w:sz w:val="24"/>
                                <w:szCs w:val="24"/>
                              </w:rPr>
                              <w:t>.</w:t>
                            </w:r>
                            <w:r w:rsidRPr="00105BE1">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Model predicted psychometric function</w:t>
                            </w:r>
                            <w:r>
                              <w:rPr>
                                <w:rFonts w:ascii="Times New Roman" w:hAnsi="Times New Roman" w:cs="Times New Roman"/>
                                <w:i w:val="0"/>
                                <w:color w:val="000000" w:themeColor="text1"/>
                                <w:sz w:val="24"/>
                                <w:szCs w:val="24"/>
                              </w:rPr>
                              <w:t xml:space="preserve"> (upper) and</w:t>
                            </w:r>
                            <w:r w:rsidRPr="00522257">
                              <w:rPr>
                                <w:rFonts w:ascii="Times New Roman" w:hAnsi="Times New Roman" w:cs="Times New Roman"/>
                                <w:i w:val="0"/>
                                <w:color w:val="000000" w:themeColor="text1"/>
                                <w:sz w:val="24"/>
                                <w:szCs w:val="24"/>
                              </w:rPr>
                              <w:t xml:space="preserve"> </w:t>
                            </w:r>
                            <w:r w:rsidRPr="00105BE1">
                              <w:rPr>
                                <w:rFonts w:ascii="Times New Roman" w:hAnsi="Times New Roman" w:cs="Times New Roman"/>
                                <w:i w:val="0"/>
                                <w:color w:val="000000" w:themeColor="text1"/>
                                <w:sz w:val="24"/>
                                <w:szCs w:val="24"/>
                              </w:rPr>
                              <w:t>chronometric function</w:t>
                            </w:r>
                            <w:r>
                              <w:rPr>
                                <w:rFonts w:ascii="Times New Roman" w:hAnsi="Times New Roman" w:cs="Times New Roman"/>
                                <w:i w:val="0"/>
                                <w:color w:val="000000" w:themeColor="text1"/>
                                <w:sz w:val="24"/>
                                <w:szCs w:val="24"/>
                              </w:rPr>
                              <w:t xml:space="preserve"> (lower). </w:t>
                            </w:r>
                            <w:r w:rsidRPr="00105BE1">
                              <w:rPr>
                                <w:rFonts w:ascii="Times New Roman" w:hAnsi="Times New Roman" w:cs="Times New Roman"/>
                                <w:i w:val="0"/>
                                <w:color w:val="000000" w:themeColor="text1"/>
                                <w:sz w:val="24"/>
                                <w:szCs w:val="24"/>
                              </w:rPr>
                              <w:t>Choice accuracy aggregated by input strength (lines) fit well to the empirical data (cross</w:t>
                            </w:r>
                            <w:r>
                              <w:rPr>
                                <w:rFonts w:ascii="Times New Roman" w:hAnsi="Times New Roman" w:cs="Times New Roman"/>
                                <w:i w:val="0"/>
                                <w:color w:val="000000" w:themeColor="text1"/>
                                <w:sz w:val="24"/>
                                <w:szCs w:val="24"/>
                              </w:rPr>
                              <w:t>es).</w:t>
                            </w:r>
                            <w:r w:rsidRPr="00105BE1">
                              <w:rPr>
                                <w:rFonts w:ascii="Times New Roman" w:hAnsi="Times New Roman" w:cs="Times New Roman"/>
                                <w:i w:val="0"/>
                                <w:color w:val="000000" w:themeColor="text1"/>
                                <w:sz w:val="24"/>
                                <w:szCs w:val="24"/>
                              </w:rPr>
                              <w:t xml:space="preserve"> The predicted RT aggregated by input strength for correct (solid line) and error (dashed line) trials capture well the RT for correct (filled dots) and error (empty dots) trials in empirical data.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b</w:t>
                            </w:r>
                            <w:r w:rsidRPr="00105BE1">
                              <w:rPr>
                                <w:rFonts w:ascii="Times New Roman" w:hAnsi="Times New Roman" w:cs="Times New Roman"/>
                                <w:i w:val="0"/>
                                <w:color w:val="000000" w:themeColor="text1"/>
                                <w:sz w:val="24"/>
                                <w:szCs w:val="24"/>
                              </w:rPr>
                              <w:t>est</w:t>
                            </w:r>
                            <w:r>
                              <w:rPr>
                                <w:rFonts w:ascii="Times New Roman" w:hAnsi="Times New Roman" w:cs="Times New Roman"/>
                                <w:i w:val="0"/>
                                <w:color w:val="000000" w:themeColor="text1"/>
                                <w:sz w:val="24"/>
                                <w:szCs w:val="24"/>
                              </w:rPr>
                              <w:t>-</w:t>
                            </w:r>
                            <w:r w:rsidRPr="00105BE1">
                              <w:rPr>
                                <w:rFonts w:ascii="Times New Roman" w:hAnsi="Times New Roman" w:cs="Times New Roman"/>
                                <w:i w:val="0"/>
                                <w:color w:val="000000" w:themeColor="text1"/>
                                <w:sz w:val="24"/>
                                <w:szCs w:val="24"/>
                              </w:rPr>
                              <w:t>fit</w:t>
                            </w:r>
                            <w:r>
                              <w:rPr>
                                <w:rFonts w:ascii="Times New Roman" w:hAnsi="Times New Roman" w:cs="Times New Roman"/>
                                <w:i w:val="0"/>
                                <w:color w:val="000000" w:themeColor="text1"/>
                                <w:sz w:val="24"/>
                                <w:szCs w:val="24"/>
                              </w:rPr>
                              <w:t>ting</w:t>
                            </w:r>
                            <w:r w:rsidRPr="00105BE1">
                              <w:rPr>
                                <w:rFonts w:ascii="Times New Roman" w:hAnsi="Times New Roman" w:cs="Times New Roman"/>
                                <w:i w:val="0"/>
                                <w:color w:val="000000" w:themeColor="text1"/>
                                <w:sz w:val="24"/>
                                <w:szCs w:val="24"/>
                              </w:rPr>
                              <w:t xml:space="preserve"> model replicate</w:t>
                            </w:r>
                            <w:r>
                              <w:rPr>
                                <w:rFonts w:ascii="Times New Roman" w:hAnsi="Times New Roman" w:cs="Times New Roman"/>
                                <w:i w:val="0"/>
                                <w:color w:val="000000" w:themeColor="text1"/>
                                <w:sz w:val="24"/>
                                <w:szCs w:val="24"/>
                              </w:rPr>
                              <w:t>s the</w:t>
                            </w:r>
                            <w:r w:rsidRPr="00105BE1">
                              <w:rPr>
                                <w:rFonts w:ascii="Times New Roman" w:hAnsi="Times New Roman" w:cs="Times New Roman"/>
                                <w:i w:val="0"/>
                                <w:color w:val="000000" w:themeColor="text1"/>
                                <w:sz w:val="24"/>
                                <w:szCs w:val="24"/>
                              </w:rPr>
                              <w:t xml:space="preserve"> neural dynamic features of the recorded neural activity. </w:t>
                            </w:r>
                            <w:r w:rsidRPr="00105BE1">
                              <w:rPr>
                                <w:rFonts w:ascii="Times New Roman" w:hAnsi="Times New Roman" w:cs="Times New Roman"/>
                                <w:color w:val="000000" w:themeColor="text1"/>
                                <w:sz w:val="24"/>
                                <w:szCs w:val="24"/>
                              </w:rPr>
                              <w:t>R</w:t>
                            </w:r>
                            <w:r w:rsidRPr="00105BE1">
                              <w:rPr>
                                <w:rFonts w:ascii="Times New Roman" w:hAnsi="Times New Roman" w:cs="Times New Roman"/>
                                <w:i w:val="0"/>
                                <w:color w:val="000000" w:themeColor="text1"/>
                                <w:sz w:val="24"/>
                                <w:szCs w:val="24"/>
                              </w:rPr>
                              <w:t xml:space="preserve"> unit activities aligned to the onset of stimulus inputs</w:t>
                            </w:r>
                            <w:r>
                              <w:rPr>
                                <w:rFonts w:ascii="Times New Roman" w:hAnsi="Times New Roman" w:cs="Times New Roman"/>
                                <w:i w:val="0"/>
                                <w:color w:val="000000" w:themeColor="text1"/>
                                <w:sz w:val="24"/>
                                <w:szCs w:val="24"/>
                              </w:rPr>
                              <w:t xml:space="preserve"> (left) and</w:t>
                            </w:r>
                            <w:r w:rsidRPr="00105BE1">
                              <w:rPr>
                                <w:rFonts w:ascii="Times New Roman" w:hAnsi="Times New Roman" w:cs="Times New Roman"/>
                                <w:i w:val="0"/>
                                <w:color w:val="000000" w:themeColor="text1"/>
                                <w:sz w:val="24"/>
                                <w:szCs w:val="24"/>
                              </w:rPr>
                              <w:t xml:space="preserve"> aligned to the time of model decision</w:t>
                            </w:r>
                            <w:r>
                              <w:rPr>
                                <w:rFonts w:ascii="Times New Roman" w:hAnsi="Times New Roman" w:cs="Times New Roman"/>
                                <w:i w:val="0"/>
                                <w:color w:val="000000" w:themeColor="text1"/>
                                <w:sz w:val="24"/>
                                <w:szCs w:val="24"/>
                              </w:rPr>
                              <w:t xml:space="preserve"> (right)</w:t>
                            </w:r>
                            <w:r w:rsidRPr="00105BE1">
                              <w:rPr>
                                <w:rFonts w:ascii="Times New Roman" w:hAnsi="Times New Roman" w:cs="Times New Roman"/>
                                <w:i w:val="0"/>
                                <w:color w:val="000000" w:themeColor="text1"/>
                                <w:sz w:val="24"/>
                                <w:szCs w:val="24"/>
                              </w:rPr>
                              <w:t xml:space="preserve"> replicate the stereotyped ramping dynamics of units associated with the chosen side (solid lines) and suppression of units associated with the unchosen side (dashed lines) under different levels of input strength.</w:t>
                            </w:r>
                            <w:r>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E.</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early stage</w:t>
                            </w:r>
                            <w:proofErr w:type="gramEnd"/>
                            <w:r w:rsidRPr="00105BE1">
                              <w:rPr>
                                <w:rFonts w:ascii="Times New Roman" w:hAnsi="Times New Roman" w:cs="Times New Roman"/>
                                <w:i w:val="0"/>
                                <w:color w:val="000000" w:themeColor="text1"/>
                                <w:sz w:val="24"/>
                                <w:szCs w:val="24"/>
                              </w:rPr>
                              <w:t xml:space="preserve"> model activity shortly after stimulus onset, at times indicated by arrows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xml:space="preserve"> (chosen side) and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 xml:space="preserve"> (unchosen side). Consistent with empirical findings, the activity associated with chosen and unchosen options linearly increase and decrease with input strength. </w:t>
                            </w:r>
                            <w:r w:rsidRPr="00105BE1">
                              <w:rPr>
                                <w:rFonts w:ascii="Times New Roman" w:hAnsi="Times New Roman" w:cs="Times New Roman"/>
                                <w:b/>
                                <w:i w:val="0"/>
                                <w:color w:val="000000" w:themeColor="text1"/>
                                <w:sz w:val="24"/>
                                <w:szCs w:val="24"/>
                              </w:rPr>
                              <w:t>F.</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late stage</w:t>
                            </w:r>
                            <w:proofErr w:type="gramEnd"/>
                            <w:r w:rsidRPr="00105BE1">
                              <w:rPr>
                                <w:rFonts w:ascii="Times New Roman" w:hAnsi="Times New Roman" w:cs="Times New Roman"/>
                                <w:i w:val="0"/>
                                <w:color w:val="000000" w:themeColor="text1"/>
                                <w:sz w:val="24"/>
                                <w:szCs w:val="24"/>
                              </w:rPr>
                              <w:t xml:space="preserve"> model activity shortly before model choic</w:t>
                            </w:r>
                            <w:r>
                              <w:rPr>
                                <w:rFonts w:ascii="Times New Roman" w:hAnsi="Times New Roman" w:cs="Times New Roman"/>
                                <w:i w:val="0"/>
                                <w:color w:val="000000" w:themeColor="text1"/>
                                <w:sz w:val="24"/>
                                <w:szCs w:val="24"/>
                              </w:rPr>
                              <w:t>e</w:t>
                            </w:r>
                            <w:r w:rsidRPr="00105BE1">
                              <w:rPr>
                                <w:rFonts w:ascii="Times New Roman" w:hAnsi="Times New Roman" w:cs="Times New Roman"/>
                                <w:i w:val="0"/>
                                <w:color w:val="000000" w:themeColor="text1"/>
                                <w:sz w:val="24"/>
                                <w:szCs w:val="24"/>
                              </w:rPr>
                              <w:t xml:space="preserve">, at times indicated by arrows </w:t>
                            </w:r>
                            <w:r w:rsidRPr="00105BE1">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xml:space="preserve"> and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Consistent with empirical findings, chosen unit activity reaches a common decision bound and show little input dependence, while unchosen activity remains suppressed by input strength. Empirical and behavioral and neural dataset from </w:t>
                            </w:r>
                            <w:r>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Roitman &amp; Shadlen (2002)</w:t>
                            </w:r>
                            <w:r>
                              <w:rPr>
                                <w:rFonts w:ascii="Times New Roman" w:hAnsi="Times New Roman" w:cs="Times New Roman"/>
                                <w:i w:val="0"/>
                                <w:color w:val="000000" w:themeColor="text1"/>
                                <w:sz w:val="24"/>
                                <w:szCs w:val="24"/>
                              </w:rPr>
                              <w:fldChar w:fldCharType="end"/>
                            </w:r>
                            <w:r w:rsidRPr="00105BE1">
                              <w:rPr>
                                <w:rFonts w:ascii="Times New Roman" w:hAnsi="Times New Roman" w:cs="Times New Roman"/>
                                <w:i w:val="0"/>
                                <w:color w:val="000000" w:themeColor="text1"/>
                                <w:sz w:val="24"/>
                                <w:szCs w:val="24"/>
                              </w:rPr>
                              <w:t>.</w:t>
                            </w:r>
                          </w:p>
                          <w:p w14:paraId="64B105F1" w14:textId="77777777" w:rsidR="009F0487" w:rsidRPr="00256221" w:rsidRDefault="009F0487" w:rsidP="000329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0E8C56" id="Text Box 22" o:spid="_x0000_s1033" type="#_x0000_t202" style="position:absolute;left:0;text-align:left;margin-left:-38.5pt;margin-top:-56.15pt;width:555.05pt;height:70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" fillcolor="white [3201]" strokeweight=".5pt">
                <v:textbox>
                  <w:txbxContent>
                    <w:p w14:paraId="2B82C503" w14:textId="77777777" w:rsidR="009F0487" w:rsidDel="003F0266" w:rsidRDefault="009F0487" w:rsidP="000329EA">
                      <w:pPr>
                        <w:spacing w:line="480" w:lineRule="auto"/>
                        <w:jc w:val="both"/>
                        <w:rPr>
                          <w:del w:id="365" w:author="Bo Shen" w:date="2023-02-01T15:44:00Z"/>
                          <w:rFonts w:ascii="Times New Roman" w:hAnsi="Times New Roman" w:cs="Times New Roman"/>
                        </w:rPr>
                      </w:pPr>
                    </w:p>
                    <w:p w14:paraId="52CCC341" w14:textId="1CD2DEC9" w:rsidR="009F0487" w:rsidRDefault="003F0266" w:rsidP="003F0266">
                      <w:pPr>
                        <w:keepNext/>
                        <w:spacing w:line="480" w:lineRule="auto"/>
                        <w:pPrChange w:id="366" w:author="Bo Shen" w:date="2023-02-01T15:44:00Z">
                          <w:pPr>
                            <w:keepNext/>
                            <w:spacing w:line="480" w:lineRule="auto"/>
                            <w:jc w:val="center"/>
                          </w:pPr>
                        </w:pPrChange>
                      </w:pPr>
                      <w:ins w:id="367" w:author="Bo Shen" w:date="2023-02-01T15:44:00Z">
                        <w:r>
                          <w:rPr>
                            <w:noProof/>
                            <w:lang w:eastAsia="en-US"/>
                          </w:rPr>
                          <w:drawing>
                            <wp:inline distT="0" distB="0" distL="0" distR="0" wp14:anchorId="60B97F76" wp14:editId="100614E2">
                              <wp:extent cx="6859905" cy="74764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stretch>
                                        <a:fillRect/>
                                      </a:stretch>
                                    </pic:blipFill>
                                    <pic:spPr>
                                      <a:xfrm>
                                        <a:off x="0" y="0"/>
                                        <a:ext cx="6859905" cy="7476490"/>
                                      </a:xfrm>
                                      <a:prstGeom prst="rect">
                                        <a:avLst/>
                                      </a:prstGeom>
                                    </pic:spPr>
                                  </pic:pic>
                                </a:graphicData>
                              </a:graphic>
                            </wp:inline>
                          </w:drawing>
                        </w:r>
                      </w:ins>
                      <w:del w:id="368" w:author="Bo Shen" w:date="2023-02-01T15:44:00Z">
                        <w:r w:rsidR="009F0487" w:rsidDel="003F0266">
                          <w:rPr>
                            <w:noProof/>
                            <w:lang w:eastAsia="en-US"/>
                          </w:rPr>
                          <w:drawing>
                            <wp:inline distT="0" distB="0" distL="0" distR="0" wp14:anchorId="792E41A9" wp14:editId="2F336F4A">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9"/>
                                      <a:stretch>
                                        <a:fillRect/>
                                      </a:stretch>
                                    </pic:blipFill>
                                    <pic:spPr>
                                      <a:xfrm>
                                        <a:off x="0" y="0"/>
                                        <a:ext cx="5943600" cy="4519295"/>
                                      </a:xfrm>
                                      <a:prstGeom prst="rect">
                                        <a:avLst/>
                                      </a:prstGeom>
                                    </pic:spPr>
                                  </pic:pic>
                                </a:graphicData>
                              </a:graphic>
                            </wp:inline>
                          </w:drawing>
                        </w:r>
                      </w:del>
                    </w:p>
                    <w:p w14:paraId="146B732D" w14:textId="26AD4507" w:rsidR="009F0487" w:rsidRPr="00105BE1" w:rsidRDefault="009F0487" w:rsidP="000329EA">
                      <w:pPr>
                        <w:pStyle w:val="Caption"/>
                        <w:jc w:val="both"/>
                        <w:rPr>
                          <w:rFonts w:ascii="Times New Roman" w:hAnsi="Times New Roman" w:cs="Times New Roman"/>
                          <w:i w:val="0"/>
                          <w:color w:val="000000" w:themeColor="text1"/>
                          <w:sz w:val="24"/>
                          <w:szCs w:val="24"/>
                        </w:rPr>
                      </w:pPr>
                      <w:r w:rsidRPr="00105BE1">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6</w:t>
                      </w:r>
                      <w:r w:rsidRPr="00105BE1">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The LDDM performs as well as the RNM in capturing empirical behavior and neurophysiological data during perceptual decision-making.</w:t>
                      </w:r>
                      <w:r w:rsidRPr="00DF2612">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Model predicted RT distributions fit to behavioral data. Predicted RT distribution (lines) match the histogram of empirical RT distribution (bars), with correct and error trials separate</w:t>
                      </w:r>
                      <w:r>
                        <w:rPr>
                          <w:rFonts w:ascii="Times New Roman" w:hAnsi="Times New Roman" w:cs="Times New Roman"/>
                          <w:i w:val="0"/>
                          <w:color w:val="000000" w:themeColor="text1"/>
                          <w:sz w:val="24"/>
                          <w:szCs w:val="24"/>
                        </w:rPr>
                        <w:t>ly</w:t>
                      </w:r>
                      <w:r w:rsidRPr="00105BE1">
                        <w:rPr>
                          <w:rFonts w:ascii="Times New Roman" w:hAnsi="Times New Roman" w:cs="Times New Roman"/>
                          <w:i w:val="0"/>
                          <w:color w:val="000000" w:themeColor="text1"/>
                          <w:sz w:val="24"/>
                          <w:szCs w:val="24"/>
                        </w:rPr>
                        <w:t xml:space="preserve"> (indicated by color) across levels of input strength (% coherence).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fitting results of the LDDM and the original RNM (upper-right inset) visualized in </w:t>
                      </w:r>
                      <w:r w:rsidRPr="000B437B">
                        <w:rPr>
                          <w:rFonts w:ascii="Times New Roman" w:hAnsi="Times New Roman" w:cs="Times New Roman"/>
                          <w:i w:val="0"/>
                          <w:color w:val="000000" w:themeColor="text1"/>
                          <w:sz w:val="24"/>
                          <w:szCs w:val="24"/>
                        </w:rPr>
                        <w:t>Q</w:t>
                      </w:r>
                      <w:del w:id="369" w:author="Bo Shen" w:date="2022-11-28T13:49:00Z">
                        <w:r w:rsidRPr="000B437B" w:rsidDel="00662EFE">
                          <w:rPr>
                            <w:rFonts w:ascii="Times New Roman" w:hAnsi="Times New Roman" w:cs="Times New Roman"/>
                            <w:i w:val="0"/>
                            <w:color w:val="000000" w:themeColor="text1"/>
                            <w:sz w:val="24"/>
                            <w:szCs w:val="24"/>
                          </w:rPr>
                          <w:delText>-Q plot</w:delText>
                        </w:r>
                        <w:r w:rsidDel="00662EFE">
                          <w:rPr>
                            <w:rFonts w:ascii="Times New Roman" w:hAnsi="Times New Roman" w:cs="Times New Roman"/>
                            <w:i w:val="0"/>
                            <w:color w:val="000000" w:themeColor="text1"/>
                            <w:sz w:val="24"/>
                            <w:szCs w:val="24"/>
                          </w:rPr>
                          <w:delText>s</w:delText>
                        </w:r>
                      </w:del>
                      <w:ins w:id="370" w:author="Bo Shen" w:date="2022-11-28T13:49:00Z">
                        <w:r>
                          <w:rPr>
                            <w:rFonts w:ascii="Times New Roman" w:hAnsi="Times New Roman" w:cs="Times New Roman"/>
                            <w:i w:val="0"/>
                            <w:color w:val="000000" w:themeColor="text1"/>
                            <w:sz w:val="24"/>
                            <w:szCs w:val="24"/>
                          </w:rPr>
                          <w:t>PP</w:t>
                        </w:r>
                      </w:ins>
                      <w:r>
                        <w:rPr>
                          <w:rFonts w:ascii="Times New Roman" w:hAnsi="Times New Roman" w:cs="Times New Roman"/>
                          <w:i w:val="0"/>
                          <w:color w:val="000000" w:themeColor="text1"/>
                          <w:sz w:val="24"/>
                          <w:szCs w:val="24"/>
                        </w:rPr>
                        <w:t>. N</w:t>
                      </w:r>
                      <w:r w:rsidRPr="000B437B">
                        <w:rPr>
                          <w:rFonts w:ascii="Times New Roman" w:hAnsi="Times New Roman" w:cs="Times New Roman"/>
                          <w:i w:val="0"/>
                          <w:color w:val="000000" w:themeColor="text1"/>
                          <w:sz w:val="24"/>
                          <w:szCs w:val="24"/>
                        </w:rPr>
                        <w:t>ine quantiles of RT</w:t>
                      </w:r>
                      <w:r>
                        <w:rPr>
                          <w:rFonts w:ascii="Times New Roman" w:hAnsi="Times New Roman" w:cs="Times New Roman"/>
                          <w:i w:val="0"/>
                          <w:color w:val="000000" w:themeColor="text1"/>
                          <w:sz w:val="24"/>
                          <w:szCs w:val="24"/>
                        </w:rPr>
                        <w:t xml:space="preserve"> under each condition are stacked on the x-axis indicating the correct </w:t>
                      </w:r>
                      <w:r w:rsidRPr="000B437B">
                        <w:rPr>
                          <w:rFonts w:ascii="Times New Roman" w:hAnsi="Times New Roman" w:cs="Times New Roman"/>
                          <w:i w:val="0"/>
                          <w:color w:val="000000" w:themeColor="text1"/>
                          <w:sz w:val="24"/>
                          <w:szCs w:val="24"/>
                        </w:rPr>
                        <w:t>choice proportion</w:t>
                      </w:r>
                      <w:r>
                        <w:rPr>
                          <w:rFonts w:ascii="Times New Roman" w:hAnsi="Times New Roman" w:cs="Times New Roman"/>
                          <w:i w:val="0"/>
                          <w:color w:val="000000" w:themeColor="text1"/>
                          <w:sz w:val="24"/>
                          <w:szCs w:val="24"/>
                        </w:rPr>
                        <w:t xml:space="preserve"> under each input coherence</w:t>
                      </w:r>
                      <w:r w:rsidRPr="000B437B">
                        <w:rPr>
                          <w:rFonts w:ascii="Times New Roman" w:hAnsi="Times New Roman" w:cs="Times New Roman"/>
                          <w:i w:val="0"/>
                          <w:color w:val="000000" w:themeColor="text1"/>
                          <w:sz w:val="24"/>
                          <w:szCs w:val="24"/>
                        </w:rPr>
                        <w:t xml:space="preserve"> (0 - .5 are error trials, shown in red cross; .5 - 1 are correct trials, shown in green cross). </w:t>
                      </w:r>
                      <w:r>
                        <w:rPr>
                          <w:rFonts w:ascii="Times New Roman" w:hAnsi="Times New Roman" w:cs="Times New Roman"/>
                          <w:i w:val="0"/>
                          <w:color w:val="000000" w:themeColor="text1"/>
                          <w:sz w:val="24"/>
                          <w:szCs w:val="24"/>
                        </w:rPr>
                        <w:t xml:space="preserve">LDDM </w:t>
                      </w:r>
                      <w:r w:rsidRPr="000B437B">
                        <w:rPr>
                          <w:rFonts w:ascii="Times New Roman" w:hAnsi="Times New Roman" w:cs="Times New Roman"/>
                          <w:i w:val="0"/>
                          <w:color w:val="000000" w:themeColor="text1"/>
                          <w:sz w:val="24"/>
                          <w:szCs w:val="24"/>
                        </w:rPr>
                        <w:t>Model predicts the choice proportion and the shape of RT distribution</w:t>
                      </w:r>
                      <w:r>
                        <w:rPr>
                          <w:rFonts w:ascii="Times New Roman" w:hAnsi="Times New Roman" w:cs="Times New Roman"/>
                          <w:i w:val="0"/>
                          <w:color w:val="000000" w:themeColor="text1"/>
                          <w:sz w:val="24"/>
                          <w:szCs w:val="24"/>
                        </w:rPr>
                        <w:t xml:space="preserve"> as well as the original RNM</w:t>
                      </w:r>
                      <w:r w:rsidRPr="000B437B">
                        <w:rPr>
                          <w:rFonts w:ascii="Times New Roman" w:hAnsi="Times New Roman" w:cs="Times New Roman"/>
                          <w:i w:val="0"/>
                          <w:color w:val="000000" w:themeColor="text1"/>
                          <w:sz w:val="24"/>
                          <w:szCs w:val="24"/>
                        </w:rPr>
                        <w:t>.</w:t>
                      </w:r>
                      <w:r w:rsidRPr="00105BE1">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Model predicted psychometric function</w:t>
                      </w:r>
                      <w:r>
                        <w:rPr>
                          <w:rFonts w:ascii="Times New Roman" w:hAnsi="Times New Roman" w:cs="Times New Roman"/>
                          <w:i w:val="0"/>
                          <w:color w:val="000000" w:themeColor="text1"/>
                          <w:sz w:val="24"/>
                          <w:szCs w:val="24"/>
                        </w:rPr>
                        <w:t xml:space="preserve"> (upper) and</w:t>
                      </w:r>
                      <w:r w:rsidRPr="00522257">
                        <w:rPr>
                          <w:rFonts w:ascii="Times New Roman" w:hAnsi="Times New Roman" w:cs="Times New Roman"/>
                          <w:i w:val="0"/>
                          <w:color w:val="000000" w:themeColor="text1"/>
                          <w:sz w:val="24"/>
                          <w:szCs w:val="24"/>
                        </w:rPr>
                        <w:t xml:space="preserve"> </w:t>
                      </w:r>
                      <w:r w:rsidRPr="00105BE1">
                        <w:rPr>
                          <w:rFonts w:ascii="Times New Roman" w:hAnsi="Times New Roman" w:cs="Times New Roman"/>
                          <w:i w:val="0"/>
                          <w:color w:val="000000" w:themeColor="text1"/>
                          <w:sz w:val="24"/>
                          <w:szCs w:val="24"/>
                        </w:rPr>
                        <w:t>chronometric function</w:t>
                      </w:r>
                      <w:r>
                        <w:rPr>
                          <w:rFonts w:ascii="Times New Roman" w:hAnsi="Times New Roman" w:cs="Times New Roman"/>
                          <w:i w:val="0"/>
                          <w:color w:val="000000" w:themeColor="text1"/>
                          <w:sz w:val="24"/>
                          <w:szCs w:val="24"/>
                        </w:rPr>
                        <w:t xml:space="preserve"> (lower). </w:t>
                      </w:r>
                      <w:r w:rsidRPr="00105BE1">
                        <w:rPr>
                          <w:rFonts w:ascii="Times New Roman" w:hAnsi="Times New Roman" w:cs="Times New Roman"/>
                          <w:i w:val="0"/>
                          <w:color w:val="000000" w:themeColor="text1"/>
                          <w:sz w:val="24"/>
                          <w:szCs w:val="24"/>
                        </w:rPr>
                        <w:t>Choice accuracy aggregated by input strength (lines) fit well to the empirical data (cross</w:t>
                      </w:r>
                      <w:r>
                        <w:rPr>
                          <w:rFonts w:ascii="Times New Roman" w:hAnsi="Times New Roman" w:cs="Times New Roman"/>
                          <w:i w:val="0"/>
                          <w:color w:val="000000" w:themeColor="text1"/>
                          <w:sz w:val="24"/>
                          <w:szCs w:val="24"/>
                        </w:rPr>
                        <w:t>es).</w:t>
                      </w:r>
                      <w:r w:rsidRPr="00105BE1">
                        <w:rPr>
                          <w:rFonts w:ascii="Times New Roman" w:hAnsi="Times New Roman" w:cs="Times New Roman"/>
                          <w:i w:val="0"/>
                          <w:color w:val="000000" w:themeColor="text1"/>
                          <w:sz w:val="24"/>
                          <w:szCs w:val="24"/>
                        </w:rPr>
                        <w:t xml:space="preserve"> The predicted RT aggregated by input strength for correct (solid line) and error (dashed line) trials capture well the RT for correct (filled dots) and error (empty dots) trials in empirical data.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b</w:t>
                      </w:r>
                      <w:r w:rsidRPr="00105BE1">
                        <w:rPr>
                          <w:rFonts w:ascii="Times New Roman" w:hAnsi="Times New Roman" w:cs="Times New Roman"/>
                          <w:i w:val="0"/>
                          <w:color w:val="000000" w:themeColor="text1"/>
                          <w:sz w:val="24"/>
                          <w:szCs w:val="24"/>
                        </w:rPr>
                        <w:t>est</w:t>
                      </w:r>
                      <w:r>
                        <w:rPr>
                          <w:rFonts w:ascii="Times New Roman" w:hAnsi="Times New Roman" w:cs="Times New Roman"/>
                          <w:i w:val="0"/>
                          <w:color w:val="000000" w:themeColor="text1"/>
                          <w:sz w:val="24"/>
                          <w:szCs w:val="24"/>
                        </w:rPr>
                        <w:t>-</w:t>
                      </w:r>
                      <w:r w:rsidRPr="00105BE1">
                        <w:rPr>
                          <w:rFonts w:ascii="Times New Roman" w:hAnsi="Times New Roman" w:cs="Times New Roman"/>
                          <w:i w:val="0"/>
                          <w:color w:val="000000" w:themeColor="text1"/>
                          <w:sz w:val="24"/>
                          <w:szCs w:val="24"/>
                        </w:rPr>
                        <w:t>fit</w:t>
                      </w:r>
                      <w:r>
                        <w:rPr>
                          <w:rFonts w:ascii="Times New Roman" w:hAnsi="Times New Roman" w:cs="Times New Roman"/>
                          <w:i w:val="0"/>
                          <w:color w:val="000000" w:themeColor="text1"/>
                          <w:sz w:val="24"/>
                          <w:szCs w:val="24"/>
                        </w:rPr>
                        <w:t>ting</w:t>
                      </w:r>
                      <w:r w:rsidRPr="00105BE1">
                        <w:rPr>
                          <w:rFonts w:ascii="Times New Roman" w:hAnsi="Times New Roman" w:cs="Times New Roman"/>
                          <w:i w:val="0"/>
                          <w:color w:val="000000" w:themeColor="text1"/>
                          <w:sz w:val="24"/>
                          <w:szCs w:val="24"/>
                        </w:rPr>
                        <w:t xml:space="preserve"> model replicate</w:t>
                      </w:r>
                      <w:r>
                        <w:rPr>
                          <w:rFonts w:ascii="Times New Roman" w:hAnsi="Times New Roman" w:cs="Times New Roman"/>
                          <w:i w:val="0"/>
                          <w:color w:val="000000" w:themeColor="text1"/>
                          <w:sz w:val="24"/>
                          <w:szCs w:val="24"/>
                        </w:rPr>
                        <w:t>s the</w:t>
                      </w:r>
                      <w:r w:rsidRPr="00105BE1">
                        <w:rPr>
                          <w:rFonts w:ascii="Times New Roman" w:hAnsi="Times New Roman" w:cs="Times New Roman"/>
                          <w:i w:val="0"/>
                          <w:color w:val="000000" w:themeColor="text1"/>
                          <w:sz w:val="24"/>
                          <w:szCs w:val="24"/>
                        </w:rPr>
                        <w:t xml:space="preserve"> neural dynamic features of the recorded neural activity. </w:t>
                      </w:r>
                      <w:r w:rsidRPr="00105BE1">
                        <w:rPr>
                          <w:rFonts w:ascii="Times New Roman" w:hAnsi="Times New Roman" w:cs="Times New Roman"/>
                          <w:color w:val="000000" w:themeColor="text1"/>
                          <w:sz w:val="24"/>
                          <w:szCs w:val="24"/>
                        </w:rPr>
                        <w:t>R</w:t>
                      </w:r>
                      <w:r w:rsidRPr="00105BE1">
                        <w:rPr>
                          <w:rFonts w:ascii="Times New Roman" w:hAnsi="Times New Roman" w:cs="Times New Roman"/>
                          <w:i w:val="0"/>
                          <w:color w:val="000000" w:themeColor="text1"/>
                          <w:sz w:val="24"/>
                          <w:szCs w:val="24"/>
                        </w:rPr>
                        <w:t xml:space="preserve"> unit activities aligned to the onset of stimulus inputs</w:t>
                      </w:r>
                      <w:r>
                        <w:rPr>
                          <w:rFonts w:ascii="Times New Roman" w:hAnsi="Times New Roman" w:cs="Times New Roman"/>
                          <w:i w:val="0"/>
                          <w:color w:val="000000" w:themeColor="text1"/>
                          <w:sz w:val="24"/>
                          <w:szCs w:val="24"/>
                        </w:rPr>
                        <w:t xml:space="preserve"> (left) and</w:t>
                      </w:r>
                      <w:r w:rsidRPr="00105BE1">
                        <w:rPr>
                          <w:rFonts w:ascii="Times New Roman" w:hAnsi="Times New Roman" w:cs="Times New Roman"/>
                          <w:i w:val="0"/>
                          <w:color w:val="000000" w:themeColor="text1"/>
                          <w:sz w:val="24"/>
                          <w:szCs w:val="24"/>
                        </w:rPr>
                        <w:t xml:space="preserve"> aligned to the time of model decision</w:t>
                      </w:r>
                      <w:r>
                        <w:rPr>
                          <w:rFonts w:ascii="Times New Roman" w:hAnsi="Times New Roman" w:cs="Times New Roman"/>
                          <w:i w:val="0"/>
                          <w:color w:val="000000" w:themeColor="text1"/>
                          <w:sz w:val="24"/>
                          <w:szCs w:val="24"/>
                        </w:rPr>
                        <w:t xml:space="preserve"> (right)</w:t>
                      </w:r>
                      <w:r w:rsidRPr="00105BE1">
                        <w:rPr>
                          <w:rFonts w:ascii="Times New Roman" w:hAnsi="Times New Roman" w:cs="Times New Roman"/>
                          <w:i w:val="0"/>
                          <w:color w:val="000000" w:themeColor="text1"/>
                          <w:sz w:val="24"/>
                          <w:szCs w:val="24"/>
                        </w:rPr>
                        <w:t xml:space="preserve"> replicate the stereotyped ramping dynamics of units associated with the chosen side (solid lines) and suppression of units associated with the unchosen side (dashed lines) under different levels of input strength.</w:t>
                      </w:r>
                      <w:r>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E.</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early stage</w:t>
                      </w:r>
                      <w:proofErr w:type="gramEnd"/>
                      <w:r w:rsidRPr="00105BE1">
                        <w:rPr>
                          <w:rFonts w:ascii="Times New Roman" w:hAnsi="Times New Roman" w:cs="Times New Roman"/>
                          <w:i w:val="0"/>
                          <w:color w:val="000000" w:themeColor="text1"/>
                          <w:sz w:val="24"/>
                          <w:szCs w:val="24"/>
                        </w:rPr>
                        <w:t xml:space="preserve"> model activity shortly after stimulus onset, at times indicated by arrows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xml:space="preserve"> (chosen side) and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 xml:space="preserve"> (unchosen side). Consistent with empirical findings, the activity associated with chosen and unchosen options linearly increase and decrease with input strength. </w:t>
                      </w:r>
                      <w:r w:rsidRPr="00105BE1">
                        <w:rPr>
                          <w:rFonts w:ascii="Times New Roman" w:hAnsi="Times New Roman" w:cs="Times New Roman"/>
                          <w:b/>
                          <w:i w:val="0"/>
                          <w:color w:val="000000" w:themeColor="text1"/>
                          <w:sz w:val="24"/>
                          <w:szCs w:val="24"/>
                        </w:rPr>
                        <w:t>F.</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late stage</w:t>
                      </w:r>
                      <w:proofErr w:type="gramEnd"/>
                      <w:r w:rsidRPr="00105BE1">
                        <w:rPr>
                          <w:rFonts w:ascii="Times New Roman" w:hAnsi="Times New Roman" w:cs="Times New Roman"/>
                          <w:i w:val="0"/>
                          <w:color w:val="000000" w:themeColor="text1"/>
                          <w:sz w:val="24"/>
                          <w:szCs w:val="24"/>
                        </w:rPr>
                        <w:t xml:space="preserve"> model activity shortly before model choic</w:t>
                      </w:r>
                      <w:r>
                        <w:rPr>
                          <w:rFonts w:ascii="Times New Roman" w:hAnsi="Times New Roman" w:cs="Times New Roman"/>
                          <w:i w:val="0"/>
                          <w:color w:val="000000" w:themeColor="text1"/>
                          <w:sz w:val="24"/>
                          <w:szCs w:val="24"/>
                        </w:rPr>
                        <w:t>e</w:t>
                      </w:r>
                      <w:r w:rsidRPr="00105BE1">
                        <w:rPr>
                          <w:rFonts w:ascii="Times New Roman" w:hAnsi="Times New Roman" w:cs="Times New Roman"/>
                          <w:i w:val="0"/>
                          <w:color w:val="000000" w:themeColor="text1"/>
                          <w:sz w:val="24"/>
                          <w:szCs w:val="24"/>
                        </w:rPr>
                        <w:t xml:space="preserve">, at times indicated by arrows </w:t>
                      </w:r>
                      <w:r w:rsidRPr="00105BE1">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xml:space="preserve"> and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Consistent with empirical findings, chosen unit activity reaches a common decision bound and show little input dependence, while unchosen activity remains suppressed by input strength. Empirical and behavioral and neural dataset from </w:t>
                      </w:r>
                      <w:r>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Roitman &amp; Shadlen (2002)</w:t>
                      </w:r>
                      <w:r>
                        <w:rPr>
                          <w:rFonts w:ascii="Times New Roman" w:hAnsi="Times New Roman" w:cs="Times New Roman"/>
                          <w:i w:val="0"/>
                          <w:color w:val="000000" w:themeColor="text1"/>
                          <w:sz w:val="24"/>
                          <w:szCs w:val="24"/>
                        </w:rPr>
                        <w:fldChar w:fldCharType="end"/>
                      </w:r>
                      <w:r w:rsidRPr="00105BE1">
                        <w:rPr>
                          <w:rFonts w:ascii="Times New Roman" w:hAnsi="Times New Roman" w:cs="Times New Roman"/>
                          <w:i w:val="0"/>
                          <w:color w:val="000000" w:themeColor="text1"/>
                          <w:sz w:val="24"/>
                          <w:szCs w:val="24"/>
                        </w:rPr>
                        <w:t>.</w:t>
                      </w:r>
                    </w:p>
                    <w:p w14:paraId="64B105F1" w14:textId="77777777" w:rsidR="009F0487" w:rsidRPr="00256221" w:rsidRDefault="009F0487" w:rsidP="000329EA"/>
                  </w:txbxContent>
                </v:textbox>
              </v:shape>
            </w:pict>
          </mc:Fallback>
        </mc:AlternateContent>
      </w:r>
    </w:p>
    <w:p w14:paraId="3165E412" w14:textId="50BEE095" w:rsidR="001C68D2" w:rsidRPr="0060258A" w:rsidRDefault="001C68D2" w:rsidP="00886C3F">
      <w:pPr>
        <w:spacing w:line="480" w:lineRule="auto"/>
        <w:jc w:val="both"/>
        <w:rPr>
          <w:rFonts w:ascii="Times New Roman" w:hAnsi="Times New Roman" w:cs="Times New Roman"/>
          <w:color w:val="000000" w:themeColor="text1"/>
        </w:rPr>
      </w:pPr>
    </w:p>
    <w:p w14:paraId="3EC8D0A3" w14:textId="7AF3630C" w:rsidR="000329EA" w:rsidRPr="0060258A" w:rsidRDefault="000329EA">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27F80F83" w14:textId="77777777" w:rsidR="00737325" w:rsidRDefault="00E36B40">
      <w:pPr>
        <w:rPr>
          <w:ins w:id="371" w:author="Bo Shen" w:date="2023-01-27T09:48:00Z"/>
          <w:rFonts w:ascii="Times New Roman" w:hAnsi="Times New Roman" w:cs="Times New Roman"/>
          <w:i/>
          <w:color w:val="000000" w:themeColor="text1"/>
        </w:rPr>
      </w:pPr>
      <w:r>
        <w:rPr>
          <w:noProof/>
          <w:lang w:eastAsia="en-US"/>
        </w:rPr>
        <w:lastRenderedPageBreak/>
        <mc:AlternateContent>
          <mc:Choice Requires="wps">
            <w:drawing>
              <wp:anchor distT="0" distB="0" distL="114300" distR="114300" simplePos="0" relativeHeight="251676672" behindDoc="0" locked="0" layoutInCell="1" allowOverlap="1" wp14:anchorId="20522978" wp14:editId="57246903">
                <wp:simplePos x="0" y="0"/>
                <wp:positionH relativeFrom="column">
                  <wp:posOffset>-508000</wp:posOffset>
                </wp:positionH>
                <wp:positionV relativeFrom="paragraph">
                  <wp:posOffset>-234462</wp:posOffset>
                </wp:positionV>
                <wp:extent cx="7049386" cy="6666524"/>
                <wp:effectExtent l="0" t="0" r="12065" b="13970"/>
                <wp:wrapNone/>
                <wp:docPr id="2" name="Text Box 2"/>
                <wp:cNvGraphicFramePr/>
                <a:graphic xmlns:a="http://schemas.openxmlformats.org/drawingml/2006/main">
                  <a:graphicData uri="http://schemas.microsoft.com/office/word/2010/wordprocessingShape">
                    <wps:wsp>
                      <wps:cNvSpPr txBox="1"/>
                      <wps:spPr>
                        <a:xfrm>
                          <a:off x="0" y="0"/>
                          <a:ext cx="7049386" cy="6666524"/>
                        </a:xfrm>
                        <a:prstGeom prst="rect">
                          <a:avLst/>
                        </a:prstGeom>
                        <a:solidFill>
                          <a:schemeClr val="lt1"/>
                        </a:solidFill>
                        <a:ln w="6350">
                          <a:solidFill>
                            <a:prstClr val="black"/>
                          </a:solidFill>
                        </a:ln>
                      </wps:spPr>
                      <wps:txbx>
                        <w:txbxContent>
                          <w:p w14:paraId="1103B9BA" w14:textId="6D8589B0" w:rsidR="00E36B40" w:rsidRDefault="00CA42B8" w:rsidP="00E36B40">
                            <w:pPr>
                              <w:spacing w:line="480" w:lineRule="auto"/>
                              <w:jc w:val="center"/>
                              <w:rPr>
                                <w:rFonts w:ascii="Times New Roman" w:hAnsi="Times New Roman" w:cs="Times New Roman"/>
                                <w:b/>
                              </w:rPr>
                            </w:pPr>
                            <w:ins w:id="372"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373"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374"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375" w:author="Bo Shen" w:date="2023-01-26T16:42:00Z">
                              <w:r w:rsidR="00CA42B8">
                                <w:rPr>
                                  <w:rFonts w:ascii="Times New Roman" w:hAnsi="Times New Roman" w:cs="Times New Roman"/>
                                </w:rPr>
                                <w:t xml:space="preserve">oodness of fitting of LDDM to </w:t>
                              </w:r>
                            </w:ins>
                            <w:ins w:id="376"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377" w:author="Bo Shen" w:date="2023-01-26T16:42:00Z">
                              <w:r w:rsidR="00CA42B8">
                                <w:rPr>
                                  <w:rFonts w:ascii="Times New Roman" w:hAnsi="Times New Roman" w:cs="Times New Roman"/>
                                </w:rPr>
                                <w:t xml:space="preserve"> </w:t>
                              </w:r>
                            </w:ins>
                            <w:ins w:id="378" w:author="Bo Shen" w:date="2023-01-26T16:43:00Z">
                              <w:r w:rsidR="00CA42B8">
                                <w:rPr>
                                  <w:rFonts w:ascii="Times New Roman" w:hAnsi="Times New Roman" w:cs="Times New Roman"/>
                                </w:rPr>
                                <w:t>over</w:t>
                              </w:r>
                            </w:ins>
                            <w:ins w:id="379" w:author="Bo Shen" w:date="2023-01-26T16:42:00Z">
                              <w:r w:rsidR="00CA42B8">
                                <w:rPr>
                                  <w:rFonts w:ascii="Times New Roman" w:hAnsi="Times New Roman" w:cs="Times New Roman"/>
                                </w:rPr>
                                <w:t xml:space="preserve"> </w:t>
                              </w:r>
                            </w:ins>
                            <w:ins w:id="380" w:author="Bo Shen" w:date="2023-01-26T17:14:00Z">
                              <w:r w:rsidR="00AA6167">
                                <w:rPr>
                                  <w:rFonts w:ascii="Times New Roman" w:hAnsi="Times New Roman" w:cs="Times New Roman"/>
                                </w:rPr>
                                <w:t>the</w:t>
                              </w:r>
                            </w:ins>
                            <w:ins w:id="381" w:author="Bo Shen" w:date="2023-01-26T16:43:00Z">
                              <w:r w:rsidR="00CA42B8">
                                <w:rPr>
                                  <w:rFonts w:ascii="Times New Roman" w:hAnsi="Times New Roman" w:cs="Times New Roman"/>
                                </w:rPr>
                                <w:t xml:space="preserve"> regimes</w:t>
                              </w:r>
                            </w:ins>
                            <w:ins w:id="382" w:author="Bo Shen" w:date="2023-01-26T16:44:00Z">
                              <w:r w:rsidR="00CA42B8">
                                <w:rPr>
                                  <w:rFonts w:ascii="Times New Roman" w:hAnsi="Times New Roman" w:cs="Times New Roman"/>
                                </w:rPr>
                                <w:t xml:space="preserve"> of</w:t>
                              </w:r>
                            </w:ins>
                            <w:ins w:id="383" w:author="Bo Shen" w:date="2023-01-26T16:43:00Z">
                              <w:r w:rsidR="00CA42B8">
                                <w:rPr>
                                  <w:rFonts w:ascii="Times New Roman" w:hAnsi="Times New Roman" w:cs="Times New Roman"/>
                                </w:rPr>
                                <w:t xml:space="preserve"> </w:t>
                              </w:r>
                            </w:ins>
                            <w:ins w:id="384" w:author="Bo Shen" w:date="2023-01-26T16:44:00Z">
                              <w:r w:rsidR="00CA42B8">
                                <w:rPr>
                                  <w:rFonts w:ascii="Times New Roman" w:hAnsi="Times New Roman" w:cs="Times New Roman"/>
                                </w:rPr>
                                <w:t xml:space="preserve">the seven </w:t>
                              </w:r>
                            </w:ins>
                            <w:ins w:id="385" w:author="Bo Shen" w:date="2023-01-26T16:43:00Z">
                              <w:r w:rsidR="00CA42B8">
                                <w:rPr>
                                  <w:rFonts w:ascii="Times New Roman" w:hAnsi="Times New Roman" w:cs="Times New Roman"/>
                                </w:rPr>
                                <w:t>free parameters</w:t>
                              </w:r>
                            </w:ins>
                            <w:ins w:id="386" w:author="Bo Shen" w:date="2023-01-26T16:44:00Z">
                              <w:r w:rsidR="00CA42B8">
                                <w:rPr>
                                  <w:rFonts w:ascii="Times New Roman" w:hAnsi="Times New Roman" w:cs="Times New Roman"/>
                                </w:rPr>
                                <w:t>.</w:t>
                              </w:r>
                            </w:ins>
                            <w:ins w:id="387" w:author="Bo Shen" w:date="2023-01-26T16:45:00Z">
                              <w:r w:rsidR="00CA42B8">
                                <w:rPr>
                                  <w:rFonts w:ascii="Times New Roman" w:hAnsi="Times New Roman" w:cs="Times New Roman"/>
                                </w:rPr>
                                <w:t xml:space="preserve"> </w:t>
                              </w:r>
                            </w:ins>
                            <w:ins w:id="388" w:author="Bo Shen" w:date="2023-01-26T16:54:00Z">
                              <w:r w:rsidR="00860C8C">
                                <w:rPr>
                                  <w:rFonts w:ascii="Times New Roman" w:hAnsi="Times New Roman" w:cs="Times New Roman"/>
                                </w:rPr>
                                <w:t>Each two p</w:t>
                              </w:r>
                            </w:ins>
                            <w:ins w:id="389" w:author="Bo Shen" w:date="2023-01-26T16:53:00Z">
                              <w:r w:rsidR="00860C8C">
                                <w:rPr>
                                  <w:rFonts w:ascii="Times New Roman" w:hAnsi="Times New Roman" w:cs="Times New Roman"/>
                                </w:rPr>
                                <w:t xml:space="preserve">arameters </w:t>
                              </w:r>
                            </w:ins>
                            <w:ins w:id="390" w:author="Bo Shen" w:date="2023-01-26T16:54:00Z">
                              <w:r w:rsidR="00860C8C">
                                <w:rPr>
                                  <w:rFonts w:ascii="Times New Roman" w:hAnsi="Times New Roman" w:cs="Times New Roman"/>
                                </w:rPr>
                                <w:t>were</w:t>
                              </w:r>
                            </w:ins>
                            <w:ins w:id="391" w:author="Bo Shen" w:date="2023-01-26T16:53:00Z">
                              <w:r w:rsidR="00860C8C">
                                <w:rPr>
                                  <w:rFonts w:ascii="Times New Roman" w:hAnsi="Times New Roman" w:cs="Times New Roman"/>
                                </w:rPr>
                                <w:t xml:space="preserve"> paired to show the log-likelihood space</w:t>
                              </w:r>
                            </w:ins>
                            <w:ins w:id="392" w:author="Bo Shen" w:date="2023-01-26T16:54:00Z">
                              <w:r w:rsidR="00860C8C">
                                <w:rPr>
                                  <w:rFonts w:ascii="Times New Roman" w:hAnsi="Times New Roman" w:cs="Times New Roman"/>
                                </w:rPr>
                                <w:t xml:space="preserve">, with </w:t>
                              </w:r>
                            </w:ins>
                            <w:ins w:id="393" w:author="Bo Shen" w:date="2023-01-26T16:53:00Z">
                              <w:r w:rsidR="00860C8C">
                                <w:rPr>
                                  <w:rFonts w:ascii="Times New Roman" w:hAnsi="Times New Roman" w:cs="Times New Roman"/>
                                </w:rPr>
                                <w:t>other parameters se</w:t>
                              </w:r>
                            </w:ins>
                            <w:ins w:id="394" w:author="Bo Shen" w:date="2023-01-26T16:54:00Z">
                              <w:r w:rsidR="00860C8C">
                                <w:rPr>
                                  <w:rFonts w:ascii="Times New Roman" w:hAnsi="Times New Roman" w:cs="Times New Roman"/>
                                </w:rPr>
                                <w:t xml:space="preserve">t as </w:t>
                              </w:r>
                            </w:ins>
                            <w:ins w:id="395" w:author="Bo Shen" w:date="2023-01-26T17:20:00Z">
                              <w:r w:rsidR="00FB1566">
                                <w:rPr>
                                  <w:rFonts w:ascii="Times New Roman" w:hAnsi="Times New Roman" w:cs="Times New Roman"/>
                                </w:rPr>
                                <w:t xml:space="preserve">the </w:t>
                              </w:r>
                            </w:ins>
                            <w:ins w:id="396"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397" w:author="Bo Shen" w:date="2023-01-26T16:47:00Z">
                              <w:r w:rsidR="002D4911">
                                <w:rPr>
                                  <w:rFonts w:ascii="Times New Roman" w:hAnsi="Times New Roman" w:cs="Times New Roman"/>
                                </w:rPr>
                                <w:t>The contour lines indicate the isolines of log</w:t>
                              </w:r>
                            </w:ins>
                            <w:ins w:id="398" w:author="Bo Shen" w:date="2023-01-26T16:48:00Z">
                              <w:r w:rsidR="002D4911">
                                <w:rPr>
                                  <w:rFonts w:ascii="Times New Roman" w:hAnsi="Times New Roman" w:cs="Times New Roman"/>
                                </w:rPr>
                                <w:t>-</w:t>
                              </w:r>
                            </w:ins>
                            <w:ins w:id="399" w:author="Bo Shen" w:date="2023-01-26T16:47:00Z">
                              <w:r w:rsidR="002D4911">
                                <w:rPr>
                                  <w:rFonts w:ascii="Times New Roman" w:hAnsi="Times New Roman" w:cs="Times New Roman"/>
                                </w:rPr>
                                <w:t xml:space="preserve">likelihood, with the colors indicating </w:t>
                              </w:r>
                            </w:ins>
                            <w:ins w:id="400" w:author="Bo Shen" w:date="2023-01-26T16:55:00Z">
                              <w:r w:rsidR="00860C8C">
                                <w:rPr>
                                  <w:rFonts w:ascii="Times New Roman" w:hAnsi="Times New Roman" w:cs="Times New Roman"/>
                                </w:rPr>
                                <w:t>its</w:t>
                              </w:r>
                            </w:ins>
                            <w:ins w:id="401" w:author="Bo Shen" w:date="2023-01-26T16:47:00Z">
                              <w:r w:rsidR="002D4911">
                                <w:rPr>
                                  <w:rFonts w:ascii="Times New Roman" w:hAnsi="Times New Roman" w:cs="Times New Roman"/>
                                </w:rPr>
                                <w:t xml:space="preserve"> value</w:t>
                              </w:r>
                            </w:ins>
                            <w:ins w:id="402" w:author="Bo Shen" w:date="2023-01-26T16:56:00Z">
                              <w:r w:rsidR="00DA5A6B">
                                <w:rPr>
                                  <w:rFonts w:ascii="Times New Roman" w:hAnsi="Times New Roman" w:cs="Times New Roman"/>
                                </w:rPr>
                                <w:t xml:space="preserve"> and the red cross indicating the maximized log-likelihood</w:t>
                              </w:r>
                            </w:ins>
                            <w:ins w:id="403" w:author="Bo Shen" w:date="2023-01-26T16:47:00Z">
                              <w:r w:rsidR="002D4911">
                                <w:rPr>
                                  <w:rFonts w:ascii="Times New Roman" w:hAnsi="Times New Roman" w:cs="Times New Roman"/>
                                </w:rPr>
                                <w:t>.</w:t>
                              </w:r>
                            </w:ins>
                            <w:ins w:id="404" w:author="Bo Shen" w:date="2023-01-26T17:20:00Z">
                              <w:r w:rsidR="00FB1566">
                                <w:rPr>
                                  <w:rFonts w:ascii="Times New Roman" w:hAnsi="Times New Roman" w:cs="Times New Roman"/>
                                </w:rPr>
                                <w:t xml:space="preserve"> </w:t>
                              </w:r>
                            </w:ins>
                            <w:ins w:id="405" w:author="Bo Shen" w:date="2023-01-26T17:22:00Z">
                              <w:r w:rsidR="009324FA">
                                <w:rPr>
                                  <w:rFonts w:ascii="Times New Roman" w:hAnsi="Times New Roman" w:cs="Times New Roman"/>
                                </w:rPr>
                                <w:t xml:space="preserve">The spaces of log-likelihood showed </w:t>
                              </w:r>
                            </w:ins>
                            <w:ins w:id="406"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407" w:author="Bo Shen" w:date="2023-01-27T09:19:00Z">
                              <w:r w:rsidR="008604B0">
                                <w:rPr>
                                  <w:rFonts w:ascii="Times New Roman" w:hAnsi="Times New Roman" w:cs="Times New Roman"/>
                                </w:rPr>
                                <w:t>topography</w:t>
                              </w:r>
                            </w:ins>
                            <w:ins w:id="408" w:author="Bo Shen" w:date="2023-01-27T09:18:00Z">
                              <w:r w:rsidR="008604B0">
                                <w:rPr>
                                  <w:rFonts w:ascii="Times New Roman" w:hAnsi="Times New Roman" w:cs="Times New Roman"/>
                                </w:rPr>
                                <w:t>.</w:t>
                              </w:r>
                            </w:ins>
                            <w:ins w:id="409" w:author="Bo Shen" w:date="2023-01-26T17:21:00Z">
                              <w:r w:rsidR="009324FA">
                                <w:rPr>
                                  <w:rFonts w:ascii="Times New Roman" w:hAnsi="Times New Roman" w:cs="Times New Roman"/>
                                </w:rPr>
                                <w:t xml:space="preserve"> </w:t>
                              </w:r>
                            </w:ins>
                            <w:ins w:id="410" w:author="Bo Shen" w:date="2023-01-26T16:43:00Z">
                              <w:r w:rsidR="00CA42B8" w:rsidRPr="00AA6167">
                                <w:rPr>
                                  <w:rFonts w:ascii="Times New Roman" w:hAnsi="Times New Roman" w:cs="Times New Roman"/>
                                  <w:b/>
                                  <w:bCs/>
                                  <w:rPrChange w:id="411" w:author="Bo Shen" w:date="2023-01-26T17:15:00Z">
                                    <w:rPr>
                                      <w:rFonts w:ascii="Times New Roman" w:hAnsi="Times New Roman" w:cs="Times New Roman"/>
                                    </w:rPr>
                                  </w:rPrChange>
                                </w:rPr>
                                <w:t>A.</w:t>
                              </w:r>
                            </w:ins>
                            <w:ins w:id="412" w:author="Bo Shen" w:date="2023-01-26T16:48:00Z">
                              <w:r w:rsidR="002D4911">
                                <w:rPr>
                                  <w:rFonts w:ascii="Times New Roman" w:hAnsi="Times New Roman" w:cs="Times New Roman"/>
                                </w:rPr>
                                <w:t xml:space="preserve"> </w:t>
                              </w:r>
                            </w:ins>
                            <w:ins w:id="413" w:author="Bo Shen" w:date="2023-01-26T16:55:00Z">
                              <w:r w:rsidR="00860C8C">
                                <w:rPr>
                                  <w:rFonts w:ascii="Times New Roman" w:hAnsi="Times New Roman" w:cs="Times New Roman"/>
                                </w:rPr>
                                <w:t>T</w:t>
                              </w:r>
                            </w:ins>
                            <w:ins w:id="414" w:author="Bo Shen" w:date="2023-01-26T16:53:00Z">
                              <w:r w:rsidR="00860C8C">
                                <w:rPr>
                                  <w:rFonts w:ascii="Times New Roman" w:hAnsi="Times New Roman" w:cs="Times New Roman"/>
                                </w:rPr>
                                <w:t xml:space="preserve">he connection weights parameters </w:t>
                              </w:r>
                            </w:ins>
                            <m:oMath>
                              <m:r>
                                <w:ins w:id="415" w:author="Bo Shen" w:date="2023-01-26T16:55:00Z">
                                  <w:rPr>
                                    <w:rFonts w:ascii="Cambria Math" w:hAnsi="Cambria Math" w:cs="Times New Roman"/>
                                  </w:rPr>
                                  <m:t>α</m:t>
                                </w:ins>
                              </m:r>
                            </m:oMath>
                            <w:ins w:id="416" w:author="Bo Shen" w:date="2023-01-26T16:55:00Z">
                              <w:r w:rsidR="00860C8C">
                                <w:rPr>
                                  <w:rFonts w:ascii="Times New Roman" w:hAnsi="Times New Roman" w:cs="Times New Roman"/>
                                </w:rPr>
                                <w:t xml:space="preserve"> </w:t>
                              </w:r>
                            </w:ins>
                            <w:ins w:id="417" w:author="Bo Shen" w:date="2023-01-26T16:53:00Z">
                              <w:r w:rsidR="00860C8C">
                                <w:rPr>
                                  <w:rFonts w:ascii="Times New Roman" w:hAnsi="Times New Roman" w:cs="Times New Roman"/>
                                </w:rPr>
                                <w:t xml:space="preserve">and </w:t>
                              </w:r>
                            </w:ins>
                            <m:oMath>
                              <m:r>
                                <w:ins w:id="418" w:author="Bo Shen" w:date="2023-01-26T16:56:00Z">
                                  <w:rPr>
                                    <w:rFonts w:ascii="Cambria Math" w:hAnsi="Cambria Math" w:cs="Times New Roman"/>
                                  </w:rPr>
                                  <m:t xml:space="preserve">β </m:t>
                                </w:ins>
                              </m:r>
                            </m:oMath>
                            <w:ins w:id="419" w:author="Bo Shen" w:date="2023-01-26T17:17:00Z">
                              <w:r w:rsidR="00403EA6">
                                <w:rPr>
                                  <w:rFonts w:ascii="Times New Roman" w:hAnsi="Times New Roman" w:cs="Times New Roman"/>
                                </w:rPr>
                                <w:t>were paired</w:t>
                              </w:r>
                            </w:ins>
                            <w:ins w:id="420" w:author="Bo Shen" w:date="2023-01-27T09:23:00Z">
                              <w:r w:rsidR="00D560CF">
                                <w:rPr>
                                  <w:rFonts w:ascii="Times New Roman" w:hAnsi="Times New Roman" w:cs="Times New Roman"/>
                                </w:rPr>
                                <w:t xml:space="preserve"> since</w:t>
                              </w:r>
                            </w:ins>
                            <w:ins w:id="421" w:author="Bo Shen" w:date="2023-01-26T17:16:00Z">
                              <w:r w:rsidR="00403EA6">
                                <w:rPr>
                                  <w:rFonts w:ascii="Times New Roman" w:hAnsi="Times New Roman" w:cs="Times New Roman"/>
                                </w:rPr>
                                <w:t xml:space="preserve"> </w:t>
                              </w:r>
                            </w:ins>
                            <w:ins w:id="422" w:author="Bo Shen" w:date="2023-01-26T17:17:00Z">
                              <w:r w:rsidR="00403EA6">
                                <w:rPr>
                                  <w:rFonts w:ascii="Times New Roman" w:hAnsi="Times New Roman" w:cs="Times New Roman"/>
                                </w:rPr>
                                <w:t xml:space="preserve">both of them control the ramping-up speed of the competition dynamics. </w:t>
                              </w:r>
                            </w:ins>
                            <w:ins w:id="423" w:author="Bo Shen" w:date="2023-01-26T17:01:00Z">
                              <w:r w:rsidR="00E87C66" w:rsidRPr="008604B0">
                                <w:rPr>
                                  <w:rFonts w:ascii="Times New Roman" w:hAnsi="Times New Roman" w:cs="Times New Roman"/>
                                  <w:b/>
                                  <w:bCs/>
                                  <w:rPrChange w:id="424"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425" w:author="Bo Shen" w:date="2023-01-26T17:02:00Z">
                              <w:r w:rsidR="00E87C66">
                                <w:rPr>
                                  <w:rFonts w:ascii="Times New Roman" w:hAnsi="Times New Roman" w:cs="Times New Roman"/>
                                </w:rPr>
                                <w:t>(</w:t>
                              </w:r>
                            </w:ins>
                            <m:oMath>
                              <m:r>
                                <w:ins w:id="426" w:author="Bo Shen" w:date="2023-01-26T17:12:00Z">
                                  <w:rPr>
                                    <w:rFonts w:ascii="Cambria Math" w:hAnsi="Cambria Math" w:cs="Times New Roman"/>
                                  </w:rPr>
                                  <m:t>σ</m:t>
                                </w:ins>
                              </m:r>
                            </m:oMath>
                            <w:ins w:id="427"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428" w:author="Bo Shen" w:date="2023-01-26T17:12:00Z">
                                    <w:rPr>
                                      <w:rFonts w:ascii="Times New Roman" w:hAnsi="Times New Roman" w:cs="Times New Roman"/>
                                    </w:rPr>
                                  </w:rPrChange>
                                </w:rPr>
                                <w:t>S</w:t>
                              </w:r>
                              <w:r w:rsidR="00E87C66">
                                <w:rPr>
                                  <w:rFonts w:ascii="Times New Roman" w:hAnsi="Times New Roman" w:cs="Times New Roman"/>
                                </w:rPr>
                                <w:t>)</w:t>
                              </w:r>
                            </w:ins>
                            <w:ins w:id="429"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430"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431" w:author="Bo Shen" w:date="2023-01-27T09:25:00Z">
                              <w:r w:rsidR="00D560CF">
                                <w:rPr>
                                  <w:rFonts w:ascii="Times New Roman" w:hAnsi="Times New Roman" w:cs="Times New Roman"/>
                                </w:rPr>
                                <w:t>The time constants of the three units were paired.</w:t>
                              </w:r>
                            </w:ins>
                            <w:ins w:id="432" w:author="Bo Shen" w:date="2023-01-26T17:12:00Z">
                              <w:r w:rsidR="00AA6167">
                                <w:rPr>
                                  <w:rFonts w:ascii="Times New Roman" w:hAnsi="Times New Roman" w:cs="Times New Roman"/>
                                </w:rPr>
                                <w:t xml:space="preserve"> </w:t>
                              </w:r>
                            </w:ins>
                            <w:ins w:id="433" w:author="Bo Shen" w:date="2023-01-27T17:08:00Z">
                              <w:r w:rsidR="0009610D">
                                <w:rPr>
                                  <w:rFonts w:ascii="Times New Roman" w:hAnsi="Times New Roman" w:cs="Times New Roman"/>
                                </w:rPr>
                                <w:t xml:space="preserve">The values of the parameters at the maximum points </w:t>
                              </w:r>
                            </w:ins>
                            <w:ins w:id="434" w:author="Bo Shen" w:date="2023-01-27T17:09:00Z">
                              <w:r w:rsidR="0009610D">
                                <w:rPr>
                                  <w:rFonts w:ascii="Times New Roman" w:hAnsi="Times New Roman" w:cs="Times New Roman"/>
                                </w:rPr>
                                <w:t>precisely match</w:t>
                              </w:r>
                            </w:ins>
                            <w:ins w:id="435" w:author="Bo Shen" w:date="2023-01-27T17:08:00Z">
                              <w:r w:rsidR="0009610D">
                                <w:rPr>
                                  <w:rFonts w:ascii="Times New Roman" w:hAnsi="Times New Roman" w:cs="Times New Roman"/>
                                </w:rPr>
                                <w:t xml:space="preserve"> </w:t>
                              </w:r>
                            </w:ins>
                            <w:ins w:id="436" w:author="Bo Shen" w:date="2023-01-27T17:09:00Z">
                              <w:r w:rsidR="0009610D">
                                <w:rPr>
                                  <w:rFonts w:ascii="Times New Roman" w:hAnsi="Times New Roman" w:cs="Times New Roman"/>
                                </w:rPr>
                                <w:t>the best-fitting results given the precision</w:t>
                              </w:r>
                            </w:ins>
                            <w:ins w:id="437" w:author="Bo Shen" w:date="2023-01-27T17:10:00Z">
                              <w:r w:rsidR="00CF5F98">
                                <w:rPr>
                                  <w:rFonts w:ascii="Times New Roman" w:hAnsi="Times New Roman" w:cs="Times New Roman"/>
                                </w:rPr>
                                <w:t>s</w:t>
                              </w:r>
                            </w:ins>
                            <w:ins w:id="438" w:author="Bo Shen" w:date="2023-01-27T17:09:00Z">
                              <w:r w:rsidR="0009610D">
                                <w:rPr>
                                  <w:rFonts w:ascii="Times New Roman" w:hAnsi="Times New Roman" w:cs="Times New Roman"/>
                                </w:rPr>
                                <w:t xml:space="preserve"> of the grids (parameter values on the peaks: </w:t>
                              </w:r>
                            </w:ins>
                            <m:oMath>
                              <m:r>
                                <w:ins w:id="439" w:author="Bo Shen" w:date="2023-01-27T16:40:00Z">
                                  <w:rPr>
                                    <w:rFonts w:ascii="Cambria Math" w:hAnsi="Cambria Math" w:cs="Times New Roman"/>
                                  </w:rPr>
                                  <m:t>α=0</m:t>
                                </w:ins>
                              </m:r>
                            </m:oMath>
                            <w:ins w:id="440" w:author="Bo Shen" w:date="2023-01-27T16:40:00Z">
                              <w:r w:rsidR="00520D97">
                                <w:rPr>
                                  <w:rFonts w:ascii="Times New Roman" w:hAnsi="Times New Roman" w:cs="Times New Roman"/>
                                </w:rPr>
                                <w:t xml:space="preserve">, </w:t>
                              </w:r>
                            </w:ins>
                            <m:oMath>
                              <m:r>
                                <w:ins w:id="441" w:author="Bo Shen" w:date="2023-01-27T16:40:00Z">
                                  <w:rPr>
                                    <w:rFonts w:ascii="Cambria Math" w:hAnsi="Cambria Math" w:cs="Times New Roman"/>
                                  </w:rPr>
                                  <m:t>β=1.4</m:t>
                                </w:ins>
                              </m:r>
                            </m:oMath>
                            <w:ins w:id="442" w:author="Bo Shen" w:date="2023-01-27T16:40:00Z">
                              <w:r w:rsidR="00520D97">
                                <w:rPr>
                                  <w:rFonts w:ascii="Times New Roman" w:hAnsi="Times New Roman" w:cs="Times New Roman"/>
                                </w:rPr>
                                <w:t xml:space="preserve">, </w:t>
                              </w:r>
                            </w:ins>
                            <m:oMath>
                              <m:r>
                                <w:ins w:id="443" w:author="Bo Shen" w:date="2023-01-27T16:40:00Z">
                                  <w:rPr>
                                    <w:rFonts w:ascii="Cambria Math" w:hAnsi="Cambria Math" w:cs="Times New Roman"/>
                                  </w:rPr>
                                  <m:t>σ = 26</m:t>
                                </w:ins>
                              </m:r>
                            </m:oMath>
                            <w:ins w:id="444" w:author="Bo Shen" w:date="2023-01-27T16:40:00Z">
                              <w:r w:rsidR="00520D97">
                                <w:rPr>
                                  <w:rFonts w:ascii="Times New Roman" w:hAnsi="Times New Roman" w:cs="Times New Roman"/>
                                </w:rPr>
                                <w:t xml:space="preserve">, </w:t>
                              </w:r>
                            </w:ins>
                            <m:oMath>
                              <m:r>
                                <w:ins w:id="445" w:author="Bo Shen" w:date="2023-01-27T16:40:00Z">
                                  <w:rPr>
                                    <w:rFonts w:ascii="Cambria Math" w:hAnsi="Cambria Math" w:cs="Times New Roman"/>
                                  </w:rPr>
                                  <m:t>S = 3210</m:t>
                                </w:ins>
                              </m:r>
                            </m:oMath>
                            <w:ins w:id="446" w:author="Bo Shen" w:date="2023-01-27T16:40:00Z">
                              <w:r w:rsidR="00520D97">
                                <w:rPr>
                                  <w:rFonts w:ascii="Times New Roman" w:hAnsi="Times New Roman" w:cs="Times New Roman"/>
                                </w:rPr>
                                <w:t xml:space="preserve">, </w:t>
                              </w:r>
                            </w:ins>
                            <m:oMath>
                              <m:sSub>
                                <m:sSubPr>
                                  <m:ctrlPr>
                                    <w:ins w:id="447" w:author="Bo Shen" w:date="2023-01-27T16:40:00Z">
                                      <w:rPr>
                                        <w:rFonts w:ascii="Cambria Math" w:hAnsi="Cambria Math" w:cs="Times New Roman"/>
                                        <w:i/>
                                      </w:rPr>
                                    </w:ins>
                                  </m:ctrlPr>
                                </m:sSubPr>
                                <m:e>
                                  <m:r>
                                    <w:ins w:id="448" w:author="Bo Shen" w:date="2023-01-27T16:40:00Z">
                                      <w:rPr>
                                        <w:rFonts w:ascii="Cambria Math" w:hAnsi="Cambria Math" w:cs="Times New Roman"/>
                                      </w:rPr>
                                      <m:t>τ</m:t>
                                    </w:ins>
                                  </m:r>
                                </m:e>
                                <m:sub>
                                  <m:r>
                                    <w:ins w:id="449" w:author="Bo Shen" w:date="2023-01-27T16:40:00Z">
                                      <w:rPr>
                                        <w:rFonts w:ascii="Cambria Math" w:hAnsi="Cambria Math" w:cs="Times New Roman"/>
                                      </w:rPr>
                                      <m:t>R</m:t>
                                    </w:ins>
                                  </m:r>
                                </m:sub>
                              </m:sSub>
                              <m:r>
                                <w:ins w:id="450" w:author="Bo Shen" w:date="2023-01-27T16:40:00Z">
                                  <w:rPr>
                                    <w:rFonts w:ascii="Cambria Math" w:hAnsi="Cambria Math" w:cs="Times New Roman"/>
                                  </w:rPr>
                                  <m:t xml:space="preserve"> = .1995</m:t>
                                </w:ins>
                              </m:r>
                            </m:oMath>
                            <w:ins w:id="451" w:author="Bo Shen" w:date="2023-01-27T16:40:00Z">
                              <w:r w:rsidR="00520D97">
                                <w:rPr>
                                  <w:rFonts w:ascii="Times New Roman" w:hAnsi="Times New Roman" w:cs="Times New Roman"/>
                                </w:rPr>
                                <w:t xml:space="preserve">, </w:t>
                              </w:r>
                            </w:ins>
                            <m:oMath>
                              <m:sSub>
                                <m:sSubPr>
                                  <m:ctrlPr>
                                    <w:ins w:id="452" w:author="Bo Shen" w:date="2023-01-27T16:40:00Z">
                                      <w:rPr>
                                        <w:rFonts w:ascii="Cambria Math" w:hAnsi="Cambria Math" w:cs="Times New Roman"/>
                                        <w:i/>
                                      </w:rPr>
                                    </w:ins>
                                  </m:ctrlPr>
                                </m:sSubPr>
                                <m:e>
                                  <m:r>
                                    <w:ins w:id="453" w:author="Bo Shen" w:date="2023-01-27T16:40:00Z">
                                      <w:rPr>
                                        <w:rFonts w:ascii="Cambria Math" w:hAnsi="Cambria Math" w:cs="Times New Roman"/>
                                      </w:rPr>
                                      <m:t>τ</m:t>
                                    </w:ins>
                                  </m:r>
                                </m:e>
                                <m:sub>
                                  <m:r>
                                    <w:ins w:id="454" w:author="Bo Shen" w:date="2023-01-27T16:40:00Z">
                                      <w:rPr>
                                        <w:rFonts w:ascii="Cambria Math" w:hAnsi="Cambria Math" w:cs="Times New Roman"/>
                                      </w:rPr>
                                      <m:t>G</m:t>
                                    </w:ins>
                                  </m:r>
                                </m:sub>
                              </m:sSub>
                              <m:r>
                                <w:ins w:id="455" w:author="Bo Shen" w:date="2023-01-27T16:40:00Z">
                                  <w:rPr>
                                    <w:rFonts w:ascii="Cambria Math" w:hAnsi="Cambria Math" w:cs="Times New Roman"/>
                                  </w:rPr>
                                  <m:t xml:space="preserve"> = </m:t>
                                </w:ins>
                              </m:r>
                              <m:r>
                                <w:ins w:id="456" w:author="Bo Shen" w:date="2023-01-27T16:42:00Z">
                                  <w:rPr>
                                    <w:rFonts w:ascii="Cambria Math" w:hAnsi="Cambria Math" w:cs="Times New Roman"/>
                                  </w:rPr>
                                  <m:t xml:space="preserve">.1995 </m:t>
                                </w:ins>
                              </m:r>
                            </m:oMath>
                            <w:ins w:id="457"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458"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459" w:author="Bo Shen" w:date="2023-01-27T16:44:00Z">
                                  <w:rPr>
                                    <w:rFonts w:ascii="Cambria Math" w:hAnsi="Cambria Math" w:cs="Times New Roman"/>
                                  </w:rPr>
                                  <m:t>.2512</m:t>
                                </w:ins>
                              </m:r>
                            </m:oMath>
                            <w:ins w:id="460" w:author="Bo Shen" w:date="2023-01-27T16:44:00Z">
                              <w:r w:rsidR="00520D97">
                                <w:rPr>
                                  <w:rFonts w:ascii="Times New Roman" w:hAnsi="Times New Roman" w:cs="Times New Roman"/>
                                </w:rPr>
                                <w:t xml:space="preserve"> </w:t>
                              </w:r>
                            </w:ins>
                            <w:ins w:id="461"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462" w:author="Bo Shen" w:date="2023-01-27T16:44:00Z">
                                    <w:rPr>
                                      <w:rFonts w:ascii="Times New Roman" w:hAnsi="Times New Roman" w:cs="Times New Roman"/>
                                    </w:rPr>
                                  </w:rPrChange>
                                </w:rPr>
                                <w:t>D</w:t>
                              </w:r>
                              <w:r w:rsidR="00520D97">
                                <w:rPr>
                                  <w:rFonts w:ascii="Times New Roman" w:hAnsi="Times New Roman" w:cs="Times New Roman"/>
                                </w:rPr>
                                <w:t>)</w:t>
                              </w:r>
                            </w:ins>
                            <w:ins w:id="463" w:author="Bo Shen" w:date="2023-01-27T16:45:00Z">
                              <w:r w:rsidR="000D3164">
                                <w:rPr>
                                  <w:rFonts w:ascii="Times New Roman" w:hAnsi="Times New Roman" w:cs="Times New Roman"/>
                                </w:rPr>
                                <w:t xml:space="preserve"> (two adjacent points given the grid resolution)</w:t>
                              </w:r>
                            </w:ins>
                            <w:ins w:id="464" w:author="Bo Shen" w:date="2023-01-27T16:43:00Z">
                              <w:r w:rsidR="00520D97">
                                <w:rPr>
                                  <w:rFonts w:ascii="Times New Roman" w:hAnsi="Times New Roman" w:cs="Times New Roman"/>
                                </w:rPr>
                                <w:t>,</w:t>
                              </w:r>
                            </w:ins>
                            <w:ins w:id="465" w:author="Bo Shen" w:date="2023-01-27T16:40:00Z">
                              <w:r w:rsidR="00520D97">
                                <w:rPr>
                                  <w:rFonts w:ascii="Times New Roman" w:hAnsi="Times New Roman" w:cs="Times New Roman"/>
                                </w:rPr>
                                <w:t xml:space="preserve"> </w:t>
                              </w:r>
                            </w:ins>
                            <m:oMath>
                              <m:sSub>
                                <m:sSubPr>
                                  <m:ctrlPr>
                                    <w:ins w:id="466" w:author="Bo Shen" w:date="2023-01-27T16:40:00Z">
                                      <w:rPr>
                                        <w:rFonts w:ascii="Cambria Math" w:hAnsi="Cambria Math" w:cs="Times New Roman"/>
                                        <w:i/>
                                      </w:rPr>
                                    </w:ins>
                                  </m:ctrlPr>
                                </m:sSubPr>
                                <m:e>
                                  <m:r>
                                    <w:ins w:id="467" w:author="Bo Shen" w:date="2023-01-27T16:40:00Z">
                                      <w:rPr>
                                        <w:rFonts w:ascii="Cambria Math" w:hAnsi="Cambria Math" w:cs="Times New Roman"/>
                                      </w:rPr>
                                      <m:t>τ</m:t>
                                    </w:ins>
                                  </m:r>
                                </m:e>
                                <m:sub>
                                  <m:r>
                                    <w:ins w:id="468" w:author="Bo Shen" w:date="2023-01-27T16:40:00Z">
                                      <w:rPr>
                                        <w:rFonts w:ascii="Cambria Math" w:hAnsi="Cambria Math" w:cs="Times New Roman"/>
                                      </w:rPr>
                                      <m:t>D</m:t>
                                    </w:ins>
                                  </m:r>
                                </m:sub>
                              </m:sSub>
                              <m:r>
                                <w:ins w:id="469" w:author="Bo Shen" w:date="2023-01-27T16:40:00Z">
                                  <w:rPr>
                                    <w:rFonts w:ascii="Cambria Math" w:hAnsi="Cambria Math" w:cs="Times New Roman"/>
                                  </w:rPr>
                                  <m:t xml:space="preserve"> = .3162</m:t>
                                </w:ins>
                              </m:r>
                            </m:oMath>
                            <w:ins w:id="470" w:author="Bo Shen" w:date="2023-01-27T16:44:00Z">
                              <w:r w:rsidR="00520D97">
                                <w:rPr>
                                  <w:rFonts w:ascii="Times New Roman" w:hAnsi="Times New Roman" w:cs="Times New Roman"/>
                                </w:rPr>
                                <w:t>.</w:t>
                              </w:r>
                            </w:ins>
                            <w:ins w:id="471"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522978" id="Text Box 2" o:spid="_x0000_s1034" type="#_x0000_t202" style="position:absolute;margin-left:-40pt;margin-top:-18.45pt;width:555.05pt;height:52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" fillcolor="white [3201]" strokeweight=".5pt">
                <v:textbox>
                  <w:txbxContent>
                    <w:p w14:paraId="1103B9BA" w14:textId="6D8589B0" w:rsidR="00E36B40" w:rsidRDefault="00CA42B8" w:rsidP="00E36B40">
                      <w:pPr>
                        <w:spacing w:line="480" w:lineRule="auto"/>
                        <w:jc w:val="center"/>
                        <w:rPr>
                          <w:rFonts w:ascii="Times New Roman" w:hAnsi="Times New Roman" w:cs="Times New Roman"/>
                          <w:b/>
                        </w:rPr>
                      </w:pPr>
                      <w:ins w:id="472"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473"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474"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475" w:author="Bo Shen" w:date="2023-01-26T16:42:00Z">
                        <w:r w:rsidR="00CA42B8">
                          <w:rPr>
                            <w:rFonts w:ascii="Times New Roman" w:hAnsi="Times New Roman" w:cs="Times New Roman"/>
                          </w:rPr>
                          <w:t xml:space="preserve">oodness of fitting of LDDM to </w:t>
                        </w:r>
                      </w:ins>
                      <w:ins w:id="476"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477" w:author="Bo Shen" w:date="2023-01-26T16:42:00Z">
                        <w:r w:rsidR="00CA42B8">
                          <w:rPr>
                            <w:rFonts w:ascii="Times New Roman" w:hAnsi="Times New Roman" w:cs="Times New Roman"/>
                          </w:rPr>
                          <w:t xml:space="preserve"> </w:t>
                        </w:r>
                      </w:ins>
                      <w:ins w:id="478" w:author="Bo Shen" w:date="2023-01-26T16:43:00Z">
                        <w:r w:rsidR="00CA42B8">
                          <w:rPr>
                            <w:rFonts w:ascii="Times New Roman" w:hAnsi="Times New Roman" w:cs="Times New Roman"/>
                          </w:rPr>
                          <w:t>over</w:t>
                        </w:r>
                      </w:ins>
                      <w:ins w:id="479" w:author="Bo Shen" w:date="2023-01-26T16:42:00Z">
                        <w:r w:rsidR="00CA42B8">
                          <w:rPr>
                            <w:rFonts w:ascii="Times New Roman" w:hAnsi="Times New Roman" w:cs="Times New Roman"/>
                          </w:rPr>
                          <w:t xml:space="preserve"> </w:t>
                        </w:r>
                      </w:ins>
                      <w:ins w:id="480" w:author="Bo Shen" w:date="2023-01-26T17:14:00Z">
                        <w:r w:rsidR="00AA6167">
                          <w:rPr>
                            <w:rFonts w:ascii="Times New Roman" w:hAnsi="Times New Roman" w:cs="Times New Roman"/>
                          </w:rPr>
                          <w:t>the</w:t>
                        </w:r>
                      </w:ins>
                      <w:ins w:id="481" w:author="Bo Shen" w:date="2023-01-26T16:43:00Z">
                        <w:r w:rsidR="00CA42B8">
                          <w:rPr>
                            <w:rFonts w:ascii="Times New Roman" w:hAnsi="Times New Roman" w:cs="Times New Roman"/>
                          </w:rPr>
                          <w:t xml:space="preserve"> regimes</w:t>
                        </w:r>
                      </w:ins>
                      <w:ins w:id="482" w:author="Bo Shen" w:date="2023-01-26T16:44:00Z">
                        <w:r w:rsidR="00CA42B8">
                          <w:rPr>
                            <w:rFonts w:ascii="Times New Roman" w:hAnsi="Times New Roman" w:cs="Times New Roman"/>
                          </w:rPr>
                          <w:t xml:space="preserve"> of</w:t>
                        </w:r>
                      </w:ins>
                      <w:ins w:id="483" w:author="Bo Shen" w:date="2023-01-26T16:43:00Z">
                        <w:r w:rsidR="00CA42B8">
                          <w:rPr>
                            <w:rFonts w:ascii="Times New Roman" w:hAnsi="Times New Roman" w:cs="Times New Roman"/>
                          </w:rPr>
                          <w:t xml:space="preserve"> </w:t>
                        </w:r>
                      </w:ins>
                      <w:ins w:id="484" w:author="Bo Shen" w:date="2023-01-26T16:44:00Z">
                        <w:r w:rsidR="00CA42B8">
                          <w:rPr>
                            <w:rFonts w:ascii="Times New Roman" w:hAnsi="Times New Roman" w:cs="Times New Roman"/>
                          </w:rPr>
                          <w:t xml:space="preserve">the seven </w:t>
                        </w:r>
                      </w:ins>
                      <w:ins w:id="485" w:author="Bo Shen" w:date="2023-01-26T16:43:00Z">
                        <w:r w:rsidR="00CA42B8">
                          <w:rPr>
                            <w:rFonts w:ascii="Times New Roman" w:hAnsi="Times New Roman" w:cs="Times New Roman"/>
                          </w:rPr>
                          <w:t>free parameters</w:t>
                        </w:r>
                      </w:ins>
                      <w:ins w:id="486" w:author="Bo Shen" w:date="2023-01-26T16:44:00Z">
                        <w:r w:rsidR="00CA42B8">
                          <w:rPr>
                            <w:rFonts w:ascii="Times New Roman" w:hAnsi="Times New Roman" w:cs="Times New Roman"/>
                          </w:rPr>
                          <w:t>.</w:t>
                        </w:r>
                      </w:ins>
                      <w:ins w:id="487" w:author="Bo Shen" w:date="2023-01-26T16:45:00Z">
                        <w:r w:rsidR="00CA42B8">
                          <w:rPr>
                            <w:rFonts w:ascii="Times New Roman" w:hAnsi="Times New Roman" w:cs="Times New Roman"/>
                          </w:rPr>
                          <w:t xml:space="preserve"> </w:t>
                        </w:r>
                      </w:ins>
                      <w:ins w:id="488" w:author="Bo Shen" w:date="2023-01-26T16:54:00Z">
                        <w:r w:rsidR="00860C8C">
                          <w:rPr>
                            <w:rFonts w:ascii="Times New Roman" w:hAnsi="Times New Roman" w:cs="Times New Roman"/>
                          </w:rPr>
                          <w:t>Each two p</w:t>
                        </w:r>
                      </w:ins>
                      <w:ins w:id="489" w:author="Bo Shen" w:date="2023-01-26T16:53:00Z">
                        <w:r w:rsidR="00860C8C">
                          <w:rPr>
                            <w:rFonts w:ascii="Times New Roman" w:hAnsi="Times New Roman" w:cs="Times New Roman"/>
                          </w:rPr>
                          <w:t xml:space="preserve">arameters </w:t>
                        </w:r>
                      </w:ins>
                      <w:ins w:id="490" w:author="Bo Shen" w:date="2023-01-26T16:54:00Z">
                        <w:r w:rsidR="00860C8C">
                          <w:rPr>
                            <w:rFonts w:ascii="Times New Roman" w:hAnsi="Times New Roman" w:cs="Times New Roman"/>
                          </w:rPr>
                          <w:t>were</w:t>
                        </w:r>
                      </w:ins>
                      <w:ins w:id="491" w:author="Bo Shen" w:date="2023-01-26T16:53:00Z">
                        <w:r w:rsidR="00860C8C">
                          <w:rPr>
                            <w:rFonts w:ascii="Times New Roman" w:hAnsi="Times New Roman" w:cs="Times New Roman"/>
                          </w:rPr>
                          <w:t xml:space="preserve"> paired to show the log-likelihood space</w:t>
                        </w:r>
                      </w:ins>
                      <w:ins w:id="492" w:author="Bo Shen" w:date="2023-01-26T16:54:00Z">
                        <w:r w:rsidR="00860C8C">
                          <w:rPr>
                            <w:rFonts w:ascii="Times New Roman" w:hAnsi="Times New Roman" w:cs="Times New Roman"/>
                          </w:rPr>
                          <w:t xml:space="preserve">, with </w:t>
                        </w:r>
                      </w:ins>
                      <w:ins w:id="493" w:author="Bo Shen" w:date="2023-01-26T16:53:00Z">
                        <w:r w:rsidR="00860C8C">
                          <w:rPr>
                            <w:rFonts w:ascii="Times New Roman" w:hAnsi="Times New Roman" w:cs="Times New Roman"/>
                          </w:rPr>
                          <w:t>other parameters se</w:t>
                        </w:r>
                      </w:ins>
                      <w:ins w:id="494" w:author="Bo Shen" w:date="2023-01-26T16:54:00Z">
                        <w:r w:rsidR="00860C8C">
                          <w:rPr>
                            <w:rFonts w:ascii="Times New Roman" w:hAnsi="Times New Roman" w:cs="Times New Roman"/>
                          </w:rPr>
                          <w:t xml:space="preserve">t as </w:t>
                        </w:r>
                      </w:ins>
                      <w:ins w:id="495" w:author="Bo Shen" w:date="2023-01-26T17:20:00Z">
                        <w:r w:rsidR="00FB1566">
                          <w:rPr>
                            <w:rFonts w:ascii="Times New Roman" w:hAnsi="Times New Roman" w:cs="Times New Roman"/>
                          </w:rPr>
                          <w:t xml:space="preserve">the </w:t>
                        </w:r>
                      </w:ins>
                      <w:ins w:id="496"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497" w:author="Bo Shen" w:date="2023-01-26T16:47:00Z">
                        <w:r w:rsidR="002D4911">
                          <w:rPr>
                            <w:rFonts w:ascii="Times New Roman" w:hAnsi="Times New Roman" w:cs="Times New Roman"/>
                          </w:rPr>
                          <w:t>The contour lines indicate the isolines of log</w:t>
                        </w:r>
                      </w:ins>
                      <w:ins w:id="498" w:author="Bo Shen" w:date="2023-01-26T16:48:00Z">
                        <w:r w:rsidR="002D4911">
                          <w:rPr>
                            <w:rFonts w:ascii="Times New Roman" w:hAnsi="Times New Roman" w:cs="Times New Roman"/>
                          </w:rPr>
                          <w:t>-</w:t>
                        </w:r>
                      </w:ins>
                      <w:ins w:id="499" w:author="Bo Shen" w:date="2023-01-26T16:47:00Z">
                        <w:r w:rsidR="002D4911">
                          <w:rPr>
                            <w:rFonts w:ascii="Times New Roman" w:hAnsi="Times New Roman" w:cs="Times New Roman"/>
                          </w:rPr>
                          <w:t xml:space="preserve">likelihood, with the colors indicating </w:t>
                        </w:r>
                      </w:ins>
                      <w:ins w:id="500" w:author="Bo Shen" w:date="2023-01-26T16:55:00Z">
                        <w:r w:rsidR="00860C8C">
                          <w:rPr>
                            <w:rFonts w:ascii="Times New Roman" w:hAnsi="Times New Roman" w:cs="Times New Roman"/>
                          </w:rPr>
                          <w:t>its</w:t>
                        </w:r>
                      </w:ins>
                      <w:ins w:id="501" w:author="Bo Shen" w:date="2023-01-26T16:47:00Z">
                        <w:r w:rsidR="002D4911">
                          <w:rPr>
                            <w:rFonts w:ascii="Times New Roman" w:hAnsi="Times New Roman" w:cs="Times New Roman"/>
                          </w:rPr>
                          <w:t xml:space="preserve"> value</w:t>
                        </w:r>
                      </w:ins>
                      <w:ins w:id="502" w:author="Bo Shen" w:date="2023-01-26T16:56:00Z">
                        <w:r w:rsidR="00DA5A6B">
                          <w:rPr>
                            <w:rFonts w:ascii="Times New Roman" w:hAnsi="Times New Roman" w:cs="Times New Roman"/>
                          </w:rPr>
                          <w:t xml:space="preserve"> and the red cross indicating the maximized log-likelihood</w:t>
                        </w:r>
                      </w:ins>
                      <w:ins w:id="503" w:author="Bo Shen" w:date="2023-01-26T16:47:00Z">
                        <w:r w:rsidR="002D4911">
                          <w:rPr>
                            <w:rFonts w:ascii="Times New Roman" w:hAnsi="Times New Roman" w:cs="Times New Roman"/>
                          </w:rPr>
                          <w:t>.</w:t>
                        </w:r>
                      </w:ins>
                      <w:ins w:id="504" w:author="Bo Shen" w:date="2023-01-26T17:20:00Z">
                        <w:r w:rsidR="00FB1566">
                          <w:rPr>
                            <w:rFonts w:ascii="Times New Roman" w:hAnsi="Times New Roman" w:cs="Times New Roman"/>
                          </w:rPr>
                          <w:t xml:space="preserve"> </w:t>
                        </w:r>
                      </w:ins>
                      <w:ins w:id="505" w:author="Bo Shen" w:date="2023-01-26T17:22:00Z">
                        <w:r w:rsidR="009324FA">
                          <w:rPr>
                            <w:rFonts w:ascii="Times New Roman" w:hAnsi="Times New Roman" w:cs="Times New Roman"/>
                          </w:rPr>
                          <w:t xml:space="preserve">The spaces of log-likelihood showed </w:t>
                        </w:r>
                      </w:ins>
                      <w:ins w:id="506"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507" w:author="Bo Shen" w:date="2023-01-27T09:19:00Z">
                        <w:r w:rsidR="008604B0">
                          <w:rPr>
                            <w:rFonts w:ascii="Times New Roman" w:hAnsi="Times New Roman" w:cs="Times New Roman"/>
                          </w:rPr>
                          <w:t>topography</w:t>
                        </w:r>
                      </w:ins>
                      <w:ins w:id="508" w:author="Bo Shen" w:date="2023-01-27T09:18:00Z">
                        <w:r w:rsidR="008604B0">
                          <w:rPr>
                            <w:rFonts w:ascii="Times New Roman" w:hAnsi="Times New Roman" w:cs="Times New Roman"/>
                          </w:rPr>
                          <w:t>.</w:t>
                        </w:r>
                      </w:ins>
                      <w:ins w:id="509" w:author="Bo Shen" w:date="2023-01-26T17:21:00Z">
                        <w:r w:rsidR="009324FA">
                          <w:rPr>
                            <w:rFonts w:ascii="Times New Roman" w:hAnsi="Times New Roman" w:cs="Times New Roman"/>
                          </w:rPr>
                          <w:t xml:space="preserve"> </w:t>
                        </w:r>
                      </w:ins>
                      <w:ins w:id="510" w:author="Bo Shen" w:date="2023-01-26T16:43:00Z">
                        <w:r w:rsidR="00CA42B8" w:rsidRPr="00AA6167">
                          <w:rPr>
                            <w:rFonts w:ascii="Times New Roman" w:hAnsi="Times New Roman" w:cs="Times New Roman"/>
                            <w:b/>
                            <w:bCs/>
                            <w:rPrChange w:id="511" w:author="Bo Shen" w:date="2023-01-26T17:15:00Z">
                              <w:rPr>
                                <w:rFonts w:ascii="Times New Roman" w:hAnsi="Times New Roman" w:cs="Times New Roman"/>
                              </w:rPr>
                            </w:rPrChange>
                          </w:rPr>
                          <w:t>A.</w:t>
                        </w:r>
                      </w:ins>
                      <w:ins w:id="512" w:author="Bo Shen" w:date="2023-01-26T16:48:00Z">
                        <w:r w:rsidR="002D4911">
                          <w:rPr>
                            <w:rFonts w:ascii="Times New Roman" w:hAnsi="Times New Roman" w:cs="Times New Roman"/>
                          </w:rPr>
                          <w:t xml:space="preserve"> </w:t>
                        </w:r>
                      </w:ins>
                      <w:ins w:id="513" w:author="Bo Shen" w:date="2023-01-26T16:55:00Z">
                        <w:r w:rsidR="00860C8C">
                          <w:rPr>
                            <w:rFonts w:ascii="Times New Roman" w:hAnsi="Times New Roman" w:cs="Times New Roman"/>
                          </w:rPr>
                          <w:t>T</w:t>
                        </w:r>
                      </w:ins>
                      <w:ins w:id="514" w:author="Bo Shen" w:date="2023-01-26T16:53:00Z">
                        <w:r w:rsidR="00860C8C">
                          <w:rPr>
                            <w:rFonts w:ascii="Times New Roman" w:hAnsi="Times New Roman" w:cs="Times New Roman"/>
                          </w:rPr>
                          <w:t xml:space="preserve">he connection weights parameters </w:t>
                        </w:r>
                      </w:ins>
                      <m:oMath>
                        <m:r>
                          <w:ins w:id="515" w:author="Bo Shen" w:date="2023-01-26T16:55:00Z">
                            <w:rPr>
                              <w:rFonts w:ascii="Cambria Math" w:hAnsi="Cambria Math" w:cs="Times New Roman"/>
                            </w:rPr>
                            <m:t>α</m:t>
                          </w:ins>
                        </m:r>
                      </m:oMath>
                      <w:ins w:id="516" w:author="Bo Shen" w:date="2023-01-26T16:55:00Z">
                        <w:r w:rsidR="00860C8C">
                          <w:rPr>
                            <w:rFonts w:ascii="Times New Roman" w:hAnsi="Times New Roman" w:cs="Times New Roman"/>
                          </w:rPr>
                          <w:t xml:space="preserve"> </w:t>
                        </w:r>
                      </w:ins>
                      <w:ins w:id="517" w:author="Bo Shen" w:date="2023-01-26T16:53:00Z">
                        <w:r w:rsidR="00860C8C">
                          <w:rPr>
                            <w:rFonts w:ascii="Times New Roman" w:hAnsi="Times New Roman" w:cs="Times New Roman"/>
                          </w:rPr>
                          <w:t xml:space="preserve">and </w:t>
                        </w:r>
                      </w:ins>
                      <m:oMath>
                        <m:r>
                          <w:ins w:id="518" w:author="Bo Shen" w:date="2023-01-26T16:56:00Z">
                            <w:rPr>
                              <w:rFonts w:ascii="Cambria Math" w:hAnsi="Cambria Math" w:cs="Times New Roman"/>
                            </w:rPr>
                            <m:t xml:space="preserve">β </m:t>
                          </w:ins>
                        </m:r>
                      </m:oMath>
                      <w:ins w:id="519" w:author="Bo Shen" w:date="2023-01-26T17:17:00Z">
                        <w:r w:rsidR="00403EA6">
                          <w:rPr>
                            <w:rFonts w:ascii="Times New Roman" w:hAnsi="Times New Roman" w:cs="Times New Roman"/>
                          </w:rPr>
                          <w:t>were paired</w:t>
                        </w:r>
                      </w:ins>
                      <w:ins w:id="520" w:author="Bo Shen" w:date="2023-01-27T09:23:00Z">
                        <w:r w:rsidR="00D560CF">
                          <w:rPr>
                            <w:rFonts w:ascii="Times New Roman" w:hAnsi="Times New Roman" w:cs="Times New Roman"/>
                          </w:rPr>
                          <w:t xml:space="preserve"> since</w:t>
                        </w:r>
                      </w:ins>
                      <w:ins w:id="521" w:author="Bo Shen" w:date="2023-01-26T17:16:00Z">
                        <w:r w:rsidR="00403EA6">
                          <w:rPr>
                            <w:rFonts w:ascii="Times New Roman" w:hAnsi="Times New Roman" w:cs="Times New Roman"/>
                          </w:rPr>
                          <w:t xml:space="preserve"> </w:t>
                        </w:r>
                      </w:ins>
                      <w:ins w:id="522" w:author="Bo Shen" w:date="2023-01-26T17:17:00Z">
                        <w:r w:rsidR="00403EA6">
                          <w:rPr>
                            <w:rFonts w:ascii="Times New Roman" w:hAnsi="Times New Roman" w:cs="Times New Roman"/>
                          </w:rPr>
                          <w:t xml:space="preserve">both of them control the ramping-up speed of the competition dynamics. </w:t>
                        </w:r>
                      </w:ins>
                      <w:ins w:id="523" w:author="Bo Shen" w:date="2023-01-26T17:01:00Z">
                        <w:r w:rsidR="00E87C66" w:rsidRPr="008604B0">
                          <w:rPr>
                            <w:rFonts w:ascii="Times New Roman" w:hAnsi="Times New Roman" w:cs="Times New Roman"/>
                            <w:b/>
                            <w:bCs/>
                            <w:rPrChange w:id="524"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525" w:author="Bo Shen" w:date="2023-01-26T17:02:00Z">
                        <w:r w:rsidR="00E87C66">
                          <w:rPr>
                            <w:rFonts w:ascii="Times New Roman" w:hAnsi="Times New Roman" w:cs="Times New Roman"/>
                          </w:rPr>
                          <w:t>(</w:t>
                        </w:r>
                      </w:ins>
                      <m:oMath>
                        <m:r>
                          <w:ins w:id="526" w:author="Bo Shen" w:date="2023-01-26T17:12:00Z">
                            <w:rPr>
                              <w:rFonts w:ascii="Cambria Math" w:hAnsi="Cambria Math" w:cs="Times New Roman"/>
                            </w:rPr>
                            <m:t>σ</m:t>
                          </w:ins>
                        </m:r>
                      </m:oMath>
                      <w:ins w:id="527"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528" w:author="Bo Shen" w:date="2023-01-26T17:12:00Z">
                              <w:rPr>
                                <w:rFonts w:ascii="Times New Roman" w:hAnsi="Times New Roman" w:cs="Times New Roman"/>
                              </w:rPr>
                            </w:rPrChange>
                          </w:rPr>
                          <w:t>S</w:t>
                        </w:r>
                        <w:r w:rsidR="00E87C66">
                          <w:rPr>
                            <w:rFonts w:ascii="Times New Roman" w:hAnsi="Times New Roman" w:cs="Times New Roman"/>
                          </w:rPr>
                          <w:t>)</w:t>
                        </w:r>
                      </w:ins>
                      <w:ins w:id="529"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530"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531" w:author="Bo Shen" w:date="2023-01-27T09:25:00Z">
                        <w:r w:rsidR="00D560CF">
                          <w:rPr>
                            <w:rFonts w:ascii="Times New Roman" w:hAnsi="Times New Roman" w:cs="Times New Roman"/>
                          </w:rPr>
                          <w:t>The time constants of the three units were paired.</w:t>
                        </w:r>
                      </w:ins>
                      <w:ins w:id="532" w:author="Bo Shen" w:date="2023-01-26T17:12:00Z">
                        <w:r w:rsidR="00AA6167">
                          <w:rPr>
                            <w:rFonts w:ascii="Times New Roman" w:hAnsi="Times New Roman" w:cs="Times New Roman"/>
                          </w:rPr>
                          <w:t xml:space="preserve"> </w:t>
                        </w:r>
                      </w:ins>
                      <w:ins w:id="533" w:author="Bo Shen" w:date="2023-01-27T17:08:00Z">
                        <w:r w:rsidR="0009610D">
                          <w:rPr>
                            <w:rFonts w:ascii="Times New Roman" w:hAnsi="Times New Roman" w:cs="Times New Roman"/>
                          </w:rPr>
                          <w:t xml:space="preserve">The values of the parameters at the maximum points </w:t>
                        </w:r>
                      </w:ins>
                      <w:ins w:id="534" w:author="Bo Shen" w:date="2023-01-27T17:09:00Z">
                        <w:r w:rsidR="0009610D">
                          <w:rPr>
                            <w:rFonts w:ascii="Times New Roman" w:hAnsi="Times New Roman" w:cs="Times New Roman"/>
                          </w:rPr>
                          <w:t>precisely match</w:t>
                        </w:r>
                      </w:ins>
                      <w:ins w:id="535" w:author="Bo Shen" w:date="2023-01-27T17:08:00Z">
                        <w:r w:rsidR="0009610D">
                          <w:rPr>
                            <w:rFonts w:ascii="Times New Roman" w:hAnsi="Times New Roman" w:cs="Times New Roman"/>
                          </w:rPr>
                          <w:t xml:space="preserve"> </w:t>
                        </w:r>
                      </w:ins>
                      <w:ins w:id="536" w:author="Bo Shen" w:date="2023-01-27T17:09:00Z">
                        <w:r w:rsidR="0009610D">
                          <w:rPr>
                            <w:rFonts w:ascii="Times New Roman" w:hAnsi="Times New Roman" w:cs="Times New Roman"/>
                          </w:rPr>
                          <w:t>the best-fitting results given the precision</w:t>
                        </w:r>
                      </w:ins>
                      <w:ins w:id="537" w:author="Bo Shen" w:date="2023-01-27T17:10:00Z">
                        <w:r w:rsidR="00CF5F98">
                          <w:rPr>
                            <w:rFonts w:ascii="Times New Roman" w:hAnsi="Times New Roman" w:cs="Times New Roman"/>
                          </w:rPr>
                          <w:t>s</w:t>
                        </w:r>
                      </w:ins>
                      <w:ins w:id="538" w:author="Bo Shen" w:date="2023-01-27T17:09:00Z">
                        <w:r w:rsidR="0009610D">
                          <w:rPr>
                            <w:rFonts w:ascii="Times New Roman" w:hAnsi="Times New Roman" w:cs="Times New Roman"/>
                          </w:rPr>
                          <w:t xml:space="preserve"> of the grids (parameter values on the peaks: </w:t>
                        </w:r>
                      </w:ins>
                      <m:oMath>
                        <m:r>
                          <w:ins w:id="539" w:author="Bo Shen" w:date="2023-01-27T16:40:00Z">
                            <w:rPr>
                              <w:rFonts w:ascii="Cambria Math" w:hAnsi="Cambria Math" w:cs="Times New Roman"/>
                            </w:rPr>
                            <m:t>α=0</m:t>
                          </w:ins>
                        </m:r>
                      </m:oMath>
                      <w:ins w:id="540" w:author="Bo Shen" w:date="2023-01-27T16:40:00Z">
                        <w:r w:rsidR="00520D97">
                          <w:rPr>
                            <w:rFonts w:ascii="Times New Roman" w:hAnsi="Times New Roman" w:cs="Times New Roman"/>
                          </w:rPr>
                          <w:t xml:space="preserve">, </w:t>
                        </w:r>
                      </w:ins>
                      <m:oMath>
                        <m:r>
                          <w:ins w:id="541" w:author="Bo Shen" w:date="2023-01-27T16:40:00Z">
                            <w:rPr>
                              <w:rFonts w:ascii="Cambria Math" w:hAnsi="Cambria Math" w:cs="Times New Roman"/>
                            </w:rPr>
                            <m:t>β=1.4</m:t>
                          </w:ins>
                        </m:r>
                      </m:oMath>
                      <w:ins w:id="542" w:author="Bo Shen" w:date="2023-01-27T16:40:00Z">
                        <w:r w:rsidR="00520D97">
                          <w:rPr>
                            <w:rFonts w:ascii="Times New Roman" w:hAnsi="Times New Roman" w:cs="Times New Roman"/>
                          </w:rPr>
                          <w:t xml:space="preserve">, </w:t>
                        </w:r>
                      </w:ins>
                      <m:oMath>
                        <m:r>
                          <w:ins w:id="543" w:author="Bo Shen" w:date="2023-01-27T16:40:00Z">
                            <w:rPr>
                              <w:rFonts w:ascii="Cambria Math" w:hAnsi="Cambria Math" w:cs="Times New Roman"/>
                            </w:rPr>
                            <m:t>σ = 26</m:t>
                          </w:ins>
                        </m:r>
                      </m:oMath>
                      <w:ins w:id="544" w:author="Bo Shen" w:date="2023-01-27T16:40:00Z">
                        <w:r w:rsidR="00520D97">
                          <w:rPr>
                            <w:rFonts w:ascii="Times New Roman" w:hAnsi="Times New Roman" w:cs="Times New Roman"/>
                          </w:rPr>
                          <w:t xml:space="preserve">, </w:t>
                        </w:r>
                      </w:ins>
                      <m:oMath>
                        <m:r>
                          <w:ins w:id="545" w:author="Bo Shen" w:date="2023-01-27T16:40:00Z">
                            <w:rPr>
                              <w:rFonts w:ascii="Cambria Math" w:hAnsi="Cambria Math" w:cs="Times New Roman"/>
                            </w:rPr>
                            <m:t>S = 3210</m:t>
                          </w:ins>
                        </m:r>
                      </m:oMath>
                      <w:ins w:id="546" w:author="Bo Shen" w:date="2023-01-27T16:40:00Z">
                        <w:r w:rsidR="00520D97">
                          <w:rPr>
                            <w:rFonts w:ascii="Times New Roman" w:hAnsi="Times New Roman" w:cs="Times New Roman"/>
                          </w:rPr>
                          <w:t xml:space="preserve">, </w:t>
                        </w:r>
                      </w:ins>
                      <m:oMath>
                        <m:sSub>
                          <m:sSubPr>
                            <m:ctrlPr>
                              <w:ins w:id="547" w:author="Bo Shen" w:date="2023-01-27T16:40:00Z">
                                <w:rPr>
                                  <w:rFonts w:ascii="Cambria Math" w:hAnsi="Cambria Math" w:cs="Times New Roman"/>
                                  <w:i/>
                                </w:rPr>
                              </w:ins>
                            </m:ctrlPr>
                          </m:sSubPr>
                          <m:e>
                            <m:r>
                              <w:ins w:id="548" w:author="Bo Shen" w:date="2023-01-27T16:40:00Z">
                                <w:rPr>
                                  <w:rFonts w:ascii="Cambria Math" w:hAnsi="Cambria Math" w:cs="Times New Roman"/>
                                </w:rPr>
                                <m:t>τ</m:t>
                              </w:ins>
                            </m:r>
                          </m:e>
                          <m:sub>
                            <m:r>
                              <w:ins w:id="549" w:author="Bo Shen" w:date="2023-01-27T16:40:00Z">
                                <w:rPr>
                                  <w:rFonts w:ascii="Cambria Math" w:hAnsi="Cambria Math" w:cs="Times New Roman"/>
                                </w:rPr>
                                <m:t>R</m:t>
                              </w:ins>
                            </m:r>
                          </m:sub>
                        </m:sSub>
                        <m:r>
                          <w:ins w:id="550" w:author="Bo Shen" w:date="2023-01-27T16:40:00Z">
                            <w:rPr>
                              <w:rFonts w:ascii="Cambria Math" w:hAnsi="Cambria Math" w:cs="Times New Roman"/>
                            </w:rPr>
                            <m:t xml:space="preserve"> = .1995</m:t>
                          </w:ins>
                        </m:r>
                      </m:oMath>
                      <w:ins w:id="551" w:author="Bo Shen" w:date="2023-01-27T16:40:00Z">
                        <w:r w:rsidR="00520D97">
                          <w:rPr>
                            <w:rFonts w:ascii="Times New Roman" w:hAnsi="Times New Roman" w:cs="Times New Roman"/>
                          </w:rPr>
                          <w:t xml:space="preserve">, </w:t>
                        </w:r>
                      </w:ins>
                      <m:oMath>
                        <m:sSub>
                          <m:sSubPr>
                            <m:ctrlPr>
                              <w:ins w:id="552" w:author="Bo Shen" w:date="2023-01-27T16:40:00Z">
                                <w:rPr>
                                  <w:rFonts w:ascii="Cambria Math" w:hAnsi="Cambria Math" w:cs="Times New Roman"/>
                                  <w:i/>
                                </w:rPr>
                              </w:ins>
                            </m:ctrlPr>
                          </m:sSubPr>
                          <m:e>
                            <m:r>
                              <w:ins w:id="553" w:author="Bo Shen" w:date="2023-01-27T16:40:00Z">
                                <w:rPr>
                                  <w:rFonts w:ascii="Cambria Math" w:hAnsi="Cambria Math" w:cs="Times New Roman"/>
                                </w:rPr>
                                <m:t>τ</m:t>
                              </w:ins>
                            </m:r>
                          </m:e>
                          <m:sub>
                            <m:r>
                              <w:ins w:id="554" w:author="Bo Shen" w:date="2023-01-27T16:40:00Z">
                                <w:rPr>
                                  <w:rFonts w:ascii="Cambria Math" w:hAnsi="Cambria Math" w:cs="Times New Roman"/>
                                </w:rPr>
                                <m:t>G</m:t>
                              </w:ins>
                            </m:r>
                          </m:sub>
                        </m:sSub>
                        <m:r>
                          <w:ins w:id="555" w:author="Bo Shen" w:date="2023-01-27T16:40:00Z">
                            <w:rPr>
                              <w:rFonts w:ascii="Cambria Math" w:hAnsi="Cambria Math" w:cs="Times New Roman"/>
                            </w:rPr>
                            <m:t xml:space="preserve"> = </m:t>
                          </w:ins>
                        </m:r>
                        <m:r>
                          <w:ins w:id="556" w:author="Bo Shen" w:date="2023-01-27T16:42:00Z">
                            <w:rPr>
                              <w:rFonts w:ascii="Cambria Math" w:hAnsi="Cambria Math" w:cs="Times New Roman"/>
                            </w:rPr>
                            <m:t xml:space="preserve">.1995 </m:t>
                          </w:ins>
                        </m:r>
                      </m:oMath>
                      <w:ins w:id="557"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558"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559" w:author="Bo Shen" w:date="2023-01-27T16:44:00Z">
                            <w:rPr>
                              <w:rFonts w:ascii="Cambria Math" w:hAnsi="Cambria Math" w:cs="Times New Roman"/>
                            </w:rPr>
                            <m:t>.2512</m:t>
                          </w:ins>
                        </m:r>
                      </m:oMath>
                      <w:ins w:id="560" w:author="Bo Shen" w:date="2023-01-27T16:44:00Z">
                        <w:r w:rsidR="00520D97">
                          <w:rPr>
                            <w:rFonts w:ascii="Times New Roman" w:hAnsi="Times New Roman" w:cs="Times New Roman"/>
                          </w:rPr>
                          <w:t xml:space="preserve"> </w:t>
                        </w:r>
                      </w:ins>
                      <w:ins w:id="561"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562" w:author="Bo Shen" w:date="2023-01-27T16:44:00Z">
                              <w:rPr>
                                <w:rFonts w:ascii="Times New Roman" w:hAnsi="Times New Roman" w:cs="Times New Roman"/>
                              </w:rPr>
                            </w:rPrChange>
                          </w:rPr>
                          <w:t>D</w:t>
                        </w:r>
                        <w:r w:rsidR="00520D97">
                          <w:rPr>
                            <w:rFonts w:ascii="Times New Roman" w:hAnsi="Times New Roman" w:cs="Times New Roman"/>
                          </w:rPr>
                          <w:t>)</w:t>
                        </w:r>
                      </w:ins>
                      <w:ins w:id="563" w:author="Bo Shen" w:date="2023-01-27T16:45:00Z">
                        <w:r w:rsidR="000D3164">
                          <w:rPr>
                            <w:rFonts w:ascii="Times New Roman" w:hAnsi="Times New Roman" w:cs="Times New Roman"/>
                          </w:rPr>
                          <w:t xml:space="preserve"> (two adjacent points given the grid resolution)</w:t>
                        </w:r>
                      </w:ins>
                      <w:ins w:id="564" w:author="Bo Shen" w:date="2023-01-27T16:43:00Z">
                        <w:r w:rsidR="00520D97">
                          <w:rPr>
                            <w:rFonts w:ascii="Times New Roman" w:hAnsi="Times New Roman" w:cs="Times New Roman"/>
                          </w:rPr>
                          <w:t>,</w:t>
                        </w:r>
                      </w:ins>
                      <w:ins w:id="565" w:author="Bo Shen" w:date="2023-01-27T16:40:00Z">
                        <w:r w:rsidR="00520D97">
                          <w:rPr>
                            <w:rFonts w:ascii="Times New Roman" w:hAnsi="Times New Roman" w:cs="Times New Roman"/>
                          </w:rPr>
                          <w:t xml:space="preserve"> </w:t>
                        </w:r>
                      </w:ins>
                      <m:oMath>
                        <m:sSub>
                          <m:sSubPr>
                            <m:ctrlPr>
                              <w:ins w:id="566" w:author="Bo Shen" w:date="2023-01-27T16:40:00Z">
                                <w:rPr>
                                  <w:rFonts w:ascii="Cambria Math" w:hAnsi="Cambria Math" w:cs="Times New Roman"/>
                                  <w:i/>
                                </w:rPr>
                              </w:ins>
                            </m:ctrlPr>
                          </m:sSubPr>
                          <m:e>
                            <m:r>
                              <w:ins w:id="567" w:author="Bo Shen" w:date="2023-01-27T16:40:00Z">
                                <w:rPr>
                                  <w:rFonts w:ascii="Cambria Math" w:hAnsi="Cambria Math" w:cs="Times New Roman"/>
                                </w:rPr>
                                <m:t>τ</m:t>
                              </w:ins>
                            </m:r>
                          </m:e>
                          <m:sub>
                            <m:r>
                              <w:ins w:id="568" w:author="Bo Shen" w:date="2023-01-27T16:40:00Z">
                                <w:rPr>
                                  <w:rFonts w:ascii="Cambria Math" w:hAnsi="Cambria Math" w:cs="Times New Roman"/>
                                </w:rPr>
                                <m:t>D</m:t>
                              </w:ins>
                            </m:r>
                          </m:sub>
                        </m:sSub>
                        <m:r>
                          <w:ins w:id="569" w:author="Bo Shen" w:date="2023-01-27T16:40:00Z">
                            <w:rPr>
                              <w:rFonts w:ascii="Cambria Math" w:hAnsi="Cambria Math" w:cs="Times New Roman"/>
                            </w:rPr>
                            <m:t xml:space="preserve"> = .3162</m:t>
                          </w:ins>
                        </m:r>
                      </m:oMath>
                      <w:ins w:id="570" w:author="Bo Shen" w:date="2023-01-27T16:44:00Z">
                        <w:r w:rsidR="00520D97">
                          <w:rPr>
                            <w:rFonts w:ascii="Times New Roman" w:hAnsi="Times New Roman" w:cs="Times New Roman"/>
                          </w:rPr>
                          <w:t>.</w:t>
                        </w:r>
                      </w:ins>
                      <w:ins w:id="571"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v:textbox>
              </v:shape>
            </w:pict>
          </mc:Fallback>
        </mc:AlternateContent>
      </w:r>
      <w:ins w:id="572" w:author="Bo Shen" w:date="2023-01-26T16:25:00Z">
        <w:r>
          <w:rPr>
            <w:rFonts w:ascii="Times New Roman" w:hAnsi="Times New Roman" w:cs="Times New Roman"/>
            <w:i/>
            <w:color w:val="000000" w:themeColor="text1"/>
          </w:rPr>
          <w:br w:type="page"/>
        </w:r>
      </w:ins>
    </w:p>
    <w:p w14:paraId="7D4DABC7" w14:textId="55168E4F" w:rsidR="00737325" w:rsidRDefault="00737325">
      <w:pPr>
        <w:rPr>
          <w:ins w:id="573" w:author="Bo Shen" w:date="2023-01-27T09:48:00Z"/>
          <w:rFonts w:ascii="Times New Roman" w:hAnsi="Times New Roman" w:cs="Times New Roman"/>
          <w:i/>
          <w:color w:val="000000" w:themeColor="text1"/>
        </w:rPr>
      </w:pPr>
      <w:ins w:id="574" w:author="Bo Shen" w:date="2023-01-27T09:48:00Z">
        <w:r>
          <w:rPr>
            <w:noProof/>
            <w:lang w:eastAsia="en-US"/>
          </w:rPr>
          <w:lastRenderedPageBreak/>
          <mc:AlternateContent>
            <mc:Choice Requires="wps">
              <w:drawing>
                <wp:anchor distT="0" distB="0" distL="114300" distR="114300" simplePos="0" relativeHeight="251680768" behindDoc="0" locked="0" layoutInCell="1" allowOverlap="1" wp14:anchorId="5D5E4171" wp14:editId="6E9A2C59">
                  <wp:simplePos x="0" y="0"/>
                  <wp:positionH relativeFrom="column">
                    <wp:posOffset>-515815</wp:posOffset>
                  </wp:positionH>
                  <wp:positionV relativeFrom="paragraph">
                    <wp:posOffset>7815</wp:posOffset>
                  </wp:positionV>
                  <wp:extent cx="7049386" cy="6119447"/>
                  <wp:effectExtent l="0" t="0" r="12065" b="15240"/>
                  <wp:wrapNone/>
                  <wp:docPr id="41" name="Text Box 41"/>
                  <wp:cNvGraphicFramePr/>
                  <a:graphic xmlns:a="http://schemas.openxmlformats.org/drawingml/2006/main">
                    <a:graphicData uri="http://schemas.microsoft.com/office/word/2010/wordprocessingShape">
                      <wps:wsp>
                        <wps:cNvSpPr txBox="1"/>
                        <wps:spPr>
                          <a:xfrm>
                            <a:off x="0" y="0"/>
                            <a:ext cx="7049386" cy="6119447"/>
                          </a:xfrm>
                          <a:prstGeom prst="rect">
                            <a:avLst/>
                          </a:prstGeom>
                          <a:solidFill>
                            <a:schemeClr val="lt1"/>
                          </a:solidFill>
                          <a:ln w="6350">
                            <a:solidFill>
                              <a:prstClr val="black"/>
                            </a:solidFill>
                          </a:ln>
                        </wps:spPr>
                        <wps:txbx>
                          <w:txbxContent>
                            <w:p w14:paraId="107B4F90" w14:textId="02968F7C" w:rsidR="00737325" w:rsidRDefault="00C43388" w:rsidP="00737325">
                              <w:pPr>
                                <w:spacing w:line="480" w:lineRule="auto"/>
                                <w:jc w:val="center"/>
                                <w:rPr>
                                  <w:rFonts w:ascii="Times New Roman" w:hAnsi="Times New Roman" w:cs="Times New Roman"/>
                                  <w:b/>
                                </w:rPr>
                              </w:pPr>
                              <w:ins w:id="575"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576" w:author="Bo Shen" w:date="2023-01-27T09:49:00Z">
                                <w:r>
                                  <w:rPr>
                                    <w:rFonts w:ascii="Times New Roman" w:hAnsi="Times New Roman" w:cs="Times New Roman"/>
                                    <w:b/>
                                  </w:rPr>
                                  <w:t>2</w:t>
                                </w:r>
                              </w:ins>
                              <w:del w:id="577"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578"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579" w:author="Bo Shen" w:date="2023-01-26T16:42:00Z">
                                <w:r>
                                  <w:rPr>
                                    <w:rFonts w:ascii="Times New Roman" w:hAnsi="Times New Roman" w:cs="Times New Roman"/>
                                  </w:rPr>
                                  <w:t xml:space="preserve">of LDDM </w:t>
                                </w:r>
                              </w:ins>
                              <w:ins w:id="580" w:author="Bo Shen" w:date="2023-01-27T09:49:00Z">
                                <w:r>
                                  <w:rPr>
                                    <w:rFonts w:ascii="Times New Roman" w:hAnsi="Times New Roman" w:cs="Times New Roman"/>
                                  </w:rPr>
                                  <w:t>on the best-fitt</w:t>
                                </w:r>
                              </w:ins>
                              <w:ins w:id="581" w:author="Bo Shen" w:date="2023-01-27T09:50:00Z">
                                <w:r>
                                  <w:rPr>
                                    <w:rFonts w:ascii="Times New Roman" w:hAnsi="Times New Roman" w:cs="Times New Roman"/>
                                  </w:rPr>
                                  <w:t>ed</w:t>
                                </w:r>
                              </w:ins>
                              <w:ins w:id="582" w:author="Bo Shen" w:date="2023-01-27T09:49:00Z">
                                <w:r>
                                  <w:rPr>
                                    <w:rFonts w:ascii="Times New Roman" w:hAnsi="Times New Roman" w:cs="Times New Roman"/>
                                  </w:rPr>
                                  <w:t xml:space="preserve"> parameters </w:t>
                                </w:r>
                              </w:ins>
                              <w:ins w:id="583" w:author="Bo Shen" w:date="2023-01-27T09:50:00Z">
                                <w:r>
                                  <w:rPr>
                                    <w:rFonts w:ascii="Times New Roman" w:hAnsi="Times New Roman" w:cs="Times New Roman"/>
                                  </w:rPr>
                                  <w:t>to</w:t>
                                </w:r>
                              </w:ins>
                              <w:ins w:id="584" w:author="Bo Shen" w:date="2023-01-26T16:42:00Z">
                                <w:r>
                                  <w:rPr>
                                    <w:rFonts w:ascii="Times New Roman" w:hAnsi="Times New Roman" w:cs="Times New Roman"/>
                                  </w:rPr>
                                  <w:t xml:space="preserve"> </w:t>
                                </w:r>
                              </w:ins>
                              <w:ins w:id="585"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586" w:author="Bo Shen" w:date="2023-01-26T16:44:00Z">
                                <w:r>
                                  <w:rPr>
                                    <w:rFonts w:ascii="Times New Roman" w:hAnsi="Times New Roman" w:cs="Times New Roman"/>
                                  </w:rPr>
                                  <w:t>.</w:t>
                                </w:r>
                              </w:ins>
                              <w:ins w:id="587" w:author="Bo Shen" w:date="2023-01-27T17:15:00Z">
                                <w:r w:rsidR="0092715D">
                                  <w:rPr>
                                    <w:rFonts w:ascii="Times New Roman" w:hAnsi="Times New Roman" w:cs="Times New Roman"/>
                                  </w:rPr>
                                  <w:t xml:space="preserve"> We </w:t>
                                </w:r>
                              </w:ins>
                              <w:ins w:id="588" w:author="Bo Shen" w:date="2023-01-27T17:16:00Z">
                                <w:r w:rsidR="0092715D">
                                  <w:rPr>
                                    <w:rFonts w:ascii="Times New Roman" w:hAnsi="Times New Roman" w:cs="Times New Roman"/>
                                  </w:rPr>
                                  <w:t>visualized</w:t>
                                </w:r>
                              </w:ins>
                              <w:ins w:id="589" w:author="Bo Shen" w:date="2023-01-27T09:52:00Z">
                                <w:r>
                                  <w:rPr>
                                    <w:rFonts w:ascii="Times New Roman" w:hAnsi="Times New Roman" w:cs="Times New Roman"/>
                                  </w:rPr>
                                  <w:t xml:space="preserve"> </w:t>
                                </w:r>
                              </w:ins>
                              <w:ins w:id="590" w:author="Bo Shen" w:date="2023-01-27T17:16:00Z">
                                <w:r w:rsidR="0092715D">
                                  <w:rPr>
                                    <w:rFonts w:ascii="Times New Roman" w:hAnsi="Times New Roman" w:cs="Times New Roman"/>
                                  </w:rPr>
                                  <w:t>t</w:t>
                                </w:r>
                              </w:ins>
                              <w:ins w:id="591" w:author="Bo Shen" w:date="2023-01-27T17:15:00Z">
                                <w:r w:rsidR="0092715D">
                                  <w:rPr>
                                    <w:rFonts w:ascii="Times New Roman" w:hAnsi="Times New Roman" w:cs="Times New Roman"/>
                                  </w:rPr>
                                  <w:t xml:space="preserve">he log-likelihood of the model </w:t>
                                </w:r>
                              </w:ins>
                              <w:ins w:id="592" w:author="Bo Shen" w:date="2023-01-27T17:16:00Z">
                                <w:r w:rsidR="0092715D">
                                  <w:rPr>
                                    <w:rFonts w:ascii="Times New Roman" w:hAnsi="Times New Roman" w:cs="Times New Roman"/>
                                  </w:rPr>
                                  <w:t xml:space="preserve">re-fitting </w:t>
                                </w:r>
                              </w:ins>
                              <w:ins w:id="593" w:author="Bo Shen" w:date="2023-01-27T17:15:00Z">
                                <w:r w:rsidR="0092715D">
                                  <w:rPr>
                                    <w:rFonts w:ascii="Times New Roman" w:hAnsi="Times New Roman" w:cs="Times New Roman"/>
                                  </w:rPr>
                                  <w:t xml:space="preserve">to </w:t>
                                </w:r>
                              </w:ins>
                              <w:ins w:id="594" w:author="Bo Shen" w:date="2023-01-27T09:52:00Z">
                                <w:r>
                                  <w:rPr>
                                    <w:rFonts w:ascii="Times New Roman" w:hAnsi="Times New Roman" w:cs="Times New Roman"/>
                                  </w:rPr>
                                  <w:t xml:space="preserve">the simulated </w:t>
                                </w:r>
                              </w:ins>
                              <w:ins w:id="595" w:author="Bo Shen" w:date="2023-01-27T09:53:00Z">
                                <w:r>
                                  <w:rPr>
                                    <w:rFonts w:ascii="Times New Roman" w:hAnsi="Times New Roman" w:cs="Times New Roman"/>
                                  </w:rPr>
                                  <w:t>data</w:t>
                                </w:r>
                              </w:ins>
                              <w:ins w:id="596" w:author="Bo Shen" w:date="2023-01-27T09:55:00Z">
                                <w:r w:rsidR="002F0D53">
                                  <w:rPr>
                                    <w:rFonts w:ascii="Times New Roman" w:hAnsi="Times New Roman" w:cs="Times New Roman"/>
                                  </w:rPr>
                                  <w:t xml:space="preserve"> based on the set of best-fitted </w:t>
                                </w:r>
                              </w:ins>
                              <w:ins w:id="597" w:author="Bo Shen" w:date="2023-01-27T17:13:00Z">
                                <w:r w:rsidR="00F6264E">
                                  <w:rPr>
                                    <w:rFonts w:ascii="Times New Roman" w:hAnsi="Times New Roman" w:cs="Times New Roman"/>
                                  </w:rPr>
                                  <w:t>parameters shown</w:t>
                                </w:r>
                              </w:ins>
                              <w:ins w:id="598" w:author="Bo Shen" w:date="2023-01-27T09:55:00Z">
                                <w:r w:rsidR="002F0D53">
                                  <w:rPr>
                                    <w:rFonts w:ascii="Times New Roman" w:hAnsi="Times New Roman" w:cs="Times New Roman"/>
                                  </w:rPr>
                                  <w:t xml:space="preserve"> in </w:t>
                                </w:r>
                              </w:ins>
                              <w:ins w:id="599" w:author="Bo Shen" w:date="2023-01-27T17:13:00Z">
                                <w:r w:rsidR="00F6264E" w:rsidRPr="00F6264E">
                                  <w:rPr>
                                    <w:rFonts w:ascii="Times New Roman" w:hAnsi="Times New Roman" w:cs="Times New Roman"/>
                                    <w:b/>
                                    <w:bCs/>
                                    <w:rPrChange w:id="600"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601" w:author="Bo Shen" w:date="2023-01-27T17:16:00Z">
                                <w:r w:rsidR="0092715D">
                                  <w:rPr>
                                    <w:rFonts w:ascii="Times New Roman" w:hAnsi="Times New Roman" w:cs="Times New Roman"/>
                                  </w:rPr>
                                  <w:t xml:space="preserve">Each panel has </w:t>
                                </w:r>
                              </w:ins>
                              <w:ins w:id="602" w:author="Bo Shen" w:date="2023-01-27T17:17:00Z">
                                <w:r w:rsidR="0092715D">
                                  <w:rPr>
                                    <w:rFonts w:ascii="Times New Roman" w:hAnsi="Times New Roman" w:cs="Times New Roman"/>
                                  </w:rPr>
                                  <w:t>similar meaning to the corresponding panel in</w:t>
                                </w:r>
                              </w:ins>
                              <w:ins w:id="603"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604" w:author="Bo Shen" w:date="2023-01-27T17:17:00Z">
                                <w:r w:rsidR="0092715D">
                                  <w:rPr>
                                    <w:rFonts w:ascii="Times New Roman" w:hAnsi="Times New Roman" w:cs="Times New Roman"/>
                                  </w:rPr>
                                  <w:t>but now the log-likelihood values are the goodness of fit to simulated data</w:t>
                                </w:r>
                              </w:ins>
                              <w:ins w:id="605" w:author="Bo Shen" w:date="2023-01-27T17:14:00Z">
                                <w:r w:rsidR="00F6264E">
                                  <w:rPr>
                                    <w:rFonts w:ascii="Times New Roman" w:hAnsi="Times New Roman" w:cs="Times New Roman"/>
                                  </w:rPr>
                                  <w:t>. T</w:t>
                                </w:r>
                              </w:ins>
                              <w:ins w:id="606" w:author="Bo Shen" w:date="2023-01-27T17:10:00Z">
                                <w:r w:rsidR="00CF5F98">
                                  <w:rPr>
                                    <w:rFonts w:ascii="Times New Roman" w:hAnsi="Times New Roman" w:cs="Times New Roman"/>
                                  </w:rPr>
                                  <w:t>he parameter values on the peaks are exactly the same as in</w:t>
                                </w:r>
                              </w:ins>
                              <w:ins w:id="607"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608"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609" w:author="Bo Shen" w:date="2023-01-27T17:12:00Z">
                                <w:r w:rsidR="00CF5F98">
                                  <w:rPr>
                                    <w:rFonts w:ascii="Times New Roman" w:hAnsi="Times New Roman" w:cs="Times New Roman"/>
                                    <w:bCs/>
                                  </w:rPr>
                                  <w:t xml:space="preserve"> and </w:t>
                                </w:r>
                              </w:ins>
                              <w:ins w:id="610" w:author="Bo Shen" w:date="2023-01-27T17:48:00Z">
                                <w:r w:rsidR="00C73EDD">
                                  <w:rPr>
                                    <w:rFonts w:ascii="Times New Roman" w:hAnsi="Times New Roman" w:cs="Times New Roman"/>
                                    <w:bCs/>
                                  </w:rPr>
                                  <w:t>identifiable</w:t>
                                </w:r>
                              </w:ins>
                              <w:ins w:id="611" w:author="Bo Shen" w:date="2023-01-27T17:12:00Z">
                                <w:r w:rsidR="00CF5F98">
                                  <w:rPr>
                                    <w:rFonts w:ascii="Times New Roman" w:hAnsi="Times New Roman" w:cs="Times New Roman"/>
                                    <w:bCs/>
                                  </w:rPr>
                                  <w:t xml:space="preserve"> </w:t>
                                </w:r>
                              </w:ins>
                              <w:ins w:id="612" w:author="Bo Shen" w:date="2023-01-27T17:11:00Z">
                                <w:r w:rsidR="00CF5F98">
                                  <w:rPr>
                                    <w:rFonts w:ascii="Times New Roman" w:hAnsi="Times New Roman" w:cs="Times New Roman"/>
                                  </w:rPr>
                                  <w:t>(</w:t>
                                </w:r>
                              </w:ins>
                              <m:oMath>
                                <m:r>
                                  <w:ins w:id="613" w:author="Bo Shen" w:date="2023-01-27T16:44:00Z">
                                    <w:rPr>
                                      <w:rFonts w:ascii="Cambria Math" w:hAnsi="Cambria Math" w:cs="Times New Roman"/>
                                    </w:rPr>
                                    <m:t>α=0</m:t>
                                  </w:ins>
                                </m:r>
                              </m:oMath>
                              <w:ins w:id="614" w:author="Bo Shen" w:date="2023-01-27T16:44:00Z">
                                <w:r w:rsidR="006A5AD2">
                                  <w:rPr>
                                    <w:rFonts w:ascii="Times New Roman" w:hAnsi="Times New Roman" w:cs="Times New Roman"/>
                                  </w:rPr>
                                  <w:t xml:space="preserve">, </w:t>
                                </w:r>
                              </w:ins>
                              <m:oMath>
                                <m:r>
                                  <w:ins w:id="615" w:author="Bo Shen" w:date="2023-01-27T16:44:00Z">
                                    <w:rPr>
                                      <w:rFonts w:ascii="Cambria Math" w:hAnsi="Cambria Math" w:cs="Times New Roman"/>
                                    </w:rPr>
                                    <m:t>β=1.4</m:t>
                                  </w:ins>
                                </m:r>
                              </m:oMath>
                              <w:ins w:id="616" w:author="Bo Shen" w:date="2023-01-27T16:44:00Z">
                                <w:r w:rsidR="006A5AD2">
                                  <w:rPr>
                                    <w:rFonts w:ascii="Times New Roman" w:hAnsi="Times New Roman" w:cs="Times New Roman"/>
                                  </w:rPr>
                                  <w:t xml:space="preserve">, </w:t>
                                </w:r>
                              </w:ins>
                              <m:oMath>
                                <m:r>
                                  <w:ins w:id="617" w:author="Bo Shen" w:date="2023-01-27T16:44:00Z">
                                    <w:rPr>
                                      <w:rFonts w:ascii="Cambria Math" w:hAnsi="Cambria Math" w:cs="Times New Roman"/>
                                    </w:rPr>
                                    <m:t>σ = 26</m:t>
                                  </w:ins>
                                </m:r>
                              </m:oMath>
                              <w:ins w:id="618" w:author="Bo Shen" w:date="2023-01-27T16:44:00Z">
                                <w:r w:rsidR="006A5AD2">
                                  <w:rPr>
                                    <w:rFonts w:ascii="Times New Roman" w:hAnsi="Times New Roman" w:cs="Times New Roman"/>
                                  </w:rPr>
                                  <w:t xml:space="preserve">, </w:t>
                                </w:r>
                              </w:ins>
                              <m:oMath>
                                <m:r>
                                  <w:ins w:id="619" w:author="Bo Shen" w:date="2023-01-27T16:44:00Z">
                                    <w:rPr>
                                      <w:rFonts w:ascii="Cambria Math" w:hAnsi="Cambria Math" w:cs="Times New Roman"/>
                                    </w:rPr>
                                    <m:t>S = 3210</m:t>
                                  </w:ins>
                                </m:r>
                              </m:oMath>
                              <w:ins w:id="620" w:author="Bo Shen" w:date="2023-01-27T16:44:00Z">
                                <w:r w:rsidR="006A5AD2">
                                  <w:rPr>
                                    <w:rFonts w:ascii="Times New Roman" w:hAnsi="Times New Roman" w:cs="Times New Roman"/>
                                  </w:rPr>
                                  <w:t xml:space="preserve">, </w:t>
                                </w:r>
                              </w:ins>
                              <m:oMath>
                                <m:sSub>
                                  <m:sSubPr>
                                    <m:ctrlPr>
                                      <w:ins w:id="621" w:author="Bo Shen" w:date="2023-01-27T16:44:00Z">
                                        <w:rPr>
                                          <w:rFonts w:ascii="Cambria Math" w:hAnsi="Cambria Math" w:cs="Times New Roman"/>
                                          <w:i/>
                                        </w:rPr>
                                      </w:ins>
                                    </m:ctrlPr>
                                  </m:sSubPr>
                                  <m:e>
                                    <m:r>
                                      <w:ins w:id="622" w:author="Bo Shen" w:date="2023-01-27T16:44:00Z">
                                        <w:rPr>
                                          <w:rFonts w:ascii="Cambria Math" w:hAnsi="Cambria Math" w:cs="Times New Roman"/>
                                        </w:rPr>
                                        <m:t>τ</m:t>
                                      </w:ins>
                                    </m:r>
                                  </m:e>
                                  <m:sub>
                                    <m:r>
                                      <w:ins w:id="623" w:author="Bo Shen" w:date="2023-01-27T16:44:00Z">
                                        <w:rPr>
                                          <w:rFonts w:ascii="Cambria Math" w:hAnsi="Cambria Math" w:cs="Times New Roman"/>
                                        </w:rPr>
                                        <m:t>R</m:t>
                                      </w:ins>
                                    </m:r>
                                  </m:sub>
                                </m:sSub>
                                <m:r>
                                  <w:ins w:id="624" w:author="Bo Shen" w:date="2023-01-27T16:44:00Z">
                                    <w:rPr>
                                      <w:rFonts w:ascii="Cambria Math" w:hAnsi="Cambria Math" w:cs="Times New Roman"/>
                                    </w:rPr>
                                    <m:t xml:space="preserve"> = .1995</m:t>
                                  </w:ins>
                                </m:r>
                              </m:oMath>
                              <w:ins w:id="625" w:author="Bo Shen" w:date="2023-01-27T16:44:00Z">
                                <w:r w:rsidR="006A5AD2">
                                  <w:rPr>
                                    <w:rFonts w:ascii="Times New Roman" w:hAnsi="Times New Roman" w:cs="Times New Roman"/>
                                  </w:rPr>
                                  <w:t xml:space="preserve">, </w:t>
                                </w:r>
                              </w:ins>
                              <m:oMath>
                                <m:sSub>
                                  <m:sSubPr>
                                    <m:ctrlPr>
                                      <w:ins w:id="626" w:author="Bo Shen" w:date="2023-01-27T16:44:00Z">
                                        <w:rPr>
                                          <w:rFonts w:ascii="Cambria Math" w:hAnsi="Cambria Math" w:cs="Times New Roman"/>
                                          <w:i/>
                                        </w:rPr>
                                      </w:ins>
                                    </m:ctrlPr>
                                  </m:sSubPr>
                                  <m:e>
                                    <m:r>
                                      <w:ins w:id="627" w:author="Bo Shen" w:date="2023-01-27T16:44:00Z">
                                        <w:rPr>
                                          <w:rFonts w:ascii="Cambria Math" w:hAnsi="Cambria Math" w:cs="Times New Roman"/>
                                        </w:rPr>
                                        <m:t>τ</m:t>
                                      </w:ins>
                                    </m:r>
                                  </m:e>
                                  <m:sub>
                                    <m:r>
                                      <w:ins w:id="628" w:author="Bo Shen" w:date="2023-01-27T16:44:00Z">
                                        <w:rPr>
                                          <w:rFonts w:ascii="Cambria Math" w:hAnsi="Cambria Math" w:cs="Times New Roman"/>
                                        </w:rPr>
                                        <m:t>G</m:t>
                                      </w:ins>
                                    </m:r>
                                  </m:sub>
                                </m:sSub>
                                <m:r>
                                  <w:ins w:id="629" w:author="Bo Shen" w:date="2023-01-27T16:44:00Z">
                                    <w:rPr>
                                      <w:rFonts w:ascii="Cambria Math" w:hAnsi="Cambria Math" w:cs="Times New Roman"/>
                                    </w:rPr>
                                    <m:t xml:space="preserve"> = .1995 </m:t>
                                  </w:ins>
                                </m:r>
                              </m:oMath>
                              <w:ins w:id="630"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631" w:author="Bo Shen" w:date="2023-01-27T16:44:00Z">
                                    <w:rPr>
                                      <w:rFonts w:ascii="Cambria Math" w:hAnsi="Cambria Math" w:cs="Times New Roman"/>
                                    </w:rPr>
                                    <m:t>.2512</m:t>
                                  </w:ins>
                                </m:r>
                              </m:oMath>
                              <w:ins w:id="632"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633"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634" w:author="Bo Shen" w:date="2023-01-27T16:44:00Z">
                                <w:r w:rsidR="006A5AD2">
                                  <w:rPr>
                                    <w:rFonts w:ascii="Times New Roman" w:hAnsi="Times New Roman" w:cs="Times New Roman"/>
                                  </w:rPr>
                                  <w:t xml:space="preserve">, </w:t>
                                </w:r>
                              </w:ins>
                              <m:oMath>
                                <m:sSub>
                                  <m:sSubPr>
                                    <m:ctrlPr>
                                      <w:ins w:id="635" w:author="Bo Shen" w:date="2023-01-27T16:44:00Z">
                                        <w:rPr>
                                          <w:rFonts w:ascii="Cambria Math" w:hAnsi="Cambria Math" w:cs="Times New Roman"/>
                                          <w:i/>
                                        </w:rPr>
                                      </w:ins>
                                    </m:ctrlPr>
                                  </m:sSubPr>
                                  <m:e>
                                    <m:r>
                                      <w:ins w:id="636" w:author="Bo Shen" w:date="2023-01-27T16:44:00Z">
                                        <w:rPr>
                                          <w:rFonts w:ascii="Cambria Math" w:hAnsi="Cambria Math" w:cs="Times New Roman"/>
                                        </w:rPr>
                                        <m:t>τ</m:t>
                                      </w:ins>
                                    </m:r>
                                  </m:e>
                                  <m:sub>
                                    <m:r>
                                      <w:ins w:id="637" w:author="Bo Shen" w:date="2023-01-27T16:44:00Z">
                                        <w:rPr>
                                          <w:rFonts w:ascii="Cambria Math" w:hAnsi="Cambria Math" w:cs="Times New Roman"/>
                                        </w:rPr>
                                        <m:t>D</m:t>
                                      </w:ins>
                                    </m:r>
                                  </m:sub>
                                </m:sSub>
                                <m:r>
                                  <w:ins w:id="638" w:author="Bo Shen" w:date="2023-01-27T16:44:00Z">
                                    <w:rPr>
                                      <w:rFonts w:ascii="Cambria Math" w:hAnsi="Cambria Math" w:cs="Times New Roman"/>
                                    </w:rPr>
                                    <m:t xml:space="preserve"> = .3162</m:t>
                                  </w:ins>
                                </m:r>
                              </m:oMath>
                              <w:ins w:id="639" w:author="Bo Shen" w:date="2023-01-27T16:44:00Z">
                                <w:r w:rsidR="006A5AD2">
                                  <w:rPr>
                                    <w:rFonts w:ascii="Times New Roman" w:hAnsi="Times New Roman" w:cs="Times New Roman"/>
                                  </w:rPr>
                                  <w:t>.</w:t>
                                </w:r>
                              </w:ins>
                              <w:ins w:id="640" w:author="Bo Shen" w:date="2023-01-27T17:11:00Z">
                                <w:r w:rsidR="00CF5F98">
                                  <w:rPr>
                                    <w:rFonts w:ascii="Times New Roman" w:hAnsi="Times New Roman" w:cs="Times New Roman"/>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5E4171" id="Text Box 41" o:spid="_x0000_s1035" type="#_x0000_t202" style="position:absolute;margin-left:-40.6pt;margin-top:.6pt;width:555.05pt;height:48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" fillcolor="white [3201]" strokeweight=".5pt">
                  <v:textbox>
                    <w:txbxContent>
                      <w:p w14:paraId="107B4F90" w14:textId="02968F7C" w:rsidR="00737325" w:rsidRDefault="00C43388" w:rsidP="00737325">
                        <w:pPr>
                          <w:spacing w:line="480" w:lineRule="auto"/>
                          <w:jc w:val="center"/>
                          <w:rPr>
                            <w:rFonts w:ascii="Times New Roman" w:hAnsi="Times New Roman" w:cs="Times New Roman"/>
                            <w:b/>
                          </w:rPr>
                        </w:pPr>
                        <w:ins w:id="641"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642" w:author="Bo Shen" w:date="2023-01-27T09:49:00Z">
                          <w:r>
                            <w:rPr>
                              <w:rFonts w:ascii="Times New Roman" w:hAnsi="Times New Roman" w:cs="Times New Roman"/>
                              <w:b/>
                            </w:rPr>
                            <w:t>2</w:t>
                          </w:r>
                        </w:ins>
                        <w:del w:id="643"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644"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645" w:author="Bo Shen" w:date="2023-01-26T16:42:00Z">
                          <w:r>
                            <w:rPr>
                              <w:rFonts w:ascii="Times New Roman" w:hAnsi="Times New Roman" w:cs="Times New Roman"/>
                            </w:rPr>
                            <w:t xml:space="preserve">of LDDM </w:t>
                          </w:r>
                        </w:ins>
                        <w:ins w:id="646" w:author="Bo Shen" w:date="2023-01-27T09:49:00Z">
                          <w:r>
                            <w:rPr>
                              <w:rFonts w:ascii="Times New Roman" w:hAnsi="Times New Roman" w:cs="Times New Roman"/>
                            </w:rPr>
                            <w:t>on the best-fitt</w:t>
                          </w:r>
                        </w:ins>
                        <w:ins w:id="647" w:author="Bo Shen" w:date="2023-01-27T09:50:00Z">
                          <w:r>
                            <w:rPr>
                              <w:rFonts w:ascii="Times New Roman" w:hAnsi="Times New Roman" w:cs="Times New Roman"/>
                            </w:rPr>
                            <w:t>ed</w:t>
                          </w:r>
                        </w:ins>
                        <w:ins w:id="648" w:author="Bo Shen" w:date="2023-01-27T09:49:00Z">
                          <w:r>
                            <w:rPr>
                              <w:rFonts w:ascii="Times New Roman" w:hAnsi="Times New Roman" w:cs="Times New Roman"/>
                            </w:rPr>
                            <w:t xml:space="preserve"> parameters </w:t>
                          </w:r>
                        </w:ins>
                        <w:ins w:id="649" w:author="Bo Shen" w:date="2023-01-27T09:50:00Z">
                          <w:r>
                            <w:rPr>
                              <w:rFonts w:ascii="Times New Roman" w:hAnsi="Times New Roman" w:cs="Times New Roman"/>
                            </w:rPr>
                            <w:t>to</w:t>
                          </w:r>
                        </w:ins>
                        <w:ins w:id="650" w:author="Bo Shen" w:date="2023-01-26T16:42:00Z">
                          <w:r>
                            <w:rPr>
                              <w:rFonts w:ascii="Times New Roman" w:hAnsi="Times New Roman" w:cs="Times New Roman"/>
                            </w:rPr>
                            <w:t xml:space="preserve"> </w:t>
                          </w:r>
                        </w:ins>
                        <w:ins w:id="651"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652" w:author="Bo Shen" w:date="2023-01-26T16:44:00Z">
                          <w:r>
                            <w:rPr>
                              <w:rFonts w:ascii="Times New Roman" w:hAnsi="Times New Roman" w:cs="Times New Roman"/>
                            </w:rPr>
                            <w:t>.</w:t>
                          </w:r>
                        </w:ins>
                        <w:ins w:id="653" w:author="Bo Shen" w:date="2023-01-27T17:15:00Z">
                          <w:r w:rsidR="0092715D">
                            <w:rPr>
                              <w:rFonts w:ascii="Times New Roman" w:hAnsi="Times New Roman" w:cs="Times New Roman"/>
                            </w:rPr>
                            <w:t xml:space="preserve"> We </w:t>
                          </w:r>
                        </w:ins>
                        <w:ins w:id="654" w:author="Bo Shen" w:date="2023-01-27T17:16:00Z">
                          <w:r w:rsidR="0092715D">
                            <w:rPr>
                              <w:rFonts w:ascii="Times New Roman" w:hAnsi="Times New Roman" w:cs="Times New Roman"/>
                            </w:rPr>
                            <w:t>visualized</w:t>
                          </w:r>
                        </w:ins>
                        <w:ins w:id="655" w:author="Bo Shen" w:date="2023-01-27T09:52:00Z">
                          <w:r>
                            <w:rPr>
                              <w:rFonts w:ascii="Times New Roman" w:hAnsi="Times New Roman" w:cs="Times New Roman"/>
                            </w:rPr>
                            <w:t xml:space="preserve"> </w:t>
                          </w:r>
                        </w:ins>
                        <w:ins w:id="656" w:author="Bo Shen" w:date="2023-01-27T17:16:00Z">
                          <w:r w:rsidR="0092715D">
                            <w:rPr>
                              <w:rFonts w:ascii="Times New Roman" w:hAnsi="Times New Roman" w:cs="Times New Roman"/>
                            </w:rPr>
                            <w:t>t</w:t>
                          </w:r>
                        </w:ins>
                        <w:ins w:id="657" w:author="Bo Shen" w:date="2023-01-27T17:15:00Z">
                          <w:r w:rsidR="0092715D">
                            <w:rPr>
                              <w:rFonts w:ascii="Times New Roman" w:hAnsi="Times New Roman" w:cs="Times New Roman"/>
                            </w:rPr>
                            <w:t xml:space="preserve">he log-likelihood of the model </w:t>
                          </w:r>
                        </w:ins>
                        <w:ins w:id="658" w:author="Bo Shen" w:date="2023-01-27T17:16:00Z">
                          <w:r w:rsidR="0092715D">
                            <w:rPr>
                              <w:rFonts w:ascii="Times New Roman" w:hAnsi="Times New Roman" w:cs="Times New Roman"/>
                            </w:rPr>
                            <w:t xml:space="preserve">re-fitting </w:t>
                          </w:r>
                        </w:ins>
                        <w:ins w:id="659" w:author="Bo Shen" w:date="2023-01-27T17:15:00Z">
                          <w:r w:rsidR="0092715D">
                            <w:rPr>
                              <w:rFonts w:ascii="Times New Roman" w:hAnsi="Times New Roman" w:cs="Times New Roman"/>
                            </w:rPr>
                            <w:t xml:space="preserve">to </w:t>
                          </w:r>
                        </w:ins>
                        <w:ins w:id="660" w:author="Bo Shen" w:date="2023-01-27T09:52:00Z">
                          <w:r>
                            <w:rPr>
                              <w:rFonts w:ascii="Times New Roman" w:hAnsi="Times New Roman" w:cs="Times New Roman"/>
                            </w:rPr>
                            <w:t xml:space="preserve">the simulated </w:t>
                          </w:r>
                        </w:ins>
                        <w:ins w:id="661" w:author="Bo Shen" w:date="2023-01-27T09:53:00Z">
                          <w:r>
                            <w:rPr>
                              <w:rFonts w:ascii="Times New Roman" w:hAnsi="Times New Roman" w:cs="Times New Roman"/>
                            </w:rPr>
                            <w:t>data</w:t>
                          </w:r>
                        </w:ins>
                        <w:ins w:id="662" w:author="Bo Shen" w:date="2023-01-27T09:55:00Z">
                          <w:r w:rsidR="002F0D53">
                            <w:rPr>
                              <w:rFonts w:ascii="Times New Roman" w:hAnsi="Times New Roman" w:cs="Times New Roman"/>
                            </w:rPr>
                            <w:t xml:space="preserve"> based on the set of best-fitted </w:t>
                          </w:r>
                        </w:ins>
                        <w:ins w:id="663" w:author="Bo Shen" w:date="2023-01-27T17:13:00Z">
                          <w:r w:rsidR="00F6264E">
                            <w:rPr>
                              <w:rFonts w:ascii="Times New Roman" w:hAnsi="Times New Roman" w:cs="Times New Roman"/>
                            </w:rPr>
                            <w:t>parameters shown</w:t>
                          </w:r>
                        </w:ins>
                        <w:ins w:id="664" w:author="Bo Shen" w:date="2023-01-27T09:55:00Z">
                          <w:r w:rsidR="002F0D53">
                            <w:rPr>
                              <w:rFonts w:ascii="Times New Roman" w:hAnsi="Times New Roman" w:cs="Times New Roman"/>
                            </w:rPr>
                            <w:t xml:space="preserve"> in </w:t>
                          </w:r>
                        </w:ins>
                        <w:ins w:id="665" w:author="Bo Shen" w:date="2023-01-27T17:13:00Z">
                          <w:r w:rsidR="00F6264E" w:rsidRPr="00F6264E">
                            <w:rPr>
                              <w:rFonts w:ascii="Times New Roman" w:hAnsi="Times New Roman" w:cs="Times New Roman"/>
                              <w:b/>
                              <w:bCs/>
                              <w:rPrChange w:id="666"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667" w:author="Bo Shen" w:date="2023-01-27T17:16:00Z">
                          <w:r w:rsidR="0092715D">
                            <w:rPr>
                              <w:rFonts w:ascii="Times New Roman" w:hAnsi="Times New Roman" w:cs="Times New Roman"/>
                            </w:rPr>
                            <w:t xml:space="preserve">Each panel has </w:t>
                          </w:r>
                        </w:ins>
                        <w:ins w:id="668" w:author="Bo Shen" w:date="2023-01-27T17:17:00Z">
                          <w:r w:rsidR="0092715D">
                            <w:rPr>
                              <w:rFonts w:ascii="Times New Roman" w:hAnsi="Times New Roman" w:cs="Times New Roman"/>
                            </w:rPr>
                            <w:t>similar meaning to the corresponding panel in</w:t>
                          </w:r>
                        </w:ins>
                        <w:ins w:id="669"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670" w:author="Bo Shen" w:date="2023-01-27T17:17:00Z">
                          <w:r w:rsidR="0092715D">
                            <w:rPr>
                              <w:rFonts w:ascii="Times New Roman" w:hAnsi="Times New Roman" w:cs="Times New Roman"/>
                            </w:rPr>
                            <w:t>but now the log-likelihood values are the goodness of fit to simulated data</w:t>
                          </w:r>
                        </w:ins>
                        <w:ins w:id="671" w:author="Bo Shen" w:date="2023-01-27T17:14:00Z">
                          <w:r w:rsidR="00F6264E">
                            <w:rPr>
                              <w:rFonts w:ascii="Times New Roman" w:hAnsi="Times New Roman" w:cs="Times New Roman"/>
                            </w:rPr>
                            <w:t>. T</w:t>
                          </w:r>
                        </w:ins>
                        <w:ins w:id="672" w:author="Bo Shen" w:date="2023-01-27T17:10:00Z">
                          <w:r w:rsidR="00CF5F98">
                            <w:rPr>
                              <w:rFonts w:ascii="Times New Roman" w:hAnsi="Times New Roman" w:cs="Times New Roman"/>
                            </w:rPr>
                            <w:t>he parameter values on the peaks are exactly the same as in</w:t>
                          </w:r>
                        </w:ins>
                        <w:ins w:id="673"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674"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675" w:author="Bo Shen" w:date="2023-01-27T17:12:00Z">
                          <w:r w:rsidR="00CF5F98">
                            <w:rPr>
                              <w:rFonts w:ascii="Times New Roman" w:hAnsi="Times New Roman" w:cs="Times New Roman"/>
                              <w:bCs/>
                            </w:rPr>
                            <w:t xml:space="preserve"> and </w:t>
                          </w:r>
                        </w:ins>
                        <w:ins w:id="676" w:author="Bo Shen" w:date="2023-01-27T17:48:00Z">
                          <w:r w:rsidR="00C73EDD">
                            <w:rPr>
                              <w:rFonts w:ascii="Times New Roman" w:hAnsi="Times New Roman" w:cs="Times New Roman"/>
                              <w:bCs/>
                            </w:rPr>
                            <w:t>identifiable</w:t>
                          </w:r>
                        </w:ins>
                        <w:ins w:id="677" w:author="Bo Shen" w:date="2023-01-27T17:12:00Z">
                          <w:r w:rsidR="00CF5F98">
                            <w:rPr>
                              <w:rFonts w:ascii="Times New Roman" w:hAnsi="Times New Roman" w:cs="Times New Roman"/>
                              <w:bCs/>
                            </w:rPr>
                            <w:t xml:space="preserve"> </w:t>
                          </w:r>
                        </w:ins>
                        <w:ins w:id="678" w:author="Bo Shen" w:date="2023-01-27T17:11:00Z">
                          <w:r w:rsidR="00CF5F98">
                            <w:rPr>
                              <w:rFonts w:ascii="Times New Roman" w:hAnsi="Times New Roman" w:cs="Times New Roman"/>
                            </w:rPr>
                            <w:t>(</w:t>
                          </w:r>
                        </w:ins>
                        <m:oMath>
                          <m:r>
                            <w:ins w:id="679" w:author="Bo Shen" w:date="2023-01-27T16:44:00Z">
                              <w:rPr>
                                <w:rFonts w:ascii="Cambria Math" w:hAnsi="Cambria Math" w:cs="Times New Roman"/>
                              </w:rPr>
                              <m:t>α=0</m:t>
                            </w:ins>
                          </m:r>
                        </m:oMath>
                        <w:ins w:id="680" w:author="Bo Shen" w:date="2023-01-27T16:44:00Z">
                          <w:r w:rsidR="006A5AD2">
                            <w:rPr>
                              <w:rFonts w:ascii="Times New Roman" w:hAnsi="Times New Roman" w:cs="Times New Roman"/>
                            </w:rPr>
                            <w:t xml:space="preserve">, </w:t>
                          </w:r>
                        </w:ins>
                        <m:oMath>
                          <m:r>
                            <w:ins w:id="681" w:author="Bo Shen" w:date="2023-01-27T16:44:00Z">
                              <w:rPr>
                                <w:rFonts w:ascii="Cambria Math" w:hAnsi="Cambria Math" w:cs="Times New Roman"/>
                              </w:rPr>
                              <m:t>β=1.4</m:t>
                            </w:ins>
                          </m:r>
                        </m:oMath>
                        <w:ins w:id="682" w:author="Bo Shen" w:date="2023-01-27T16:44:00Z">
                          <w:r w:rsidR="006A5AD2">
                            <w:rPr>
                              <w:rFonts w:ascii="Times New Roman" w:hAnsi="Times New Roman" w:cs="Times New Roman"/>
                            </w:rPr>
                            <w:t xml:space="preserve">, </w:t>
                          </w:r>
                        </w:ins>
                        <m:oMath>
                          <m:r>
                            <w:ins w:id="683" w:author="Bo Shen" w:date="2023-01-27T16:44:00Z">
                              <w:rPr>
                                <w:rFonts w:ascii="Cambria Math" w:hAnsi="Cambria Math" w:cs="Times New Roman"/>
                              </w:rPr>
                              <m:t>σ = 26</m:t>
                            </w:ins>
                          </m:r>
                        </m:oMath>
                        <w:ins w:id="684" w:author="Bo Shen" w:date="2023-01-27T16:44:00Z">
                          <w:r w:rsidR="006A5AD2">
                            <w:rPr>
                              <w:rFonts w:ascii="Times New Roman" w:hAnsi="Times New Roman" w:cs="Times New Roman"/>
                            </w:rPr>
                            <w:t xml:space="preserve">, </w:t>
                          </w:r>
                        </w:ins>
                        <m:oMath>
                          <m:r>
                            <w:ins w:id="685" w:author="Bo Shen" w:date="2023-01-27T16:44:00Z">
                              <w:rPr>
                                <w:rFonts w:ascii="Cambria Math" w:hAnsi="Cambria Math" w:cs="Times New Roman"/>
                              </w:rPr>
                              <m:t>S = 3210</m:t>
                            </w:ins>
                          </m:r>
                        </m:oMath>
                        <w:ins w:id="686" w:author="Bo Shen" w:date="2023-01-27T16:44:00Z">
                          <w:r w:rsidR="006A5AD2">
                            <w:rPr>
                              <w:rFonts w:ascii="Times New Roman" w:hAnsi="Times New Roman" w:cs="Times New Roman"/>
                            </w:rPr>
                            <w:t xml:space="preserve">, </w:t>
                          </w:r>
                        </w:ins>
                        <m:oMath>
                          <m:sSub>
                            <m:sSubPr>
                              <m:ctrlPr>
                                <w:ins w:id="687" w:author="Bo Shen" w:date="2023-01-27T16:44:00Z">
                                  <w:rPr>
                                    <w:rFonts w:ascii="Cambria Math" w:hAnsi="Cambria Math" w:cs="Times New Roman"/>
                                    <w:i/>
                                  </w:rPr>
                                </w:ins>
                              </m:ctrlPr>
                            </m:sSubPr>
                            <m:e>
                              <m:r>
                                <w:ins w:id="688" w:author="Bo Shen" w:date="2023-01-27T16:44:00Z">
                                  <w:rPr>
                                    <w:rFonts w:ascii="Cambria Math" w:hAnsi="Cambria Math" w:cs="Times New Roman"/>
                                  </w:rPr>
                                  <m:t>τ</m:t>
                                </w:ins>
                              </m:r>
                            </m:e>
                            <m:sub>
                              <m:r>
                                <w:ins w:id="689" w:author="Bo Shen" w:date="2023-01-27T16:44:00Z">
                                  <w:rPr>
                                    <w:rFonts w:ascii="Cambria Math" w:hAnsi="Cambria Math" w:cs="Times New Roman"/>
                                  </w:rPr>
                                  <m:t>R</m:t>
                                </w:ins>
                              </m:r>
                            </m:sub>
                          </m:sSub>
                          <m:r>
                            <w:ins w:id="690" w:author="Bo Shen" w:date="2023-01-27T16:44:00Z">
                              <w:rPr>
                                <w:rFonts w:ascii="Cambria Math" w:hAnsi="Cambria Math" w:cs="Times New Roman"/>
                              </w:rPr>
                              <m:t xml:space="preserve"> = .1995</m:t>
                            </w:ins>
                          </m:r>
                        </m:oMath>
                        <w:ins w:id="691" w:author="Bo Shen" w:date="2023-01-27T16:44:00Z">
                          <w:r w:rsidR="006A5AD2">
                            <w:rPr>
                              <w:rFonts w:ascii="Times New Roman" w:hAnsi="Times New Roman" w:cs="Times New Roman"/>
                            </w:rPr>
                            <w:t xml:space="preserve">, </w:t>
                          </w:r>
                        </w:ins>
                        <m:oMath>
                          <m:sSub>
                            <m:sSubPr>
                              <m:ctrlPr>
                                <w:ins w:id="692" w:author="Bo Shen" w:date="2023-01-27T16:44:00Z">
                                  <w:rPr>
                                    <w:rFonts w:ascii="Cambria Math" w:hAnsi="Cambria Math" w:cs="Times New Roman"/>
                                    <w:i/>
                                  </w:rPr>
                                </w:ins>
                              </m:ctrlPr>
                            </m:sSubPr>
                            <m:e>
                              <m:r>
                                <w:ins w:id="693" w:author="Bo Shen" w:date="2023-01-27T16:44:00Z">
                                  <w:rPr>
                                    <w:rFonts w:ascii="Cambria Math" w:hAnsi="Cambria Math" w:cs="Times New Roman"/>
                                  </w:rPr>
                                  <m:t>τ</m:t>
                                </w:ins>
                              </m:r>
                            </m:e>
                            <m:sub>
                              <m:r>
                                <w:ins w:id="694" w:author="Bo Shen" w:date="2023-01-27T16:44:00Z">
                                  <w:rPr>
                                    <w:rFonts w:ascii="Cambria Math" w:hAnsi="Cambria Math" w:cs="Times New Roman"/>
                                  </w:rPr>
                                  <m:t>G</m:t>
                                </w:ins>
                              </m:r>
                            </m:sub>
                          </m:sSub>
                          <m:r>
                            <w:ins w:id="695" w:author="Bo Shen" w:date="2023-01-27T16:44:00Z">
                              <w:rPr>
                                <w:rFonts w:ascii="Cambria Math" w:hAnsi="Cambria Math" w:cs="Times New Roman"/>
                              </w:rPr>
                              <m:t xml:space="preserve"> = .1995 </m:t>
                            </w:ins>
                          </m:r>
                        </m:oMath>
                        <w:ins w:id="696"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697" w:author="Bo Shen" w:date="2023-01-27T16:44:00Z">
                              <w:rPr>
                                <w:rFonts w:ascii="Cambria Math" w:hAnsi="Cambria Math" w:cs="Times New Roman"/>
                              </w:rPr>
                              <m:t>.2512</m:t>
                            </w:ins>
                          </m:r>
                        </m:oMath>
                        <w:ins w:id="698"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699"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700" w:author="Bo Shen" w:date="2023-01-27T16:44:00Z">
                          <w:r w:rsidR="006A5AD2">
                            <w:rPr>
                              <w:rFonts w:ascii="Times New Roman" w:hAnsi="Times New Roman" w:cs="Times New Roman"/>
                            </w:rPr>
                            <w:t xml:space="preserve">, </w:t>
                          </w:r>
                        </w:ins>
                        <m:oMath>
                          <m:sSub>
                            <m:sSubPr>
                              <m:ctrlPr>
                                <w:ins w:id="701" w:author="Bo Shen" w:date="2023-01-27T16:44:00Z">
                                  <w:rPr>
                                    <w:rFonts w:ascii="Cambria Math" w:hAnsi="Cambria Math" w:cs="Times New Roman"/>
                                    <w:i/>
                                  </w:rPr>
                                </w:ins>
                              </m:ctrlPr>
                            </m:sSubPr>
                            <m:e>
                              <m:r>
                                <w:ins w:id="702" w:author="Bo Shen" w:date="2023-01-27T16:44:00Z">
                                  <w:rPr>
                                    <w:rFonts w:ascii="Cambria Math" w:hAnsi="Cambria Math" w:cs="Times New Roman"/>
                                  </w:rPr>
                                  <m:t>τ</m:t>
                                </w:ins>
                              </m:r>
                            </m:e>
                            <m:sub>
                              <m:r>
                                <w:ins w:id="703" w:author="Bo Shen" w:date="2023-01-27T16:44:00Z">
                                  <w:rPr>
                                    <w:rFonts w:ascii="Cambria Math" w:hAnsi="Cambria Math" w:cs="Times New Roman"/>
                                  </w:rPr>
                                  <m:t>D</m:t>
                                </w:ins>
                              </m:r>
                            </m:sub>
                          </m:sSub>
                          <m:r>
                            <w:ins w:id="704" w:author="Bo Shen" w:date="2023-01-27T16:44:00Z">
                              <w:rPr>
                                <w:rFonts w:ascii="Cambria Math" w:hAnsi="Cambria Math" w:cs="Times New Roman"/>
                              </w:rPr>
                              <m:t xml:space="preserve"> = .3162</m:t>
                            </w:ins>
                          </m:r>
                        </m:oMath>
                        <w:ins w:id="705" w:author="Bo Shen" w:date="2023-01-27T16:44:00Z">
                          <w:r w:rsidR="006A5AD2">
                            <w:rPr>
                              <w:rFonts w:ascii="Times New Roman" w:hAnsi="Times New Roman" w:cs="Times New Roman"/>
                            </w:rPr>
                            <w:t>.</w:t>
                          </w:r>
                        </w:ins>
                        <w:ins w:id="706" w:author="Bo Shen" w:date="2023-01-27T17:11:00Z">
                          <w:r w:rsidR="00CF5F98">
                            <w:rPr>
                              <w:rFonts w:ascii="Times New Roman" w:hAnsi="Times New Roman" w:cs="Times New Roman"/>
                            </w:rPr>
                            <w:t>)</w:t>
                          </w:r>
                        </w:ins>
                      </w:p>
                    </w:txbxContent>
                  </v:textbox>
                </v:shape>
              </w:pict>
            </mc:Fallback>
          </mc:AlternateContent>
        </w:r>
      </w:ins>
    </w:p>
    <w:p w14:paraId="21AFF6EC" w14:textId="77777777" w:rsidR="00737325" w:rsidRDefault="00737325">
      <w:pPr>
        <w:rPr>
          <w:ins w:id="707" w:author="Bo Shen" w:date="2023-01-27T09:48:00Z"/>
          <w:rFonts w:ascii="Times New Roman" w:hAnsi="Times New Roman" w:cs="Times New Roman"/>
          <w:i/>
          <w:color w:val="000000" w:themeColor="text1"/>
        </w:rPr>
      </w:pPr>
    </w:p>
    <w:p w14:paraId="3DF7D1D2" w14:textId="27C3E835" w:rsidR="001C58BB" w:rsidRDefault="001C58BB">
      <w:pPr>
        <w:rPr>
          <w:ins w:id="708" w:author="Bo Shen" w:date="2023-01-27T09:33:00Z"/>
          <w:rFonts w:ascii="Times New Roman" w:hAnsi="Times New Roman" w:cs="Times New Roman"/>
          <w:i/>
          <w:color w:val="000000" w:themeColor="text1"/>
        </w:rPr>
      </w:pPr>
      <w:ins w:id="709" w:author="Bo Shen" w:date="2023-01-27T09:33:00Z">
        <w:r w:rsidRPr="00737325">
          <w:rPr>
            <w:rFonts w:ascii="Times New Roman" w:hAnsi="Times New Roman" w:cs="Times New Roman"/>
            <w:rPrChange w:id="710" w:author="Bo Shen" w:date="2023-01-27T09:48:00Z">
              <w:rPr>
                <w:rFonts w:ascii="Times New Roman" w:hAnsi="Times New Roman" w:cs="Times New Roman"/>
                <w:i/>
                <w:color w:val="000000" w:themeColor="text1"/>
              </w:rPr>
            </w:rPrChange>
          </w:rPr>
          <w:br w:type="page"/>
        </w:r>
      </w:ins>
      <w:r>
        <w:rPr>
          <w:noProof/>
          <w:lang w:eastAsia="en-US"/>
        </w:rPr>
        <w:lastRenderedPageBreak/>
        <mc:AlternateContent>
          <mc:Choice Requires="wps">
            <w:drawing>
              <wp:anchor distT="0" distB="0" distL="114300" distR="114300" simplePos="0" relativeHeight="251678720" behindDoc="0" locked="0" layoutInCell="1" allowOverlap="1" wp14:anchorId="592B5E25" wp14:editId="40C112BC">
                <wp:simplePos x="0" y="0"/>
                <wp:positionH relativeFrom="column">
                  <wp:posOffset>-23446</wp:posOffset>
                </wp:positionH>
                <wp:positionV relativeFrom="paragraph">
                  <wp:posOffset>109416</wp:posOffset>
                </wp:positionV>
                <wp:extent cx="5978476" cy="3641970"/>
                <wp:effectExtent l="0" t="0" r="16510" b="15875"/>
                <wp:wrapNone/>
                <wp:docPr id="38" name="Text Box 38"/>
                <wp:cNvGraphicFramePr/>
                <a:graphic xmlns:a="http://schemas.openxmlformats.org/drawingml/2006/main">
                  <a:graphicData uri="http://schemas.microsoft.com/office/word/2010/wordprocessingShape">
                    <wps:wsp>
                      <wps:cNvSpPr txBox="1"/>
                      <wps:spPr>
                        <a:xfrm>
                          <a:off x="0" y="0"/>
                          <a:ext cx="5978476" cy="3641970"/>
                        </a:xfrm>
                        <a:prstGeom prst="rect">
                          <a:avLst/>
                        </a:prstGeom>
                        <a:solidFill>
                          <a:schemeClr val="lt1"/>
                        </a:solidFill>
                        <a:ln w="6350">
                          <a:solidFill>
                            <a:prstClr val="black"/>
                          </a:solidFill>
                        </a:ln>
                      </wps:spPr>
                      <wps:txbx>
                        <w:txbxContent>
                          <w:p w14:paraId="40E62B33" w14:textId="38131AC0" w:rsidR="001C58BB" w:rsidRDefault="00EF06D8" w:rsidP="001C58BB">
                            <w:pPr>
                              <w:spacing w:line="480" w:lineRule="auto"/>
                              <w:jc w:val="center"/>
                              <w:rPr>
                                <w:rFonts w:ascii="Times New Roman" w:hAnsi="Times New Roman" w:cs="Times New Roman"/>
                                <w:b/>
                              </w:rPr>
                            </w:pPr>
                            <w:ins w:id="711"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712" w:author="Bo Shen" w:date="2023-01-26T17:12:00Z">
                              <w:r>
                                <w:rPr>
                                  <w:rFonts w:ascii="Times New Roman" w:hAnsi="Times New Roman" w:cs="Times New Roman"/>
                                </w:rPr>
                                <w:t xml:space="preserve"> </w:t>
                              </w:r>
                            </w:ins>
                            <w:ins w:id="713" w:author="Bo Shen" w:date="2023-01-27T09:40:00Z">
                              <w:r w:rsidR="00EF06D8">
                                <w:rPr>
                                  <w:rFonts w:ascii="Times New Roman" w:hAnsi="Times New Roman" w:cs="Times New Roman"/>
                                </w:rPr>
                                <w:t>Collinearity</w:t>
                              </w:r>
                            </w:ins>
                            <w:ins w:id="714" w:author="Bo Shen" w:date="2023-01-27T09:35:00Z">
                              <w:r>
                                <w:rPr>
                                  <w:rFonts w:ascii="Times New Roman" w:hAnsi="Times New Roman" w:cs="Times New Roman"/>
                                </w:rPr>
                                <w:t xml:space="preserve"> between</w:t>
                              </w:r>
                            </w:ins>
                            <w:ins w:id="715" w:author="Bo Shen" w:date="2023-01-27T09:36:00Z">
                              <w:r>
                                <w:rPr>
                                  <w:rFonts w:ascii="Times New Roman" w:hAnsi="Times New Roman" w:cs="Times New Roman"/>
                                </w:rPr>
                                <w:t xml:space="preserve"> self-</w:t>
                              </w:r>
                            </w:ins>
                            <w:ins w:id="716" w:author="Bo Shen" w:date="2023-01-27T17:25:00Z">
                              <w:r w:rsidR="00327B96">
                                <w:rPr>
                                  <w:rFonts w:ascii="Times New Roman" w:hAnsi="Times New Roman" w:cs="Times New Roman"/>
                                </w:rPr>
                                <w:t>excitation</w:t>
                              </w:r>
                            </w:ins>
                            <w:ins w:id="717" w:author="Bo Shen" w:date="2023-01-27T09:35:00Z">
                              <w:r>
                                <w:rPr>
                                  <w:rFonts w:ascii="Times New Roman" w:hAnsi="Times New Roman" w:cs="Times New Roman"/>
                                </w:rPr>
                                <w:t xml:space="preserve"> </w:t>
                              </w:r>
                            </w:ins>
                            <m:oMath>
                              <m:r>
                                <w:ins w:id="718" w:author="Bo Shen" w:date="2023-01-27T09:35:00Z">
                                  <w:rPr>
                                    <w:rFonts w:ascii="Cambria Math" w:hAnsi="Cambria Math" w:cs="Times New Roman"/>
                                  </w:rPr>
                                  <m:t>α</m:t>
                                </w:ins>
                              </m:r>
                            </m:oMath>
                            <w:ins w:id="719" w:author="Bo Shen" w:date="2023-01-27T09:35:00Z">
                              <w:r>
                                <w:rPr>
                                  <w:rFonts w:ascii="Times New Roman" w:hAnsi="Times New Roman" w:cs="Times New Roman"/>
                                </w:rPr>
                                <w:t xml:space="preserve"> and</w:t>
                              </w:r>
                            </w:ins>
                            <w:ins w:id="720" w:author="Bo Shen" w:date="2023-01-27T09:36:00Z">
                              <w:r>
                                <w:rPr>
                                  <w:rFonts w:ascii="Times New Roman" w:hAnsi="Times New Roman" w:cs="Times New Roman"/>
                                </w:rPr>
                                <w:t xml:space="preserve"> baseline gain control</w:t>
                              </w:r>
                            </w:ins>
                            <w:ins w:id="721" w:author="Bo Shen" w:date="2023-01-27T09:35:00Z">
                              <w:r>
                                <w:rPr>
                                  <w:rFonts w:ascii="Times New Roman" w:hAnsi="Times New Roman" w:cs="Times New Roman"/>
                                </w:rPr>
                                <w:t xml:space="preserve"> </w:t>
                              </w:r>
                            </w:ins>
                            <m:oMath>
                              <m:sSub>
                                <m:sSubPr>
                                  <m:ctrlPr>
                                    <w:ins w:id="722" w:author="Bo Shen" w:date="2023-01-27T09:36:00Z">
                                      <w:rPr>
                                        <w:rFonts w:ascii="Cambria Math" w:hAnsi="Cambria Math" w:cs="Times New Roman"/>
                                        <w:i/>
                                      </w:rPr>
                                    </w:ins>
                                  </m:ctrlPr>
                                </m:sSubPr>
                                <m:e>
                                  <m:r>
                                    <w:ins w:id="723" w:author="Bo Shen" w:date="2023-01-27T09:36:00Z">
                                      <w:rPr>
                                        <w:rFonts w:ascii="Cambria Math" w:hAnsi="Cambria Math" w:cs="Times New Roman"/>
                                      </w:rPr>
                                      <m:t>G</m:t>
                                    </w:ins>
                                  </m:r>
                                </m:e>
                                <m:sub>
                                  <m:r>
                                    <w:ins w:id="724" w:author="Bo Shen" w:date="2023-01-27T09:36:00Z">
                                      <w:rPr>
                                        <w:rFonts w:ascii="Cambria Math" w:hAnsi="Cambria Math" w:cs="Times New Roman"/>
                                      </w:rPr>
                                      <m:t>0</m:t>
                                    </w:ins>
                                  </m:r>
                                </m:sub>
                              </m:sSub>
                            </m:oMath>
                            <w:ins w:id="725" w:author="Bo Shen" w:date="2023-01-27T09:36:00Z">
                              <w:r>
                                <w:rPr>
                                  <w:rFonts w:ascii="Times New Roman" w:hAnsi="Times New Roman" w:cs="Times New Roman"/>
                                </w:rPr>
                                <w:t xml:space="preserve">. </w:t>
                              </w:r>
                            </w:ins>
                            <w:ins w:id="726" w:author="Bo Shen" w:date="2023-01-27T09:43:00Z">
                              <w:r w:rsidR="00EA7198">
                                <w:rPr>
                                  <w:rFonts w:ascii="Times New Roman" w:hAnsi="Times New Roman" w:cs="Times New Roman" w:hint="eastAsia"/>
                                </w:rPr>
                                <w:t>T</w:t>
                              </w:r>
                            </w:ins>
                            <w:ins w:id="727" w:author="Bo Shen" w:date="2023-01-27T09:37:00Z">
                              <w:r w:rsidR="00EF06D8">
                                <w:rPr>
                                  <w:rFonts w:ascii="Times New Roman" w:hAnsi="Times New Roman" w:cs="Times New Roman"/>
                                </w:rPr>
                                <w:t xml:space="preserve">he log-likelihood </w:t>
                              </w:r>
                            </w:ins>
                            <w:ins w:id="728" w:author="Bo Shen" w:date="2023-01-27T09:43:00Z">
                              <w:r w:rsidR="00EA7198">
                                <w:rPr>
                                  <w:rFonts w:ascii="Times New Roman" w:hAnsi="Times New Roman" w:cs="Times New Roman"/>
                                </w:rPr>
                                <w:t xml:space="preserve">space </w:t>
                              </w:r>
                            </w:ins>
                            <w:ins w:id="729" w:author="Bo Shen" w:date="2023-01-27T09:44:00Z">
                              <w:r w:rsidR="00EA7198">
                                <w:rPr>
                                  <w:rFonts w:ascii="Times New Roman" w:hAnsi="Times New Roman" w:cs="Times New Roman"/>
                                </w:rPr>
                                <w:t xml:space="preserve">showed high </w:t>
                              </w:r>
                            </w:ins>
                            <w:ins w:id="730" w:author="Bo Shen" w:date="2023-01-27T16:46:00Z">
                              <w:r w:rsidR="0046155D">
                                <w:rPr>
                                  <w:rFonts w:ascii="Times New Roman" w:hAnsi="Times New Roman" w:cs="Times New Roman"/>
                                </w:rPr>
                                <w:t>collinearity</w:t>
                              </w:r>
                            </w:ins>
                            <w:ins w:id="731" w:author="Bo Shen" w:date="2023-01-27T09:44:00Z">
                              <w:r w:rsidR="00EA7198">
                                <w:rPr>
                                  <w:rFonts w:ascii="Times New Roman" w:hAnsi="Times New Roman" w:cs="Times New Roman"/>
                                </w:rPr>
                                <w:t xml:space="preserve"> between </w:t>
                              </w:r>
                            </w:ins>
                            <m:oMath>
                              <m:r>
                                <w:ins w:id="732" w:author="Bo Shen" w:date="2023-01-27T09:37:00Z">
                                  <w:rPr>
                                    <w:rFonts w:ascii="Cambria Math" w:hAnsi="Cambria Math" w:cs="Times New Roman"/>
                                  </w:rPr>
                                  <m:t>α</m:t>
                                </w:ins>
                              </m:r>
                            </m:oMath>
                            <w:ins w:id="733" w:author="Bo Shen" w:date="2023-01-27T09:37:00Z">
                              <w:r w:rsidR="00EF06D8">
                                <w:rPr>
                                  <w:rFonts w:ascii="Times New Roman" w:hAnsi="Times New Roman" w:cs="Times New Roman"/>
                                </w:rPr>
                                <w:t xml:space="preserve"> and </w:t>
                              </w:r>
                            </w:ins>
                            <m:oMath>
                              <m:sSub>
                                <m:sSubPr>
                                  <m:ctrlPr>
                                    <w:ins w:id="734" w:author="Bo Shen" w:date="2023-01-27T09:38:00Z">
                                      <w:rPr>
                                        <w:rFonts w:ascii="Cambria Math" w:hAnsi="Cambria Math" w:cs="Times New Roman"/>
                                        <w:i/>
                                      </w:rPr>
                                    </w:ins>
                                  </m:ctrlPr>
                                </m:sSubPr>
                                <m:e>
                                  <m:r>
                                    <w:ins w:id="735" w:author="Bo Shen" w:date="2023-01-27T09:38:00Z">
                                      <w:rPr>
                                        <w:rFonts w:ascii="Cambria Math" w:hAnsi="Cambria Math" w:cs="Times New Roman"/>
                                      </w:rPr>
                                      <m:t>G</m:t>
                                    </w:ins>
                                  </m:r>
                                </m:e>
                                <m:sub>
                                  <m:r>
                                    <w:ins w:id="736" w:author="Bo Shen" w:date="2023-01-27T09:38:00Z">
                                      <w:rPr>
                                        <w:rFonts w:ascii="Cambria Math" w:hAnsi="Cambria Math" w:cs="Times New Roman"/>
                                      </w:rPr>
                                      <m:t>0</m:t>
                                    </w:ins>
                                  </m:r>
                                </m:sub>
                              </m:sSub>
                              <m:r>
                                <w:ins w:id="737" w:author="Bo Shen" w:date="2023-01-27T09:44:00Z">
                                  <w:rPr>
                                    <w:rFonts w:ascii="Cambria Math" w:hAnsi="Cambria Math" w:cs="Times New Roman"/>
                                  </w:rPr>
                                  <m:t>.</m:t>
                                </w:ins>
                              </m:r>
                            </m:oMath>
                            <w:ins w:id="738" w:author="Bo Shen" w:date="2023-01-27T09:44:00Z">
                              <w:r w:rsidR="00EA7198">
                                <w:rPr>
                                  <w:rFonts w:ascii="Times New Roman" w:hAnsi="Times New Roman" w:cs="Times New Roman"/>
                                </w:rPr>
                                <w:t xml:space="preserve"> </w:t>
                              </w:r>
                            </w:ins>
                            <w:ins w:id="739" w:author="Bo Shen" w:date="2023-01-27T09:38:00Z">
                              <w:r w:rsidR="00EF06D8">
                                <w:rPr>
                                  <w:rFonts w:ascii="Times New Roman" w:hAnsi="Times New Roman" w:cs="Times New Roman"/>
                                </w:rPr>
                                <w:t xml:space="preserve">Other parameters were set as the best fitted values </w:t>
                              </w:r>
                            </w:ins>
                            <w:ins w:id="740"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741" w:author="Bo Shen" w:date="2023-01-27T09:38:00Z">
                              <w:r w:rsidR="00EF06D8">
                                <w:rPr>
                                  <w:rFonts w:ascii="Times New Roman" w:hAnsi="Times New Roman" w:cs="Times New Roman"/>
                                </w:rPr>
                                <w:t>in Figure 6.</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2B5E25" id="Text Box 38" o:spid="_x0000_s1036" type="#_x0000_t202" style="position:absolute;margin-left:-1.85pt;margin-top:8.6pt;width:470.75pt;height:28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" fillcolor="white [3201]" strokeweight=".5pt">
                <v:textbox>
                  <w:txbxContent>
                    <w:p w14:paraId="40E62B33" w14:textId="38131AC0" w:rsidR="001C58BB" w:rsidRDefault="00EF06D8" w:rsidP="001C58BB">
                      <w:pPr>
                        <w:spacing w:line="480" w:lineRule="auto"/>
                        <w:jc w:val="center"/>
                        <w:rPr>
                          <w:rFonts w:ascii="Times New Roman" w:hAnsi="Times New Roman" w:cs="Times New Roman"/>
                          <w:b/>
                        </w:rPr>
                      </w:pPr>
                      <w:ins w:id="742"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743" w:author="Bo Shen" w:date="2023-01-26T17:12:00Z">
                        <w:r>
                          <w:rPr>
                            <w:rFonts w:ascii="Times New Roman" w:hAnsi="Times New Roman" w:cs="Times New Roman"/>
                          </w:rPr>
                          <w:t xml:space="preserve"> </w:t>
                        </w:r>
                      </w:ins>
                      <w:ins w:id="744" w:author="Bo Shen" w:date="2023-01-27T09:40:00Z">
                        <w:r w:rsidR="00EF06D8">
                          <w:rPr>
                            <w:rFonts w:ascii="Times New Roman" w:hAnsi="Times New Roman" w:cs="Times New Roman"/>
                          </w:rPr>
                          <w:t>Collinearity</w:t>
                        </w:r>
                      </w:ins>
                      <w:ins w:id="745" w:author="Bo Shen" w:date="2023-01-27T09:35:00Z">
                        <w:r>
                          <w:rPr>
                            <w:rFonts w:ascii="Times New Roman" w:hAnsi="Times New Roman" w:cs="Times New Roman"/>
                          </w:rPr>
                          <w:t xml:space="preserve"> between</w:t>
                        </w:r>
                      </w:ins>
                      <w:ins w:id="746" w:author="Bo Shen" w:date="2023-01-27T09:36:00Z">
                        <w:r>
                          <w:rPr>
                            <w:rFonts w:ascii="Times New Roman" w:hAnsi="Times New Roman" w:cs="Times New Roman"/>
                          </w:rPr>
                          <w:t xml:space="preserve"> self-</w:t>
                        </w:r>
                      </w:ins>
                      <w:ins w:id="747" w:author="Bo Shen" w:date="2023-01-27T17:25:00Z">
                        <w:r w:rsidR="00327B96">
                          <w:rPr>
                            <w:rFonts w:ascii="Times New Roman" w:hAnsi="Times New Roman" w:cs="Times New Roman"/>
                          </w:rPr>
                          <w:t>excitation</w:t>
                        </w:r>
                      </w:ins>
                      <w:ins w:id="748" w:author="Bo Shen" w:date="2023-01-27T09:35:00Z">
                        <w:r>
                          <w:rPr>
                            <w:rFonts w:ascii="Times New Roman" w:hAnsi="Times New Roman" w:cs="Times New Roman"/>
                          </w:rPr>
                          <w:t xml:space="preserve"> </w:t>
                        </w:r>
                      </w:ins>
                      <m:oMath>
                        <m:r>
                          <w:ins w:id="749" w:author="Bo Shen" w:date="2023-01-27T09:35:00Z">
                            <w:rPr>
                              <w:rFonts w:ascii="Cambria Math" w:hAnsi="Cambria Math" w:cs="Times New Roman"/>
                            </w:rPr>
                            <m:t>α</m:t>
                          </w:ins>
                        </m:r>
                      </m:oMath>
                      <w:ins w:id="750" w:author="Bo Shen" w:date="2023-01-27T09:35:00Z">
                        <w:r>
                          <w:rPr>
                            <w:rFonts w:ascii="Times New Roman" w:hAnsi="Times New Roman" w:cs="Times New Roman"/>
                          </w:rPr>
                          <w:t xml:space="preserve"> and</w:t>
                        </w:r>
                      </w:ins>
                      <w:ins w:id="751" w:author="Bo Shen" w:date="2023-01-27T09:36:00Z">
                        <w:r>
                          <w:rPr>
                            <w:rFonts w:ascii="Times New Roman" w:hAnsi="Times New Roman" w:cs="Times New Roman"/>
                          </w:rPr>
                          <w:t xml:space="preserve"> baseline gain control</w:t>
                        </w:r>
                      </w:ins>
                      <w:ins w:id="752" w:author="Bo Shen" w:date="2023-01-27T09:35:00Z">
                        <w:r>
                          <w:rPr>
                            <w:rFonts w:ascii="Times New Roman" w:hAnsi="Times New Roman" w:cs="Times New Roman"/>
                          </w:rPr>
                          <w:t xml:space="preserve"> </w:t>
                        </w:r>
                      </w:ins>
                      <m:oMath>
                        <m:sSub>
                          <m:sSubPr>
                            <m:ctrlPr>
                              <w:ins w:id="753" w:author="Bo Shen" w:date="2023-01-27T09:36:00Z">
                                <w:rPr>
                                  <w:rFonts w:ascii="Cambria Math" w:hAnsi="Cambria Math" w:cs="Times New Roman"/>
                                  <w:i/>
                                </w:rPr>
                              </w:ins>
                            </m:ctrlPr>
                          </m:sSubPr>
                          <m:e>
                            <m:r>
                              <w:ins w:id="754" w:author="Bo Shen" w:date="2023-01-27T09:36:00Z">
                                <w:rPr>
                                  <w:rFonts w:ascii="Cambria Math" w:hAnsi="Cambria Math" w:cs="Times New Roman"/>
                                </w:rPr>
                                <m:t>G</m:t>
                              </w:ins>
                            </m:r>
                          </m:e>
                          <m:sub>
                            <m:r>
                              <w:ins w:id="755" w:author="Bo Shen" w:date="2023-01-27T09:36:00Z">
                                <w:rPr>
                                  <w:rFonts w:ascii="Cambria Math" w:hAnsi="Cambria Math" w:cs="Times New Roman"/>
                                </w:rPr>
                                <m:t>0</m:t>
                              </w:ins>
                            </m:r>
                          </m:sub>
                        </m:sSub>
                      </m:oMath>
                      <w:ins w:id="756" w:author="Bo Shen" w:date="2023-01-27T09:36:00Z">
                        <w:r>
                          <w:rPr>
                            <w:rFonts w:ascii="Times New Roman" w:hAnsi="Times New Roman" w:cs="Times New Roman"/>
                          </w:rPr>
                          <w:t xml:space="preserve">. </w:t>
                        </w:r>
                      </w:ins>
                      <w:ins w:id="757" w:author="Bo Shen" w:date="2023-01-27T09:43:00Z">
                        <w:r w:rsidR="00EA7198">
                          <w:rPr>
                            <w:rFonts w:ascii="Times New Roman" w:hAnsi="Times New Roman" w:cs="Times New Roman" w:hint="eastAsia"/>
                          </w:rPr>
                          <w:t>T</w:t>
                        </w:r>
                      </w:ins>
                      <w:ins w:id="758" w:author="Bo Shen" w:date="2023-01-27T09:37:00Z">
                        <w:r w:rsidR="00EF06D8">
                          <w:rPr>
                            <w:rFonts w:ascii="Times New Roman" w:hAnsi="Times New Roman" w:cs="Times New Roman"/>
                          </w:rPr>
                          <w:t xml:space="preserve">he log-likelihood </w:t>
                        </w:r>
                      </w:ins>
                      <w:ins w:id="759" w:author="Bo Shen" w:date="2023-01-27T09:43:00Z">
                        <w:r w:rsidR="00EA7198">
                          <w:rPr>
                            <w:rFonts w:ascii="Times New Roman" w:hAnsi="Times New Roman" w:cs="Times New Roman"/>
                          </w:rPr>
                          <w:t xml:space="preserve">space </w:t>
                        </w:r>
                      </w:ins>
                      <w:ins w:id="760" w:author="Bo Shen" w:date="2023-01-27T09:44:00Z">
                        <w:r w:rsidR="00EA7198">
                          <w:rPr>
                            <w:rFonts w:ascii="Times New Roman" w:hAnsi="Times New Roman" w:cs="Times New Roman"/>
                          </w:rPr>
                          <w:t xml:space="preserve">showed high </w:t>
                        </w:r>
                      </w:ins>
                      <w:ins w:id="761" w:author="Bo Shen" w:date="2023-01-27T16:46:00Z">
                        <w:r w:rsidR="0046155D">
                          <w:rPr>
                            <w:rFonts w:ascii="Times New Roman" w:hAnsi="Times New Roman" w:cs="Times New Roman"/>
                          </w:rPr>
                          <w:t>collinearity</w:t>
                        </w:r>
                      </w:ins>
                      <w:ins w:id="762" w:author="Bo Shen" w:date="2023-01-27T09:44:00Z">
                        <w:r w:rsidR="00EA7198">
                          <w:rPr>
                            <w:rFonts w:ascii="Times New Roman" w:hAnsi="Times New Roman" w:cs="Times New Roman"/>
                          </w:rPr>
                          <w:t xml:space="preserve"> between </w:t>
                        </w:r>
                      </w:ins>
                      <m:oMath>
                        <m:r>
                          <w:ins w:id="763" w:author="Bo Shen" w:date="2023-01-27T09:37:00Z">
                            <w:rPr>
                              <w:rFonts w:ascii="Cambria Math" w:hAnsi="Cambria Math" w:cs="Times New Roman"/>
                            </w:rPr>
                            <m:t>α</m:t>
                          </w:ins>
                        </m:r>
                      </m:oMath>
                      <w:ins w:id="764" w:author="Bo Shen" w:date="2023-01-27T09:37:00Z">
                        <w:r w:rsidR="00EF06D8">
                          <w:rPr>
                            <w:rFonts w:ascii="Times New Roman" w:hAnsi="Times New Roman" w:cs="Times New Roman"/>
                          </w:rPr>
                          <w:t xml:space="preserve"> and </w:t>
                        </w:r>
                      </w:ins>
                      <m:oMath>
                        <m:sSub>
                          <m:sSubPr>
                            <m:ctrlPr>
                              <w:ins w:id="765" w:author="Bo Shen" w:date="2023-01-27T09:38:00Z">
                                <w:rPr>
                                  <w:rFonts w:ascii="Cambria Math" w:hAnsi="Cambria Math" w:cs="Times New Roman"/>
                                  <w:i/>
                                </w:rPr>
                              </w:ins>
                            </m:ctrlPr>
                          </m:sSubPr>
                          <m:e>
                            <m:r>
                              <w:ins w:id="766" w:author="Bo Shen" w:date="2023-01-27T09:38:00Z">
                                <w:rPr>
                                  <w:rFonts w:ascii="Cambria Math" w:hAnsi="Cambria Math" w:cs="Times New Roman"/>
                                </w:rPr>
                                <m:t>G</m:t>
                              </w:ins>
                            </m:r>
                          </m:e>
                          <m:sub>
                            <m:r>
                              <w:ins w:id="767" w:author="Bo Shen" w:date="2023-01-27T09:38:00Z">
                                <w:rPr>
                                  <w:rFonts w:ascii="Cambria Math" w:hAnsi="Cambria Math" w:cs="Times New Roman"/>
                                </w:rPr>
                                <m:t>0</m:t>
                              </w:ins>
                            </m:r>
                          </m:sub>
                        </m:sSub>
                        <m:r>
                          <w:ins w:id="768" w:author="Bo Shen" w:date="2023-01-27T09:44:00Z">
                            <w:rPr>
                              <w:rFonts w:ascii="Cambria Math" w:hAnsi="Cambria Math" w:cs="Times New Roman"/>
                            </w:rPr>
                            <m:t>.</m:t>
                          </w:ins>
                        </m:r>
                      </m:oMath>
                      <w:ins w:id="769" w:author="Bo Shen" w:date="2023-01-27T09:44:00Z">
                        <w:r w:rsidR="00EA7198">
                          <w:rPr>
                            <w:rFonts w:ascii="Times New Roman" w:hAnsi="Times New Roman" w:cs="Times New Roman"/>
                          </w:rPr>
                          <w:t xml:space="preserve"> </w:t>
                        </w:r>
                      </w:ins>
                      <w:ins w:id="770" w:author="Bo Shen" w:date="2023-01-27T09:38:00Z">
                        <w:r w:rsidR="00EF06D8">
                          <w:rPr>
                            <w:rFonts w:ascii="Times New Roman" w:hAnsi="Times New Roman" w:cs="Times New Roman"/>
                          </w:rPr>
                          <w:t xml:space="preserve">Other parameters were set as the best fitted values </w:t>
                        </w:r>
                      </w:ins>
                      <w:ins w:id="771"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772" w:author="Bo Shen" w:date="2023-01-27T09:38:00Z">
                        <w:r w:rsidR="00EF06D8">
                          <w:rPr>
                            <w:rFonts w:ascii="Times New Roman" w:hAnsi="Times New Roman" w:cs="Times New Roman"/>
                          </w:rPr>
                          <w:t>in Figure 6.</w:t>
                        </w:r>
                      </w:ins>
                    </w:p>
                  </w:txbxContent>
                </v:textbox>
              </v:shape>
            </w:pict>
          </mc:Fallback>
        </mc:AlternateContent>
      </w:r>
      <w:ins w:id="773" w:author="Bo Shen" w:date="2023-01-27T09:33:00Z">
        <w:r>
          <w:rPr>
            <w:rFonts w:ascii="Times New Roman" w:hAnsi="Times New Roman" w:cs="Times New Roman"/>
            <w:i/>
            <w:color w:val="000000" w:themeColor="text1"/>
          </w:rPr>
          <w:br w:type="page"/>
        </w:r>
      </w:ins>
    </w:p>
    <w:p w14:paraId="518834EB" w14:textId="1B198226" w:rsidR="00E36B40" w:rsidRPr="00E36B40" w:rsidRDefault="00265D39">
      <w:pPr>
        <w:rPr>
          <w:ins w:id="774" w:author="Bo Shen" w:date="2023-01-26T16:25:00Z"/>
          <w:rFonts w:ascii="Times New Roman" w:hAnsi="Times New Roman" w:cs="Times New Roman"/>
          <w:iCs/>
          <w:color w:val="000000" w:themeColor="text1"/>
        </w:rPr>
      </w:pPr>
      <w:r>
        <w:rPr>
          <w:noProof/>
          <w:lang w:eastAsia="en-US"/>
        </w:rPr>
        <w:lastRenderedPageBreak/>
        <mc:AlternateContent>
          <mc:Choice Requires="wps">
            <w:drawing>
              <wp:anchor distT="0" distB="0" distL="114300" distR="114300" simplePos="0" relativeHeight="251674624" behindDoc="0" locked="0" layoutInCell="1" allowOverlap="1" wp14:anchorId="3CB8EF4C" wp14:editId="51DF3298">
                <wp:simplePos x="0" y="0"/>
                <wp:positionH relativeFrom="column">
                  <wp:posOffset>-513373</wp:posOffset>
                </wp:positionH>
                <wp:positionV relativeFrom="paragraph">
                  <wp:posOffset>-224936</wp:posOffset>
                </wp:positionV>
                <wp:extent cx="7049386" cy="8771861"/>
                <wp:effectExtent l="0" t="0" r="12065" b="17145"/>
                <wp:wrapNone/>
                <wp:docPr id="5" name="Text Box 5"/>
                <wp:cNvGraphicFramePr/>
                <a:graphic xmlns:a="http://schemas.openxmlformats.org/drawingml/2006/main">
                  <a:graphicData uri="http://schemas.microsoft.com/office/word/2010/wordprocessingShape">
                    <wps:wsp>
                      <wps:cNvSpPr txBox="1"/>
                      <wps:spPr>
                        <a:xfrm>
                          <a:off x="0" y="0"/>
                          <a:ext cx="7049386" cy="8771861"/>
                        </a:xfrm>
                        <a:prstGeom prst="rect">
                          <a:avLst/>
                        </a:prstGeom>
                        <a:solidFill>
                          <a:schemeClr val="lt1"/>
                        </a:solidFill>
                        <a:ln w="6350">
                          <a:solidFill>
                            <a:prstClr val="black"/>
                          </a:solidFill>
                        </a:ln>
                      </wps:spPr>
                      <wps:txbx>
                        <w:txbxContent>
                          <w:p w14:paraId="27F0FE57" w14:textId="77777777" w:rsidR="009F0487" w:rsidRDefault="009F0487" w:rsidP="003A7944">
                            <w:pPr>
                              <w:spacing w:line="480" w:lineRule="auto"/>
                              <w:jc w:val="center"/>
                              <w:rPr>
                                <w:rFonts w:ascii="Times New Roman" w:hAnsi="Times New Roman" w:cs="Times New Roman"/>
                                <w:b/>
                              </w:rPr>
                            </w:pPr>
                            <w:r>
                              <w:rPr>
                                <w:rFonts w:ascii="Times New Roman" w:hAnsi="Times New Roman" w:cs="Times New Roman"/>
                                <w:b/>
                                <w:noProof/>
                                <w:lang w:eastAsia="en-US"/>
                              </w:rPr>
                              <w:drawing>
                                <wp:inline distT="0" distB="0" distL="0" distR="0" wp14:anchorId="12CEB827" wp14:editId="1F7B7A59">
                                  <wp:extent cx="5943600" cy="4904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S3.eps"/>
                                          <pic:cNvPicPr/>
                                        </pic:nvPicPr>
                                        <pic:blipFill>
                                          <a:blip r:embed="rId23"/>
                                          <a:stretch>
                                            <a:fillRect/>
                                          </a:stretch>
                                        </pic:blipFill>
                                        <pic:spPr>
                                          <a:xfrm>
                                            <a:off x="0" y="0"/>
                                            <a:ext cx="5943600" cy="4904105"/>
                                          </a:xfrm>
                                          <a:prstGeom prst="rect">
                                            <a:avLst/>
                                          </a:prstGeom>
                                        </pic:spPr>
                                      </pic:pic>
                                    </a:graphicData>
                                  </a:graphic>
                                </wp:inline>
                              </w:drawing>
                            </w:r>
                          </w:p>
                          <w:p w14:paraId="635A119E" w14:textId="70427AF9" w:rsidR="009F0487" w:rsidRPr="00054B32" w:rsidRDefault="009F0487" w:rsidP="003A7944">
                            <w:pPr>
                              <w:jc w:val="both"/>
                              <w:rPr>
                                <w:rFonts w:ascii="Times New Roman" w:hAnsi="Times New Roman" w:cs="Times New Roman"/>
                              </w:rPr>
                            </w:pPr>
                            <w:r>
                              <w:rPr>
                                <w:rFonts w:ascii="Times New Roman" w:hAnsi="Times New Roman" w:cs="Times New Roman"/>
                                <w:b/>
                              </w:rPr>
                              <w:t xml:space="preserve">Figure 6-figure supplement </w:t>
                            </w:r>
                            <w:ins w:id="775" w:author="Bo Shen" w:date="2023-01-27T09:35:00Z">
                              <w:r w:rsidR="001C58BB">
                                <w:rPr>
                                  <w:rFonts w:ascii="Times New Roman" w:hAnsi="Times New Roman" w:cs="Times New Roman"/>
                                  <w:b/>
                                </w:rPr>
                                <w:t>4</w:t>
                              </w:r>
                            </w:ins>
                            <w:del w:id="776" w:author="Bo Shen" w:date="2023-01-26T16:27:00Z">
                              <w:r w:rsidDel="00F803D9">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r w:rsidRPr="0024505B">
                              <w:rPr>
                                <w:rFonts w:ascii="Times New Roman" w:hAnsi="Times New Roman" w:cs="Times New Roman"/>
                              </w:rPr>
                              <w:t xml:space="preserve">Fit the original RNM to the classical dataset (Roitman and Shadlen, 2002). </w:t>
                            </w:r>
                            <w:r w:rsidRPr="0071418A">
                              <w:rPr>
                                <w:rFonts w:ascii="Times New Roman" w:hAnsi="Times New Roman" w:cs="Times New Roman"/>
                                <w:b/>
                              </w:rPr>
                              <w:t>A.</w:t>
                            </w:r>
                            <w:r w:rsidRPr="00DC3A43">
                              <w:rPr>
                                <w:rFonts w:ascii="Times New Roman" w:hAnsi="Times New Roman" w:cs="Times New Roman"/>
                              </w:rPr>
                              <w:t xml:space="preserve"> Model predict</w:t>
                            </w:r>
                            <w:r>
                              <w:rPr>
                                <w:rFonts w:ascii="Times New Roman" w:hAnsi="Times New Roman" w:cs="Times New Roman"/>
                              </w:rPr>
                              <w:t>s</w:t>
                            </w:r>
                            <w:r w:rsidRPr="00DC3A43">
                              <w:rPr>
                                <w:rFonts w:ascii="Times New Roman" w:hAnsi="Times New Roman" w:cs="Times New Roman"/>
                              </w:rPr>
                              <w:t xml:space="preserve"> RT distributions (lines) match</w:t>
                            </w:r>
                            <w:r>
                              <w:rPr>
                                <w:rFonts w:ascii="Times New Roman" w:hAnsi="Times New Roman" w:cs="Times New Roman"/>
                              </w:rPr>
                              <w:t xml:space="preserve"> </w:t>
                            </w:r>
                            <w:r w:rsidRPr="00DC3A43">
                              <w:rPr>
                                <w:rFonts w:ascii="Times New Roman" w:hAnsi="Times New Roman" w:cs="Times New Roman"/>
                              </w:rPr>
                              <w:t xml:space="preserve">the histogram of empirical RT distribution (bars), with correct and error trials separated (indicated by color) across levels of input strength (% coherence). </w:t>
                            </w:r>
                            <w:r w:rsidRPr="0071418A">
                              <w:rPr>
                                <w:rFonts w:ascii="Times New Roman" w:hAnsi="Times New Roman" w:cs="Times New Roman"/>
                                <w:b/>
                              </w:rPr>
                              <w:t>B.</w:t>
                            </w:r>
                            <w:r w:rsidRPr="00DC3A43">
                              <w:rPr>
                                <w:rFonts w:ascii="Times New Roman" w:hAnsi="Times New Roman" w:cs="Times New Roman"/>
                              </w:rPr>
                              <w:t xml:space="preserve"> </w:t>
                            </w:r>
                            <w:r>
                              <w:rPr>
                                <w:rFonts w:ascii="Times New Roman" w:hAnsi="Times New Roman" w:cs="Times New Roman"/>
                              </w:rPr>
                              <w:t xml:space="preserve">Re-plot the fitting results in </w:t>
                            </w:r>
                            <w:del w:id="777" w:author="Bo Shen" w:date="2022-11-28T13:49:00Z">
                              <w:r w:rsidDel="00662EFE">
                                <w:rPr>
                                  <w:rFonts w:ascii="Times New Roman" w:hAnsi="Times New Roman" w:cs="Times New Roman"/>
                                </w:rPr>
                                <w:delText>a quantile-quantile (Q-Q) plot</w:delText>
                              </w:r>
                            </w:del>
                            <w:ins w:id="778" w:author="Bo Shen" w:date="2022-11-28T13:49:00Z">
                              <w:r>
                                <w:rPr>
                                  <w:rFonts w:ascii="Times New Roman" w:hAnsi="Times New Roman" w:cs="Times New Roman"/>
                                </w:rPr>
                                <w:t>QPP</w:t>
                              </w:r>
                            </w:ins>
                            <w:r>
                              <w:rPr>
                                <w:rFonts w:ascii="Times New Roman" w:hAnsi="Times New Roman" w:cs="Times New Roman"/>
                              </w:rPr>
                              <w:t xml:space="preserve">, with nine quantiles of RT from each condition stacked on the choice proportion of the condition (0 - .5 are error trials, shown in red cross; .5 - 1 are correct trials, shown in green cross). Model predicts well the choice proportion and the shape of RT distribution. </w:t>
                            </w:r>
                            <w:r w:rsidRPr="00E0199C">
                              <w:rPr>
                                <w:rFonts w:ascii="Times New Roman" w:hAnsi="Times New Roman" w:cs="Times New Roman"/>
                                <w:b/>
                              </w:rPr>
                              <w:t>C.</w:t>
                            </w:r>
                            <w:r>
                              <w:rPr>
                                <w:rFonts w:ascii="Times New Roman" w:hAnsi="Times New Roman" w:cs="Times New Roman"/>
                              </w:rPr>
                              <w:t xml:space="preserve"> </w:t>
                            </w:r>
                            <w:r w:rsidRPr="00DC3A43">
                              <w:rPr>
                                <w:rFonts w:ascii="Times New Roman" w:hAnsi="Times New Roman" w:cs="Times New Roman" w:hint="eastAsia"/>
                              </w:rPr>
                              <w:t>M</w:t>
                            </w:r>
                            <w:r w:rsidRPr="00DC3A43">
                              <w:rPr>
                                <w:rFonts w:ascii="Times New Roman" w:hAnsi="Times New Roman" w:cs="Times New Roman"/>
                              </w:rPr>
                              <w:t>odel predicted psychometric function</w:t>
                            </w:r>
                            <w:r>
                              <w:rPr>
                                <w:rFonts w:ascii="Times New Roman" w:hAnsi="Times New Roman" w:cs="Times New Roman"/>
                              </w:rPr>
                              <w:t xml:space="preserve"> and chronometric function aggregated </w:t>
                            </w:r>
                            <w:r w:rsidRPr="00DC3A43">
                              <w:rPr>
                                <w:rFonts w:ascii="Times New Roman" w:hAnsi="Times New Roman" w:cs="Times New Roman"/>
                              </w:rPr>
                              <w:t>input strength</w:t>
                            </w:r>
                            <w:r>
                              <w:rPr>
                                <w:rFonts w:ascii="Times New Roman" w:hAnsi="Times New Roman" w:cs="Times New Roman"/>
                              </w:rPr>
                              <w:t>. Upper panel: Choice accuracy</w:t>
                            </w:r>
                            <w:r w:rsidRPr="00DC3A43">
                              <w:rPr>
                                <w:rFonts w:ascii="Times New Roman" w:hAnsi="Times New Roman" w:cs="Times New Roman"/>
                              </w:rPr>
                              <w:t xml:space="preserve"> (lines) fit well to the empirical data (cross).</w:t>
                            </w:r>
                            <w:r w:rsidRPr="00E0199C">
                              <w:rPr>
                                <w:rFonts w:ascii="Times New Roman" w:hAnsi="Times New Roman" w:cs="Times New Roman"/>
                              </w:rPr>
                              <w:t xml:space="preserve"> Lower panel:</w:t>
                            </w:r>
                            <w:r>
                              <w:rPr>
                                <w:rFonts w:ascii="Times New Roman" w:hAnsi="Times New Roman" w:cs="Times New Roman"/>
                                <w:b/>
                              </w:rPr>
                              <w:t xml:space="preserve"> </w:t>
                            </w:r>
                            <w:r w:rsidRPr="00DC3A43">
                              <w:rPr>
                                <w:rFonts w:ascii="Times New Roman" w:hAnsi="Times New Roman" w:cs="Times New Roman"/>
                              </w:rPr>
                              <w:t xml:space="preserve">The predicted </w:t>
                            </w:r>
                            <w:r>
                              <w:rPr>
                                <w:rFonts w:ascii="Times New Roman" w:hAnsi="Times New Roman" w:cs="Times New Roman"/>
                              </w:rPr>
                              <w:t xml:space="preserve">RT </w:t>
                            </w:r>
                            <w:r w:rsidRPr="00DC3A43">
                              <w:rPr>
                                <w:rFonts w:ascii="Times New Roman" w:hAnsi="Times New Roman" w:cs="Times New Roman"/>
                              </w:rPr>
                              <w:t>for correct (solid line) and error (dashed line) trials capture</w:t>
                            </w:r>
                            <w:r>
                              <w:rPr>
                                <w:rFonts w:ascii="Times New Roman" w:hAnsi="Times New Roman" w:cs="Times New Roman"/>
                              </w:rPr>
                              <w:t>s</w:t>
                            </w:r>
                            <w:r w:rsidRPr="00DC3A43">
                              <w:rPr>
                                <w:rFonts w:ascii="Times New Roman" w:hAnsi="Times New Roman" w:cs="Times New Roman"/>
                              </w:rPr>
                              <w:t xml:space="preserve"> well the RT for correct (filled dots) and error (empty dots) trials in empirical data. </w:t>
                            </w:r>
                            <w:r w:rsidRPr="0071418A">
                              <w:rPr>
                                <w:rFonts w:ascii="Times New Roman" w:hAnsi="Times New Roman" w:cs="Times New Roman"/>
                                <w:b/>
                              </w:rPr>
                              <w:t>D.</w:t>
                            </w:r>
                            <w:r w:rsidRPr="00DC3A43">
                              <w:rPr>
                                <w:rFonts w:ascii="Times New Roman" w:hAnsi="Times New Roman" w:cs="Times New Roman"/>
                              </w:rPr>
                              <w:t xml:space="preserve"> </w:t>
                            </w:r>
                            <w:r>
                              <w:rPr>
                                <w:rFonts w:ascii="Times New Roman" w:hAnsi="Times New Roman" w:cs="Times New Roman"/>
                              </w:rPr>
                              <w:t>The aggregated neural dynamics from the b</w:t>
                            </w:r>
                            <w:r w:rsidRPr="00DC3A43">
                              <w:rPr>
                                <w:rFonts w:ascii="Times New Roman" w:hAnsi="Times New Roman" w:cs="Times New Roman"/>
                              </w:rPr>
                              <w:t>est</w:t>
                            </w:r>
                            <w:r>
                              <w:rPr>
                                <w:rFonts w:ascii="Times New Roman" w:hAnsi="Times New Roman" w:cs="Times New Roman"/>
                              </w:rPr>
                              <w:t>-</w:t>
                            </w:r>
                            <w:r w:rsidRPr="00DC3A43">
                              <w:rPr>
                                <w:rFonts w:ascii="Times New Roman" w:hAnsi="Times New Roman" w:cs="Times New Roman"/>
                              </w:rPr>
                              <w:t>fit model</w:t>
                            </w:r>
                            <w:r>
                              <w:rPr>
                                <w:rFonts w:ascii="Times New Roman" w:hAnsi="Times New Roman" w:cs="Times New Roman"/>
                              </w:rPr>
                              <w:t xml:space="preserve"> of RNM</w:t>
                            </w:r>
                            <w:r w:rsidRPr="00DC3A43">
                              <w:rPr>
                                <w:rFonts w:ascii="Times New Roman" w:hAnsi="Times New Roman" w:cs="Times New Roman"/>
                              </w:rPr>
                              <w:t xml:space="preserve">. Left, </w:t>
                            </w:r>
                            <w:r>
                              <w:rPr>
                                <w:rFonts w:ascii="Times New Roman" w:hAnsi="Times New Roman" w:cs="Times New Roman"/>
                              </w:rPr>
                              <w:t xml:space="preserve">mean-field </w:t>
                            </w:r>
                            <w:r w:rsidRPr="00DC3A43">
                              <w:rPr>
                                <w:rFonts w:ascii="Times New Roman" w:hAnsi="Times New Roman" w:cs="Times New Roman"/>
                              </w:rPr>
                              <w:t>activities</w:t>
                            </w:r>
                            <w:r>
                              <w:rPr>
                                <w:rFonts w:ascii="Times New Roman" w:hAnsi="Times New Roman" w:cs="Times New Roman"/>
                              </w:rPr>
                              <w:t xml:space="preserve"> on the excitatory pools</w:t>
                            </w:r>
                            <w:r w:rsidRPr="00DC3A43">
                              <w:rPr>
                                <w:rFonts w:ascii="Times New Roman" w:hAnsi="Times New Roman" w:cs="Times New Roman"/>
                              </w:rPr>
                              <w:t xml:space="preserve"> aligned to the onset of stimulus inputs. </w:t>
                            </w:r>
                            <w:r>
                              <w:rPr>
                                <w:rFonts w:ascii="Times New Roman" w:hAnsi="Times New Roman" w:cs="Times New Roman"/>
                              </w:rPr>
                              <w:t xml:space="preserve">The best fitted mutual inhibition parameter is 0. The ramping-up speeds differ over input strengths (see detailed pattern in </w:t>
                            </w:r>
                            <w:r w:rsidRPr="000119C7">
                              <w:rPr>
                                <w:rFonts w:ascii="Times New Roman" w:hAnsi="Times New Roman" w:cs="Times New Roman"/>
                                <w:b/>
                              </w:rPr>
                              <w:t>E</w:t>
                            </w:r>
                            <w:r>
                              <w:rPr>
                                <w:rFonts w:ascii="Times New Roman" w:hAnsi="Times New Roman" w:cs="Times New Roman"/>
                              </w:rPr>
                              <w:t xml:space="preserve">). Whereas the dynamics didn’t show competitions between the chosen </w:t>
                            </w:r>
                            <w:r w:rsidRPr="00DC3A43">
                              <w:rPr>
                                <w:rFonts w:ascii="Times New Roman" w:hAnsi="Times New Roman" w:cs="Times New Roman"/>
                              </w:rPr>
                              <w:t>(solid lines)</w:t>
                            </w:r>
                            <w:r>
                              <w:rPr>
                                <w:rFonts w:ascii="Times New Roman" w:hAnsi="Times New Roman" w:cs="Times New Roman"/>
                              </w:rPr>
                              <w:t xml:space="preserve"> and unchosen </w:t>
                            </w:r>
                            <w:r w:rsidRPr="00DC3A43">
                              <w:rPr>
                                <w:rFonts w:ascii="Times New Roman" w:hAnsi="Times New Roman" w:cs="Times New Roman"/>
                              </w:rPr>
                              <w:t xml:space="preserve">(dashed lines) </w:t>
                            </w:r>
                            <w:r>
                              <w:rPr>
                                <w:rFonts w:ascii="Times New Roman" w:hAnsi="Times New Roman" w:cs="Times New Roman"/>
                              </w:rPr>
                              <w:t xml:space="preserve">signals. </w:t>
                            </w:r>
                            <w:r w:rsidRPr="00DC3A43">
                              <w:rPr>
                                <w:rFonts w:ascii="Times New Roman" w:hAnsi="Times New Roman" w:cs="Times New Roman"/>
                              </w:rPr>
                              <w:t xml:space="preserve">Right, </w:t>
                            </w:r>
                            <w:r>
                              <w:rPr>
                                <w:rFonts w:ascii="Times New Roman" w:hAnsi="Times New Roman" w:cs="Times New Roman"/>
                              </w:rPr>
                              <w:t xml:space="preserve">mean-field </w:t>
                            </w:r>
                            <w:r w:rsidRPr="00DC3A43">
                              <w:rPr>
                                <w:rFonts w:ascii="Times New Roman" w:hAnsi="Times New Roman" w:cs="Times New Roman"/>
                              </w:rPr>
                              <w:t xml:space="preserve">activities </w:t>
                            </w:r>
                            <w:r>
                              <w:rPr>
                                <w:rFonts w:ascii="Times New Roman" w:hAnsi="Times New Roman" w:cs="Times New Roman"/>
                              </w:rPr>
                              <w:t xml:space="preserve">on the excitatory pools </w:t>
                            </w:r>
                            <w:r w:rsidRPr="00DC3A43">
                              <w:rPr>
                                <w:rFonts w:ascii="Times New Roman" w:hAnsi="Times New Roman" w:cs="Times New Roman"/>
                              </w:rPr>
                              <w:t xml:space="preserve">aligned to the time of </w:t>
                            </w:r>
                            <w:r>
                              <w:rPr>
                                <w:rFonts w:ascii="Times New Roman" w:hAnsi="Times New Roman" w:cs="Times New Roman"/>
                              </w:rPr>
                              <w:t>choice execution</w:t>
                            </w:r>
                            <w:r w:rsidRPr="00DC3A43">
                              <w:rPr>
                                <w:rFonts w:ascii="Times New Roman" w:hAnsi="Times New Roman" w:cs="Times New Roman"/>
                              </w:rPr>
                              <w:t>.</w:t>
                            </w:r>
                            <w:r>
                              <w:rPr>
                                <w:rFonts w:ascii="Times New Roman" w:hAnsi="Times New Roman" w:cs="Times New Roman"/>
                              </w:rPr>
                              <w:t xml:space="preserve"> The chosen signals overshot the threshold 15Hz because of the self-excitation in the circuits. The unchosen signals show graded coding of the input strengths (see detailed pattern in </w:t>
                            </w:r>
                            <w:r w:rsidRPr="00D73F50">
                              <w:rPr>
                                <w:rFonts w:ascii="Times New Roman" w:hAnsi="Times New Roman" w:cs="Times New Roman"/>
                                <w:b/>
                              </w:rPr>
                              <w:t>F</w:t>
                            </w:r>
                            <w:r>
                              <w:rPr>
                                <w:rFonts w:ascii="Times New Roman" w:hAnsi="Times New Roman" w:cs="Times New Roman"/>
                              </w:rPr>
                              <w:t>).</w:t>
                            </w:r>
                            <w:r w:rsidRPr="00DC3A43">
                              <w:rPr>
                                <w:rFonts w:ascii="Times New Roman" w:hAnsi="Times New Roman" w:cs="Times New Roman"/>
                              </w:rPr>
                              <w:t xml:space="preserve"> </w:t>
                            </w:r>
                            <w:r w:rsidRPr="000557A1">
                              <w:rPr>
                                <w:rFonts w:ascii="Times New Roman" w:hAnsi="Times New Roman" w:cs="Times New Roman"/>
                                <w:b/>
                              </w:rPr>
                              <w:t>E.</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early stage</w:t>
                            </w:r>
                            <w:proofErr w:type="gramEnd"/>
                            <w:r w:rsidRPr="00DC3A43">
                              <w:rPr>
                                <w:rFonts w:ascii="Times New Roman" w:hAnsi="Times New Roman" w:cs="Times New Roman"/>
                              </w:rPr>
                              <w:t xml:space="preserve"> model activity shortly after stimulus onset, at times indicated by arrows a (chosen side) and b (unchosen side). </w:t>
                            </w:r>
                            <w:r>
                              <w:rPr>
                                <w:rFonts w:ascii="Times New Roman" w:hAnsi="Times New Roman" w:cs="Times New Roman"/>
                              </w:rPr>
                              <w:t>T</w:t>
                            </w:r>
                            <w:r w:rsidRPr="00DC3A43">
                              <w:rPr>
                                <w:rFonts w:ascii="Times New Roman" w:hAnsi="Times New Roman" w:cs="Times New Roman"/>
                              </w:rPr>
                              <w:t>he activit</w:t>
                            </w:r>
                            <w:r>
                              <w:rPr>
                                <w:rFonts w:ascii="Times New Roman" w:hAnsi="Times New Roman" w:cs="Times New Roman"/>
                              </w:rPr>
                              <w:t>ies</w:t>
                            </w:r>
                            <w:r w:rsidRPr="00DC3A43">
                              <w:rPr>
                                <w:rFonts w:ascii="Times New Roman" w:hAnsi="Times New Roman" w:cs="Times New Roman"/>
                              </w:rPr>
                              <w:t xml:space="preserve"> linearly increase and decrease with input strength</w:t>
                            </w:r>
                            <w:r>
                              <w:rPr>
                                <w:rFonts w:ascii="Times New Roman" w:hAnsi="Times New Roman" w:cs="Times New Roman"/>
                              </w:rPr>
                              <w:t xml:space="preserve"> but exhibit very subtle competition</w:t>
                            </w:r>
                            <w:r w:rsidRPr="00DC3A43">
                              <w:rPr>
                                <w:rFonts w:ascii="Times New Roman" w:hAnsi="Times New Roman" w:cs="Times New Roman"/>
                              </w:rPr>
                              <w:t xml:space="preserve">. </w:t>
                            </w:r>
                            <w:r w:rsidRPr="000557A1">
                              <w:rPr>
                                <w:rFonts w:ascii="Times New Roman" w:hAnsi="Times New Roman" w:cs="Times New Roman"/>
                                <w:b/>
                              </w:rPr>
                              <w:t>F.</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late stage</w:t>
                            </w:r>
                            <w:proofErr w:type="gramEnd"/>
                            <w:r w:rsidRPr="00DC3A43">
                              <w:rPr>
                                <w:rFonts w:ascii="Times New Roman" w:hAnsi="Times New Roman" w:cs="Times New Roman"/>
                              </w:rPr>
                              <w:t xml:space="preserve"> model activity </w:t>
                            </w:r>
                            <w:r>
                              <w:rPr>
                                <w:rFonts w:ascii="Times New Roman" w:hAnsi="Times New Roman" w:cs="Times New Roman"/>
                              </w:rPr>
                              <w:t xml:space="preserve">on the time point of </w:t>
                            </w:r>
                            <w:r w:rsidRPr="00DC3A43">
                              <w:rPr>
                                <w:rFonts w:ascii="Times New Roman" w:hAnsi="Times New Roman" w:cs="Times New Roman"/>
                              </w:rPr>
                              <w:t xml:space="preserve">choice, indicated by arrows c and d. </w:t>
                            </w:r>
                            <w:r>
                              <w:rPr>
                                <w:rFonts w:ascii="Times New Roman" w:hAnsi="Times New Roman" w:cs="Times New Roman"/>
                              </w:rPr>
                              <w:t>C</w:t>
                            </w:r>
                            <w:r w:rsidRPr="00DC3A43">
                              <w:rPr>
                                <w:rFonts w:ascii="Times New Roman" w:hAnsi="Times New Roman" w:cs="Times New Roman"/>
                              </w:rPr>
                              <w:t>hosen unit activity reaches a common decision bound and show little input dependence, while unchosen activity remains</w:t>
                            </w:r>
                            <w:r>
                              <w:rPr>
                                <w:rFonts w:ascii="Times New Roman" w:hAnsi="Times New Roman" w:cs="Times New Roman"/>
                              </w:rPr>
                              <w:t xml:space="preserve"> at lower levels,</w:t>
                            </w:r>
                            <w:r w:rsidRPr="00DC3A43">
                              <w:rPr>
                                <w:rFonts w:ascii="Times New Roman" w:hAnsi="Times New Roman" w:cs="Times New Roman"/>
                              </w:rPr>
                              <w:t xml:space="preserve"> </w:t>
                            </w:r>
                            <w:r>
                              <w:rPr>
                                <w:rFonts w:ascii="Times New Roman" w:hAnsi="Times New Roman" w:cs="Times New Roman"/>
                              </w:rPr>
                              <w:t xml:space="preserve">graded coding of </w:t>
                            </w:r>
                            <w:r w:rsidRPr="00DC3A43">
                              <w:rPr>
                                <w:rFonts w:ascii="Times New Roman" w:hAnsi="Times New Roman" w:cs="Times New Roman"/>
                              </w:rPr>
                              <w:t>input strength</w:t>
                            </w:r>
                            <w:r>
                              <w:rPr>
                                <w:rFonts w:ascii="Times New Roman" w:hAnsi="Times New Roman" w:cs="Times New Roman"/>
                              </w:rPr>
                              <w:t>s</w:t>
                            </w:r>
                            <w:r w:rsidRPr="00DC3A43">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8EF4C" id="Text Box 5" o:spid="_x0000_s1037" type="#_x0000_t202" style="position:absolute;margin-left:-40.4pt;margin-top:-17.7pt;width:555.05pt;height:690.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" fillcolor="white [3201]" strokeweight=".5pt">
                <v:textbox>
                  <w:txbxContent>
                    <w:p w14:paraId="27F0FE57" w14:textId="77777777" w:rsidR="009F0487" w:rsidRDefault="009F0487" w:rsidP="003A7944">
                      <w:pPr>
                        <w:spacing w:line="480" w:lineRule="auto"/>
                        <w:jc w:val="center"/>
                        <w:rPr>
                          <w:rFonts w:ascii="Times New Roman" w:hAnsi="Times New Roman" w:cs="Times New Roman"/>
                          <w:b/>
                        </w:rPr>
                      </w:pPr>
                      <w:r>
                        <w:rPr>
                          <w:rFonts w:ascii="Times New Roman" w:hAnsi="Times New Roman" w:cs="Times New Roman"/>
                          <w:b/>
                          <w:noProof/>
                          <w:lang w:eastAsia="en-US"/>
                        </w:rPr>
                        <w:drawing>
                          <wp:inline distT="0" distB="0" distL="0" distR="0" wp14:anchorId="12CEB827" wp14:editId="1F7B7A59">
                            <wp:extent cx="5943600" cy="4904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S3.eps"/>
                                    <pic:cNvPicPr/>
                                  </pic:nvPicPr>
                                  <pic:blipFill>
                                    <a:blip r:embed="rId23"/>
                                    <a:stretch>
                                      <a:fillRect/>
                                    </a:stretch>
                                  </pic:blipFill>
                                  <pic:spPr>
                                    <a:xfrm>
                                      <a:off x="0" y="0"/>
                                      <a:ext cx="5943600" cy="4904105"/>
                                    </a:xfrm>
                                    <a:prstGeom prst="rect">
                                      <a:avLst/>
                                    </a:prstGeom>
                                  </pic:spPr>
                                </pic:pic>
                              </a:graphicData>
                            </a:graphic>
                          </wp:inline>
                        </w:drawing>
                      </w:r>
                    </w:p>
                    <w:p w14:paraId="635A119E" w14:textId="70427AF9" w:rsidR="009F0487" w:rsidRPr="00054B32" w:rsidRDefault="009F0487" w:rsidP="003A7944">
                      <w:pPr>
                        <w:jc w:val="both"/>
                        <w:rPr>
                          <w:rFonts w:ascii="Times New Roman" w:hAnsi="Times New Roman" w:cs="Times New Roman"/>
                        </w:rPr>
                      </w:pPr>
                      <w:r>
                        <w:rPr>
                          <w:rFonts w:ascii="Times New Roman" w:hAnsi="Times New Roman" w:cs="Times New Roman"/>
                          <w:b/>
                        </w:rPr>
                        <w:t xml:space="preserve">Figure 6-figure supplement </w:t>
                      </w:r>
                      <w:ins w:id="779" w:author="Bo Shen" w:date="2023-01-27T09:35:00Z">
                        <w:r w:rsidR="001C58BB">
                          <w:rPr>
                            <w:rFonts w:ascii="Times New Roman" w:hAnsi="Times New Roman" w:cs="Times New Roman"/>
                            <w:b/>
                          </w:rPr>
                          <w:t>4</w:t>
                        </w:r>
                      </w:ins>
                      <w:del w:id="780" w:author="Bo Shen" w:date="2023-01-26T16:27:00Z">
                        <w:r w:rsidDel="00F803D9">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r w:rsidRPr="0024505B">
                        <w:rPr>
                          <w:rFonts w:ascii="Times New Roman" w:hAnsi="Times New Roman" w:cs="Times New Roman"/>
                        </w:rPr>
                        <w:t xml:space="preserve">Fit the original RNM to the classical dataset (Roitman and Shadlen, 2002). </w:t>
                      </w:r>
                      <w:r w:rsidRPr="0071418A">
                        <w:rPr>
                          <w:rFonts w:ascii="Times New Roman" w:hAnsi="Times New Roman" w:cs="Times New Roman"/>
                          <w:b/>
                        </w:rPr>
                        <w:t>A.</w:t>
                      </w:r>
                      <w:r w:rsidRPr="00DC3A43">
                        <w:rPr>
                          <w:rFonts w:ascii="Times New Roman" w:hAnsi="Times New Roman" w:cs="Times New Roman"/>
                        </w:rPr>
                        <w:t xml:space="preserve"> Model predict</w:t>
                      </w:r>
                      <w:r>
                        <w:rPr>
                          <w:rFonts w:ascii="Times New Roman" w:hAnsi="Times New Roman" w:cs="Times New Roman"/>
                        </w:rPr>
                        <w:t>s</w:t>
                      </w:r>
                      <w:r w:rsidRPr="00DC3A43">
                        <w:rPr>
                          <w:rFonts w:ascii="Times New Roman" w:hAnsi="Times New Roman" w:cs="Times New Roman"/>
                        </w:rPr>
                        <w:t xml:space="preserve"> RT distributions (lines) match</w:t>
                      </w:r>
                      <w:r>
                        <w:rPr>
                          <w:rFonts w:ascii="Times New Roman" w:hAnsi="Times New Roman" w:cs="Times New Roman"/>
                        </w:rPr>
                        <w:t xml:space="preserve"> </w:t>
                      </w:r>
                      <w:r w:rsidRPr="00DC3A43">
                        <w:rPr>
                          <w:rFonts w:ascii="Times New Roman" w:hAnsi="Times New Roman" w:cs="Times New Roman"/>
                        </w:rPr>
                        <w:t xml:space="preserve">the histogram of empirical RT distribution (bars), with correct and error trials separated (indicated by color) across levels of input strength (% coherence). </w:t>
                      </w:r>
                      <w:r w:rsidRPr="0071418A">
                        <w:rPr>
                          <w:rFonts w:ascii="Times New Roman" w:hAnsi="Times New Roman" w:cs="Times New Roman"/>
                          <w:b/>
                        </w:rPr>
                        <w:t>B.</w:t>
                      </w:r>
                      <w:r w:rsidRPr="00DC3A43">
                        <w:rPr>
                          <w:rFonts w:ascii="Times New Roman" w:hAnsi="Times New Roman" w:cs="Times New Roman"/>
                        </w:rPr>
                        <w:t xml:space="preserve"> </w:t>
                      </w:r>
                      <w:r>
                        <w:rPr>
                          <w:rFonts w:ascii="Times New Roman" w:hAnsi="Times New Roman" w:cs="Times New Roman"/>
                        </w:rPr>
                        <w:t xml:space="preserve">Re-plot the fitting results in </w:t>
                      </w:r>
                      <w:del w:id="781" w:author="Bo Shen" w:date="2022-11-28T13:49:00Z">
                        <w:r w:rsidDel="00662EFE">
                          <w:rPr>
                            <w:rFonts w:ascii="Times New Roman" w:hAnsi="Times New Roman" w:cs="Times New Roman"/>
                          </w:rPr>
                          <w:delText>a quantile-quantile (Q-Q) plot</w:delText>
                        </w:r>
                      </w:del>
                      <w:ins w:id="782" w:author="Bo Shen" w:date="2022-11-28T13:49:00Z">
                        <w:r>
                          <w:rPr>
                            <w:rFonts w:ascii="Times New Roman" w:hAnsi="Times New Roman" w:cs="Times New Roman"/>
                          </w:rPr>
                          <w:t>QPP</w:t>
                        </w:r>
                      </w:ins>
                      <w:r>
                        <w:rPr>
                          <w:rFonts w:ascii="Times New Roman" w:hAnsi="Times New Roman" w:cs="Times New Roman"/>
                        </w:rPr>
                        <w:t xml:space="preserve">, with nine quantiles of RT from each condition stacked on the choice proportion of the condition (0 - .5 are error trials, shown in red cross; .5 - 1 are correct trials, shown in green cross). Model predicts well the choice proportion and the shape of RT distribution. </w:t>
                      </w:r>
                      <w:r w:rsidRPr="00E0199C">
                        <w:rPr>
                          <w:rFonts w:ascii="Times New Roman" w:hAnsi="Times New Roman" w:cs="Times New Roman"/>
                          <w:b/>
                        </w:rPr>
                        <w:t>C.</w:t>
                      </w:r>
                      <w:r>
                        <w:rPr>
                          <w:rFonts w:ascii="Times New Roman" w:hAnsi="Times New Roman" w:cs="Times New Roman"/>
                        </w:rPr>
                        <w:t xml:space="preserve"> </w:t>
                      </w:r>
                      <w:r w:rsidRPr="00DC3A43">
                        <w:rPr>
                          <w:rFonts w:ascii="Times New Roman" w:hAnsi="Times New Roman" w:cs="Times New Roman" w:hint="eastAsia"/>
                        </w:rPr>
                        <w:t>M</w:t>
                      </w:r>
                      <w:r w:rsidRPr="00DC3A43">
                        <w:rPr>
                          <w:rFonts w:ascii="Times New Roman" w:hAnsi="Times New Roman" w:cs="Times New Roman"/>
                        </w:rPr>
                        <w:t>odel predicted psychometric function</w:t>
                      </w:r>
                      <w:r>
                        <w:rPr>
                          <w:rFonts w:ascii="Times New Roman" w:hAnsi="Times New Roman" w:cs="Times New Roman"/>
                        </w:rPr>
                        <w:t xml:space="preserve"> and chronometric function aggregated </w:t>
                      </w:r>
                      <w:r w:rsidRPr="00DC3A43">
                        <w:rPr>
                          <w:rFonts w:ascii="Times New Roman" w:hAnsi="Times New Roman" w:cs="Times New Roman"/>
                        </w:rPr>
                        <w:t>input strength</w:t>
                      </w:r>
                      <w:r>
                        <w:rPr>
                          <w:rFonts w:ascii="Times New Roman" w:hAnsi="Times New Roman" w:cs="Times New Roman"/>
                        </w:rPr>
                        <w:t>. Upper panel: Choice accuracy</w:t>
                      </w:r>
                      <w:r w:rsidRPr="00DC3A43">
                        <w:rPr>
                          <w:rFonts w:ascii="Times New Roman" w:hAnsi="Times New Roman" w:cs="Times New Roman"/>
                        </w:rPr>
                        <w:t xml:space="preserve"> (lines) fit well to the empirical data (cross).</w:t>
                      </w:r>
                      <w:r w:rsidRPr="00E0199C">
                        <w:rPr>
                          <w:rFonts w:ascii="Times New Roman" w:hAnsi="Times New Roman" w:cs="Times New Roman"/>
                        </w:rPr>
                        <w:t xml:space="preserve"> Lower panel:</w:t>
                      </w:r>
                      <w:r>
                        <w:rPr>
                          <w:rFonts w:ascii="Times New Roman" w:hAnsi="Times New Roman" w:cs="Times New Roman"/>
                          <w:b/>
                        </w:rPr>
                        <w:t xml:space="preserve"> </w:t>
                      </w:r>
                      <w:r w:rsidRPr="00DC3A43">
                        <w:rPr>
                          <w:rFonts w:ascii="Times New Roman" w:hAnsi="Times New Roman" w:cs="Times New Roman"/>
                        </w:rPr>
                        <w:t xml:space="preserve">The predicted </w:t>
                      </w:r>
                      <w:r>
                        <w:rPr>
                          <w:rFonts w:ascii="Times New Roman" w:hAnsi="Times New Roman" w:cs="Times New Roman"/>
                        </w:rPr>
                        <w:t xml:space="preserve">RT </w:t>
                      </w:r>
                      <w:r w:rsidRPr="00DC3A43">
                        <w:rPr>
                          <w:rFonts w:ascii="Times New Roman" w:hAnsi="Times New Roman" w:cs="Times New Roman"/>
                        </w:rPr>
                        <w:t>for correct (solid line) and error (dashed line) trials capture</w:t>
                      </w:r>
                      <w:r>
                        <w:rPr>
                          <w:rFonts w:ascii="Times New Roman" w:hAnsi="Times New Roman" w:cs="Times New Roman"/>
                        </w:rPr>
                        <w:t>s</w:t>
                      </w:r>
                      <w:r w:rsidRPr="00DC3A43">
                        <w:rPr>
                          <w:rFonts w:ascii="Times New Roman" w:hAnsi="Times New Roman" w:cs="Times New Roman"/>
                        </w:rPr>
                        <w:t xml:space="preserve"> well the RT for correct (filled dots) and error (empty dots) trials in empirical data. </w:t>
                      </w:r>
                      <w:r w:rsidRPr="0071418A">
                        <w:rPr>
                          <w:rFonts w:ascii="Times New Roman" w:hAnsi="Times New Roman" w:cs="Times New Roman"/>
                          <w:b/>
                        </w:rPr>
                        <w:t>D.</w:t>
                      </w:r>
                      <w:r w:rsidRPr="00DC3A43">
                        <w:rPr>
                          <w:rFonts w:ascii="Times New Roman" w:hAnsi="Times New Roman" w:cs="Times New Roman"/>
                        </w:rPr>
                        <w:t xml:space="preserve"> </w:t>
                      </w:r>
                      <w:r>
                        <w:rPr>
                          <w:rFonts w:ascii="Times New Roman" w:hAnsi="Times New Roman" w:cs="Times New Roman"/>
                        </w:rPr>
                        <w:t>The aggregated neural dynamics from the b</w:t>
                      </w:r>
                      <w:r w:rsidRPr="00DC3A43">
                        <w:rPr>
                          <w:rFonts w:ascii="Times New Roman" w:hAnsi="Times New Roman" w:cs="Times New Roman"/>
                        </w:rPr>
                        <w:t>est</w:t>
                      </w:r>
                      <w:r>
                        <w:rPr>
                          <w:rFonts w:ascii="Times New Roman" w:hAnsi="Times New Roman" w:cs="Times New Roman"/>
                        </w:rPr>
                        <w:t>-</w:t>
                      </w:r>
                      <w:r w:rsidRPr="00DC3A43">
                        <w:rPr>
                          <w:rFonts w:ascii="Times New Roman" w:hAnsi="Times New Roman" w:cs="Times New Roman"/>
                        </w:rPr>
                        <w:t>fit model</w:t>
                      </w:r>
                      <w:r>
                        <w:rPr>
                          <w:rFonts w:ascii="Times New Roman" w:hAnsi="Times New Roman" w:cs="Times New Roman"/>
                        </w:rPr>
                        <w:t xml:space="preserve"> of RNM</w:t>
                      </w:r>
                      <w:r w:rsidRPr="00DC3A43">
                        <w:rPr>
                          <w:rFonts w:ascii="Times New Roman" w:hAnsi="Times New Roman" w:cs="Times New Roman"/>
                        </w:rPr>
                        <w:t xml:space="preserve">. Left, </w:t>
                      </w:r>
                      <w:r>
                        <w:rPr>
                          <w:rFonts w:ascii="Times New Roman" w:hAnsi="Times New Roman" w:cs="Times New Roman"/>
                        </w:rPr>
                        <w:t xml:space="preserve">mean-field </w:t>
                      </w:r>
                      <w:r w:rsidRPr="00DC3A43">
                        <w:rPr>
                          <w:rFonts w:ascii="Times New Roman" w:hAnsi="Times New Roman" w:cs="Times New Roman"/>
                        </w:rPr>
                        <w:t>activities</w:t>
                      </w:r>
                      <w:r>
                        <w:rPr>
                          <w:rFonts w:ascii="Times New Roman" w:hAnsi="Times New Roman" w:cs="Times New Roman"/>
                        </w:rPr>
                        <w:t xml:space="preserve"> on the excitatory pools</w:t>
                      </w:r>
                      <w:r w:rsidRPr="00DC3A43">
                        <w:rPr>
                          <w:rFonts w:ascii="Times New Roman" w:hAnsi="Times New Roman" w:cs="Times New Roman"/>
                        </w:rPr>
                        <w:t xml:space="preserve"> aligned to the onset of stimulus inputs. </w:t>
                      </w:r>
                      <w:r>
                        <w:rPr>
                          <w:rFonts w:ascii="Times New Roman" w:hAnsi="Times New Roman" w:cs="Times New Roman"/>
                        </w:rPr>
                        <w:t xml:space="preserve">The best fitted mutual inhibition parameter is 0. The ramping-up speeds differ over input strengths (see detailed pattern in </w:t>
                      </w:r>
                      <w:r w:rsidRPr="000119C7">
                        <w:rPr>
                          <w:rFonts w:ascii="Times New Roman" w:hAnsi="Times New Roman" w:cs="Times New Roman"/>
                          <w:b/>
                        </w:rPr>
                        <w:t>E</w:t>
                      </w:r>
                      <w:r>
                        <w:rPr>
                          <w:rFonts w:ascii="Times New Roman" w:hAnsi="Times New Roman" w:cs="Times New Roman"/>
                        </w:rPr>
                        <w:t xml:space="preserve">). Whereas the dynamics didn’t show competitions between the chosen </w:t>
                      </w:r>
                      <w:r w:rsidRPr="00DC3A43">
                        <w:rPr>
                          <w:rFonts w:ascii="Times New Roman" w:hAnsi="Times New Roman" w:cs="Times New Roman"/>
                        </w:rPr>
                        <w:t>(solid lines)</w:t>
                      </w:r>
                      <w:r>
                        <w:rPr>
                          <w:rFonts w:ascii="Times New Roman" w:hAnsi="Times New Roman" w:cs="Times New Roman"/>
                        </w:rPr>
                        <w:t xml:space="preserve"> and unchosen </w:t>
                      </w:r>
                      <w:r w:rsidRPr="00DC3A43">
                        <w:rPr>
                          <w:rFonts w:ascii="Times New Roman" w:hAnsi="Times New Roman" w:cs="Times New Roman"/>
                        </w:rPr>
                        <w:t xml:space="preserve">(dashed lines) </w:t>
                      </w:r>
                      <w:r>
                        <w:rPr>
                          <w:rFonts w:ascii="Times New Roman" w:hAnsi="Times New Roman" w:cs="Times New Roman"/>
                        </w:rPr>
                        <w:t xml:space="preserve">signals. </w:t>
                      </w:r>
                      <w:r w:rsidRPr="00DC3A43">
                        <w:rPr>
                          <w:rFonts w:ascii="Times New Roman" w:hAnsi="Times New Roman" w:cs="Times New Roman"/>
                        </w:rPr>
                        <w:t xml:space="preserve">Right, </w:t>
                      </w:r>
                      <w:r>
                        <w:rPr>
                          <w:rFonts w:ascii="Times New Roman" w:hAnsi="Times New Roman" w:cs="Times New Roman"/>
                        </w:rPr>
                        <w:t xml:space="preserve">mean-field </w:t>
                      </w:r>
                      <w:r w:rsidRPr="00DC3A43">
                        <w:rPr>
                          <w:rFonts w:ascii="Times New Roman" w:hAnsi="Times New Roman" w:cs="Times New Roman"/>
                        </w:rPr>
                        <w:t xml:space="preserve">activities </w:t>
                      </w:r>
                      <w:r>
                        <w:rPr>
                          <w:rFonts w:ascii="Times New Roman" w:hAnsi="Times New Roman" w:cs="Times New Roman"/>
                        </w:rPr>
                        <w:t xml:space="preserve">on the excitatory pools </w:t>
                      </w:r>
                      <w:r w:rsidRPr="00DC3A43">
                        <w:rPr>
                          <w:rFonts w:ascii="Times New Roman" w:hAnsi="Times New Roman" w:cs="Times New Roman"/>
                        </w:rPr>
                        <w:t xml:space="preserve">aligned to the time of </w:t>
                      </w:r>
                      <w:r>
                        <w:rPr>
                          <w:rFonts w:ascii="Times New Roman" w:hAnsi="Times New Roman" w:cs="Times New Roman"/>
                        </w:rPr>
                        <w:t>choice execution</w:t>
                      </w:r>
                      <w:r w:rsidRPr="00DC3A43">
                        <w:rPr>
                          <w:rFonts w:ascii="Times New Roman" w:hAnsi="Times New Roman" w:cs="Times New Roman"/>
                        </w:rPr>
                        <w:t>.</w:t>
                      </w:r>
                      <w:r>
                        <w:rPr>
                          <w:rFonts w:ascii="Times New Roman" w:hAnsi="Times New Roman" w:cs="Times New Roman"/>
                        </w:rPr>
                        <w:t xml:space="preserve"> The chosen signals overshot the threshold 15Hz because of the self-excitation in the circuits. The unchosen signals show graded coding of the input strengths (see detailed pattern in </w:t>
                      </w:r>
                      <w:r w:rsidRPr="00D73F50">
                        <w:rPr>
                          <w:rFonts w:ascii="Times New Roman" w:hAnsi="Times New Roman" w:cs="Times New Roman"/>
                          <w:b/>
                        </w:rPr>
                        <w:t>F</w:t>
                      </w:r>
                      <w:r>
                        <w:rPr>
                          <w:rFonts w:ascii="Times New Roman" w:hAnsi="Times New Roman" w:cs="Times New Roman"/>
                        </w:rPr>
                        <w:t>).</w:t>
                      </w:r>
                      <w:r w:rsidRPr="00DC3A43">
                        <w:rPr>
                          <w:rFonts w:ascii="Times New Roman" w:hAnsi="Times New Roman" w:cs="Times New Roman"/>
                        </w:rPr>
                        <w:t xml:space="preserve"> </w:t>
                      </w:r>
                      <w:r w:rsidRPr="000557A1">
                        <w:rPr>
                          <w:rFonts w:ascii="Times New Roman" w:hAnsi="Times New Roman" w:cs="Times New Roman"/>
                          <w:b/>
                        </w:rPr>
                        <w:t>E.</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early stage</w:t>
                      </w:r>
                      <w:proofErr w:type="gramEnd"/>
                      <w:r w:rsidRPr="00DC3A43">
                        <w:rPr>
                          <w:rFonts w:ascii="Times New Roman" w:hAnsi="Times New Roman" w:cs="Times New Roman"/>
                        </w:rPr>
                        <w:t xml:space="preserve"> model activity shortly after stimulus onset, at times indicated by arrows a (chosen side) and b (unchosen side). </w:t>
                      </w:r>
                      <w:r>
                        <w:rPr>
                          <w:rFonts w:ascii="Times New Roman" w:hAnsi="Times New Roman" w:cs="Times New Roman"/>
                        </w:rPr>
                        <w:t>T</w:t>
                      </w:r>
                      <w:r w:rsidRPr="00DC3A43">
                        <w:rPr>
                          <w:rFonts w:ascii="Times New Roman" w:hAnsi="Times New Roman" w:cs="Times New Roman"/>
                        </w:rPr>
                        <w:t>he activit</w:t>
                      </w:r>
                      <w:r>
                        <w:rPr>
                          <w:rFonts w:ascii="Times New Roman" w:hAnsi="Times New Roman" w:cs="Times New Roman"/>
                        </w:rPr>
                        <w:t>ies</w:t>
                      </w:r>
                      <w:r w:rsidRPr="00DC3A43">
                        <w:rPr>
                          <w:rFonts w:ascii="Times New Roman" w:hAnsi="Times New Roman" w:cs="Times New Roman"/>
                        </w:rPr>
                        <w:t xml:space="preserve"> linearly increase and decrease with input strength</w:t>
                      </w:r>
                      <w:r>
                        <w:rPr>
                          <w:rFonts w:ascii="Times New Roman" w:hAnsi="Times New Roman" w:cs="Times New Roman"/>
                        </w:rPr>
                        <w:t xml:space="preserve"> but exhibit very subtle competition</w:t>
                      </w:r>
                      <w:r w:rsidRPr="00DC3A43">
                        <w:rPr>
                          <w:rFonts w:ascii="Times New Roman" w:hAnsi="Times New Roman" w:cs="Times New Roman"/>
                        </w:rPr>
                        <w:t xml:space="preserve">. </w:t>
                      </w:r>
                      <w:r w:rsidRPr="000557A1">
                        <w:rPr>
                          <w:rFonts w:ascii="Times New Roman" w:hAnsi="Times New Roman" w:cs="Times New Roman"/>
                          <w:b/>
                        </w:rPr>
                        <w:t>F.</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late stage</w:t>
                      </w:r>
                      <w:proofErr w:type="gramEnd"/>
                      <w:r w:rsidRPr="00DC3A43">
                        <w:rPr>
                          <w:rFonts w:ascii="Times New Roman" w:hAnsi="Times New Roman" w:cs="Times New Roman"/>
                        </w:rPr>
                        <w:t xml:space="preserve"> model activity </w:t>
                      </w:r>
                      <w:r>
                        <w:rPr>
                          <w:rFonts w:ascii="Times New Roman" w:hAnsi="Times New Roman" w:cs="Times New Roman"/>
                        </w:rPr>
                        <w:t xml:space="preserve">on the time point of </w:t>
                      </w:r>
                      <w:r w:rsidRPr="00DC3A43">
                        <w:rPr>
                          <w:rFonts w:ascii="Times New Roman" w:hAnsi="Times New Roman" w:cs="Times New Roman"/>
                        </w:rPr>
                        <w:t xml:space="preserve">choice, indicated by arrows c and d. </w:t>
                      </w:r>
                      <w:r>
                        <w:rPr>
                          <w:rFonts w:ascii="Times New Roman" w:hAnsi="Times New Roman" w:cs="Times New Roman"/>
                        </w:rPr>
                        <w:t>C</w:t>
                      </w:r>
                      <w:r w:rsidRPr="00DC3A43">
                        <w:rPr>
                          <w:rFonts w:ascii="Times New Roman" w:hAnsi="Times New Roman" w:cs="Times New Roman"/>
                        </w:rPr>
                        <w:t>hosen unit activity reaches a common decision bound and show little input dependence, while unchosen activity remains</w:t>
                      </w:r>
                      <w:r>
                        <w:rPr>
                          <w:rFonts w:ascii="Times New Roman" w:hAnsi="Times New Roman" w:cs="Times New Roman"/>
                        </w:rPr>
                        <w:t xml:space="preserve"> at lower levels,</w:t>
                      </w:r>
                      <w:r w:rsidRPr="00DC3A43">
                        <w:rPr>
                          <w:rFonts w:ascii="Times New Roman" w:hAnsi="Times New Roman" w:cs="Times New Roman"/>
                        </w:rPr>
                        <w:t xml:space="preserve"> </w:t>
                      </w:r>
                      <w:r>
                        <w:rPr>
                          <w:rFonts w:ascii="Times New Roman" w:hAnsi="Times New Roman" w:cs="Times New Roman"/>
                        </w:rPr>
                        <w:t xml:space="preserve">graded coding of </w:t>
                      </w:r>
                      <w:r w:rsidRPr="00DC3A43">
                        <w:rPr>
                          <w:rFonts w:ascii="Times New Roman" w:hAnsi="Times New Roman" w:cs="Times New Roman"/>
                        </w:rPr>
                        <w:t>input strength</w:t>
                      </w:r>
                      <w:r>
                        <w:rPr>
                          <w:rFonts w:ascii="Times New Roman" w:hAnsi="Times New Roman" w:cs="Times New Roman"/>
                        </w:rPr>
                        <w:t>s</w:t>
                      </w:r>
                      <w:r w:rsidRPr="00DC3A43">
                        <w:rPr>
                          <w:rFonts w:ascii="Times New Roman" w:hAnsi="Times New Roman" w:cs="Times New Roman"/>
                        </w:rPr>
                        <w:t>.</w:t>
                      </w:r>
                    </w:p>
                  </w:txbxContent>
                </v:textbox>
              </v:shape>
            </w:pict>
          </mc:Fallback>
        </mc:AlternateContent>
      </w:r>
    </w:p>
    <w:p w14:paraId="00FA5561" w14:textId="77777777" w:rsidR="00E36B40" w:rsidRDefault="00E36B40">
      <w:pPr>
        <w:rPr>
          <w:ins w:id="783" w:author="Bo Shen" w:date="2023-01-26T16:25:00Z"/>
          <w:rFonts w:ascii="Times New Roman" w:hAnsi="Times New Roman" w:cs="Times New Roman"/>
          <w:i/>
          <w:color w:val="000000" w:themeColor="text1"/>
        </w:rPr>
      </w:pPr>
    </w:p>
    <w:p w14:paraId="391AC1F1" w14:textId="77777777" w:rsidR="00E36B40" w:rsidRDefault="00E36B40">
      <w:pPr>
        <w:rPr>
          <w:ins w:id="784" w:author="Bo Shen" w:date="2023-01-26T16:25:00Z"/>
          <w:rFonts w:ascii="Times New Roman" w:hAnsi="Times New Roman" w:cs="Times New Roman"/>
          <w:i/>
          <w:color w:val="000000" w:themeColor="text1"/>
        </w:rPr>
      </w:pPr>
    </w:p>
    <w:p w14:paraId="28B77CA2" w14:textId="77777777" w:rsidR="00E36B40" w:rsidRDefault="00E36B40">
      <w:pPr>
        <w:rPr>
          <w:ins w:id="785" w:author="Bo Shen" w:date="2023-01-26T16:25:00Z"/>
          <w:rFonts w:ascii="Times New Roman" w:hAnsi="Times New Roman" w:cs="Times New Roman"/>
          <w:i/>
          <w:color w:val="000000" w:themeColor="text1"/>
        </w:rPr>
      </w:pPr>
    </w:p>
    <w:p w14:paraId="243F039F" w14:textId="547B5931" w:rsidR="003A7944" w:rsidRDefault="003A7944">
      <w:pPr>
        <w:rPr>
          <w:rFonts w:ascii="Times New Roman" w:hAnsi="Times New Roman" w:cs="Times New Roman"/>
          <w:i/>
          <w:color w:val="000000" w:themeColor="text1"/>
        </w:rPr>
      </w:pP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69DA4F8B" w14:textId="31BC6A19" w:rsidR="00EA5E1F" w:rsidRPr="0060258A" w:rsidRDefault="00394340"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 xml:space="preserve">The LDDM </w:t>
      </w:r>
      <w:r w:rsidR="00EA5E1F" w:rsidRPr="0060258A">
        <w:rPr>
          <w:rFonts w:ascii="Times New Roman" w:hAnsi="Times New Roman" w:cs="Times New Roman"/>
          <w:i/>
          <w:color w:val="000000" w:themeColor="text1"/>
        </w:rPr>
        <w:t>integrates normalized value coding and WTA choices</w:t>
      </w:r>
    </w:p>
    <w:p w14:paraId="4F5BD138" w14:textId="77777777" w:rsidR="006D3BCC" w:rsidRPr="0060258A" w:rsidRDefault="006D3BCC" w:rsidP="00886C3F">
      <w:pPr>
        <w:spacing w:line="480" w:lineRule="auto"/>
        <w:jc w:val="both"/>
        <w:rPr>
          <w:rFonts w:ascii="Times New Roman" w:hAnsi="Times New Roman" w:cs="Times New Roman"/>
          <w:color w:val="000000" w:themeColor="text1"/>
        </w:rPr>
      </w:pPr>
    </w:p>
    <w:p w14:paraId="60FB5A0B" w14:textId="6EA66F83" w:rsidR="00513E68" w:rsidRPr="0060258A" w:rsidRDefault="00BC55D2" w:rsidP="000F5F3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w:t>
      </w:r>
      <w:r w:rsidR="00703CE4" w:rsidRPr="0060258A">
        <w:rPr>
          <w:rFonts w:ascii="Times New Roman" w:hAnsi="Times New Roman" w:cs="Times New Roman"/>
          <w:color w:val="000000" w:themeColor="text1"/>
        </w:rPr>
        <w:t xml:space="preserve"> the LDDM </w:t>
      </w:r>
      <w:r w:rsidRPr="0060258A">
        <w:rPr>
          <w:rFonts w:ascii="Times New Roman" w:hAnsi="Times New Roman" w:cs="Times New Roman"/>
          <w:color w:val="000000" w:themeColor="text1"/>
        </w:rPr>
        <w:t>separately replicates</w:t>
      </w:r>
      <w:r w:rsidR="00703CE4" w:rsidRPr="0060258A">
        <w:rPr>
          <w:rFonts w:ascii="Times New Roman" w:hAnsi="Times New Roman" w:cs="Times New Roman"/>
          <w:color w:val="000000" w:themeColor="text1"/>
        </w:rPr>
        <w:t xml:space="preserve"> normalized value coding and WTA </w:t>
      </w:r>
      <w:r w:rsidRPr="0060258A">
        <w:rPr>
          <w:rFonts w:ascii="Times New Roman" w:hAnsi="Times New Roman" w:cs="Times New Roman"/>
          <w:color w:val="000000" w:themeColor="text1"/>
        </w:rPr>
        <w:t>dynamics</w:t>
      </w:r>
      <w:r w:rsidR="0037792F"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shown in</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different empirical studies,</w:t>
      </w:r>
      <w:r w:rsidR="000F5F38" w:rsidRPr="0060258A">
        <w:rPr>
          <w:rFonts w:ascii="Times New Roman" w:hAnsi="Times New Roman" w:cs="Times New Roman"/>
          <w:color w:val="000000" w:themeColor="text1"/>
        </w:rPr>
        <w:t xml:space="preserve"> a key distinguishing feature of the LDDM is that it can capture </w:t>
      </w:r>
      <w:r w:rsidRPr="0060258A">
        <w:rPr>
          <w:rFonts w:ascii="Times New Roman" w:hAnsi="Times New Roman" w:cs="Times New Roman"/>
          <w:color w:val="000000" w:themeColor="text1"/>
        </w:rPr>
        <w:t>both</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phenomena within a single experimental context</w:t>
      </w:r>
      <w:r w:rsidR="00703CE4" w:rsidRPr="0060258A">
        <w:rPr>
          <w:rFonts w:ascii="Times New Roman" w:hAnsi="Times New Roman" w:cs="Times New Roman"/>
          <w:color w:val="000000" w:themeColor="text1"/>
        </w:rPr>
        <w:t xml:space="preserve">. Numerous studies using the random-dot motion paradigm </w:t>
      </w:r>
      <w:r w:rsidR="00EE517D" w:rsidRPr="0060258A">
        <w:rPr>
          <w:rFonts w:ascii="Times New Roman" w:hAnsi="Times New Roman" w:cs="Times New Roman"/>
          <w:color w:val="000000" w:themeColor="text1"/>
        </w:rPr>
        <w:t>show two stages of dynamics</w:t>
      </w:r>
      <w:r w:rsidR="000743E0" w:rsidRPr="0060258A">
        <w:rPr>
          <w:rFonts w:ascii="Times New Roman" w:hAnsi="Times New Roman" w:cs="Times New Roman"/>
          <w:color w:val="000000" w:themeColor="text1"/>
        </w:rPr>
        <w:t>:</w:t>
      </w:r>
      <w:r w:rsidR="00EE517D"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 xml:space="preserve">target (action) </w:t>
      </w:r>
      <w:r w:rsidR="000246A0" w:rsidRPr="0060258A">
        <w:rPr>
          <w:rFonts w:ascii="Times New Roman" w:hAnsi="Times New Roman" w:cs="Times New Roman"/>
          <w:color w:val="000000" w:themeColor="text1"/>
        </w:rPr>
        <w:t xml:space="preserve">representation </w:t>
      </w:r>
      <w:r w:rsidR="00BB12A9" w:rsidRPr="0060258A">
        <w:rPr>
          <w:rFonts w:ascii="Times New Roman" w:hAnsi="Times New Roman" w:cs="Times New Roman"/>
          <w:color w:val="000000" w:themeColor="text1"/>
        </w:rPr>
        <w:t>during</w:t>
      </w:r>
      <w:r w:rsidR="000743E0" w:rsidRPr="0060258A">
        <w:rPr>
          <w:rFonts w:ascii="Times New Roman" w:hAnsi="Times New Roman" w:cs="Times New Roman"/>
          <w:color w:val="000000" w:themeColor="text1"/>
        </w:rPr>
        <w:t xml:space="preserve"> </w:t>
      </w:r>
      <w:r w:rsidR="00BB12A9" w:rsidRPr="0060258A">
        <w:rPr>
          <w:rFonts w:ascii="Times New Roman" w:hAnsi="Times New Roman" w:cs="Times New Roman"/>
          <w:color w:val="000000" w:themeColor="text1"/>
        </w:rPr>
        <w:t>the pr</w:t>
      </w:r>
      <w:r w:rsidR="00952B20" w:rsidRPr="0060258A">
        <w:rPr>
          <w:rFonts w:ascii="Times New Roman" w:hAnsi="Times New Roman" w:cs="Times New Roman"/>
          <w:color w:val="000000" w:themeColor="text1"/>
        </w:rPr>
        <w:t>e-</w:t>
      </w:r>
      <w:r w:rsidR="00BB12A9"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w:t>
      </w:r>
      <w:r w:rsidR="00EE517D" w:rsidRPr="0060258A">
        <w:rPr>
          <w:rFonts w:ascii="Times New Roman" w:hAnsi="Times New Roman" w:cs="Times New Roman"/>
          <w:color w:val="000000" w:themeColor="text1"/>
        </w:rPr>
        <w:t xml:space="preserve">and </w:t>
      </w:r>
      <w:r w:rsidR="00392059" w:rsidRPr="0060258A">
        <w:rPr>
          <w:rFonts w:ascii="Times New Roman" w:hAnsi="Times New Roman" w:cs="Times New Roman"/>
          <w:color w:val="000000" w:themeColor="text1"/>
        </w:rPr>
        <w:t xml:space="preserve">WTA </w:t>
      </w:r>
      <w:r w:rsidR="005A4478" w:rsidRPr="0060258A">
        <w:rPr>
          <w:rFonts w:ascii="Times New Roman" w:hAnsi="Times New Roman" w:cs="Times New Roman"/>
          <w:color w:val="000000" w:themeColor="text1"/>
        </w:rPr>
        <w:t>selection</w:t>
      </w:r>
      <w:r w:rsidR="00EE517D"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after</w:t>
      </w:r>
      <w:r w:rsidR="00A17857" w:rsidRPr="0060258A">
        <w:rPr>
          <w:rFonts w:ascii="Times New Roman" w:hAnsi="Times New Roman" w:cs="Times New Roman"/>
          <w:color w:val="000000" w:themeColor="text1"/>
        </w:rPr>
        <w:t xml:space="preserve"> the </w:t>
      </w:r>
      <w:r w:rsidR="00F470F3" w:rsidRPr="0060258A">
        <w:rPr>
          <w:rFonts w:ascii="Times New Roman" w:hAnsi="Times New Roman" w:cs="Times New Roman"/>
          <w:color w:val="000000" w:themeColor="text1"/>
        </w:rPr>
        <w:t xml:space="preserve">go cue following </w:t>
      </w:r>
      <w:r w:rsidR="000246A0" w:rsidRPr="0060258A">
        <w:rPr>
          <w:rFonts w:ascii="Times New Roman" w:hAnsi="Times New Roman" w:cs="Times New Roman"/>
          <w:color w:val="000000" w:themeColor="text1"/>
        </w:rPr>
        <w:t>motion stimuli</w:t>
      </w:r>
      <w:ins w:id="786" w:author="Bo Shen" w:date="2023-01-25T14:51:00Z">
        <w:r w:rsidR="00ED0899">
          <w:rPr>
            <w:rFonts w:ascii="Times New Roman" w:hAnsi="Times New Roman" w:cs="Times New Roman"/>
            <w:color w:val="000000" w:themeColor="text1"/>
          </w:rPr>
          <w:t xml:space="preserve"> </w:t>
        </w:r>
      </w:ins>
      <w:r w:rsidR="00965B6F"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{"citationID":"yAuk6Wjs","properties":{"formattedCitation":"(Churchland et al., 2008; Rorie et al., 2010)","plainCitation":"(Churchland et al., 2008; 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00965B6F"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Rorie et al., 2010)</w:t>
      </w:r>
      <w:r w:rsidR="00965B6F" w:rsidRPr="0060258A">
        <w:rPr>
          <w:rFonts w:ascii="Times New Roman" w:hAnsi="Times New Roman" w:cs="Times New Roman"/>
          <w:color w:val="000000" w:themeColor="text1"/>
        </w:rPr>
        <w:fldChar w:fldCharType="end"/>
      </w:r>
      <w:r w:rsidR="00703CE4"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N</w:t>
      </w:r>
      <w:r w:rsidR="00965B6F" w:rsidRPr="0060258A">
        <w:rPr>
          <w:rFonts w:ascii="Times New Roman" w:hAnsi="Times New Roman" w:cs="Times New Roman"/>
          <w:color w:val="000000" w:themeColor="text1"/>
        </w:rPr>
        <w:t xml:space="preserve">eural activity </w:t>
      </w:r>
      <w:r w:rsidR="00EA4C70" w:rsidRPr="0060258A">
        <w:rPr>
          <w:rFonts w:ascii="Times New Roman" w:hAnsi="Times New Roman" w:cs="Times New Roman"/>
          <w:color w:val="000000" w:themeColor="text1"/>
        </w:rPr>
        <w:t xml:space="preserve">in </w:t>
      </w:r>
      <w:r w:rsidR="000743E0" w:rsidRPr="0060258A">
        <w:rPr>
          <w:rFonts w:ascii="Times New Roman" w:hAnsi="Times New Roman" w:cs="Times New Roman"/>
          <w:color w:val="000000" w:themeColor="text1"/>
        </w:rPr>
        <w:t xml:space="preserve">the </w:t>
      </w:r>
      <w:r w:rsidR="00EA4C70" w:rsidRPr="0060258A">
        <w:rPr>
          <w:rFonts w:ascii="Times New Roman" w:hAnsi="Times New Roman" w:cs="Times New Roman"/>
          <w:color w:val="000000" w:themeColor="text1"/>
        </w:rPr>
        <w:t>pr</w:t>
      </w:r>
      <w:r w:rsidR="00952B20" w:rsidRPr="0060258A">
        <w:rPr>
          <w:rFonts w:ascii="Times New Roman" w:hAnsi="Times New Roman" w:cs="Times New Roman"/>
          <w:color w:val="000000" w:themeColor="text1"/>
        </w:rPr>
        <w:t>e-</w:t>
      </w:r>
      <w:r w:rsidR="00EA4C70"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shows </w:t>
      </w:r>
      <w:r w:rsidR="000743E0" w:rsidRPr="0060258A">
        <w:rPr>
          <w:rFonts w:ascii="Times New Roman" w:hAnsi="Times New Roman" w:cs="Times New Roman"/>
          <w:color w:val="000000" w:themeColor="text1"/>
        </w:rPr>
        <w:t xml:space="preserve">a </w:t>
      </w:r>
      <w:r w:rsidR="000246A0" w:rsidRPr="0060258A">
        <w:rPr>
          <w:rFonts w:ascii="Times New Roman" w:hAnsi="Times New Roman" w:cs="Times New Roman"/>
          <w:color w:val="000000" w:themeColor="text1"/>
        </w:rPr>
        <w:t>characteristic phasic-sustain</w:t>
      </w:r>
      <w:r w:rsidR="000743E0" w:rsidRPr="0060258A">
        <w:rPr>
          <w:rFonts w:ascii="Times New Roman" w:hAnsi="Times New Roman" w:cs="Times New Roman"/>
          <w:color w:val="000000" w:themeColor="text1"/>
        </w:rPr>
        <w:t>ed</w:t>
      </w:r>
      <w:r w:rsidR="000246A0" w:rsidRPr="0060258A">
        <w:rPr>
          <w:rFonts w:ascii="Times New Roman" w:hAnsi="Times New Roman" w:cs="Times New Roman"/>
          <w:color w:val="000000" w:themeColor="text1"/>
        </w:rPr>
        <w:t xml:space="preserve"> dynamic </w:t>
      </w:r>
      <w:r w:rsidR="000743E0" w:rsidRPr="0060258A">
        <w:rPr>
          <w:rFonts w:ascii="Times New Roman" w:hAnsi="Times New Roman" w:cs="Times New Roman"/>
          <w:color w:val="000000" w:themeColor="text1"/>
        </w:rPr>
        <w:t>to</w:t>
      </w:r>
      <w:r w:rsidR="000246A0" w:rsidRPr="0060258A">
        <w:rPr>
          <w:rFonts w:ascii="Times New Roman" w:hAnsi="Times New Roman" w:cs="Times New Roman"/>
          <w:color w:val="000000" w:themeColor="text1"/>
        </w:rPr>
        <w:t xml:space="preserve"> the presentation of visual cues</w:t>
      </w:r>
      <w:r w:rsidR="000743E0" w:rsidRPr="0060258A">
        <w:rPr>
          <w:rFonts w:ascii="Times New Roman" w:hAnsi="Times New Roman" w:cs="Times New Roman"/>
          <w:color w:val="000000" w:themeColor="text1"/>
        </w:rPr>
        <w:t>; rather than purely sensory information, activity during this stage</w:t>
      </w:r>
      <w:r w:rsidR="00B61ADF" w:rsidRPr="0060258A">
        <w:rPr>
          <w:rFonts w:ascii="Times New Roman" w:hAnsi="Times New Roman" w:cs="Times New Roman"/>
          <w:color w:val="000000" w:themeColor="text1"/>
        </w:rPr>
        <w:t xml:space="preserve"> reflect</w:t>
      </w:r>
      <w:r w:rsidR="000743E0" w:rsidRPr="0060258A">
        <w:rPr>
          <w:rFonts w:ascii="Times New Roman" w:hAnsi="Times New Roman" w:cs="Times New Roman"/>
          <w:color w:val="000000" w:themeColor="text1"/>
        </w:rPr>
        <w:t>s</w:t>
      </w:r>
      <w:r w:rsidR="000246A0" w:rsidRPr="0060258A">
        <w:rPr>
          <w:rFonts w:ascii="Times New Roman" w:hAnsi="Times New Roman" w:cs="Times New Roman"/>
          <w:color w:val="000000" w:themeColor="text1"/>
        </w:rPr>
        <w:t xml:space="preserve"> </w:t>
      </w:r>
      <w:r w:rsidR="00EA4C70" w:rsidRPr="0060258A">
        <w:rPr>
          <w:rFonts w:ascii="Times New Roman" w:hAnsi="Times New Roman" w:cs="Times New Roman"/>
          <w:color w:val="000000" w:themeColor="text1"/>
        </w:rPr>
        <w:t>the magnitude</w:t>
      </w:r>
      <w:r w:rsidR="000246A0" w:rsidRPr="0060258A">
        <w:rPr>
          <w:rFonts w:ascii="Times New Roman" w:hAnsi="Times New Roman" w:cs="Times New Roman"/>
          <w:color w:val="000000" w:themeColor="text1"/>
        </w:rPr>
        <w:t xml:space="preserve"> and </w:t>
      </w:r>
      <w:r w:rsidR="00EA4C70" w:rsidRPr="0060258A">
        <w:rPr>
          <w:rFonts w:ascii="Times New Roman" w:hAnsi="Times New Roman" w:cs="Times New Roman"/>
          <w:color w:val="000000" w:themeColor="text1"/>
        </w:rPr>
        <w:t>probability of reward associated with the visual cue</w:t>
      </w:r>
      <w:r w:rsidR="004B462A" w:rsidRPr="0060258A">
        <w:rPr>
          <w:rFonts w:ascii="Times New Roman" w:hAnsi="Times New Roman" w:cs="Times New Roman"/>
          <w:color w:val="000000" w:themeColor="text1"/>
        </w:rPr>
        <w:t>s</w:t>
      </w:r>
      <w:ins w:id="787" w:author="Bo Shen" w:date="2023-01-25T14:51:00Z">
        <w:r w:rsidR="00ED0899">
          <w:rPr>
            <w:rFonts w:ascii="Times New Roman" w:hAnsi="Times New Roman" w:cs="Times New Roman"/>
            <w:color w:val="000000" w:themeColor="text1"/>
          </w:rPr>
          <w:t xml:space="preserve"> </w:t>
        </w:r>
      </w:ins>
      <w:r w:rsidR="00392059"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{"citationID":"QYXSFkQR","properties":{"formattedCitation":"(Rorie et al., 2010)","plainCitation":"(Rorie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00392059"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w:t>
      </w:r>
      <w:r w:rsidR="00392059" w:rsidRPr="0060258A">
        <w:rPr>
          <w:rFonts w:ascii="Times New Roman" w:hAnsi="Times New Roman" w:cs="Times New Roman"/>
          <w:color w:val="000000" w:themeColor="text1"/>
        </w:rPr>
        <w:fldChar w:fldCharType="end"/>
      </w:r>
      <w:r w:rsidR="00EA4C70" w:rsidRPr="0060258A">
        <w:rPr>
          <w:rFonts w:ascii="Times New Roman" w:hAnsi="Times New Roman" w:cs="Times New Roman"/>
          <w:color w:val="000000" w:themeColor="text1"/>
        </w:rPr>
        <w:t>.</w:t>
      </w:r>
      <w:r w:rsidR="00114BB1"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A</w:t>
      </w:r>
      <w:r w:rsidR="00CC6878" w:rsidRPr="0060258A">
        <w:rPr>
          <w:rFonts w:ascii="Times New Roman" w:hAnsi="Times New Roman" w:cs="Times New Roman"/>
          <w:color w:val="000000" w:themeColor="text1"/>
        </w:rPr>
        <w:t xml:space="preserve">fter </w:t>
      </w:r>
      <w:r w:rsidR="00F470F3" w:rsidRPr="0060258A">
        <w:rPr>
          <w:rFonts w:ascii="Times New Roman" w:hAnsi="Times New Roman" w:cs="Times New Roman"/>
          <w:color w:val="000000" w:themeColor="text1"/>
        </w:rPr>
        <w:t>the go cue</w:t>
      </w:r>
      <w:r w:rsidR="00672BC6" w:rsidRPr="0060258A">
        <w:rPr>
          <w:rFonts w:ascii="Times New Roman" w:hAnsi="Times New Roman" w:cs="Times New Roman"/>
          <w:color w:val="000000" w:themeColor="text1"/>
        </w:rPr>
        <w:t>, WTA dynamics</w:t>
      </w:r>
      <w:r w:rsidR="002E2BF5"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reflects an</w:t>
      </w:r>
      <w:r w:rsidR="00CC6878" w:rsidRPr="0060258A">
        <w:rPr>
          <w:rFonts w:ascii="Times New Roman" w:hAnsi="Times New Roman" w:cs="Times New Roman"/>
          <w:color w:val="000000" w:themeColor="text1"/>
        </w:rPr>
        <w:t xml:space="preserve"> integrat</w:t>
      </w:r>
      <w:r w:rsidR="00672BC6" w:rsidRPr="0060258A">
        <w:rPr>
          <w:rFonts w:ascii="Times New Roman" w:hAnsi="Times New Roman" w:cs="Times New Roman"/>
          <w:color w:val="000000" w:themeColor="text1"/>
        </w:rPr>
        <w:t>ion</w:t>
      </w:r>
      <w:r w:rsidR="00CC6878" w:rsidRPr="0060258A">
        <w:rPr>
          <w:rFonts w:ascii="Times New Roman" w:hAnsi="Times New Roman" w:cs="Times New Roman"/>
          <w:color w:val="000000" w:themeColor="text1"/>
        </w:rPr>
        <w:t xml:space="preserve"> </w:t>
      </w:r>
      <w:r w:rsidR="002E2BF5" w:rsidRPr="0060258A">
        <w:rPr>
          <w:rFonts w:ascii="Times New Roman" w:hAnsi="Times New Roman" w:cs="Times New Roman"/>
          <w:color w:val="000000" w:themeColor="text1"/>
        </w:rPr>
        <w:t>of motion</w:t>
      </w:r>
      <w:r w:rsidR="00672BC6" w:rsidRPr="0060258A">
        <w:rPr>
          <w:rFonts w:ascii="Times New Roman" w:hAnsi="Times New Roman" w:cs="Times New Roman"/>
          <w:color w:val="000000" w:themeColor="text1"/>
        </w:rPr>
        <w:t xml:space="preserve"> information</w:t>
      </w:r>
      <w:r w:rsidR="00CC6878" w:rsidRPr="0060258A">
        <w:rPr>
          <w:rFonts w:ascii="Times New Roman" w:hAnsi="Times New Roman" w:cs="Times New Roman"/>
          <w:color w:val="000000" w:themeColor="text1"/>
        </w:rPr>
        <w:t xml:space="preserve"> and </w:t>
      </w:r>
      <w:r w:rsidR="00672BC6" w:rsidRPr="0060258A">
        <w:rPr>
          <w:rFonts w:ascii="Times New Roman" w:hAnsi="Times New Roman" w:cs="Times New Roman"/>
          <w:color w:val="000000" w:themeColor="text1"/>
        </w:rPr>
        <w:t>implements</w:t>
      </w:r>
      <w:r w:rsidR="00CC6878" w:rsidRPr="0060258A">
        <w:rPr>
          <w:rFonts w:ascii="Times New Roman" w:hAnsi="Times New Roman" w:cs="Times New Roman"/>
          <w:color w:val="000000" w:themeColor="text1"/>
        </w:rPr>
        <w:t xml:space="preserve"> a transition from </w:t>
      </w:r>
      <w:r w:rsidR="00672BC6" w:rsidRPr="0060258A">
        <w:rPr>
          <w:rFonts w:ascii="Times New Roman" w:hAnsi="Times New Roman" w:cs="Times New Roman"/>
          <w:color w:val="000000" w:themeColor="text1"/>
        </w:rPr>
        <w:t xml:space="preserve">initial </w:t>
      </w:r>
      <w:r w:rsidR="00CC6878" w:rsidRPr="0060258A">
        <w:rPr>
          <w:rFonts w:ascii="Times New Roman" w:hAnsi="Times New Roman" w:cs="Times New Roman"/>
          <w:color w:val="000000" w:themeColor="text1"/>
        </w:rPr>
        <w:t>value coding to a categorical coding of choice</w:t>
      </w:r>
      <w:r w:rsidR="002E2BF5" w:rsidRPr="0060258A">
        <w:rPr>
          <w:rFonts w:ascii="Times New Roman" w:hAnsi="Times New Roman" w:cs="Times New Roman"/>
          <w:color w:val="000000" w:themeColor="text1"/>
        </w:rPr>
        <w:t xml:space="preserve"> in the late stage of decision</w:t>
      </w:r>
      <w:r w:rsidR="00D47657"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{"citationID":"WD9aJO3X","properties":{"formattedCitation":"(Churchland et al., 2008; Ding &amp; Gold, 2010; Kiani et al., 2008; Roitman &amp; Shadlen, 2002; Rorie et al., 2010; Shadlen &amp; Newsome, 2001)","plainCitation":"(Churchland et al., 2008; Ding &amp; Gold, 2010; Kiani et al., 2008; Roitman &amp; Shadlen, 2002; Rorie et al., 2010;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N."}],"issued":{"date-parts":[["2008",3,19]]}}},{"id":3923,"uris":["http://zotero.org/users/6345545/items/LUSMLP4U"],"itemData":{"id":3923,"type":"article-journal","abstract":"Perceptual decision making is a complex process that requires multiple computations, including the accumulation of sensory evidence and an ongoing evaluation of the accumulation process to use for prediction and adjustment. Implementing these computations likely involves interactions among many brain regions. For perceptual decisions linked to oculomotor actions, neural correlates of sensory evidence accumulation have been identified in several cortical areas, including the frontal eye field and lateral intraparietal area, and one of their direct, subcortical targets, the superior colliculus. These structures are also connected indirectly, via the basal ganglia. The basal ganglia pathway has been theorized to contribute to perceptual decision making, but the nature of this contribution has yet to be examined directly. Here we show that in monkeys performing a reaction-time visual motion direction-discrimination task, neurons in a primary input structure of the basal ganglia, the caudate nucleus, encode three aspects of decision making: evidence accumulation, evaluation, and choice biases. These results indicate that the basal ganglia pathway can provide important signals to influence and assess perceptual decisions that guide oculomotor behavior.","container-title":"Journal of Neuroscience","DOI":"10.1523/JNEUROSCI.2894-10.2010","ISSN":"0270-6474, 1529-2401","issue":"47","journalAbbreviation":"J. Neurosci.","language":"en","license":"Copyright © 2010 the authors 0270-6474/10/3015747-13$15.00/0","note":"publisher: Society for Neuroscience\nsection: Articles\nPMID: 21106814","page":"15747-15759","source":"www.jneurosci.org","title":"Caudate Encodes Multiple Computations for Perceptual Decisions","volume":"30","author":[{"family":"Ding","given":"Long"},{"family":"Gold","given":"Joshua I."}],"issued":{"date-parts":[["2010",11,24]]}}}],"schema":"https://github.com/citation-style-language/schema/raw/master/csl-citation.json"} </w:instrText>
      </w:r>
      <w:r w:rsidR="00D47657"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Ding &amp; Gold, 2010; Kiani et al., 2008; Roitman &amp; Shadlen, 2002; Rorie et al., 2010; Shadlen &amp; Newsome, 2001)</w:t>
      </w:r>
      <w:r w:rsidR="00D47657" w:rsidRPr="0060258A">
        <w:rPr>
          <w:rFonts w:ascii="Times New Roman" w:hAnsi="Times New Roman" w:cs="Times New Roman"/>
          <w:color w:val="000000" w:themeColor="text1"/>
        </w:rPr>
        <w:fldChar w:fldCharType="end"/>
      </w:r>
      <w:r w:rsidR="00CC6878" w:rsidRPr="0060258A">
        <w:rPr>
          <w:rFonts w:ascii="Times New Roman" w:hAnsi="Times New Roman" w:cs="Times New Roman"/>
          <w:color w:val="000000" w:themeColor="text1"/>
        </w:rPr>
        <w:t xml:space="preserve">. </w:t>
      </w:r>
      <w:r w:rsidR="00533584" w:rsidRPr="0060258A">
        <w:rPr>
          <w:rFonts w:ascii="Times New Roman" w:hAnsi="Times New Roman" w:cs="Times New Roman"/>
          <w:color w:val="000000" w:themeColor="text1"/>
        </w:rPr>
        <w:t>Studies of economic choice show a similar set of dynamics, a context dependent valuation followed, after a go-cue, by a shift to WTA</w:t>
      </w:r>
      <w:r w:rsidR="00533584"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{"citationID":"vtdCaJhV","properties":{"formattedCitation":"(Louie et al., 2011, 2014; Louie &amp; Glimcher, 2010; Pastor-Bernier &amp; Cisek, 2011; Sugrue et al., 2004)","plainCitation":"(Louie et al., 2011, 2014; Louie &amp; Glimcher, 2010; Pastor-Bernier &amp; Cisek, 2011; Sugrue et al., 2004)","noteIndex":0},"citationItems":[{"id":626,"uris":["http://zotero.org/users/6345545/items/JBM23G32"],"itemData":{"id":626,"type":"article-journal","abstract":"It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id":587,"uris":["http://zotero.org/users/6345545/items/W99QQYTL"],"itemData":{"id":587,"type":"article-journal","abstract":"The mathematical formulations used to study the neurophysiological signals governing choice behavior fall under one of two major theoretical frameworks: “choice probability” or “subjective value.” These two formulations represent behavioral quantities closely tied to the decision process, but it is unknown whether one of these variables, or both, dominates the neural mechanisms that mediate choice. Value and choice probability are difficult to distinguish in practice, because higher-valued options are chosen more frequently in free-choice tasks. This distinction is particularly relevant for sensorimotor areas such as parietal cortex, where both value information and motor signals related to choice have been observed. We recorded the activity of neurons in the lateral intraparietal area while monkeys performed an intertemporal choice task for rewards differing in delay to reinforcement. Here we show that the activity of parietal neurons is precisely correlated with the individual-specific discounted value of delayed rewards, with peak subjective value modulation occurring early in task trials. In contrast, late in the decision process these same neurons transition to encode the selected action. When directly compared, the strong delay-related modulation early during decision making is driven by subjective value rather than the monkey's probability of choice. These findings show that in addition to information about gains, parietal cortex also incorporates information about delay into a precise physiological correlate of economic value functions, independent of the probability of choice.","container-title":"Journal of Neuroscience","DOI":"10.1523/JNEUROSCI.5742-09.2010","ISSN":"0270-6474, 1529-2401","issue":"16","journalAbbreviation":"J. Neurosci.","language":"en","license":"Copyright © 2010 the authors 0270-6474/10/305498-10$15.00/0","note":"publisher: Society for Neuroscience\nsection: Articles\nPMID: 20410103","page":"5498-5507","source":"www.jneurosci.org","title":"Separating Value from Choice: Delay Discounting Activity in the Lateral Intraparietal Area","title-short":"Separating Value from Choice","volume":"30","author":[{"family":"Louie","given":"Kenway"},{"family":"Glimcher","given":"Paul W."}],"issued":{"date-parts":[["2010",4,21]]}}},{"id":630,"uris":["http://zotero.org/users/6345545/items/RVLCU76F"],"itemData":{"id":630,"type":"article-journal","abstract":"Psychologists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533584"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 2014; Louie &amp; Glimcher, 2010; Pastor-Bernier &amp; Cisek, 2011; Sugrue et al., 2004)</w:t>
      </w:r>
      <w:r w:rsidR="00533584" w:rsidRPr="0060258A">
        <w:rPr>
          <w:rFonts w:ascii="Times New Roman" w:hAnsi="Times New Roman" w:cs="Times New Roman"/>
          <w:color w:val="000000" w:themeColor="text1"/>
        </w:rPr>
        <w:fldChar w:fldCharType="end"/>
      </w:r>
      <w:r w:rsidR="00533584"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 xml:space="preserve">Interestingly, </w:t>
      </w:r>
      <w:r w:rsidR="00BE72D5" w:rsidRPr="0060258A">
        <w:rPr>
          <w:rFonts w:ascii="Times New Roman" w:hAnsi="Times New Roman" w:cs="Times New Roman"/>
          <w:color w:val="000000" w:themeColor="text1"/>
        </w:rPr>
        <w:t>the number of alternatives</w:t>
      </w:r>
      <w:r w:rsidR="00D728A3" w:rsidRPr="0060258A">
        <w:rPr>
          <w:rFonts w:ascii="Times New Roman" w:hAnsi="Times New Roman" w:cs="Times New Roman"/>
          <w:color w:val="000000" w:themeColor="text1"/>
        </w:rPr>
        <w:t xml:space="preserve"> </w:t>
      </w:r>
      <w:r w:rsidR="00BE72D5" w:rsidRPr="0060258A">
        <w:rPr>
          <w:rFonts w:ascii="Times New Roman" w:hAnsi="Times New Roman" w:cs="Times New Roman"/>
          <w:color w:val="000000" w:themeColor="text1"/>
        </w:rPr>
        <w:t>affects the neural dynamics during both representation and choice</w:t>
      </w:r>
      <w:r w:rsidR="00555998"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{"citationID":"oLfuC4x1","properties":{"formattedCitation":"(Basso &amp; Wurtz, 1997, 1998; Churchland et al., 2008)","plainCitation":"(Basso &amp; Wurtz, 1997, 1998; Churchland et al., 2008)","noteIndex":0},"citationItems":[{"id":372,"uris":["http://zotero.org/users/6345545/items/CUJ2PP3B"],"itemData":{"id":372,"type":"article-journal","container-title":"Nature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N."}],"issued":{"date-parts":[["2008",6]]}}},{"id":3902,"uris":["http://zotero.org/users/6345545/items/BMYHPUL6"],"itemData":{"id":3902,"type":"article-journal","container-title":"Nature","DOI":"10.1038/37975","ISSN":"1476-4687","issue":"6646","language":"en","license":"1997 Macmillan Magazines Ltd.","note":"number: 6646\npublisher: Nature Publishing Group","page":"66-69","source":"www.nature.com","title":"Modulation of neuronal activity by target uncertainty","volume":"389","author":[{"family":"Basso","given":"Michele A."},{"family":"Wurtz","given":"Robert H."}],"issued":{"date-parts":[["1997",9]]}}},{"id":3905,"uris":["http://zotero.org/users/6345545/items/7GBIDQKP"],"itemData":{"id":3905,"type":"article-journal","abstract":"Complex visual scenes require that a target for an impending saccadic eye movement be selected from a larger number of possible targets. We investigated whether changing the probability that a visual stimulus would be selected as the target for a saccade altered activity of monkey superior colliculus (SC) neurons in two experiments. First, we changed the number of possible targets on each trial. Second, we kept the visual display constant and presented a single saccade target repeatedly so that target probability was established over time. Buildup neurons in the SC, those with delay period activity, showed a consistent reduction in activity as the probability of the saccade decreased, independent of the visual stimulus configuration. Other SC neurons, fixation and burst, were largely unaffected by the changes in saccade target probability. Because we had monkeys making saccades to many locations within the visual field, we could examine activity associated with saccades outside of the movement field of neurons. We found the activity of buildup neurons to be similar across the SC, before the target was identified, and reduced when the number of possible targets increased. The results of our experiments are consistent with a role for this activity in establishing a motor set. We found, consistent with this interpretation, that the activity of these neurons was predictive of the latency of a saccadic eye movement and not other saccade parameters such as end point or peak velocity.","container-title":"Journal of Neuroscience","DOI":"10.1523/JNEUROSCI.18-18-07519.1998","ISSN":"0270-6474, 1529-2401","issue":"18","journalAbbreviation":"J. Neurosci.","language":"en","license":"Copyright © 1998 Society for Neuroscience","note":"publisher: Society for Neuroscience\nsection: ARTICLE\nPMID: 9736670","page":"7519-7534","source":"www.jneurosci.org","title":"Modulation of Neuronal Activity in Superior Colliculus by Changes in Target Probability","volume":"18","author":[{"family":"Basso","given":"Michele A."},{"family":"Wurtz","given":"Robert H."}],"issued":{"date-parts":[["1998",9,15]]}}}],"schema":"https://github.com/citation-style-language/schema/raw/master/csl-citation.json"} </w:instrText>
      </w:r>
      <w:r w:rsidR="00555998"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(Basso &amp; Wurtz, 1997, 1998; Churchland et al., 2008)</w:t>
      </w:r>
      <w:r w:rsidR="00555998" w:rsidRPr="0060258A">
        <w:rPr>
          <w:rFonts w:ascii="Times New Roman" w:hAnsi="Times New Roman" w:cs="Times New Roman"/>
          <w:color w:val="000000" w:themeColor="text1"/>
        </w:rPr>
        <w:fldChar w:fldCharType="end"/>
      </w:r>
      <w:r w:rsidR="00555998" w:rsidRPr="0060258A">
        <w:rPr>
          <w:rFonts w:ascii="Times New Roman" w:hAnsi="Times New Roman" w:cs="Times New Roman"/>
          <w:color w:val="000000" w:themeColor="text1"/>
        </w:rPr>
        <w:t>.</w:t>
      </w:r>
      <w:r w:rsidR="006C6A1C"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When the choice set is</w:t>
      </w:r>
      <w:r w:rsidR="00555998" w:rsidRPr="0060258A">
        <w:rPr>
          <w:rFonts w:ascii="Times New Roman" w:hAnsi="Times New Roman" w:cs="Times New Roman"/>
          <w:color w:val="000000" w:themeColor="text1"/>
        </w:rPr>
        <w:t xml:space="preserve"> expand</w:t>
      </w:r>
      <w:r w:rsidR="00672BC6" w:rsidRPr="0060258A">
        <w:rPr>
          <w:rFonts w:ascii="Times New Roman" w:hAnsi="Times New Roman" w:cs="Times New Roman"/>
          <w:color w:val="000000" w:themeColor="text1"/>
        </w:rPr>
        <w:t>ed from</w:t>
      </w:r>
      <w:r w:rsidR="00555998" w:rsidRPr="0060258A">
        <w:rPr>
          <w:rFonts w:ascii="Times New Roman" w:hAnsi="Times New Roman" w:cs="Times New Roman"/>
          <w:color w:val="000000" w:themeColor="text1"/>
        </w:rPr>
        <w:t xml:space="preserve"> two options to four options, </w:t>
      </w:r>
      <w:r w:rsidR="00672BC6" w:rsidRPr="0060258A">
        <w:rPr>
          <w:rFonts w:ascii="Times New Roman" w:hAnsi="Times New Roman" w:cs="Times New Roman"/>
          <w:color w:val="000000" w:themeColor="text1"/>
        </w:rPr>
        <w:t xml:space="preserve">early </w:t>
      </w:r>
      <w:r w:rsidR="00555998" w:rsidRPr="0060258A">
        <w:rPr>
          <w:rFonts w:ascii="Times New Roman" w:hAnsi="Times New Roman" w:cs="Times New Roman"/>
          <w:color w:val="000000" w:themeColor="text1"/>
        </w:rPr>
        <w:t xml:space="preserve">representational activity </w:t>
      </w:r>
      <w:r w:rsidR="00672BC6" w:rsidRPr="0060258A">
        <w:rPr>
          <w:rFonts w:ascii="Times New Roman" w:hAnsi="Times New Roman" w:cs="Times New Roman"/>
          <w:color w:val="000000" w:themeColor="text1"/>
        </w:rPr>
        <w:t>is lower</w:t>
      </w:r>
      <w:r w:rsidR="00BE72D5" w:rsidRPr="0060258A">
        <w:rPr>
          <w:rFonts w:ascii="Times New Roman" w:hAnsi="Times New Roman" w:cs="Times New Roman"/>
          <w:color w:val="000000" w:themeColor="text1"/>
        </w:rPr>
        <w:t xml:space="preserve"> during pr</w:t>
      </w:r>
      <w:r w:rsidR="00D728A3" w:rsidRPr="0060258A">
        <w:rPr>
          <w:rFonts w:ascii="Times New Roman" w:hAnsi="Times New Roman" w:cs="Times New Roman"/>
          <w:color w:val="000000" w:themeColor="text1"/>
        </w:rPr>
        <w:t>e-</w:t>
      </w:r>
      <w:r w:rsidR="00BE72D5" w:rsidRPr="0060258A">
        <w:rPr>
          <w:rFonts w:ascii="Times New Roman" w:hAnsi="Times New Roman" w:cs="Times New Roman"/>
          <w:color w:val="000000" w:themeColor="text1"/>
        </w:rPr>
        <w:t xml:space="preserve">motion </w:t>
      </w:r>
      <w:r w:rsidR="00D728A3" w:rsidRPr="0060258A">
        <w:rPr>
          <w:rFonts w:ascii="Times New Roman" w:hAnsi="Times New Roman" w:cs="Times New Roman"/>
          <w:color w:val="000000" w:themeColor="text1"/>
        </w:rPr>
        <w:t>dynamic</w:t>
      </w:r>
      <w:r w:rsidR="00672BC6" w:rsidRPr="0060258A">
        <w:rPr>
          <w:rFonts w:ascii="Times New Roman" w:hAnsi="Times New Roman" w:cs="Times New Roman"/>
          <w:color w:val="000000" w:themeColor="text1"/>
        </w:rPr>
        <w:t>s</w:t>
      </w:r>
      <w:r w:rsidR="00E15F7E" w:rsidRPr="0060258A">
        <w:rPr>
          <w:rFonts w:ascii="Times New Roman" w:hAnsi="Times New Roman" w:cs="Times New Roman"/>
          <w:color w:val="000000" w:themeColor="text1"/>
        </w:rPr>
        <w:t xml:space="preserve"> (</w:t>
      </w:r>
      <w:r w:rsidR="00E15F7E"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E15F7E"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7A</w:t>
      </w:r>
      <w:r w:rsidR="00E15F7E" w:rsidRPr="0060258A">
        <w:rPr>
          <w:rFonts w:ascii="Times New Roman" w:hAnsi="Times New Roman" w:cs="Times New Roman"/>
          <w:color w:val="000000" w:themeColor="text1"/>
        </w:rPr>
        <w:t>)</w:t>
      </w:r>
      <w:r w:rsidR="00BE72D5" w:rsidRPr="0060258A">
        <w:rPr>
          <w:rFonts w:ascii="Times New Roman" w:hAnsi="Times New Roman" w:cs="Times New Roman"/>
          <w:color w:val="000000" w:themeColor="text1"/>
        </w:rPr>
        <w:t xml:space="preserve"> and the </w:t>
      </w:r>
      <w:r w:rsidR="00672BC6" w:rsidRPr="0060258A">
        <w:rPr>
          <w:rFonts w:ascii="Times New Roman" w:hAnsi="Times New Roman" w:cs="Times New Roman"/>
          <w:color w:val="000000" w:themeColor="text1"/>
        </w:rPr>
        <w:t xml:space="preserve">speed of </w:t>
      </w:r>
      <w:r w:rsidR="00BE72D5" w:rsidRPr="0060258A">
        <w:rPr>
          <w:rFonts w:ascii="Times New Roman" w:hAnsi="Times New Roman" w:cs="Times New Roman"/>
          <w:color w:val="000000" w:themeColor="text1"/>
        </w:rPr>
        <w:t>WTA dynamic</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slow</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after motion </w:t>
      </w:r>
      <w:r w:rsidR="00672BC6" w:rsidRPr="0060258A">
        <w:rPr>
          <w:rFonts w:ascii="Times New Roman" w:hAnsi="Times New Roman" w:cs="Times New Roman"/>
          <w:color w:val="000000" w:themeColor="text1"/>
        </w:rPr>
        <w:t>onset</w:t>
      </w:r>
      <w:r w:rsidR="00BE72D5" w:rsidRPr="0060258A">
        <w:rPr>
          <w:rFonts w:ascii="Times New Roman" w:hAnsi="Times New Roman" w:cs="Times New Roman"/>
          <w:color w:val="000000" w:themeColor="text1"/>
        </w:rPr>
        <w:t xml:space="preserve"> (</w:t>
      </w:r>
      <w:r w:rsidR="00BE72D5"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BE72D5"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E15F7E" w:rsidRPr="0060258A">
        <w:rPr>
          <w:rFonts w:ascii="Times New Roman" w:hAnsi="Times New Roman" w:cs="Times New Roman"/>
          <w:b/>
          <w:color w:val="000000" w:themeColor="text1"/>
        </w:rPr>
        <w:t>C</w:t>
      </w:r>
      <w:r w:rsidR="00BE72D5" w:rsidRPr="0060258A">
        <w:rPr>
          <w:rFonts w:ascii="Times New Roman" w:hAnsi="Times New Roman" w:cs="Times New Roman"/>
          <w:color w:val="000000" w:themeColor="text1"/>
        </w:rPr>
        <w:t>).</w:t>
      </w:r>
      <w:r w:rsidR="000F5F38" w:rsidRPr="0060258A">
        <w:rPr>
          <w:rFonts w:ascii="Times New Roman" w:hAnsi="Times New Roman" w:cs="Times New Roman"/>
          <w:color w:val="000000" w:themeColor="text1"/>
        </w:rPr>
        <w:t xml:space="preserve"> </w:t>
      </w:r>
    </w:p>
    <w:p w14:paraId="6BDE9948" w14:textId="77777777" w:rsidR="00513E68" w:rsidRPr="0060258A" w:rsidRDefault="00513E68" w:rsidP="00886C3F">
      <w:pPr>
        <w:spacing w:line="480" w:lineRule="auto"/>
        <w:jc w:val="both"/>
        <w:rPr>
          <w:rFonts w:ascii="Times New Roman" w:hAnsi="Times New Roman" w:cs="Times New Roman"/>
          <w:color w:val="000000" w:themeColor="text1"/>
        </w:rPr>
      </w:pPr>
    </w:p>
    <w:p w14:paraId="016ABD3B" w14:textId="24C31FCC" w:rsidR="00A7103A" w:rsidRPr="0060258A" w:rsidRDefault="000F5F38"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Accordingly, in this section w</w:t>
      </w:r>
      <w:r w:rsidR="00267B2E" w:rsidRPr="0060258A">
        <w:rPr>
          <w:rFonts w:ascii="Times New Roman" w:hAnsi="Times New Roman" w:cs="Times New Roman"/>
          <w:color w:val="000000" w:themeColor="text1"/>
        </w:rPr>
        <w:t xml:space="preserve">e </w:t>
      </w:r>
      <w:r w:rsidR="0049021F" w:rsidRPr="0060258A">
        <w:rPr>
          <w:rFonts w:ascii="Times New Roman" w:hAnsi="Times New Roman" w:cs="Times New Roman"/>
          <w:color w:val="000000" w:themeColor="text1"/>
        </w:rPr>
        <w:t>examined whether</w:t>
      </w:r>
      <w:r w:rsidR="00267B2E" w:rsidRPr="0060258A">
        <w:rPr>
          <w:rFonts w:ascii="Times New Roman" w:hAnsi="Times New Roman" w:cs="Times New Roman"/>
          <w:color w:val="000000" w:themeColor="text1"/>
        </w:rPr>
        <w:t xml:space="preserve"> t</w:t>
      </w:r>
      <w:r w:rsidR="00A7103A" w:rsidRPr="0060258A">
        <w:rPr>
          <w:rFonts w:ascii="Times New Roman" w:hAnsi="Times New Roman" w:cs="Times New Roman"/>
          <w:color w:val="000000" w:themeColor="text1"/>
        </w:rPr>
        <w:t xml:space="preserve">he LDDM </w:t>
      </w:r>
      <w:r w:rsidR="007035C8" w:rsidRPr="0060258A">
        <w:rPr>
          <w:rFonts w:ascii="Times New Roman" w:hAnsi="Times New Roman" w:cs="Times New Roman"/>
          <w:color w:val="000000" w:themeColor="text1"/>
        </w:rPr>
        <w:t xml:space="preserve">replicates </w:t>
      </w:r>
      <w:r w:rsidR="00267B2E"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 xml:space="preserve">impact of </w:t>
      </w:r>
      <w:r w:rsidR="0049021F"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number of alternatives</w:t>
      </w:r>
      <w:r w:rsidR="0049021F" w:rsidRPr="0060258A">
        <w:rPr>
          <w:rFonts w:ascii="Times New Roman" w:hAnsi="Times New Roman" w:cs="Times New Roman"/>
          <w:color w:val="000000" w:themeColor="text1"/>
        </w:rPr>
        <w:t xml:space="preserve"> on both early and late </w:t>
      </w:r>
      <w:r w:rsidR="00E443E0" w:rsidRPr="0060258A">
        <w:rPr>
          <w:rFonts w:ascii="Times New Roman" w:hAnsi="Times New Roman" w:cs="Times New Roman"/>
          <w:color w:val="000000" w:themeColor="text1"/>
        </w:rPr>
        <w:t xml:space="preserve">empirical </w:t>
      </w:r>
      <w:r w:rsidR="00513E68" w:rsidRPr="0060258A">
        <w:rPr>
          <w:rFonts w:ascii="Times New Roman" w:hAnsi="Times New Roman" w:cs="Times New Roman"/>
          <w:color w:val="000000" w:themeColor="text1"/>
        </w:rPr>
        <w:t>neural dynamics</w:t>
      </w:r>
      <w:r w:rsidRPr="0060258A">
        <w:rPr>
          <w:rFonts w:ascii="Times New Roman" w:hAnsi="Times New Roman" w:cs="Times New Roman"/>
          <w:color w:val="000000" w:themeColor="text1"/>
        </w:rPr>
        <w:t xml:space="preserve"> during both the representation </w:t>
      </w:r>
      <w:r w:rsidRPr="0060258A">
        <w:rPr>
          <w:rFonts w:ascii="Times New Roman" w:hAnsi="Times New Roman" w:cs="Times New Roman"/>
          <w:color w:val="000000" w:themeColor="text1"/>
        </w:rPr>
        <w:lastRenderedPageBreak/>
        <w:t>phases and the WTA phases observed in real neurons</w:t>
      </w:r>
      <w:r w:rsidR="00513E68"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Under four (versus two)</w:t>
      </w:r>
      <w:r w:rsidR="00513E68" w:rsidRPr="0060258A">
        <w:rPr>
          <w:rFonts w:ascii="Times New Roman" w:hAnsi="Times New Roman" w:cs="Times New Roman"/>
          <w:color w:val="000000" w:themeColor="text1"/>
        </w:rPr>
        <w:t xml:space="preserve"> alternatives, </w:t>
      </w:r>
      <w:r w:rsidR="0049021F" w:rsidRPr="0060258A">
        <w:rPr>
          <w:rFonts w:ascii="Times New Roman" w:hAnsi="Times New Roman" w:cs="Times New Roman"/>
          <w:color w:val="000000" w:themeColor="text1"/>
        </w:rPr>
        <w:t>LDDM</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R unit activity</w:t>
      </w:r>
      <w:r w:rsidR="00A0106F" w:rsidRPr="0060258A">
        <w:rPr>
          <w:rFonts w:ascii="Times New Roman" w:hAnsi="Times New Roman" w:cs="Times New Roman"/>
          <w:color w:val="000000" w:themeColor="text1"/>
        </w:rPr>
        <w:t xml:space="preserve"> during the representation stage decreases because of </w:t>
      </w:r>
      <w:r w:rsidR="0049021F" w:rsidRPr="0060258A">
        <w:rPr>
          <w:rFonts w:ascii="Times New Roman" w:hAnsi="Times New Roman" w:cs="Times New Roman"/>
          <w:color w:val="000000" w:themeColor="text1"/>
        </w:rPr>
        <w:t>increased</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recurrent</w:t>
      </w:r>
      <w:r w:rsidR="00A0106F" w:rsidRPr="0060258A">
        <w:rPr>
          <w:rFonts w:ascii="Times New Roman" w:hAnsi="Times New Roman" w:cs="Times New Roman"/>
          <w:color w:val="000000" w:themeColor="text1"/>
        </w:rPr>
        <w:t xml:space="preserve"> inhibition</w:t>
      </w:r>
      <w:r w:rsidR="007A7CCF" w:rsidRPr="0060258A">
        <w:rPr>
          <w:rFonts w:ascii="Times New Roman" w:hAnsi="Times New Roman" w:cs="Times New Roman"/>
          <w:color w:val="000000" w:themeColor="text1"/>
        </w:rPr>
        <w:t>,</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driven by</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multiple contextual inputs</w:t>
      </w:r>
      <w:r w:rsidR="003150A3" w:rsidRPr="0060258A">
        <w:rPr>
          <w:rFonts w:ascii="Times New Roman" w:hAnsi="Times New Roman" w:cs="Times New Roman"/>
          <w:color w:val="000000" w:themeColor="text1"/>
        </w:rPr>
        <w:t xml:space="preserve"> (left side in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D</w:t>
      </w:r>
      <w:r w:rsidR="003150A3" w:rsidRPr="0060258A">
        <w:rPr>
          <w:rFonts w:ascii="Times New Roman" w:hAnsi="Times New Roman" w:cs="Times New Roman"/>
          <w:color w:val="000000" w:themeColor="text1"/>
        </w:rPr>
        <w:t>)</w:t>
      </w:r>
      <w:r w:rsidR="002D2001" w:rsidRPr="0060258A">
        <w:rPr>
          <w:rFonts w:ascii="Times New Roman" w:hAnsi="Times New Roman" w:cs="Times New Roman"/>
          <w:color w:val="000000" w:themeColor="text1"/>
        </w:rPr>
        <w:t xml:space="preserve">. </w:t>
      </w:r>
      <w:r w:rsidR="003150A3" w:rsidRPr="0060258A">
        <w:rPr>
          <w:rFonts w:ascii="Times New Roman" w:hAnsi="Times New Roman" w:cs="Times New Roman"/>
          <w:color w:val="000000" w:themeColor="text1"/>
        </w:rPr>
        <w:t>Similarly, t</w:t>
      </w:r>
      <w:r w:rsidR="002D2001" w:rsidRPr="0060258A">
        <w:rPr>
          <w:rFonts w:ascii="Times New Roman" w:hAnsi="Times New Roman" w:cs="Times New Roman"/>
          <w:color w:val="000000" w:themeColor="text1"/>
        </w:rPr>
        <w:t>he ramp</w:t>
      </w:r>
      <w:r w:rsidR="007A7CCF" w:rsidRPr="0060258A">
        <w:rPr>
          <w:rFonts w:ascii="Times New Roman" w:hAnsi="Times New Roman" w:cs="Times New Roman"/>
          <w:color w:val="000000" w:themeColor="text1"/>
        </w:rPr>
        <w:t xml:space="preserve">ing </w:t>
      </w:r>
      <w:r w:rsidR="002D2001" w:rsidRPr="0060258A">
        <w:rPr>
          <w:rFonts w:ascii="Times New Roman" w:hAnsi="Times New Roman" w:cs="Times New Roman"/>
          <w:color w:val="000000" w:themeColor="text1"/>
        </w:rPr>
        <w:t xml:space="preserve">speed </w:t>
      </w:r>
      <w:r w:rsidR="003150A3" w:rsidRPr="0060258A">
        <w:rPr>
          <w:rFonts w:ascii="Times New Roman" w:hAnsi="Times New Roman" w:cs="Times New Roman"/>
          <w:color w:val="000000" w:themeColor="text1"/>
        </w:rPr>
        <w:t xml:space="preserve">after </w:t>
      </w:r>
      <w:r w:rsidR="007A7CCF" w:rsidRPr="0060258A">
        <w:rPr>
          <w:rFonts w:ascii="Times New Roman" w:hAnsi="Times New Roman" w:cs="Times New Roman"/>
          <w:color w:val="000000" w:themeColor="text1"/>
        </w:rPr>
        <w:t xml:space="preserve">motion </w:t>
      </w:r>
      <w:r w:rsidR="003150A3" w:rsidRPr="0060258A">
        <w:rPr>
          <w:rFonts w:ascii="Times New Roman" w:hAnsi="Times New Roman" w:cs="Times New Roman"/>
          <w:color w:val="000000" w:themeColor="text1"/>
        </w:rPr>
        <w:t xml:space="preserve">onset and disinhibition </w:t>
      </w:r>
      <w:r w:rsidR="007A7CCF" w:rsidRPr="0060258A">
        <w:rPr>
          <w:rFonts w:ascii="Times New Roman" w:hAnsi="Times New Roman" w:cs="Times New Roman"/>
          <w:color w:val="000000" w:themeColor="text1"/>
        </w:rPr>
        <w:t xml:space="preserve">decreases </w:t>
      </w:r>
      <w:r w:rsidR="003150A3" w:rsidRPr="0060258A">
        <w:rPr>
          <w:rFonts w:ascii="Times New Roman" w:hAnsi="Times New Roman" w:cs="Times New Roman"/>
          <w:color w:val="000000" w:themeColor="text1"/>
        </w:rPr>
        <w:t>in the 4-alternat</w:t>
      </w:r>
      <w:r w:rsidR="007A7CCF" w:rsidRPr="0060258A">
        <w:rPr>
          <w:rFonts w:ascii="Times New Roman" w:hAnsi="Times New Roman" w:cs="Times New Roman"/>
          <w:color w:val="000000" w:themeColor="text1"/>
        </w:rPr>
        <w:t>i</w:t>
      </w:r>
      <w:r w:rsidR="003150A3" w:rsidRPr="0060258A">
        <w:rPr>
          <w:rFonts w:ascii="Times New Roman" w:hAnsi="Times New Roman" w:cs="Times New Roman"/>
          <w:color w:val="000000" w:themeColor="text1"/>
        </w:rPr>
        <w:t xml:space="preserve">ve </w:t>
      </w:r>
      <w:r w:rsidR="007A7CCF" w:rsidRPr="0060258A">
        <w:rPr>
          <w:rFonts w:ascii="Times New Roman" w:hAnsi="Times New Roman" w:cs="Times New Roman"/>
          <w:color w:val="000000" w:themeColor="text1"/>
        </w:rPr>
        <w:t>(versus the 2-alternative) condition, despite identical</w:t>
      </w:r>
      <w:r w:rsidR="00E178E4" w:rsidRPr="0060258A">
        <w:rPr>
          <w:rFonts w:ascii="Times New Roman" w:hAnsi="Times New Roman" w:cs="Times New Roman"/>
          <w:color w:val="000000" w:themeColor="text1"/>
        </w:rPr>
        <w:t xml:space="preserve"> parameters</w:t>
      </w:r>
      <w:r w:rsidR="003150A3" w:rsidRPr="0060258A">
        <w:rPr>
          <w:rFonts w:ascii="Times New Roman" w:hAnsi="Times New Roman" w:cs="Times New Roman"/>
          <w:color w:val="000000" w:themeColor="text1"/>
        </w:rPr>
        <w:t xml:space="preserve">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E</w:t>
      </w:r>
      <w:r w:rsidR="003150A3" w:rsidRPr="0060258A">
        <w:rPr>
          <w:rFonts w:ascii="Times New Roman" w:hAnsi="Times New Roman" w:cs="Times New Roman"/>
          <w:color w:val="000000" w:themeColor="text1"/>
        </w:rPr>
        <w:t xml:space="preserve">). </w:t>
      </w:r>
      <w:r w:rsidR="004E46DB" w:rsidRPr="0060258A">
        <w:rPr>
          <w:rFonts w:ascii="Times New Roman" w:hAnsi="Times New Roman" w:cs="Times New Roman"/>
          <w:color w:val="000000" w:themeColor="text1"/>
        </w:rPr>
        <w:t xml:space="preserve">These results highlight the </w:t>
      </w:r>
      <w:r w:rsidR="00245F02" w:rsidRPr="0060258A">
        <w:rPr>
          <w:rFonts w:ascii="Times New Roman" w:hAnsi="Times New Roman" w:cs="Times New Roman"/>
          <w:color w:val="000000" w:themeColor="text1"/>
        </w:rPr>
        <w:t xml:space="preserve">LDDM as a potential mechanism of integrating normalized value coding and </w:t>
      </w:r>
      <w:r w:rsidR="00BE312E" w:rsidRPr="0060258A">
        <w:rPr>
          <w:rFonts w:ascii="Times New Roman" w:hAnsi="Times New Roman" w:cs="Times New Roman"/>
          <w:color w:val="000000" w:themeColor="text1"/>
        </w:rPr>
        <w:t xml:space="preserve">WTA </w:t>
      </w:r>
      <w:r w:rsidR="004F58F0" w:rsidRPr="0060258A">
        <w:rPr>
          <w:rFonts w:ascii="Times New Roman" w:hAnsi="Times New Roman" w:cs="Times New Roman"/>
          <w:color w:val="000000" w:themeColor="text1"/>
        </w:rPr>
        <w:t>competition</w:t>
      </w:r>
      <w:r w:rsidR="0063324F" w:rsidRPr="0060258A">
        <w:rPr>
          <w:rFonts w:ascii="Times New Roman" w:hAnsi="Times New Roman" w:cs="Times New Roman"/>
          <w:color w:val="000000" w:themeColor="text1"/>
        </w:rPr>
        <w:t xml:space="preserve"> within a single circuit architecture</w:t>
      </w:r>
      <w:r w:rsidR="004F58F0" w:rsidRPr="0060258A">
        <w:rPr>
          <w:rFonts w:ascii="Times New Roman" w:hAnsi="Times New Roman" w:cs="Times New Roman"/>
          <w:color w:val="000000" w:themeColor="text1"/>
        </w:rPr>
        <w:t>.</w:t>
      </w:r>
    </w:p>
    <w:p w14:paraId="54213F6E" w14:textId="58743A26" w:rsidR="00EA5E1F" w:rsidRPr="0060258A" w:rsidRDefault="00D66A16" w:rsidP="00B26F88">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67456" behindDoc="0" locked="0" layoutInCell="1" allowOverlap="1" wp14:anchorId="1CC48ACF" wp14:editId="0576860A">
                <wp:simplePos x="0" y="0"/>
                <wp:positionH relativeFrom="column">
                  <wp:posOffset>9525</wp:posOffset>
                </wp:positionH>
                <wp:positionV relativeFrom="paragraph">
                  <wp:posOffset>85611</wp:posOffset>
                </wp:positionV>
                <wp:extent cx="5928852" cy="7084695"/>
                <wp:effectExtent l="0" t="0" r="15240" b="14605"/>
                <wp:wrapNone/>
                <wp:docPr id="11" name="Text Box 11"/>
                <wp:cNvGraphicFramePr/>
                <a:graphic xmlns:a="http://schemas.openxmlformats.org/drawingml/2006/main">
                  <a:graphicData uri="http://schemas.microsoft.com/office/word/2010/wordprocessingShape">
                    <wps:wsp>
                      <wps:cNvSpPr txBox="1"/>
                      <wps:spPr>
                        <a:xfrm>
                          <a:off x="0" y="0"/>
                          <a:ext cx="5928852" cy="7084695"/>
                        </a:xfrm>
                        <a:prstGeom prst="rect">
                          <a:avLst/>
                        </a:prstGeom>
                        <a:solidFill>
                          <a:schemeClr val="lt1"/>
                        </a:solidFill>
                        <a:ln w="6350">
                          <a:solidFill>
                            <a:prstClr val="black"/>
                          </a:solidFill>
                        </a:ln>
                      </wps:spPr>
                      <wps:txb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BB049A1">
                                  <wp:extent cx="5739130" cy="437324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4"/>
                                          <a:stretch>
                                            <a:fillRect/>
                                          </a:stretch>
                                        </pic:blipFill>
                                        <pic:spPr>
                                          <a:xfrm>
                                            <a:off x="0" y="0"/>
                                            <a:ext cx="5739130" cy="4373245"/>
                                          </a:xfrm>
                                          <a:prstGeom prst="rect">
                                            <a:avLst/>
                                          </a:prstGeom>
                                        </pic:spPr>
                                      </pic:pic>
                                    </a:graphicData>
                                  </a:graphic>
                                </wp:inline>
                              </w:drawing>
                            </w:r>
                          </w:p>
                          <w:p w14:paraId="114194F7" w14:textId="4AB526AA" w:rsidR="009F0487" w:rsidRDefault="009F0487" w:rsidP="003729F0">
                            <w:pPr>
                              <w:jc w:val="both"/>
                              <w:rPr>
                                <w:rFonts w:ascii="Times New Roman" w:hAnsi="Times New Roman" w:cs="Times New Roman"/>
                              </w:rPr>
                            </w:pPr>
                            <w:r w:rsidRPr="0009329A">
                              <w:rPr>
                                <w:rFonts w:ascii="Times New Roman" w:hAnsi="Times New Roman" w:cs="Times New Roman"/>
                                <w:b/>
                              </w:rPr>
                              <w:t xml:space="preserve">Figure </w:t>
                            </w:r>
                            <w:r>
                              <w:rPr>
                                <w:rFonts w:ascii="Times New Roman" w:hAnsi="Times New Roman" w:cs="Times New Roman"/>
                                <w:b/>
                              </w:rPr>
                              <w:t>7</w:t>
                            </w:r>
                            <w:r>
                              <w:rPr>
                                <w:rFonts w:ascii="Times New Roman" w:hAnsi="Times New Roman" w:cs="Times New Roman"/>
                              </w:rPr>
                              <w:t xml:space="preserve">. LDDM replicates both the normalized coding and WTA competition observed sequentially in single neurons examined in a multi-alternative choice task. </w:t>
                            </w:r>
                            <w:r w:rsidRPr="0009329A">
                              <w:rPr>
                                <w:rFonts w:ascii="Times New Roman" w:hAnsi="Times New Roman" w:cs="Times New Roman"/>
                                <w:b/>
                              </w:rPr>
                              <w:t>A</w:t>
                            </w:r>
                            <w:r>
                              <w:rPr>
                                <w:rFonts w:ascii="Times New Roman" w:hAnsi="Times New Roman" w:cs="Times New Roman"/>
                              </w:rPr>
                              <w:t xml:space="preserve">. Parietal neuron activity during pre-motion representation is decreased in 4-alternative (red) versus 2-alternative (black) trials. </w:t>
                            </w:r>
                            <w:r w:rsidRPr="0009329A">
                              <w:rPr>
                                <w:rFonts w:ascii="Times New Roman" w:hAnsi="Times New Roman" w:cs="Times New Roman"/>
                                <w:b/>
                              </w:rPr>
                              <w:t>B</w:t>
                            </w:r>
                            <w:r>
                              <w:rPr>
                                <w:rFonts w:ascii="Times New Roman" w:hAnsi="Times New Roman" w:cs="Times New Roman"/>
                              </w:rPr>
                              <w:t xml:space="preserve">. Neural activity during 2-alternative choice transitions from pre-motion target representation (left) and to post-motion onset WTA dynamics (right), shown for different input coherences (indicated by colors). </w:t>
                            </w:r>
                            <w:r w:rsidRPr="0009329A">
                              <w:rPr>
                                <w:rFonts w:ascii="Times New Roman" w:hAnsi="Times New Roman" w:cs="Times New Roman"/>
                                <w:b/>
                              </w:rPr>
                              <w:t>C</w:t>
                            </w:r>
                            <w:r>
                              <w:rPr>
                                <w:rFonts w:ascii="Times New Roman" w:hAnsi="Times New Roman" w:cs="Times New Roman"/>
                              </w:rPr>
                              <w:t>. Ramping speed in 2 (black) and 4 (red) alternative conditions, separated for choices towards</w:t>
                            </w:r>
                            <w:proofErr w:type="gramStart"/>
                            <w:r>
                              <w:rPr>
                                <w:rFonts w:ascii="Times New Roman" w:hAnsi="Times New Roman" w:cs="Times New Roman"/>
                              </w:rPr>
                              <w:t xml:space="preserve">   (</w:t>
                            </w:r>
                            <w:proofErr w:type="gramEnd"/>
                            <w:r>
                              <w:rPr>
                                <w:rFonts w:ascii="Times New Roman" w:hAnsi="Times New Roman" w:cs="Times New Roman"/>
                              </w:rPr>
                              <w:t>T</w:t>
                            </w:r>
                            <w:r w:rsidRPr="0009329A">
                              <w:rPr>
                                <w:rFonts w:ascii="Times New Roman" w:hAnsi="Times New Roman" w:cs="Times New Roman"/>
                                <w:vertAlign w:val="subscript"/>
                              </w:rPr>
                              <w:t>in</w:t>
                            </w:r>
                            <w:r>
                              <w:rPr>
                                <w:rFonts w:ascii="Times New Roman" w:hAnsi="Times New Roman" w:cs="Times New Roman"/>
                              </w:rPr>
                              <w:t>) and away from (T</w:t>
                            </w:r>
                            <w:r w:rsidRPr="0009329A">
                              <w:rPr>
                                <w:rFonts w:ascii="Times New Roman" w:hAnsi="Times New Roman" w:cs="Times New Roman"/>
                                <w:vertAlign w:val="subscript"/>
                              </w:rPr>
                              <w:t>out</w:t>
                            </w:r>
                            <w:r>
                              <w:rPr>
                                <w:rFonts w:ascii="Times New Roman" w:hAnsi="Times New Roman" w:cs="Times New Roman"/>
                              </w:rPr>
                              <w:t>) the neural response field (T</w:t>
                            </w:r>
                            <w:r w:rsidRPr="0009329A">
                              <w:rPr>
                                <w:rFonts w:ascii="Times New Roman" w:hAnsi="Times New Roman" w:cs="Times New Roman"/>
                                <w:vertAlign w:val="subscript"/>
                              </w:rPr>
                              <w:t>90</w:t>
                            </w:r>
                            <w:r>
                              <w:rPr>
                                <w:rFonts w:ascii="Times New Roman" w:hAnsi="Times New Roman" w:cs="Times New Roman"/>
                              </w:rPr>
                              <w:t xml:space="preserve"> in the original study designates choices for targets orthogonal to the Tin-Tout target, and is not examined here). </w:t>
                            </w:r>
                            <w:r w:rsidRPr="0009329A">
                              <w:rPr>
                                <w:rFonts w:ascii="Times New Roman" w:hAnsi="Times New Roman" w:cs="Times New Roman"/>
                                <w:b/>
                              </w:rPr>
                              <w:t>D</w:t>
                            </w:r>
                            <w:r>
                              <w:rPr>
                                <w:rFonts w:ascii="Times New Roman" w:hAnsi="Times New Roman" w:cs="Times New Roman"/>
                              </w:rPr>
                              <w:t xml:space="preserve">. Dynamics of LDDM </w:t>
                            </w:r>
                            <w:r w:rsidRPr="000472E1">
                              <w:rPr>
                                <w:rFonts w:ascii="Times New Roman" w:hAnsi="Times New Roman" w:cs="Times New Roman"/>
                                <w:i/>
                              </w:rPr>
                              <w:t>R</w:t>
                            </w:r>
                            <w:r>
                              <w:rPr>
                                <w:rFonts w:ascii="Times New Roman" w:hAnsi="Times New Roman" w:cs="Times New Roman"/>
                              </w:rPr>
                              <w:t xml:space="preserve"> unit activity during pre-motion representation without disinhibition (left) and after motion onset with disinhibition (right). </w:t>
                            </w:r>
                            <w:r>
                              <w:rPr>
                                <w:rFonts w:ascii="Times New Roman" w:hAnsi="Times New Roman" w:cs="Times New Roman"/>
                                <w:b/>
                              </w:rPr>
                              <w:t>E</w:t>
                            </w:r>
                            <w:r>
                              <w:rPr>
                                <w:rFonts w:ascii="Times New Roman" w:hAnsi="Times New Roman" w:cs="Times New Roman"/>
                              </w:rPr>
                              <w:t xml:space="preserve">. LDDM replicates the decrease in ramping rates (time period shaded in </w:t>
                            </w:r>
                            <w:r>
                              <w:rPr>
                                <w:rFonts w:ascii="Times New Roman" w:hAnsi="Times New Roman" w:cs="Times New Roman"/>
                                <w:b/>
                              </w:rPr>
                              <w:t>D</w:t>
                            </w:r>
                            <w:r>
                              <w:rPr>
                                <w:rFonts w:ascii="Times New Roman" w:hAnsi="Times New Roman" w:cs="Times New Roman"/>
                              </w:rPr>
                              <w:t xml:space="preserve">) from 2 (black) to 4 (red) alternatives after the motion onset, consistent with the empirical data. Panels </w:t>
                            </w:r>
                            <w:r w:rsidRPr="003729F0">
                              <w:rPr>
                                <w:rFonts w:ascii="Times New Roman" w:hAnsi="Times New Roman" w:cs="Times New Roman"/>
                                <w:b/>
                              </w:rPr>
                              <w:t>A – C</w:t>
                            </w:r>
                            <w:r>
                              <w:rPr>
                                <w:rFonts w:ascii="Times New Roman" w:hAnsi="Times New Roman" w:cs="Times New Roman"/>
                              </w:rPr>
                              <w:t xml:space="preserve"> are a</w:t>
                            </w:r>
                            <w:r w:rsidRPr="008B27BB">
                              <w:rPr>
                                <w:rFonts w:ascii="Times New Roman" w:hAnsi="Times New Roman" w:cs="Times New Roman"/>
                              </w:rPr>
                              <w:t xml:space="preserve">dapted with permission from </w:t>
                            </w:r>
                            <w:r>
                              <w:rPr>
                                <w:rFonts w:ascii="Times New Roman" w:hAnsi="Times New Roman" w:cs="Times New Roman"/>
                              </w:rPr>
                              <w:t>Churchland et al., 2008</w:t>
                            </w:r>
                            <w:r w:rsidRPr="008B27BB">
                              <w:rPr>
                                <w:rFonts w:ascii="Times New Roman" w:hAnsi="Times New Roman" w:cs="Times New Roman"/>
                              </w:rPr>
                              <w:t>.</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C48ACF" id="Text Box 11" o:spid="_x0000_s1038" type="#_x0000_t202" style="position:absolute;left:0;text-align:left;margin-left:.75pt;margin-top:6.75pt;width:466.85pt;height:55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" fillcolor="white [3201]" strokeweight=".5pt">
                <v:textbo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BB049A1">
                            <wp:extent cx="5739130" cy="437324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4"/>
                                    <a:stretch>
                                      <a:fillRect/>
                                    </a:stretch>
                                  </pic:blipFill>
                                  <pic:spPr>
                                    <a:xfrm>
                                      <a:off x="0" y="0"/>
                                      <a:ext cx="5739130" cy="4373245"/>
                                    </a:xfrm>
                                    <a:prstGeom prst="rect">
                                      <a:avLst/>
                                    </a:prstGeom>
                                  </pic:spPr>
                                </pic:pic>
                              </a:graphicData>
                            </a:graphic>
                          </wp:inline>
                        </w:drawing>
                      </w:r>
                    </w:p>
                    <w:p w14:paraId="114194F7" w14:textId="4AB526AA" w:rsidR="009F0487" w:rsidRDefault="009F0487" w:rsidP="003729F0">
                      <w:pPr>
                        <w:jc w:val="both"/>
                        <w:rPr>
                          <w:rFonts w:ascii="Times New Roman" w:hAnsi="Times New Roman" w:cs="Times New Roman"/>
                        </w:rPr>
                      </w:pPr>
                      <w:r w:rsidRPr="0009329A">
                        <w:rPr>
                          <w:rFonts w:ascii="Times New Roman" w:hAnsi="Times New Roman" w:cs="Times New Roman"/>
                          <w:b/>
                        </w:rPr>
                        <w:t xml:space="preserve">Figure </w:t>
                      </w:r>
                      <w:r>
                        <w:rPr>
                          <w:rFonts w:ascii="Times New Roman" w:hAnsi="Times New Roman" w:cs="Times New Roman"/>
                          <w:b/>
                        </w:rPr>
                        <w:t>7</w:t>
                      </w:r>
                      <w:r>
                        <w:rPr>
                          <w:rFonts w:ascii="Times New Roman" w:hAnsi="Times New Roman" w:cs="Times New Roman"/>
                        </w:rPr>
                        <w:t xml:space="preserve">. LDDM replicates both the normalized coding and WTA competition observed sequentially in single neurons examined in a multi-alternative choice task. </w:t>
                      </w:r>
                      <w:r w:rsidRPr="0009329A">
                        <w:rPr>
                          <w:rFonts w:ascii="Times New Roman" w:hAnsi="Times New Roman" w:cs="Times New Roman"/>
                          <w:b/>
                        </w:rPr>
                        <w:t>A</w:t>
                      </w:r>
                      <w:r>
                        <w:rPr>
                          <w:rFonts w:ascii="Times New Roman" w:hAnsi="Times New Roman" w:cs="Times New Roman"/>
                        </w:rPr>
                        <w:t xml:space="preserve">. Parietal neuron activity during pre-motion representation is decreased in 4-alternative (red) versus 2-alternative (black) trials. </w:t>
                      </w:r>
                      <w:r w:rsidRPr="0009329A">
                        <w:rPr>
                          <w:rFonts w:ascii="Times New Roman" w:hAnsi="Times New Roman" w:cs="Times New Roman"/>
                          <w:b/>
                        </w:rPr>
                        <w:t>B</w:t>
                      </w:r>
                      <w:r>
                        <w:rPr>
                          <w:rFonts w:ascii="Times New Roman" w:hAnsi="Times New Roman" w:cs="Times New Roman"/>
                        </w:rPr>
                        <w:t xml:space="preserve">. Neural activity during 2-alternative choice transitions from pre-motion target representation (left) and to post-motion onset WTA dynamics (right), shown for different input coherences (indicated by colors). </w:t>
                      </w:r>
                      <w:r w:rsidRPr="0009329A">
                        <w:rPr>
                          <w:rFonts w:ascii="Times New Roman" w:hAnsi="Times New Roman" w:cs="Times New Roman"/>
                          <w:b/>
                        </w:rPr>
                        <w:t>C</w:t>
                      </w:r>
                      <w:r>
                        <w:rPr>
                          <w:rFonts w:ascii="Times New Roman" w:hAnsi="Times New Roman" w:cs="Times New Roman"/>
                        </w:rPr>
                        <w:t>. Ramping speed in 2 (black) and 4 (red) alternative conditions, separated for choices towards</w:t>
                      </w:r>
                      <w:proofErr w:type="gramStart"/>
                      <w:r>
                        <w:rPr>
                          <w:rFonts w:ascii="Times New Roman" w:hAnsi="Times New Roman" w:cs="Times New Roman"/>
                        </w:rPr>
                        <w:t xml:space="preserve">   (</w:t>
                      </w:r>
                      <w:proofErr w:type="gramEnd"/>
                      <w:r>
                        <w:rPr>
                          <w:rFonts w:ascii="Times New Roman" w:hAnsi="Times New Roman" w:cs="Times New Roman"/>
                        </w:rPr>
                        <w:t>T</w:t>
                      </w:r>
                      <w:r w:rsidRPr="0009329A">
                        <w:rPr>
                          <w:rFonts w:ascii="Times New Roman" w:hAnsi="Times New Roman" w:cs="Times New Roman"/>
                          <w:vertAlign w:val="subscript"/>
                        </w:rPr>
                        <w:t>in</w:t>
                      </w:r>
                      <w:r>
                        <w:rPr>
                          <w:rFonts w:ascii="Times New Roman" w:hAnsi="Times New Roman" w:cs="Times New Roman"/>
                        </w:rPr>
                        <w:t>) and away from (T</w:t>
                      </w:r>
                      <w:r w:rsidRPr="0009329A">
                        <w:rPr>
                          <w:rFonts w:ascii="Times New Roman" w:hAnsi="Times New Roman" w:cs="Times New Roman"/>
                          <w:vertAlign w:val="subscript"/>
                        </w:rPr>
                        <w:t>out</w:t>
                      </w:r>
                      <w:r>
                        <w:rPr>
                          <w:rFonts w:ascii="Times New Roman" w:hAnsi="Times New Roman" w:cs="Times New Roman"/>
                        </w:rPr>
                        <w:t>) the neural response field (T</w:t>
                      </w:r>
                      <w:r w:rsidRPr="0009329A">
                        <w:rPr>
                          <w:rFonts w:ascii="Times New Roman" w:hAnsi="Times New Roman" w:cs="Times New Roman"/>
                          <w:vertAlign w:val="subscript"/>
                        </w:rPr>
                        <w:t>90</w:t>
                      </w:r>
                      <w:r>
                        <w:rPr>
                          <w:rFonts w:ascii="Times New Roman" w:hAnsi="Times New Roman" w:cs="Times New Roman"/>
                        </w:rPr>
                        <w:t xml:space="preserve"> in the original study designates choices for targets orthogonal to the Tin-Tout target, and is not examined here). </w:t>
                      </w:r>
                      <w:r w:rsidRPr="0009329A">
                        <w:rPr>
                          <w:rFonts w:ascii="Times New Roman" w:hAnsi="Times New Roman" w:cs="Times New Roman"/>
                          <w:b/>
                        </w:rPr>
                        <w:t>D</w:t>
                      </w:r>
                      <w:r>
                        <w:rPr>
                          <w:rFonts w:ascii="Times New Roman" w:hAnsi="Times New Roman" w:cs="Times New Roman"/>
                        </w:rPr>
                        <w:t xml:space="preserve">. Dynamics of LDDM </w:t>
                      </w:r>
                      <w:r w:rsidRPr="000472E1">
                        <w:rPr>
                          <w:rFonts w:ascii="Times New Roman" w:hAnsi="Times New Roman" w:cs="Times New Roman"/>
                          <w:i/>
                        </w:rPr>
                        <w:t>R</w:t>
                      </w:r>
                      <w:r>
                        <w:rPr>
                          <w:rFonts w:ascii="Times New Roman" w:hAnsi="Times New Roman" w:cs="Times New Roman"/>
                        </w:rPr>
                        <w:t xml:space="preserve"> unit activity during pre-motion representation without disinhibition (left) and after motion onset with disinhibition (right). </w:t>
                      </w:r>
                      <w:r>
                        <w:rPr>
                          <w:rFonts w:ascii="Times New Roman" w:hAnsi="Times New Roman" w:cs="Times New Roman"/>
                          <w:b/>
                        </w:rPr>
                        <w:t>E</w:t>
                      </w:r>
                      <w:r>
                        <w:rPr>
                          <w:rFonts w:ascii="Times New Roman" w:hAnsi="Times New Roman" w:cs="Times New Roman"/>
                        </w:rPr>
                        <w:t xml:space="preserve">. LDDM replicates the decrease in ramping rates (time period shaded in </w:t>
                      </w:r>
                      <w:r>
                        <w:rPr>
                          <w:rFonts w:ascii="Times New Roman" w:hAnsi="Times New Roman" w:cs="Times New Roman"/>
                          <w:b/>
                        </w:rPr>
                        <w:t>D</w:t>
                      </w:r>
                      <w:r>
                        <w:rPr>
                          <w:rFonts w:ascii="Times New Roman" w:hAnsi="Times New Roman" w:cs="Times New Roman"/>
                        </w:rPr>
                        <w:t xml:space="preserve">) from 2 (black) to 4 (red) alternatives after the motion onset, consistent with the empirical data. Panels </w:t>
                      </w:r>
                      <w:r w:rsidRPr="003729F0">
                        <w:rPr>
                          <w:rFonts w:ascii="Times New Roman" w:hAnsi="Times New Roman" w:cs="Times New Roman"/>
                          <w:b/>
                        </w:rPr>
                        <w:t>A – C</w:t>
                      </w:r>
                      <w:r>
                        <w:rPr>
                          <w:rFonts w:ascii="Times New Roman" w:hAnsi="Times New Roman" w:cs="Times New Roman"/>
                        </w:rPr>
                        <w:t xml:space="preserve"> are a</w:t>
                      </w:r>
                      <w:r w:rsidRPr="008B27BB">
                        <w:rPr>
                          <w:rFonts w:ascii="Times New Roman" w:hAnsi="Times New Roman" w:cs="Times New Roman"/>
                        </w:rPr>
                        <w:t xml:space="preserve">dapted with permission from </w:t>
                      </w:r>
                      <w:r>
                        <w:rPr>
                          <w:rFonts w:ascii="Times New Roman" w:hAnsi="Times New Roman" w:cs="Times New Roman"/>
                        </w:rPr>
                        <w:t>Churchland et al., 2008</w:t>
                      </w:r>
                      <w:r w:rsidRPr="008B27BB">
                        <w:rPr>
                          <w:rFonts w:ascii="Times New Roman" w:hAnsi="Times New Roman" w:cs="Times New Roman"/>
                        </w:rPr>
                        <w:t>.</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v:textbox>
              </v:shape>
            </w:pict>
          </mc:Fallback>
        </mc:AlternateContent>
      </w:r>
      <w:r w:rsidR="00EA5E1F" w:rsidRPr="0060258A">
        <w:rPr>
          <w:rFonts w:ascii="Times New Roman" w:hAnsi="Times New Roman" w:cs="Times New Roman"/>
          <w:i/>
          <w:color w:val="000000" w:themeColor="text1"/>
        </w:rPr>
        <w:br w:type="page"/>
      </w:r>
    </w:p>
    <w:p w14:paraId="70408A9B" w14:textId="7D3AEF2B" w:rsidR="00886C3F" w:rsidRPr="0060258A" w:rsidRDefault="009926BB" w:rsidP="00886C3F">
      <w:pPr>
        <w:spacing w:line="480" w:lineRule="auto"/>
        <w:jc w:val="both"/>
        <w:rPr>
          <w:rFonts w:ascii="Times New Roman" w:hAnsi="Times New Roman" w:cs="Times New Roman"/>
          <w:i/>
          <w:color w:val="000000" w:themeColor="text1"/>
        </w:rPr>
      </w:pPr>
      <w:ins w:id="788" w:author="Bo Shen" w:date="2023-01-23T18:32:00Z">
        <w:r>
          <w:rPr>
            <w:rFonts w:ascii="Times New Roman" w:hAnsi="Times New Roman" w:cs="Times New Roman"/>
            <w:i/>
            <w:iCs/>
            <w:color w:val="000000" w:themeColor="text1"/>
          </w:rPr>
          <w:lastRenderedPageBreak/>
          <w:t>L</w:t>
        </w:r>
        <w:r w:rsidRPr="002244C7">
          <w:rPr>
            <w:rFonts w:ascii="Times New Roman" w:hAnsi="Times New Roman" w:cs="Times New Roman"/>
            <w:i/>
            <w:iCs/>
            <w:color w:val="000000" w:themeColor="text1"/>
          </w:rPr>
          <w:t>ine-attractor</w:t>
        </w:r>
      </w:ins>
      <w:del w:id="789" w:author="Bo Shen" w:date="2023-01-23T18:32:00Z">
        <w:r w:rsidR="003B2115" w:rsidRPr="0060258A" w:rsidDel="009926BB">
          <w:rPr>
            <w:rFonts w:ascii="Times New Roman" w:hAnsi="Times New Roman" w:cs="Times New Roman"/>
            <w:i/>
            <w:color w:val="000000" w:themeColor="text1"/>
          </w:rPr>
          <w:delText>A novel form of</w:delText>
        </w:r>
      </w:del>
      <w:r w:rsidR="003B2115" w:rsidRPr="0060258A">
        <w:rPr>
          <w:rFonts w:ascii="Times New Roman" w:hAnsi="Times New Roman" w:cs="Times New Roman"/>
          <w:i/>
          <w:color w:val="000000" w:themeColor="text1"/>
        </w:rPr>
        <w:t xml:space="preserve"> </w:t>
      </w:r>
      <w:r w:rsidR="00886C3F" w:rsidRPr="0060258A">
        <w:rPr>
          <w:rFonts w:ascii="Times New Roman" w:hAnsi="Times New Roman" w:cs="Times New Roman"/>
          <w:i/>
          <w:color w:val="000000" w:themeColor="text1"/>
        </w:rPr>
        <w:t>persistent activity</w:t>
      </w:r>
    </w:p>
    <w:p w14:paraId="058F6424" w14:textId="77777777" w:rsidR="001C68D2" w:rsidRPr="0060258A" w:rsidRDefault="001C68D2" w:rsidP="00886C3F">
      <w:pPr>
        <w:spacing w:line="480" w:lineRule="auto"/>
        <w:jc w:val="both"/>
        <w:rPr>
          <w:rFonts w:ascii="Times New Roman" w:hAnsi="Times New Roman" w:cs="Times New Roman"/>
          <w:i/>
          <w:color w:val="000000" w:themeColor="text1"/>
        </w:rPr>
      </w:pPr>
    </w:p>
    <w:p w14:paraId="085E4665" w14:textId="66E292AC" w:rsidR="00EA57A0" w:rsidRPr="0060258A" w:rsidRDefault="00886C3F" w:rsidP="0072724B">
      <w:pPr>
        <w:spacing w:line="480" w:lineRule="auto"/>
        <w:jc w:val="both"/>
        <w:rPr>
          <w:rFonts w:ascii="Times New Roman" w:hAnsi="Times New Roman" w:cs="Times New Roman"/>
          <w:color w:val="000000" w:themeColor="text1"/>
          <w:highlight w:val="yellow"/>
        </w:rPr>
      </w:pPr>
      <w:r w:rsidRPr="0060258A">
        <w:rPr>
          <w:rFonts w:ascii="Times New Roman" w:hAnsi="Times New Roman" w:cs="Times New Roman"/>
          <w:color w:val="000000" w:themeColor="text1"/>
        </w:rPr>
        <w:t>We next examine implications of the local disinhibition architecture for another characteristic of decision-related neural firing: persistent activity. In cortical areas such as parietal</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{"citationID":"2xuMnu8Q","properties":{"formattedCitation":"(Kiani et al., 2008, 2014; Kiani &amp; Shadlen, 2009; Roitman &amp; Shadlen, 2002; Shadlen &amp; Newsome, 2001)","plainCitation":"(Kiani et al., 2008, 2014; Kiani &amp; Shadlen, 2009;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(Kiani et al., 2008, 2014; Kiani &amp; Shadlen, 2009;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prefrontal</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{"citationID":"gvey2Mlw","properties":{"formattedCitation":"(Funahashi et al., 1989; Fuster &amp; Alexander, 1971; Goldman-Rakic, 1995; Rigotti et al., 2013)","plainCitation":"(Funahashi et al., 1989; Fuster &amp; Alexander, 1971; Goldman-Rakic, 1995; Rigotti et al., 2013)","noteIndex":0},"citationItems":[{"id":3106,"uris":["http://zotero.org/users/6345545/items/ESDLEM2D"],"itemData":{"id":3106,"type":"article-journal","abstract":"1. An oculomotor delayed-response task was used to examine the spatial memory functions of neurons in primate prefrontal cortex. Monkeys were trained to fixate a central spot during a brief presentation (0.5 s) of a peripheral cue and throughout a subsequent delay period (1-6 s), and then, upon the extinction of the fixation target, to make a saccadic eye movement to where the cue had been presented. Cues were usually presented in one of eight different locations separated by 45 degrees. This task thus requires monkeys to direct their gaze to the location of a remembered visual cue, controls the retinal coordinates of the visual cues, controls the monkey's oculomotor behavior during the delay period, and also allows precise measurement of the timing and direction of the relevant behavioral responses. 2. Recordings were obtained from 288 neurons in the prefrontal cortex within and surrounding the principal sulcus (PS) while monkeys performed this task. An additional 31 neurons in the frontal eye fields (FEF) region within and near the anterior bank of the arcuate sulcus were also studied. 3. Of the 288 PS neurons, 170 exhibited task-related activity during at least one phase of this task and, of these, 87 showed significant excitation or inhibition of activity during the delay period relative to activity during the intertrial interval. 4. Delay period activity was classified as directional for 79% of these 87 neurons in that significant responses only occurred following cues located over a certain range of visual field directions and were weak or absent for other cue directions. The remaining 21% were omnidirectional, i.e., showed comparable delay period activity for all visual field locations tested. Directional preferences, or lack thereof, were maintained across different delay intervals (1-6 s). 5. For 50 of the 87 PS neurons, activity during the delay period was significantly elevated above the neuron's spontaneous rate for at least one cue location; for the remaining 37 neurons only inhibitory delay period activity was seen. Nearly all (92%) neurons with excitatory delay period activity were directional and few (8%) were omnidirectional. Most (62%) neurons with purely inhibitory delay period activity were directional, but a substantial minority (38%) was omnidirectional. 6. Fifteen of the neurons with excitatory directional delay period activity also had significant inhibitory delay period activity for other cue directions. These inhibitory responses were usually strongest for, or centered about, cue directions roughly opposite those optimal for excitatory responses.(ABSTRACT TRUNCATED AT 400 WORDS)","container-title":"Journal of Neurophysiology","DOI":"10.1152/jn.1989.61.2.331","ISSN":"0022-3077","issue":"2","note":"publisher: American Physiological Society","page":"331-349","source":"journals.physiology.org (Atypon)","title":"Mnemonic coding of visual space in the monkey's dorsolateral prefrontal cortex","volume":"61","author":[{"family":"Funahashi","given":"S."},{"family":"Bruce","given":"C. J."},{"family":"Goldman-Rakic","given":"P. S."}],"issued":{"date-parts":[["1989",2,1]]}}},{"id":3103,"uris":["http://zotero.org/users/6345545/items/SWLYBRRY"],"itemData":{"id":3103,"type":"article-journal","abstract":"Nerve cells in the mlonkey's prefrontal cortex and nucleuis medialis dorsalis of the thalamus show chaanges of firing frequiency associated with the performance of a delayed response test. Most cells increase firing during the cue presentation period or at the beginning of the ensuing delay; spike discharge highler than that in intertrial periods is present in somne cells throughoult the delay. These changes are interpreted as suggestive evidence of a role of frontothalamnzic circiuits ill the attentive process involved in short-termti inieniory.","container-title":"Science","DOI":"10.1126/science.173.3997.652","ISSN":"0036-8075, 1095-9203","issue":"3997","journalAbbreviation":"Science","language":"en","page":"652-654","source":"DOI.org (Crossref)","title":"Neuron Activity Related to Short-Term Memory","volume":"173","author":[{"family":"Fuster","given":"J. M."},{"family":"Alexander","given":"G. E."}],"issued":{"date-parts":[["1971",8,13]]}}},{"id":3941,"uris":["http://zotero.org/users/6345545/items/ZN6YXX3D"],"itemData":{"id":3941,"type":"article-journal","container-title":"Neuron","DOI":"10.1016/0896-6273(95)90304-6","ISSN":"0896-6273","issue":"3","journalAbbreviation":"Neuron","language":"en","page":"477-485","source":"ScienceDirect","title":"Cellular basis of working memory","volume":"14","author":[{"family":"Goldman-Rakic","given":"P. S"}],"issued":{"date-parts":[["1995",3,1]]}}},{"id":3944,"uris":["http://zotero.org/users/6345545/items/E82DTAHB"],"itemData":{"id":3944,"type":"article-journal","abstract":"Single-neuron activity in the prefrontal cortex (PFC) is tuned to mixtures of multiple task-related aspects. Such mixed selectivity is highly heterogeneous, seemingly disordered and therefore difficult to interpret. We analysed the neural activity recorded in monkeys during an object sequence memory task to identify a role of mixed selectivity in subserving the cognitive functions ascribed to the PFC. We show that mixed selectivity neurons encode distributed information about all task-relevant aspects. Each aspect can be decoded from the population of neurons even when single-cell selectivity to that aspect is eliminated. Moreover, mixed selectivity offers a significant computational advantage over specialized responses in terms of the repertoire of input–output functions implementable by readout neurons. This advantage originates from the highly diverse nonlinear selectivity to mixtures of task-relevant variables, a signature of high-dimensional neural representations. Crucially, this dimensionality is predictive of animal behaviour as it collapses in error trials. Our findings recommend a shift of focus for future studies from neurons that have easily interpretable response tuning to the widely observed, but rarely analysed, mixed selectivity neurons.","container-title":"Nature","DOI":"10.1038/nature12160","ISSN":"1476-4687","issue":"7451","language":"en","license":"2013 Nature Publishing Group, a division of Macmillan Publishers Limited. All Rights Reserved.","note":"number: 7451\npublisher: Nature Publishing Group","page":"585-590","source":"www.nature.com","title":"The importance of mixed selectivity in complex cognitive tasks","volume":"497","author":[{"family":"Rigotti","given":"Mattia"},{"family":"Barak","given":"Omri"},{"family":"Warden","given":"Melissa R."},{"family":"Wang","given":"Xiao-Jing"},{"family":"Daw","given":"Nathaniel D."},{"family":"Miller","given":"Earl K."},{"family":"Fusi","given":"Stefano"}],"issued":{"date-parts":[["2013",5]]}}}],"schema":"https://github.com/citation-style-language/schema/raw/master/csl-citation.json"}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(Funahashi et al., 1989; Fuster &amp; Alexander, 1971; Goldman-Rakic, 1995; Rigotti et al., 2013)</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premotor cortices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{"citationID":"bSvsLD54","properties":{"formattedCitation":"(Pastor-Bernier &amp; Cisek, 2011)","plainCitation":"(Pastor-Bernier &amp; Cisek, 2011)","noteIndex":0},"citationItems":[{"id":626,"uris":["http://zotero.org/users/6345545/items/JBM23G32"],"itemData":{"id":626,"type":"article-journal","abstract":"It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(Pastor-Bernier &amp; Cisek,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neurons show elevated firing in the absence of stimulus-driven input over intervals of seconds; such persistent activity is thought to underlie working memory and enable decisions based on internally maintained information. In RNMs, recurrent excitation and feedback inhibition preserve categorical choice information after input withdrawal</w:t>
      </w:r>
      <w:r w:rsidR="00F214BB" w:rsidRPr="0060258A">
        <w:rPr>
          <w:rFonts w:ascii="Times New Roman" w:hAnsi="Times New Roman" w:cs="Times New Roman"/>
          <w:color w:val="000000" w:themeColor="text1"/>
        </w:rPr>
        <w:t xml:space="preserve"> because of point</w:t>
      </w:r>
      <w:r w:rsidR="001E1AF3"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attractor dynamics</w:t>
      </w:r>
      <w:r w:rsidR="00F214BB"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{"citationID":"fFdUmhWw","properties":{"formattedCitation":"(Furman &amp; Wang, 2008; Wang, 2002; Wong &amp; Wang, 2006)","plainCitation":"(Furman &amp; Wang, 2008;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F214BB"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Wang, 2002; Wong &amp; Wang, 2006)</w:t>
      </w:r>
      <w:r w:rsidR="00F214BB"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Here, we answer two questions: does the LDDM generate persistent activity, and how does this persistent activity differ from that in standard RNMs?</w:t>
      </w:r>
      <w:r w:rsidR="004E3C87" w:rsidRPr="0060258A">
        <w:rPr>
          <w:rFonts w:ascii="Times New Roman" w:hAnsi="Times New Roman" w:cs="Times New Roman"/>
          <w:color w:val="000000" w:themeColor="text1"/>
        </w:rPr>
        <w:t xml:space="preserve"> </w:t>
      </w:r>
    </w:p>
    <w:p w14:paraId="37D0C0F8" w14:textId="77777777" w:rsidR="00EA57A0" w:rsidRPr="0060258A" w:rsidRDefault="00EA57A0" w:rsidP="0072724B">
      <w:pPr>
        <w:spacing w:line="480" w:lineRule="auto"/>
        <w:jc w:val="both"/>
        <w:rPr>
          <w:rFonts w:ascii="Times New Roman" w:hAnsi="Times New Roman" w:cs="Times New Roman"/>
          <w:b/>
          <w:color w:val="000000" w:themeColor="text1"/>
        </w:rPr>
      </w:pPr>
    </w:p>
    <w:p w14:paraId="44F7DA1D" w14:textId="1C262887" w:rsidR="0072724B" w:rsidRPr="0060258A" w:rsidRDefault="00A27ABC" w:rsidP="0072724B">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found that the LDDM can generate two distinct forms of persistent activity, controlled by the state of disinhibition.</w:t>
      </w:r>
      <w:r w:rsidRPr="0060258A">
        <w:rPr>
          <w:rFonts w:ascii="Times New Roman" w:hAnsi="Times New Roman" w:cs="Times New Roman"/>
          <w:b/>
          <w:color w:val="000000" w:themeColor="text1"/>
        </w:rPr>
        <w:t xml:space="preserve"> </w:t>
      </w:r>
      <w:r w:rsidR="007D5952" w:rsidRPr="0060258A">
        <w:rPr>
          <w:rFonts w:ascii="Times New Roman" w:hAnsi="Times New Roman" w:cs="Times New Roman"/>
          <w:b/>
          <w:color w:val="000000" w:themeColor="text1"/>
        </w:rPr>
        <w:t>Fig</w:t>
      </w:r>
      <w:r w:rsidR="00C42E72" w:rsidRPr="0060258A">
        <w:rPr>
          <w:rFonts w:ascii="Times New Roman" w:hAnsi="Times New Roman" w:cs="Times New Roman"/>
          <w:b/>
          <w:color w:val="000000" w:themeColor="text1"/>
        </w:rPr>
        <w:t>.</w:t>
      </w:r>
      <w:r w:rsidR="007D595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886C3F" w:rsidRPr="0060258A">
        <w:rPr>
          <w:rFonts w:ascii="Times New Roman" w:hAnsi="Times New Roman" w:cs="Times New Roman"/>
          <w:b/>
          <w:color w:val="000000" w:themeColor="text1"/>
        </w:rPr>
        <w:t>A</w:t>
      </w:r>
      <w:r w:rsidR="00886C3F" w:rsidRPr="0060258A">
        <w:rPr>
          <w:rFonts w:ascii="Times New Roman" w:hAnsi="Times New Roman" w:cs="Times New Roman"/>
          <w:color w:val="000000" w:themeColor="text1"/>
        </w:rPr>
        <w:t xml:space="preserve"> shows example</w:t>
      </w:r>
      <w:r w:rsidR="00AD478D" w:rsidRPr="0060258A">
        <w:rPr>
          <w:rFonts w:ascii="Times New Roman" w:hAnsi="Times New Roman" w:cs="Times New Roman"/>
          <w:color w:val="000000" w:themeColor="text1"/>
        </w:rPr>
        <w:t xml:space="preserve"> </w:t>
      </w:r>
      <w:r w:rsidR="00886C3F" w:rsidRPr="0060258A">
        <w:rPr>
          <w:rFonts w:ascii="Times New Roman" w:hAnsi="Times New Roman" w:cs="Times New Roman"/>
          <w:color w:val="000000" w:themeColor="text1"/>
        </w:rPr>
        <w:t xml:space="preserve">dynamics </w:t>
      </w:r>
      <w:r w:rsidR="00AD478D" w:rsidRPr="0060258A">
        <w:rPr>
          <w:rFonts w:ascii="Times New Roman" w:hAnsi="Times New Roman" w:cs="Times New Roman"/>
          <w:color w:val="000000" w:themeColor="text1"/>
        </w:rPr>
        <w:t xml:space="preserve">of </w:t>
      </w:r>
      <w:r w:rsidR="00470701" w:rsidRPr="0060258A">
        <w:rPr>
          <w:rFonts w:ascii="Times New Roman" w:hAnsi="Times New Roman" w:cs="Times New Roman"/>
          <w:color w:val="000000" w:themeColor="text1"/>
        </w:rPr>
        <w:t xml:space="preserve">two </w:t>
      </w:r>
      <w:r w:rsidR="00AD478D" w:rsidRPr="0060258A">
        <w:rPr>
          <w:rFonts w:ascii="Times New Roman" w:hAnsi="Times New Roman" w:cs="Times New Roman"/>
          <w:i/>
          <w:color w:val="000000" w:themeColor="text1"/>
        </w:rPr>
        <w:t>R</w:t>
      </w:r>
      <w:r w:rsidR="00AD478D" w:rsidRPr="0060258A">
        <w:rPr>
          <w:rFonts w:ascii="Times New Roman" w:hAnsi="Times New Roman" w:cs="Times New Roman"/>
          <w:color w:val="000000" w:themeColor="text1"/>
        </w:rPr>
        <w:t xml:space="preserve"> units </w:t>
      </w:r>
      <w:r w:rsidR="00886C3F" w:rsidRPr="0060258A">
        <w:rPr>
          <w:rFonts w:ascii="Times New Roman" w:hAnsi="Times New Roman" w:cs="Times New Roman"/>
          <w:color w:val="000000" w:themeColor="text1"/>
        </w:rPr>
        <w:t>before and after withdrawal of inputs</w:t>
      </w:r>
      <w:r w:rsidR="003F410D" w:rsidRPr="0060258A">
        <w:rPr>
          <w:rFonts w:ascii="Times New Roman" w:hAnsi="Times New Roman" w:cs="Times New Roman"/>
          <w:color w:val="000000" w:themeColor="text1"/>
        </w:rPr>
        <w:t xml:space="preserve"> </w:t>
      </w:r>
      <w:r w:rsidR="00022976" w:rsidRPr="0060258A">
        <w:rPr>
          <w:rFonts w:ascii="Times New Roman" w:hAnsi="Times New Roman" w:cs="Times New Roman"/>
          <w:color w:val="000000" w:themeColor="text1"/>
        </w:rPr>
        <w:t xml:space="preserve">while </w:t>
      </w:r>
      <w:r w:rsidR="003F410D" w:rsidRPr="0060258A">
        <w:rPr>
          <w:rFonts w:ascii="Times New Roman" w:hAnsi="Times New Roman" w:cs="Times New Roman"/>
          <w:color w:val="000000" w:themeColor="text1"/>
        </w:rPr>
        <w:t>disinhibition</w:t>
      </w:r>
      <w:r w:rsidR="00022976" w:rsidRPr="0060258A">
        <w:rPr>
          <w:rFonts w:ascii="Times New Roman" w:hAnsi="Times New Roman" w:cs="Times New Roman"/>
          <w:color w:val="000000" w:themeColor="text1"/>
        </w:rPr>
        <w:t xml:space="preserve"> is silent</w:t>
      </w:r>
      <w:r w:rsidR="00886C3F" w:rsidRPr="0060258A">
        <w:rPr>
          <w:rFonts w:ascii="Times New Roman" w:hAnsi="Times New Roman" w:cs="Times New Roman"/>
          <w:color w:val="000000" w:themeColor="text1"/>
        </w:rPr>
        <w:t xml:space="preserve">. Following input withdrawal, network </w:t>
      </w:r>
      <w:r w:rsidR="003606F5" w:rsidRPr="0060258A">
        <w:rPr>
          <w:rFonts w:ascii="Times New Roman" w:hAnsi="Times New Roman" w:cs="Times New Roman"/>
          <w:color w:val="000000" w:themeColor="text1"/>
        </w:rPr>
        <w:t xml:space="preserve">activity decreases but still </w:t>
      </w:r>
      <w:r w:rsidR="00886C3F" w:rsidRPr="0060258A">
        <w:rPr>
          <w:rFonts w:ascii="Times New Roman" w:hAnsi="Times New Roman" w:cs="Times New Roman"/>
          <w:color w:val="000000" w:themeColor="text1"/>
        </w:rPr>
        <w:t xml:space="preserve">preserves elevated </w:t>
      </w:r>
      <w:r w:rsidR="00022976" w:rsidRPr="0060258A">
        <w:rPr>
          <w:rFonts w:ascii="Times New Roman" w:hAnsi="Times New Roman" w:cs="Times New Roman"/>
          <w:color w:val="000000" w:themeColor="text1"/>
        </w:rPr>
        <w:t>firing rates</w:t>
      </w:r>
      <w:r w:rsidR="003606F5" w:rsidRPr="0060258A">
        <w:rPr>
          <w:rFonts w:ascii="Times New Roman" w:hAnsi="Times New Roman" w:cs="Times New Roman"/>
          <w:color w:val="000000" w:themeColor="text1"/>
        </w:rPr>
        <w:t xml:space="preserve">, governed by the self-excitation parameter </w:t>
      </w:r>
      <m:oMath>
        <m:r>
          <w:rPr>
            <w:rFonts w:ascii="Cambria Math" w:hAnsi="Cambria Math" w:cs="Times New Roman"/>
            <w:color w:val="000000" w:themeColor="text1"/>
          </w:rPr>
          <m:t>α</m:t>
        </m:r>
      </m:oMath>
      <w:r w:rsidR="00A2247E" w:rsidRPr="0060258A">
        <w:rPr>
          <w:rFonts w:ascii="Times New Roman" w:hAnsi="Times New Roman" w:cs="Times New Roman"/>
          <w:color w:val="000000" w:themeColor="text1"/>
        </w:rPr>
        <w:t xml:space="preserve"> </w:t>
      </w:r>
      <w:r w:rsidR="005772AA" w:rsidRPr="0060258A">
        <w:rPr>
          <w:rFonts w:ascii="Times New Roman" w:hAnsi="Times New Roman" w:cs="Times New Roman"/>
          <w:color w:val="000000" w:themeColor="text1"/>
        </w:rPr>
        <w:t>(</w:t>
      </w:r>
      <w:r w:rsidR="000F767C" w:rsidRPr="0060258A">
        <w:rPr>
          <w:rFonts w:ascii="Times New Roman" w:hAnsi="Times New Roman" w:cs="Times New Roman"/>
          <w:color w:val="000000" w:themeColor="text1"/>
        </w:rPr>
        <w:t>t</w:t>
      </w:r>
      <w:r w:rsidR="005772AA" w:rsidRPr="0060258A">
        <w:rPr>
          <w:rFonts w:ascii="Times New Roman" w:hAnsi="Times New Roman" w:cs="Times New Roman"/>
          <w:color w:val="000000" w:themeColor="text1"/>
        </w:rPr>
        <w:t xml:space="preserve">he network loses elevated activity when </w:t>
      </w:r>
      <m:oMath>
        <m:r>
          <w:rPr>
            <w:rFonts w:ascii="Cambria Math" w:hAnsi="Cambria Math" w:cs="Times New Roman"/>
            <w:color w:val="000000" w:themeColor="text1"/>
          </w:rPr>
          <m:t>α≤1</m:t>
        </m:r>
      </m:oMath>
      <w:r w:rsidR="005772AA" w:rsidRPr="0060258A">
        <w:rPr>
          <w:rFonts w:ascii="Times New Roman" w:hAnsi="Times New Roman" w:cs="Times New Roman"/>
          <w:color w:val="000000" w:themeColor="text1"/>
        </w:rPr>
        <w:t xml:space="preserve">). </w:t>
      </w:r>
      <w:r w:rsidR="00A2247E" w:rsidRPr="0060258A">
        <w:rPr>
          <w:rFonts w:ascii="Times New Roman" w:hAnsi="Times New Roman" w:cs="Times New Roman"/>
          <w:color w:val="000000" w:themeColor="text1"/>
        </w:rPr>
        <w:t xml:space="preserve">The </w:t>
      </w:r>
      <w:r w:rsidR="00D80740" w:rsidRPr="0060258A">
        <w:rPr>
          <w:rFonts w:ascii="Times New Roman" w:hAnsi="Times New Roman" w:cs="Times New Roman"/>
          <w:color w:val="000000" w:themeColor="text1"/>
        </w:rPr>
        <w:t xml:space="preserve">persistent </w:t>
      </w:r>
      <w:r w:rsidR="00A2247E" w:rsidRPr="0060258A">
        <w:rPr>
          <w:rFonts w:ascii="Times New Roman" w:hAnsi="Times New Roman" w:cs="Times New Roman"/>
          <w:color w:val="000000" w:themeColor="text1"/>
        </w:rPr>
        <w:t xml:space="preserve">activity ratio between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1</w:t>
      </w:r>
      <w:r w:rsidR="00A2247E" w:rsidRPr="0060258A">
        <w:rPr>
          <w:rFonts w:ascii="Times New Roman" w:hAnsi="Times New Roman" w:cs="Times New Roman"/>
          <w:color w:val="000000" w:themeColor="text1"/>
        </w:rPr>
        <w:t xml:space="preserve"> and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2</w:t>
      </w:r>
      <w:r w:rsidR="00A2247E" w:rsidRPr="0060258A">
        <w:rPr>
          <w:rFonts w:ascii="Times New Roman" w:hAnsi="Times New Roman" w:cs="Times New Roman"/>
          <w:color w:val="000000" w:themeColor="text1"/>
        </w:rPr>
        <w:t xml:space="preserve"> </w:t>
      </w:r>
      <w:r w:rsidR="00761FDD" w:rsidRPr="0060258A">
        <w:rPr>
          <w:rFonts w:ascii="Times New Roman" w:hAnsi="Times New Roman" w:cs="Times New Roman"/>
          <w:color w:val="000000" w:themeColor="text1"/>
        </w:rPr>
        <w:t>preserve</w:t>
      </w:r>
      <w:r w:rsidR="00D3727E" w:rsidRPr="0060258A">
        <w:rPr>
          <w:rFonts w:ascii="Times New Roman" w:hAnsi="Times New Roman" w:cs="Times New Roman"/>
          <w:color w:val="000000" w:themeColor="text1"/>
        </w:rPr>
        <w:t>s</w:t>
      </w:r>
      <w:r w:rsidR="00A2247E" w:rsidRPr="0060258A">
        <w:rPr>
          <w:rFonts w:ascii="Times New Roman" w:hAnsi="Times New Roman" w:cs="Times New Roman"/>
          <w:color w:val="000000" w:themeColor="text1"/>
        </w:rPr>
        <w:t xml:space="preserve"> </w:t>
      </w:r>
      <w:r w:rsidR="00F47DDB" w:rsidRPr="0060258A">
        <w:rPr>
          <w:rFonts w:ascii="Times New Roman" w:hAnsi="Times New Roman" w:cs="Times New Roman"/>
          <w:color w:val="000000" w:themeColor="text1"/>
        </w:rPr>
        <w:t xml:space="preserve">the ratio </w:t>
      </w:r>
      <w:r w:rsidR="00D8370F" w:rsidRPr="0060258A">
        <w:rPr>
          <w:rFonts w:ascii="Times New Roman" w:hAnsi="Times New Roman" w:cs="Times New Roman"/>
          <w:color w:val="000000" w:themeColor="text1"/>
        </w:rPr>
        <w:t>between</w:t>
      </w:r>
      <w:r w:rsidR="00F47DDB" w:rsidRPr="0060258A">
        <w:rPr>
          <w:rFonts w:ascii="Times New Roman" w:hAnsi="Times New Roman" w:cs="Times New Roman"/>
          <w:color w:val="000000" w:themeColor="text1"/>
        </w:rPr>
        <w:t xml:space="preserve"> the input values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1</w:t>
      </w:r>
      <w:r w:rsidR="00F47DDB" w:rsidRPr="0060258A">
        <w:rPr>
          <w:rFonts w:ascii="Times New Roman" w:hAnsi="Times New Roman" w:cs="Times New Roman"/>
          <w:color w:val="000000" w:themeColor="text1"/>
        </w:rPr>
        <w:t xml:space="preserve"> and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2</w:t>
      </w:r>
      <w:r w:rsidR="000A1CB1"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 contrast to</w:t>
      </w:r>
      <w:r w:rsidR="00B577FE" w:rsidRPr="0060258A">
        <w:rPr>
          <w:rFonts w:ascii="Times New Roman" w:hAnsi="Times New Roman" w:cs="Times New Roman"/>
          <w:color w:val="000000" w:themeColor="text1"/>
        </w:rPr>
        <w:t xml:space="preserve"> RNMs which only preserve categorical information </w:t>
      </w:r>
      <w:r w:rsidR="000A1CB1" w:rsidRPr="0060258A">
        <w:rPr>
          <w:rFonts w:ascii="Times New Roman" w:hAnsi="Times New Roman" w:cs="Times New Roman"/>
          <w:color w:val="000000" w:themeColor="text1"/>
        </w:rPr>
        <w:t xml:space="preserve">about </w:t>
      </w:r>
      <w:r w:rsidR="00B577FE" w:rsidRPr="0060258A">
        <w:rPr>
          <w:rFonts w:ascii="Times New Roman" w:hAnsi="Times New Roman" w:cs="Times New Roman"/>
          <w:color w:val="000000" w:themeColor="text1"/>
        </w:rPr>
        <w:t>the largest value</w:t>
      </w:r>
      <w:r w:rsidR="003E17EB" w:rsidRPr="0060258A">
        <w:rPr>
          <w:rFonts w:ascii="Times New Roman" w:hAnsi="Times New Roman" w:cs="Times New Roman"/>
          <w:color w:val="000000" w:themeColor="text1"/>
        </w:rPr>
        <w:t xml:space="preserve"> (see </w:t>
      </w:r>
      <w:r w:rsidR="00D502D3" w:rsidRPr="00D502D3">
        <w:rPr>
          <w:rFonts w:ascii="Times New Roman" w:hAnsi="Times New Roman" w:cs="Times New Roman"/>
          <w:b/>
          <w:color w:val="000000" w:themeColor="text1"/>
        </w:rPr>
        <w:t>Fig. 8-figure supplement 1</w:t>
      </w:r>
      <w:r w:rsidR="00D502D3">
        <w:rPr>
          <w:rFonts w:ascii="Times New Roman" w:hAnsi="Times New Roman" w:cs="Times New Roman"/>
          <w:color w:val="000000" w:themeColor="text1"/>
        </w:rPr>
        <w:t xml:space="preserve"> and </w:t>
      </w:r>
      <w:r w:rsidR="009C2A6F" w:rsidRPr="00D502D3">
        <w:rPr>
          <w:rFonts w:ascii="Times New Roman" w:hAnsi="Times New Roman" w:cs="Times New Roman"/>
          <w:b/>
          <w:color w:val="000000" w:themeColor="text1"/>
        </w:rPr>
        <w:t>Methods</w:t>
      </w:r>
      <w:r w:rsidR="0044594E">
        <w:rPr>
          <w:rFonts w:ascii="Times New Roman" w:hAnsi="Times New Roman" w:cs="Times New Roman"/>
          <w:b/>
          <w:color w:val="000000" w:themeColor="text1"/>
        </w:rPr>
        <w:t xml:space="preserve"> </w:t>
      </w:r>
      <w:bookmarkStart w:id="790" w:name="_Toc101170402"/>
      <w:r w:rsidR="0044594E" w:rsidRPr="00EC6C76">
        <w:rPr>
          <w:rFonts w:ascii="Times New Roman" w:hAnsi="Times New Roman" w:cs="Times New Roman"/>
          <w:i/>
          <w:color w:val="000000" w:themeColor="text1"/>
        </w:rPr>
        <w:t>Analysis for persistent activity</w:t>
      </w:r>
      <w:bookmarkEnd w:id="790"/>
      <w:r w:rsidR="009C2A6F">
        <w:rPr>
          <w:rFonts w:ascii="Times New Roman" w:hAnsi="Times New Roman" w:cs="Times New Roman"/>
          <w:color w:val="000000" w:themeColor="text1"/>
        </w:rPr>
        <w:t xml:space="preserve"> </w:t>
      </w:r>
      <w:r w:rsidR="00C42E72" w:rsidRPr="0060258A">
        <w:rPr>
          <w:rFonts w:ascii="Times New Roman" w:hAnsi="Times New Roman" w:cs="Times New Roman"/>
          <w:color w:val="000000" w:themeColor="text1"/>
        </w:rPr>
        <w:t xml:space="preserve">for </w:t>
      </w:r>
      <w:r w:rsidR="009C2A6F">
        <w:rPr>
          <w:rFonts w:ascii="Times New Roman" w:hAnsi="Times New Roman" w:cs="Times New Roman"/>
          <w:color w:val="000000" w:themeColor="text1"/>
        </w:rPr>
        <w:t xml:space="preserve">mathematical </w:t>
      </w:r>
      <w:r w:rsidR="00C42E72" w:rsidRPr="0060258A">
        <w:rPr>
          <w:rFonts w:ascii="Times New Roman" w:hAnsi="Times New Roman" w:cs="Times New Roman"/>
          <w:color w:val="000000" w:themeColor="text1"/>
        </w:rPr>
        <w:t>proof</w:t>
      </w:r>
      <w:r w:rsidR="003E17EB"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P</w:t>
      </w:r>
      <w:r w:rsidR="00F753A8" w:rsidRPr="0060258A">
        <w:rPr>
          <w:rFonts w:ascii="Times New Roman" w:hAnsi="Times New Roman" w:cs="Times New Roman"/>
          <w:color w:val="000000" w:themeColor="text1"/>
        </w:rPr>
        <w:t>hase-plane analysis</w:t>
      </w:r>
      <w:r w:rsidR="00D3727E" w:rsidRPr="0060258A">
        <w:rPr>
          <w:rFonts w:ascii="Times New Roman" w:hAnsi="Times New Roman" w:cs="Times New Roman"/>
          <w:color w:val="000000" w:themeColor="text1"/>
        </w:rPr>
        <w:t xml:space="preserve"> suggests that relative value coding in persistent activity arises from a </w:t>
      </w:r>
      <w:r w:rsidR="003F410D"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attractor dynamic</w:t>
      </w:r>
      <w:r w:rsidR="00034E97"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w:t>
      </w:r>
      <w:r w:rsidR="00034E97" w:rsidRPr="0060258A">
        <w:rPr>
          <w:rFonts w:ascii="Times New Roman" w:hAnsi="Times New Roman" w:cs="Times New Roman"/>
          <w:color w:val="000000" w:themeColor="text1"/>
        </w:rPr>
        <w:t xml:space="preserve"> the network</w:t>
      </w:r>
      <w:r w:rsidR="009152B3" w:rsidRPr="0060258A">
        <w:rPr>
          <w:rFonts w:ascii="Times New Roman" w:hAnsi="Times New Roman" w:cs="Times New Roman"/>
          <w:color w:val="000000" w:themeColor="text1"/>
        </w:rPr>
        <w:t xml:space="preserve"> during the </w:t>
      </w:r>
      <w:r w:rsidR="009152B3" w:rsidRPr="0060258A">
        <w:rPr>
          <w:rFonts w:ascii="Times New Roman" w:hAnsi="Times New Roman" w:cs="Times New Roman"/>
          <w:color w:val="000000" w:themeColor="text1"/>
        </w:rPr>
        <w:lastRenderedPageBreak/>
        <w:t>inactivation of disinhibition,</w:t>
      </w:r>
      <w:r w:rsidR="00AE14E1" w:rsidRPr="0060258A">
        <w:rPr>
          <w:rFonts w:ascii="Times New Roman" w:hAnsi="Times New Roman" w:cs="Times New Roman"/>
          <w:color w:val="000000" w:themeColor="text1"/>
        </w:rPr>
        <w:t xml:space="preserve"> </w:t>
      </w:r>
      <w:r w:rsidR="009152B3" w:rsidRPr="0060258A">
        <w:rPr>
          <w:rFonts w:ascii="Times New Roman" w:hAnsi="Times New Roman" w:cs="Times New Roman"/>
          <w:color w:val="000000" w:themeColor="text1"/>
        </w:rPr>
        <w:t>unlike</w:t>
      </w:r>
      <w:r w:rsidR="00AE14E1"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point</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 xml:space="preserve">attractor </w:t>
      </w:r>
      <w:r w:rsidR="00EA5475" w:rsidRPr="0060258A">
        <w:rPr>
          <w:rFonts w:ascii="Times New Roman" w:hAnsi="Times New Roman" w:cs="Times New Roman"/>
          <w:color w:val="000000" w:themeColor="text1"/>
        </w:rPr>
        <w:t>dynamic</w:t>
      </w:r>
      <w:r w:rsidR="00D3727E" w:rsidRPr="0060258A">
        <w:rPr>
          <w:rFonts w:ascii="Times New Roman" w:hAnsi="Times New Roman" w:cs="Times New Roman"/>
          <w:color w:val="000000" w:themeColor="text1"/>
        </w:rPr>
        <w:t>s</w:t>
      </w:r>
      <w:r w:rsidR="00EA5475"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in the RNM</w:t>
      </w:r>
      <w:r w:rsidR="00CF4D95" w:rsidRPr="0060258A">
        <w:rPr>
          <w:rFonts w:ascii="Times New Roman" w:hAnsi="Times New Roman" w:cs="Times New Roman"/>
          <w:color w:val="000000" w:themeColor="text1"/>
        </w:rPr>
        <w:t xml:space="preserve"> (</w:t>
      </w:r>
      <w:r w:rsidR="00CF4D95" w:rsidRPr="0060258A">
        <w:rPr>
          <w:rFonts w:ascii="Times New Roman" w:hAnsi="Times New Roman" w:cs="Times New Roman"/>
          <w:b/>
          <w:color w:val="000000" w:themeColor="text1"/>
        </w:rPr>
        <w:t>Fig</w:t>
      </w:r>
      <w:r w:rsidR="00681FC9" w:rsidRPr="0060258A">
        <w:rPr>
          <w:rFonts w:ascii="Times New Roman" w:hAnsi="Times New Roman" w:cs="Times New Roman"/>
          <w:b/>
          <w:color w:val="000000" w:themeColor="text1"/>
        </w:rPr>
        <w:t>.</w:t>
      </w:r>
      <w:r w:rsidR="00CF4D95"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CF4D95" w:rsidRPr="0060258A">
        <w:rPr>
          <w:rFonts w:ascii="Times New Roman" w:hAnsi="Times New Roman" w:cs="Times New Roman"/>
          <w:b/>
          <w:color w:val="000000" w:themeColor="text1"/>
        </w:rPr>
        <w:t>B</w:t>
      </w:r>
      <w:r w:rsidR="00CF4D95"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w:t>
      </w:r>
      <w:r w:rsidR="00EB392B" w:rsidRPr="0060258A">
        <w:rPr>
          <w:rFonts w:ascii="Times New Roman" w:hAnsi="Times New Roman" w:cs="Times New Roman"/>
          <w:color w:val="000000" w:themeColor="text1"/>
        </w:rPr>
        <w:t xml:space="preserve"> </w:t>
      </w:r>
      <w:r w:rsidR="0072724B" w:rsidRPr="0060258A">
        <w:rPr>
          <w:rFonts w:ascii="Times New Roman" w:hAnsi="Times New Roman" w:cs="Times New Roman"/>
          <w:color w:val="000000" w:themeColor="text1"/>
        </w:rPr>
        <w:t xml:space="preserve">Like </w:t>
      </w:r>
      <w:r w:rsidR="006873B5" w:rsidRPr="0060258A">
        <w:rPr>
          <w:rFonts w:ascii="Times New Roman" w:hAnsi="Times New Roman" w:cs="Times New Roman"/>
          <w:color w:val="000000" w:themeColor="text1"/>
        </w:rPr>
        <w:t xml:space="preserve">other </w:t>
      </w:r>
      <w:r w:rsidR="0072724B"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attractor models</w:t>
      </w:r>
      <w:r w:rsidR="00A5218B" w:rsidRPr="0060258A">
        <w:rPr>
          <w:rFonts w:ascii="Times New Roman" w:hAnsi="Times New Roman" w:cs="Times New Roman"/>
          <w:color w:val="000000" w:themeColor="text1"/>
        </w:rPr>
        <w:t xml:space="preserve"> of persistent activity</w:t>
      </w:r>
      <w:r w:rsidR="002506E1" w:rsidRPr="0060258A">
        <w:rPr>
          <w:rFonts w:ascii="Times New Roman" w:hAnsi="Times New Roman" w:cs="Times New Roman"/>
          <w:color w:val="000000" w:themeColor="text1"/>
        </w:rPr>
        <w:t xml:space="preserve"> </w:t>
      </w:r>
      <w:r w:rsidR="004E62DE" w:rsidRPr="0060258A">
        <w:rPr>
          <w:rFonts w:ascii="Times New Roman" w:hAnsi="Times New Roman" w:cs="Times New Roman"/>
          <w:color w:val="000000" w:themeColor="text1"/>
        </w:rPr>
        <w:t>that store continuous-valued information</w:t>
      </w:r>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{"citationID":"CnsmQvdX","properties":{"formattedCitation":"(Burak &amp; Fiete, 2009; Compte, 2000; Ganguli et al., 2008; Seung, 1996)","plainCitation":"(Burak &amp; Fiete, 2009; Compte, 2000; Ganguli et al., 2008; Seung, 1996)","noteIndex":0},"citationItems":[{"id":143,"uris":["http://zotero.org/users/6345545/items/ZNT4ECRM"],"itemData":{"id":143,"type":"article-journal","container-title":"Cerebral Cortex","DOI":"10.1093/cercor/10.9.910","ISSN":"14602199","issue":"9","language":"en","page":"910-923","source":"DOI.org (Crossref)","title":"Synaptic Mechanisms and Network Dynamics Underlying Spatial Working Memory in a Cortical Network Model","volume":"10","author":[{"family":"Compte","given":"A."}],"issued":{"date-parts":[["2000",9,1]]}}},{"id":5299,"uris":["http://zotero.org/users/6345545/items/9EQPCXVM"],"itemData":{"id":5299,"type":"article-journal","abstract":"To perform nontrivial, real-time computations on a sensory input stream, biological systems must retain a short-term memory trace of their recent inputs. It has been proposed that generic high-dimensional dynamical systems could retain a memory trace for past inputs in their current state. This raises important questions about the fundamental limits of such memory traces and the properties required of dynamical systems to achieve these limits. We address these issues by applying Fisher information theory to dynamical systems driven by time-dependent signals corrupted by noise. We introduce the Fisher Memory Curve (FMC) as a measure of the signal-to-noise ratio (SNR) embedded in the dynamical state relative to the input SNR. The integrated FMC indicates the total memory capacity. We apply this theory to linear neuronal networks and show that the capacity of networks with normal connectivity matrices is exactly 1 and that of any network of N neurons is, at most, N. A nonnormal network achieving this bound is subject to stringent design constraints: It must have a hidden feedforward architecture that superlinearly amplifies its input for a time of order N, and the input connectivity must optimally match this architecture. The memory capacity of networks subject to saturating nonlinearities is further limited, and cannot exceed\n              \n                \n                  \n                    \n                      N\n                    \n                  \n                \n              \n              . This limit can be realized by feedforward structures with divergent fan out that distributes the signal across neurons, thereby avoiding saturation. We illustrate the generality of the theory by showing that memory in fluid systems can be sustained by transient nonnormal amplification due to convective instability or the onset of turbulence.","container-title":"Proceedings of the National Academy of Sciences","DOI":"10.1073/pnas.0804451105","ISSN":"0027-8424, 1091-6490","issue":"48","journalAbbreviation":"Proc. Natl. Acad. Sci. U.S.A.","language":"en","page":"18970-18975","source":"DOI.org (Crossref)","title":"Memory traces in dynamical systems","volume":"105","author":[{"family":"Ganguli","given":"Surya"},{"family":"Huh","given":"Dongsung"},{"family":"Sompolinsky","given":"Haim"}],"issued":{"date-parts":[["2008",12,2]]}}},{"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S."}],"issued":{"date-parts":[["1996",11,12]]}}},{"id":5394,"uris":["http://zotero.org/users/6345545/items/FJSRXLUR"],"itemData":{"id":5394,"type":"article-journal","abstract":"Grid cells in the rat entorhinal cortex display strikingly regular firing responses to the animal's position in 2-D space and have been hypothesized to form the neural substrate for dead-reckoning. However, errors accumulate rapidly when velocity inputs are integrated in existing models of grid cell activity. To produce grid-cell-like responses, these models would require frequent resets triggered by external sensory cues. Such inadequacies, shared by various models, cast doubt on the dead-reckoning potential of the grid cell system. Here we focus on the question of accurate path integration, specifically in continuous attractor models of grid cell activity. We show, in contrast to previous models, that continuous attractor models can generate regular triangular grid responses, based on inputs that encode only the rat's velocity and heading direction. We consider the role of the network boundary in the integration performance of the network and show that both periodic and aperiodic networks are capable of accurate path integration, despite important differences in their attractor manifolds. We quantify the rate at which errors in the velocity integration accumulate as a function of network size and intrinsic noise within the network. With a plausible range of parameters and the inclusion of spike variability, our model networks can accurately integrate velocity inputs over a maximum of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10–100 meters and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1–10 minutes. These findings form a proof-of-concept that continuous attractor dynamics may underlie velocity integration in the dorsolateral medial entorhinal cortex. The simulations also generate pertinent upper bounds on the accuracy of integration that may be achieved by continuous attractor dynamics in the grid cell network. We suggest experiments to test the continuous attractor model and differentiate it from models in which single cells establish their responses independently of each other.","container-title":"PLOS Computational Biology","DOI":"10.1371/journal.pcbi.1000291","ISSN":"1553-7358","issue":"2","journalAbbreviation":"PLOS Computational Biology","language":"en","note":"publisher: Public Library of Science","page":"e1000291","source":"PLoS Journals","title":"Accurate Path Integration in Continuous Attractor Network Models of Grid Cells","volume":"5","author":[{"family":"Burak","given":"Yoram"},{"family":"Fiete","given":"Ila R."}],"issued":{"date-parts":[["2009",2,20]]}}}],"schema":"https://github.com/citation-style-language/schema/raw/master/csl-citation.json"}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(Burak &amp; Fiete, 2009; Compte, 2000; Ganguli et al., 2008; Seung, 1996)</w:t>
      </w:r>
      <w:r w:rsidR="003B2115" w:rsidRPr="0060258A">
        <w:rPr>
          <w:rFonts w:ascii="Times New Roman" w:hAnsi="Times New Roman" w:cs="Times New Roman"/>
          <w:color w:val="000000" w:themeColor="text1"/>
        </w:rPr>
        <w:fldChar w:fldCharType="end"/>
      </w:r>
      <w:r w:rsidR="004E62DE"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an</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unbiased</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coding of the</w:t>
      </w:r>
      <w:r w:rsidR="0072724B" w:rsidRPr="0060258A">
        <w:rPr>
          <w:rFonts w:ascii="Times New Roman" w:hAnsi="Times New Roman" w:cs="Times New Roman"/>
          <w:color w:val="000000" w:themeColor="text1"/>
        </w:rPr>
        <w:t xml:space="preserve"> input </w:t>
      </w:r>
      <w:r w:rsidR="006A3AA6" w:rsidRPr="0060258A">
        <w:rPr>
          <w:rFonts w:ascii="Times New Roman" w:hAnsi="Times New Roman" w:cs="Times New Roman"/>
          <w:color w:val="000000" w:themeColor="text1"/>
        </w:rPr>
        <w:t>ratio</w:t>
      </w:r>
      <w:r w:rsidR="0072724B" w:rsidRPr="0060258A">
        <w:rPr>
          <w:rFonts w:ascii="Times New Roman" w:hAnsi="Times New Roman" w:cs="Times New Roman"/>
          <w:color w:val="000000" w:themeColor="text1"/>
        </w:rPr>
        <w:t xml:space="preserve"> requires perfect</w:t>
      </w:r>
      <w:r w:rsidR="006668F2" w:rsidRPr="0060258A">
        <w:rPr>
          <w:rFonts w:ascii="Times New Roman" w:hAnsi="Times New Roman" w:cs="Times New Roman"/>
          <w:color w:val="000000" w:themeColor="text1"/>
        </w:rPr>
        <w:t>ly</w:t>
      </w:r>
      <w:r w:rsidR="0072724B" w:rsidRPr="0060258A">
        <w:rPr>
          <w:rFonts w:ascii="Times New Roman" w:hAnsi="Times New Roman" w:cs="Times New Roman"/>
          <w:color w:val="000000" w:themeColor="text1"/>
        </w:rPr>
        <w:t xml:space="preserve"> balanced gain control weights from </w:t>
      </w:r>
      <w:r w:rsidR="0072724B" w:rsidRPr="0060258A">
        <w:rPr>
          <w:rFonts w:ascii="Times New Roman" w:hAnsi="Times New Roman" w:cs="Times New Roman"/>
          <w:i/>
          <w:color w:val="000000" w:themeColor="text1"/>
        </w:rPr>
        <w:t>G</w:t>
      </w:r>
      <w:r w:rsidR="0072724B" w:rsidRPr="0060258A">
        <w:rPr>
          <w:rFonts w:ascii="Times New Roman" w:hAnsi="Times New Roman" w:cs="Times New Roman"/>
          <w:color w:val="000000" w:themeColor="text1"/>
        </w:rPr>
        <w:t xml:space="preserve"> to </w:t>
      </w:r>
      <w:r w:rsidR="0072724B" w:rsidRPr="0060258A">
        <w:rPr>
          <w:rFonts w:ascii="Times New Roman" w:hAnsi="Times New Roman" w:cs="Times New Roman"/>
          <w:i/>
          <w:color w:val="000000" w:themeColor="text1"/>
        </w:rPr>
        <w:t>R</w:t>
      </w:r>
      <w:r w:rsidR="0072724B" w:rsidRPr="0060258A">
        <w:rPr>
          <w:rFonts w:ascii="Times New Roman" w:hAnsi="Times New Roman" w:cs="Times New Roman"/>
          <w:color w:val="000000" w:themeColor="text1"/>
        </w:rPr>
        <w:t xml:space="preserve">. Unbalanced weights </w:t>
      </w:r>
      <w:r w:rsidR="00DF3D59" w:rsidRPr="0060258A">
        <w:rPr>
          <w:rFonts w:ascii="Times New Roman" w:hAnsi="Times New Roman" w:cs="Times New Roman"/>
          <w:color w:val="000000" w:themeColor="text1"/>
        </w:rPr>
        <w:t xml:space="preserve">will </w:t>
      </w:r>
      <w:r w:rsidR="0072724B" w:rsidRPr="0060258A">
        <w:rPr>
          <w:rFonts w:ascii="Times New Roman" w:hAnsi="Times New Roman" w:cs="Times New Roman"/>
          <w:color w:val="000000" w:themeColor="text1"/>
        </w:rPr>
        <w:t xml:space="preserve">result in </w:t>
      </w:r>
      <w:r w:rsidR="005E0671" w:rsidRPr="0060258A">
        <w:rPr>
          <w:rFonts w:ascii="Times New Roman" w:hAnsi="Times New Roman" w:cs="Times New Roman"/>
          <w:color w:val="000000" w:themeColor="text1"/>
        </w:rPr>
        <w:t>distorted</w:t>
      </w:r>
      <w:r w:rsidR="00084E7B" w:rsidRPr="0060258A">
        <w:rPr>
          <w:rFonts w:ascii="Times New Roman" w:hAnsi="Times New Roman" w:cs="Times New Roman"/>
          <w:color w:val="000000" w:themeColor="text1"/>
        </w:rPr>
        <w:t xml:space="preserve"> coding of the </w:t>
      </w:r>
      <w:r w:rsidR="005E0671" w:rsidRPr="0060258A">
        <w:rPr>
          <w:rFonts w:ascii="Times New Roman" w:hAnsi="Times New Roman" w:cs="Times New Roman"/>
          <w:color w:val="000000" w:themeColor="text1"/>
        </w:rPr>
        <w:t>input ratio</w:t>
      </w:r>
      <w:r w:rsidR="00084E7B" w:rsidRPr="0060258A">
        <w:rPr>
          <w:rFonts w:ascii="Times New Roman" w:hAnsi="Times New Roman" w:cs="Times New Roman"/>
          <w:color w:val="000000" w:themeColor="text1"/>
        </w:rPr>
        <w:t xml:space="preserve"> and </w:t>
      </w:r>
      <w:r w:rsidR="004B28D8" w:rsidRPr="0060258A">
        <w:rPr>
          <w:rFonts w:ascii="Times New Roman" w:hAnsi="Times New Roman" w:cs="Times New Roman"/>
          <w:color w:val="000000" w:themeColor="text1"/>
        </w:rPr>
        <w:t xml:space="preserve">graded </w:t>
      </w:r>
      <w:r w:rsidR="000A5011" w:rsidRPr="0060258A">
        <w:rPr>
          <w:rFonts w:ascii="Times New Roman" w:hAnsi="Times New Roman" w:cs="Times New Roman"/>
          <w:color w:val="000000" w:themeColor="text1"/>
        </w:rPr>
        <w:t xml:space="preserve">coding of </w:t>
      </w:r>
      <w:r w:rsidR="004B28D8" w:rsidRPr="0060258A">
        <w:rPr>
          <w:rFonts w:ascii="Times New Roman" w:hAnsi="Times New Roman" w:cs="Times New Roman"/>
          <w:color w:val="000000" w:themeColor="text1"/>
        </w:rPr>
        <w:t xml:space="preserve">the inputs </w:t>
      </w:r>
      <w:r w:rsidR="00EE1EBD" w:rsidRPr="0060258A">
        <w:rPr>
          <w:rFonts w:ascii="Times New Roman" w:hAnsi="Times New Roman" w:cs="Times New Roman"/>
          <w:color w:val="000000" w:themeColor="text1"/>
        </w:rPr>
        <w:t xml:space="preserve">will </w:t>
      </w:r>
      <w:r w:rsidR="00084E7B" w:rsidRPr="0060258A">
        <w:rPr>
          <w:rFonts w:ascii="Times New Roman" w:hAnsi="Times New Roman" w:cs="Times New Roman"/>
          <w:color w:val="000000" w:themeColor="text1"/>
        </w:rPr>
        <w:t xml:space="preserve">decay </w:t>
      </w:r>
      <w:r w:rsidR="00EA50C9" w:rsidRPr="0060258A">
        <w:rPr>
          <w:rFonts w:ascii="Times New Roman" w:hAnsi="Times New Roman" w:cs="Times New Roman"/>
          <w:color w:val="000000" w:themeColor="text1"/>
        </w:rPr>
        <w:t xml:space="preserve">over time </w:t>
      </w:r>
      <w:r w:rsidR="0072724B" w:rsidRPr="0060258A">
        <w:rPr>
          <w:rFonts w:ascii="Times New Roman" w:hAnsi="Times New Roman" w:cs="Times New Roman"/>
          <w:color w:val="000000" w:themeColor="text1"/>
        </w:rPr>
        <w:t>(</w:t>
      </w:r>
      <w:r w:rsidR="0037013F" w:rsidRPr="00D502D3">
        <w:rPr>
          <w:rFonts w:ascii="Times New Roman" w:hAnsi="Times New Roman" w:cs="Times New Roman"/>
          <w:b/>
          <w:color w:val="000000" w:themeColor="text1"/>
        </w:rPr>
        <w:t>Fig</w:t>
      </w:r>
      <w:r w:rsidR="0037013F">
        <w:rPr>
          <w:rFonts w:ascii="Times New Roman" w:hAnsi="Times New Roman" w:cs="Times New Roman"/>
          <w:b/>
          <w:color w:val="000000" w:themeColor="text1"/>
        </w:rPr>
        <w:t>s</w:t>
      </w:r>
      <w:r w:rsidR="0037013F" w:rsidRPr="00D502D3">
        <w:rPr>
          <w:rFonts w:ascii="Times New Roman" w:hAnsi="Times New Roman" w:cs="Times New Roman"/>
          <w:b/>
          <w:color w:val="000000" w:themeColor="text1"/>
        </w:rPr>
        <w:t>. 8-figure supplement 1</w:t>
      </w:r>
      <w:r w:rsidR="0037013F">
        <w:rPr>
          <w:rFonts w:ascii="Times New Roman" w:hAnsi="Times New Roman" w:cs="Times New Roman"/>
          <w:b/>
          <w:color w:val="000000" w:themeColor="text1"/>
        </w:rPr>
        <w:t xml:space="preserve">D </w:t>
      </w:r>
      <w:r w:rsidR="0037013F" w:rsidRPr="0037013F">
        <w:rPr>
          <w:rFonts w:ascii="Times New Roman" w:hAnsi="Times New Roman" w:cs="Times New Roman"/>
          <w:color w:val="000000" w:themeColor="text1"/>
        </w:rPr>
        <w:t>and</w:t>
      </w:r>
      <w:r w:rsidR="0037013F">
        <w:rPr>
          <w:rFonts w:ascii="Times New Roman" w:hAnsi="Times New Roman" w:cs="Times New Roman"/>
          <w:b/>
          <w:color w:val="000000" w:themeColor="text1"/>
        </w:rPr>
        <w:t xml:space="preserve"> E</w:t>
      </w:r>
      <w:r w:rsidR="0072724B" w:rsidRPr="0060258A">
        <w:rPr>
          <w:rFonts w:ascii="Times New Roman" w:hAnsi="Times New Roman" w:cs="Times New Roman"/>
          <w:color w:val="000000" w:themeColor="text1"/>
        </w:rPr>
        <w:t xml:space="preserve">). </w:t>
      </w:r>
      <w:r w:rsidR="00084E7B" w:rsidRPr="0060258A">
        <w:rPr>
          <w:rFonts w:ascii="Times New Roman" w:hAnsi="Times New Roman" w:cs="Times New Roman"/>
          <w:color w:val="000000" w:themeColor="text1"/>
        </w:rPr>
        <w:t xml:space="preserve">For perfectly balanced weights, the line attractor state is vulnerable to </w:t>
      </w:r>
      <w:r w:rsidR="00A32C7D" w:rsidRPr="0060258A">
        <w:rPr>
          <w:rFonts w:ascii="Times New Roman" w:hAnsi="Times New Roman" w:cs="Times New Roman"/>
          <w:color w:val="000000" w:themeColor="text1"/>
        </w:rPr>
        <w:t xml:space="preserve">noise </w:t>
      </w:r>
      <w:r w:rsidR="00EA50C9" w:rsidRPr="0060258A">
        <w:rPr>
          <w:rFonts w:ascii="Times New Roman" w:hAnsi="Times New Roman" w:cs="Times New Roman"/>
          <w:color w:val="000000" w:themeColor="text1"/>
        </w:rPr>
        <w:t>perturbation</w:t>
      </w:r>
      <w:r w:rsidR="00084E7B" w:rsidRPr="0060258A">
        <w:rPr>
          <w:rFonts w:ascii="Times New Roman" w:hAnsi="Times New Roman" w:cs="Times New Roman"/>
          <w:color w:val="000000" w:themeColor="text1"/>
        </w:rPr>
        <w:t xml:space="preserve">. </w:t>
      </w:r>
      <w:r w:rsidR="000A5011" w:rsidRPr="0060258A">
        <w:rPr>
          <w:rFonts w:ascii="Times New Roman" w:hAnsi="Times New Roman" w:cs="Times New Roman"/>
          <w:color w:val="000000" w:themeColor="text1"/>
        </w:rPr>
        <w:t>A</w:t>
      </w:r>
      <w:r w:rsidR="00F309CC" w:rsidRPr="0060258A">
        <w:rPr>
          <w:rFonts w:ascii="Times New Roman" w:hAnsi="Times New Roman" w:cs="Times New Roman"/>
          <w:color w:val="000000" w:themeColor="text1"/>
        </w:rPr>
        <w:t xml:space="preserve"> small </w:t>
      </w:r>
      <w:r w:rsidR="00247144" w:rsidRPr="0060258A">
        <w:rPr>
          <w:rFonts w:ascii="Times New Roman" w:hAnsi="Times New Roman" w:cs="Times New Roman"/>
          <w:color w:val="000000" w:themeColor="text1"/>
        </w:rPr>
        <w:t xml:space="preserve">perturbation </w:t>
      </w:r>
      <w:r w:rsidR="00236B90" w:rsidRPr="0060258A">
        <w:rPr>
          <w:rFonts w:ascii="Times New Roman" w:hAnsi="Times New Roman" w:cs="Times New Roman"/>
          <w:color w:val="000000" w:themeColor="text1"/>
        </w:rPr>
        <w:t>can easily drive the</w:t>
      </w:r>
      <w:r w:rsidR="00B82A06" w:rsidRPr="0060258A">
        <w:rPr>
          <w:rFonts w:ascii="Times New Roman" w:hAnsi="Times New Roman" w:cs="Times New Roman"/>
          <w:color w:val="000000" w:themeColor="text1"/>
        </w:rPr>
        <w:t xml:space="preserve"> activity to drift</w:t>
      </w:r>
      <w:r w:rsidR="00236B90" w:rsidRPr="0060258A">
        <w:rPr>
          <w:rFonts w:ascii="Times New Roman" w:hAnsi="Times New Roman" w:cs="Times New Roman"/>
          <w:color w:val="000000" w:themeColor="text1"/>
        </w:rPr>
        <w:t xml:space="preserve"> </w:t>
      </w:r>
      <w:r w:rsidR="006E5C5F" w:rsidRPr="0060258A">
        <w:rPr>
          <w:rFonts w:ascii="Times New Roman" w:hAnsi="Times New Roman" w:cs="Times New Roman"/>
          <w:color w:val="000000" w:themeColor="text1"/>
        </w:rPr>
        <w:t xml:space="preserve">on </w:t>
      </w:r>
      <w:r w:rsidR="003C6B5F" w:rsidRPr="0060258A">
        <w:rPr>
          <w:rFonts w:ascii="Times New Roman" w:hAnsi="Times New Roman" w:cs="Times New Roman"/>
          <w:color w:val="000000" w:themeColor="text1"/>
        </w:rPr>
        <w:t>the line</w:t>
      </w:r>
      <w:r w:rsidR="000A5011" w:rsidRPr="0060258A">
        <w:rPr>
          <w:rFonts w:ascii="Times New Roman" w:hAnsi="Times New Roman" w:cs="Times New Roman"/>
          <w:color w:val="000000" w:themeColor="text1"/>
        </w:rPr>
        <w:t xml:space="preserve"> of attractors</w:t>
      </w:r>
      <w:r w:rsidR="000E2873" w:rsidRPr="0060258A">
        <w:rPr>
          <w:rFonts w:ascii="Times New Roman" w:hAnsi="Times New Roman" w:cs="Times New Roman"/>
          <w:color w:val="000000" w:themeColor="text1"/>
        </w:rPr>
        <w:t xml:space="preserve">, </w:t>
      </w:r>
      <w:r w:rsidR="003C6B5F" w:rsidRPr="0060258A">
        <w:rPr>
          <w:rFonts w:ascii="Times New Roman" w:hAnsi="Times New Roman" w:cs="Times New Roman"/>
          <w:color w:val="000000" w:themeColor="text1"/>
        </w:rPr>
        <w:t xml:space="preserve">with </w:t>
      </w:r>
      <w:r w:rsidR="000E2873" w:rsidRPr="0060258A">
        <w:rPr>
          <w:rFonts w:ascii="Times New Roman" w:hAnsi="Times New Roman" w:cs="Times New Roman"/>
          <w:color w:val="000000" w:themeColor="text1"/>
        </w:rPr>
        <w:t xml:space="preserve">the summed value of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1</w:t>
      </w:r>
      <w:r w:rsidR="000E2873" w:rsidRPr="0060258A">
        <w:rPr>
          <w:rFonts w:ascii="Times New Roman" w:hAnsi="Times New Roman" w:cs="Times New Roman"/>
          <w:color w:val="000000" w:themeColor="text1"/>
        </w:rPr>
        <w:t xml:space="preserve"> and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2</w:t>
      </w:r>
      <w:r w:rsidR="000E2873" w:rsidRPr="0060258A">
        <w:rPr>
          <w:rFonts w:ascii="Times New Roman" w:hAnsi="Times New Roman" w:cs="Times New Roman"/>
          <w:color w:val="000000" w:themeColor="text1"/>
        </w:rPr>
        <w:t xml:space="preserve"> as </w:t>
      </w:r>
      <w:r w:rsidR="003C6B5F" w:rsidRPr="0060258A">
        <w:rPr>
          <w:rFonts w:ascii="Times New Roman" w:hAnsi="Times New Roman" w:cs="Times New Roman"/>
          <w:color w:val="000000" w:themeColor="text1"/>
        </w:rPr>
        <w:t>a constant (</w:t>
      </w:r>
      <m:oMath>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α-1</m:t>
            </m:r>
          </m:num>
          <m:den>
            <m:r>
              <m:rPr>
                <m:sty m:val="p"/>
              </m:rPr>
              <w:rPr>
                <w:rFonts w:ascii="Cambria Math" w:hAnsi="Cambria Math" w:cs="Times New Roman"/>
                <w:color w:val="000000" w:themeColor="text1"/>
              </w:rPr>
              <m:t>ω</m:t>
            </m:r>
          </m:den>
        </m:f>
      </m:oMath>
      <w:r w:rsidR="003C6B5F" w:rsidRPr="0060258A">
        <w:rPr>
          <w:rFonts w:ascii="Times New Roman" w:hAnsi="Times New Roman" w:cs="Times New Roman"/>
          <w:color w:val="000000" w:themeColor="text1"/>
        </w:rPr>
        <w:t>)</w:t>
      </w:r>
      <w:r w:rsidR="003130A0" w:rsidRPr="0060258A">
        <w:rPr>
          <w:rFonts w:ascii="Times New Roman" w:hAnsi="Times New Roman" w:cs="Times New Roman"/>
          <w:color w:val="000000" w:themeColor="text1"/>
        </w:rPr>
        <w:t xml:space="preserve">. The preserved ratio </w:t>
      </w:r>
      <w:r w:rsidR="008B3948" w:rsidRPr="0060258A">
        <w:rPr>
          <w:rFonts w:ascii="Times New Roman" w:hAnsi="Times New Roman" w:cs="Times New Roman"/>
          <w:color w:val="000000" w:themeColor="text1"/>
        </w:rPr>
        <w:t xml:space="preserve">between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1</w:t>
      </w:r>
      <w:r w:rsidR="008B3948" w:rsidRPr="0060258A">
        <w:rPr>
          <w:rFonts w:ascii="Times New Roman" w:hAnsi="Times New Roman" w:cs="Times New Roman"/>
          <w:color w:val="000000" w:themeColor="text1"/>
        </w:rPr>
        <w:t xml:space="preserve"> and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2</w:t>
      </w:r>
      <w:r w:rsidR="008B3948" w:rsidRPr="0060258A">
        <w:rPr>
          <w:rFonts w:ascii="Times New Roman" w:hAnsi="Times New Roman" w:cs="Times New Roman"/>
          <w:color w:val="000000" w:themeColor="text1"/>
        </w:rPr>
        <w:t xml:space="preserve"> d</w:t>
      </w:r>
      <w:r w:rsidR="003130A0" w:rsidRPr="0060258A">
        <w:rPr>
          <w:rFonts w:ascii="Times New Roman" w:hAnsi="Times New Roman" w:cs="Times New Roman"/>
          <w:color w:val="000000" w:themeColor="text1"/>
        </w:rPr>
        <w:t>rift</w:t>
      </w:r>
      <w:r w:rsidR="008B3948" w:rsidRPr="0060258A">
        <w:rPr>
          <w:rFonts w:ascii="Times New Roman" w:hAnsi="Times New Roman" w:cs="Times New Roman"/>
          <w:color w:val="000000" w:themeColor="text1"/>
        </w:rPr>
        <w:t>s</w:t>
      </w:r>
      <w:r w:rsidR="007467EC" w:rsidRPr="0060258A">
        <w:rPr>
          <w:rFonts w:ascii="Times New Roman" w:hAnsi="Times New Roman" w:cs="Times New Roman"/>
          <w:color w:val="000000" w:themeColor="text1"/>
        </w:rPr>
        <w:t xml:space="preserve"> stochastically</w:t>
      </w:r>
      <w:r w:rsidR="003130A0" w:rsidRPr="0060258A">
        <w:rPr>
          <w:rFonts w:ascii="Times New Roman" w:hAnsi="Times New Roman" w:cs="Times New Roman"/>
          <w:color w:val="000000" w:themeColor="text1"/>
        </w:rPr>
        <w:t xml:space="preserve"> over time</w:t>
      </w:r>
      <w:r w:rsidR="003268FA" w:rsidRPr="0060258A">
        <w:rPr>
          <w:rFonts w:ascii="Times New Roman" w:hAnsi="Times New Roman" w:cs="Times New Roman"/>
          <w:color w:val="000000" w:themeColor="text1"/>
        </w:rPr>
        <w:t xml:space="preserve">, </w:t>
      </w:r>
      <w:r w:rsidR="006A77E7" w:rsidRPr="0060258A">
        <w:rPr>
          <w:rFonts w:ascii="Times New Roman" w:hAnsi="Times New Roman" w:cs="Times New Roman"/>
          <w:color w:val="000000" w:themeColor="text1"/>
        </w:rPr>
        <w:t>similar to the prediction of other line</w:t>
      </w:r>
      <w:r w:rsidR="002C1276" w:rsidRPr="0060258A">
        <w:rPr>
          <w:rFonts w:ascii="Times New Roman" w:hAnsi="Times New Roman" w:cs="Times New Roman"/>
          <w:color w:val="000000" w:themeColor="text1"/>
        </w:rPr>
        <w:t>-</w:t>
      </w:r>
      <w:r w:rsidR="006A77E7" w:rsidRPr="0060258A">
        <w:rPr>
          <w:rFonts w:ascii="Times New Roman" w:hAnsi="Times New Roman" w:cs="Times New Roman"/>
          <w:color w:val="000000" w:themeColor="text1"/>
        </w:rPr>
        <w:t>attractor circuit</w:t>
      </w:r>
      <w:r w:rsidR="0016595E" w:rsidRPr="0060258A">
        <w:rPr>
          <w:rFonts w:ascii="Times New Roman" w:hAnsi="Times New Roman" w:cs="Times New Roman"/>
          <w:color w:val="000000" w:themeColor="text1"/>
        </w:rPr>
        <w:t>s</w:t>
      </w:r>
      <w:r w:rsidR="006A77E7" w:rsidRPr="0060258A">
        <w:rPr>
          <w:rFonts w:ascii="Times New Roman" w:hAnsi="Times New Roman" w:cs="Times New Roman"/>
          <w:color w:val="000000" w:themeColor="text1"/>
        </w:rPr>
        <w:t xml:space="preserve"> and</w:t>
      </w:r>
      <w:r w:rsidR="0016595E" w:rsidRPr="0060258A">
        <w:rPr>
          <w:rFonts w:ascii="Times New Roman" w:hAnsi="Times New Roman" w:cs="Times New Roman"/>
          <w:color w:val="000000" w:themeColor="text1"/>
        </w:rPr>
        <w:t xml:space="preserve"> consistent with</w:t>
      </w:r>
      <w:r w:rsidR="006A77E7" w:rsidRPr="0060258A">
        <w:rPr>
          <w:rFonts w:ascii="Times New Roman" w:hAnsi="Times New Roman" w:cs="Times New Roman"/>
          <w:color w:val="000000" w:themeColor="text1"/>
        </w:rPr>
        <w:t xml:space="preserve"> behavioral</w:t>
      </w:r>
      <w:r w:rsidR="002C1276" w:rsidRPr="0060258A">
        <w:rPr>
          <w:rFonts w:ascii="Times New Roman" w:hAnsi="Times New Roman" w:cs="Times New Roman"/>
          <w:color w:val="000000" w:themeColor="text1"/>
        </w:rPr>
        <w:t xml:space="preserve"> and neural</w:t>
      </w:r>
      <w:r w:rsidR="006A77E7" w:rsidRPr="0060258A">
        <w:rPr>
          <w:rFonts w:ascii="Times New Roman" w:hAnsi="Times New Roman" w:cs="Times New Roman"/>
          <w:color w:val="000000" w:themeColor="text1"/>
        </w:rPr>
        <w:t xml:space="preserve"> </w:t>
      </w:r>
      <w:r w:rsidR="00007867" w:rsidRPr="0060258A">
        <w:rPr>
          <w:rFonts w:ascii="Times New Roman" w:hAnsi="Times New Roman" w:cs="Times New Roman"/>
          <w:color w:val="000000" w:themeColor="text1"/>
        </w:rPr>
        <w:t xml:space="preserve">variability </w:t>
      </w:r>
      <w:r w:rsidR="00720E7B" w:rsidRPr="0060258A">
        <w:rPr>
          <w:rFonts w:ascii="Times New Roman" w:hAnsi="Times New Roman" w:cs="Times New Roman"/>
          <w:color w:val="000000" w:themeColor="text1"/>
        </w:rPr>
        <w:t>related to</w:t>
      </w:r>
      <w:r w:rsidR="00007867" w:rsidRPr="0060258A">
        <w:rPr>
          <w:rFonts w:ascii="Times New Roman" w:hAnsi="Times New Roman" w:cs="Times New Roman"/>
          <w:color w:val="000000" w:themeColor="text1"/>
        </w:rPr>
        <w:t xml:space="preserve"> working memory</w:t>
      </w:r>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{"citationID":"b9vdBqMQ","properties":{"formattedCitation":"(Seung, 1996; Wimmer et al., 2014)","plainCitation":"(Seung, 1996; Wimmer et al., 2014)","noteIndex":0},"citationItems":[{"id":5177,"uris":["http://zotero.org/users/6345545/items/JWLHQ7KT"],"itemData":{"id":5177,"type":"article-journal","abstract":"The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S."}],"issued":{"date-parts":[["1996",11,12]]}}},{"id":5310,"uris":["http://zotero.org/users/6345545/items/ZFEFSYRH"],"itemData":{"id":5310,"type":"article-journal","abstract":"The authors use monkey electrophysiology data to test a “bump attractor” computational model. Their findings reinforce persistent activity as a basis for spatial working memory, provide evidence for a continuous prefrontal representation of memorized space, and offer experimental support for bump attractor dynamics mediating cognitive tasks in the cortex.","container-title":"Nature Neuroscience","DOI":"10.1038/nn.3645","ISSN":"1546-1726","issue":"3","journalAbbreviation":"Nat Neurosci","language":"en","license":"2014 Nature Publishing Group, a division of Macmillan Publishers Limited. All Rights Reserved.","note":"number: 3\npublisher: Nature Publishing Group","page":"431-439","source":"www.nature.com","title":"Bump attractor dynamics in prefrontal cortex explains behavioral precision in spatial working memory","volume":"17","author":[{"family":"Wimmer","given":"Klaus"},{"family":"Nykamp","given":"Duane Q."},{"family":"Constantinidis","given":"Christos"},{"family":"Compte","given":"Albert"}],"issued":{"date-parts":[["2014",3]]}}}],"schema":"https://github.com/citation-style-language/schema/raw/master/csl-citation.json"}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(Seung, 1996; Wimmer et al., 2014)</w:t>
      </w:r>
      <w:r w:rsidR="003B2115" w:rsidRPr="0060258A">
        <w:rPr>
          <w:rFonts w:ascii="Times New Roman" w:hAnsi="Times New Roman" w:cs="Times New Roman"/>
          <w:color w:val="000000" w:themeColor="text1"/>
        </w:rPr>
        <w:fldChar w:fldCharType="end"/>
      </w:r>
      <w:r w:rsidR="004F682D" w:rsidRPr="0060258A">
        <w:rPr>
          <w:rFonts w:ascii="Times New Roman" w:hAnsi="Times New Roman" w:cs="Times New Roman"/>
          <w:color w:val="000000" w:themeColor="text1"/>
        </w:rPr>
        <w:t>.</w:t>
      </w:r>
    </w:p>
    <w:p w14:paraId="67102450" w14:textId="49E82B74" w:rsidR="0072724B" w:rsidRPr="0060258A" w:rsidRDefault="0072724B" w:rsidP="007217B8">
      <w:pPr>
        <w:spacing w:line="480" w:lineRule="auto"/>
        <w:jc w:val="both"/>
        <w:rPr>
          <w:rFonts w:ascii="Times New Roman" w:hAnsi="Times New Roman" w:cs="Times New Roman"/>
          <w:color w:val="000000" w:themeColor="text1"/>
        </w:rPr>
      </w:pPr>
    </w:p>
    <w:p w14:paraId="6AD7D8CE" w14:textId="3BBF0E9F" w:rsidR="00A47839" w:rsidRPr="0060258A" w:rsidRDefault="00D3727E" w:rsidP="007217B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However</w:t>
      </w:r>
      <w:r w:rsidR="00A47839"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a </w:t>
      </w:r>
      <w:r w:rsidR="00877668" w:rsidRPr="0060258A">
        <w:rPr>
          <w:rFonts w:ascii="Times New Roman" w:hAnsi="Times New Roman" w:cs="Times New Roman"/>
          <w:color w:val="000000" w:themeColor="text1"/>
        </w:rPr>
        <w:t xml:space="preserve">line attractor is not the only state that </w:t>
      </w:r>
      <w:r w:rsidR="00A47839" w:rsidRPr="0060258A">
        <w:rPr>
          <w:rFonts w:ascii="Times New Roman" w:hAnsi="Times New Roman" w:cs="Times New Roman"/>
          <w:color w:val="000000" w:themeColor="text1"/>
        </w:rPr>
        <w:t xml:space="preserve">the LDDM </w:t>
      </w:r>
      <w:r w:rsidR="00877668" w:rsidRPr="0060258A">
        <w:rPr>
          <w:rFonts w:ascii="Times New Roman" w:hAnsi="Times New Roman" w:cs="Times New Roman"/>
          <w:color w:val="000000" w:themeColor="text1"/>
        </w:rPr>
        <w:t xml:space="preserve">predicts. </w:t>
      </w:r>
      <w:r w:rsidR="00EE1EBD" w:rsidRPr="0060258A">
        <w:rPr>
          <w:rFonts w:ascii="Times New Roman" w:hAnsi="Times New Roman" w:cs="Times New Roman"/>
          <w:color w:val="000000" w:themeColor="text1"/>
        </w:rPr>
        <w:t xml:space="preserve">If </w:t>
      </w:r>
      <w:r w:rsidR="00877668" w:rsidRPr="0060258A">
        <w:rPr>
          <w:rFonts w:ascii="Times New Roman" w:hAnsi="Times New Roman" w:cs="Times New Roman"/>
          <w:color w:val="000000" w:themeColor="text1"/>
        </w:rPr>
        <w:t>disinhibition</w:t>
      </w:r>
      <w:r w:rsidR="00EE1EBD" w:rsidRPr="0060258A">
        <w:rPr>
          <w:rFonts w:ascii="Times New Roman" w:hAnsi="Times New Roman" w:cs="Times New Roman"/>
          <w:color w:val="000000" w:themeColor="text1"/>
        </w:rPr>
        <w:t xml:space="preserve"> is a</w:t>
      </w:r>
      <w:r w:rsidR="007023C2" w:rsidRPr="0060258A">
        <w:rPr>
          <w:rFonts w:ascii="Times New Roman" w:hAnsi="Times New Roman" w:cs="Times New Roman"/>
          <w:color w:val="000000" w:themeColor="text1"/>
        </w:rPr>
        <w:t>c</w:t>
      </w:r>
      <w:r w:rsidR="00EE1EBD" w:rsidRPr="0060258A">
        <w:rPr>
          <w:rFonts w:ascii="Times New Roman" w:hAnsi="Times New Roman" w:cs="Times New Roman"/>
          <w:color w:val="000000" w:themeColor="text1"/>
        </w:rPr>
        <w:t>tivated during the delay interval</w:t>
      </w:r>
      <w:r w:rsidR="00877668" w:rsidRPr="0060258A">
        <w:rPr>
          <w:rFonts w:ascii="Times New Roman" w:hAnsi="Times New Roman" w:cs="Times New Roman"/>
          <w:color w:val="000000" w:themeColor="text1"/>
        </w:rPr>
        <w:t xml:space="preserve">, the network switches to a point attractor </w:t>
      </w:r>
      <w:r w:rsidR="00E916CE" w:rsidRPr="0060258A">
        <w:rPr>
          <w:rFonts w:ascii="Times New Roman" w:hAnsi="Times New Roman" w:cs="Times New Roman"/>
          <w:color w:val="000000" w:themeColor="text1"/>
        </w:rPr>
        <w:t>dynamic</w:t>
      </w:r>
      <w:r w:rsidR="00AA7571" w:rsidRPr="0060258A">
        <w:rPr>
          <w:rFonts w:ascii="Times New Roman" w:hAnsi="Times New Roman" w:cs="Times New Roman"/>
          <w:color w:val="000000" w:themeColor="text1"/>
        </w:rPr>
        <w:t xml:space="preserve"> (see </w:t>
      </w:r>
      <w:r w:rsidR="00C650E5" w:rsidRPr="00D502D3">
        <w:rPr>
          <w:rFonts w:ascii="Times New Roman" w:hAnsi="Times New Roman" w:cs="Times New Roman"/>
          <w:b/>
          <w:color w:val="000000" w:themeColor="text1"/>
        </w:rPr>
        <w:t>Fig</w:t>
      </w:r>
      <w:r w:rsidR="00C650E5">
        <w:rPr>
          <w:rFonts w:ascii="Times New Roman" w:hAnsi="Times New Roman" w:cs="Times New Roman"/>
          <w:b/>
          <w:color w:val="000000" w:themeColor="text1"/>
        </w:rPr>
        <w:t>s</w:t>
      </w:r>
      <w:r w:rsidR="00C650E5" w:rsidRPr="00D502D3">
        <w:rPr>
          <w:rFonts w:ascii="Times New Roman" w:hAnsi="Times New Roman" w:cs="Times New Roman"/>
          <w:b/>
          <w:color w:val="000000" w:themeColor="text1"/>
        </w:rPr>
        <w:t xml:space="preserve">. 8-figure supplement </w:t>
      </w:r>
      <w:r w:rsidR="00C650E5">
        <w:rPr>
          <w:rFonts w:ascii="Times New Roman" w:hAnsi="Times New Roman" w:cs="Times New Roman"/>
          <w:b/>
          <w:color w:val="000000" w:themeColor="text1"/>
        </w:rPr>
        <w:t>2</w:t>
      </w:r>
      <w:r w:rsidR="005D3B79" w:rsidRPr="0060258A">
        <w:rPr>
          <w:rFonts w:ascii="Times New Roman" w:hAnsi="Times New Roman" w:cs="Times New Roman"/>
          <w:color w:val="000000" w:themeColor="text1"/>
        </w:rPr>
        <w:t xml:space="preserve"> </w:t>
      </w:r>
      <w:r w:rsidR="00C650E5">
        <w:rPr>
          <w:rFonts w:ascii="Times New Roman" w:hAnsi="Times New Roman" w:cs="Times New Roman"/>
          <w:color w:val="000000" w:themeColor="text1"/>
        </w:rPr>
        <w:t xml:space="preserve">and </w:t>
      </w:r>
      <w:r w:rsidR="00C650E5" w:rsidRPr="00D502D3">
        <w:rPr>
          <w:rFonts w:ascii="Times New Roman" w:hAnsi="Times New Roman" w:cs="Times New Roman"/>
          <w:b/>
          <w:color w:val="000000" w:themeColor="text1"/>
        </w:rPr>
        <w:t>Methods</w:t>
      </w:r>
      <w:r w:rsidR="00C650E5">
        <w:rPr>
          <w:rFonts w:ascii="Times New Roman" w:hAnsi="Times New Roman" w:cs="Times New Roman"/>
          <w:b/>
          <w:color w:val="000000" w:themeColor="text1"/>
        </w:rPr>
        <w:t xml:space="preserve"> </w:t>
      </w:r>
      <w:r w:rsidR="00C650E5" w:rsidRPr="00EC6C76">
        <w:rPr>
          <w:rFonts w:ascii="Times New Roman" w:hAnsi="Times New Roman" w:cs="Times New Roman"/>
          <w:i/>
          <w:color w:val="000000" w:themeColor="text1"/>
        </w:rPr>
        <w:t>Analysis for persistent activity</w:t>
      </w:r>
      <w:r w:rsidR="00C650E5">
        <w:rPr>
          <w:rFonts w:ascii="Times New Roman" w:hAnsi="Times New Roman" w:cs="Times New Roman"/>
          <w:color w:val="000000" w:themeColor="text1"/>
        </w:rPr>
        <w:t xml:space="preserve"> </w:t>
      </w:r>
      <w:r w:rsidR="00C650E5" w:rsidRPr="0060258A">
        <w:rPr>
          <w:rFonts w:ascii="Times New Roman" w:hAnsi="Times New Roman" w:cs="Times New Roman"/>
          <w:color w:val="000000" w:themeColor="text1"/>
        </w:rPr>
        <w:t xml:space="preserve">for </w:t>
      </w:r>
      <w:r w:rsidR="00C650E5">
        <w:rPr>
          <w:rFonts w:ascii="Times New Roman" w:hAnsi="Times New Roman" w:cs="Times New Roman"/>
          <w:color w:val="000000" w:themeColor="text1"/>
        </w:rPr>
        <w:t xml:space="preserve">mathematical </w:t>
      </w:r>
      <w:r w:rsidR="00C650E5" w:rsidRPr="0060258A">
        <w:rPr>
          <w:rFonts w:ascii="Times New Roman" w:hAnsi="Times New Roman" w:cs="Times New Roman"/>
          <w:color w:val="000000" w:themeColor="text1"/>
        </w:rPr>
        <w:t>proof</w:t>
      </w:r>
      <w:r w:rsidR="00AA7571" w:rsidRPr="0060258A">
        <w:rPr>
          <w:rFonts w:ascii="Times New Roman" w:hAnsi="Times New Roman" w:cs="Times New Roman"/>
          <w:color w:val="000000" w:themeColor="text1"/>
        </w:rPr>
        <w:t>)</w:t>
      </w:r>
      <w:r w:rsidR="00877668" w:rsidRPr="0060258A">
        <w:rPr>
          <w:rFonts w:ascii="Times New Roman" w:hAnsi="Times New Roman" w:cs="Times New Roman"/>
          <w:color w:val="000000" w:themeColor="text1"/>
        </w:rPr>
        <w:t xml:space="preserve">. </w:t>
      </w:r>
      <w:r w:rsidR="00C017D3"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C017D3"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D233C3" w:rsidRPr="0060258A">
        <w:rPr>
          <w:rFonts w:ascii="Times New Roman" w:hAnsi="Times New Roman" w:cs="Times New Roman"/>
          <w:b/>
          <w:color w:val="000000" w:themeColor="text1"/>
        </w:rPr>
        <w:t>D</w:t>
      </w:r>
      <w:r w:rsidR="00C017D3" w:rsidRPr="0060258A">
        <w:rPr>
          <w:rFonts w:ascii="Times New Roman" w:hAnsi="Times New Roman" w:cs="Times New Roman"/>
          <w:color w:val="000000" w:themeColor="text1"/>
        </w:rPr>
        <w:t xml:space="preserve"> shows example dynamics of two </w:t>
      </w:r>
      <w:r w:rsidR="00C017D3" w:rsidRPr="0060258A">
        <w:rPr>
          <w:rFonts w:ascii="Times New Roman" w:hAnsi="Times New Roman" w:cs="Times New Roman"/>
          <w:i/>
          <w:color w:val="000000" w:themeColor="text1"/>
        </w:rPr>
        <w:t>R</w:t>
      </w:r>
      <w:r w:rsidR="00C017D3" w:rsidRPr="0060258A">
        <w:rPr>
          <w:rFonts w:ascii="Times New Roman" w:hAnsi="Times New Roman" w:cs="Times New Roman"/>
          <w:color w:val="000000" w:themeColor="text1"/>
        </w:rPr>
        <w:t xml:space="preserve"> units </w:t>
      </w:r>
      <w:r w:rsidR="00EA0895" w:rsidRPr="0060258A">
        <w:rPr>
          <w:rFonts w:ascii="Times New Roman" w:hAnsi="Times New Roman" w:cs="Times New Roman"/>
          <w:color w:val="000000" w:themeColor="text1"/>
        </w:rPr>
        <w:t>before and after withdrawal o</w:t>
      </w:r>
      <w:r w:rsidR="00927667" w:rsidRPr="0060258A">
        <w:rPr>
          <w:rFonts w:ascii="Times New Roman" w:hAnsi="Times New Roman" w:cs="Times New Roman"/>
          <w:color w:val="000000" w:themeColor="text1"/>
        </w:rPr>
        <w:t xml:space="preserve">f </w:t>
      </w:r>
      <w:r w:rsidR="00EA0895" w:rsidRPr="0060258A">
        <w:rPr>
          <w:rFonts w:ascii="Times New Roman" w:hAnsi="Times New Roman" w:cs="Times New Roman"/>
          <w:color w:val="000000" w:themeColor="text1"/>
        </w:rPr>
        <w:t xml:space="preserve">inputs. </w:t>
      </w:r>
      <w:r w:rsidR="00EE1EBD" w:rsidRPr="0060258A">
        <w:rPr>
          <w:rFonts w:ascii="Times New Roman" w:hAnsi="Times New Roman" w:cs="Times New Roman"/>
          <w:color w:val="000000" w:themeColor="text1"/>
        </w:rPr>
        <w:t>D</w:t>
      </w:r>
      <w:r w:rsidR="000E6AC7" w:rsidRPr="0060258A">
        <w:rPr>
          <w:rFonts w:ascii="Times New Roman" w:hAnsi="Times New Roman" w:cs="Times New Roman"/>
          <w:color w:val="000000" w:themeColor="text1"/>
        </w:rPr>
        <w:t>isinhibition drive</w:t>
      </w:r>
      <w:r w:rsidR="008D2384" w:rsidRPr="0060258A">
        <w:rPr>
          <w:rFonts w:ascii="Times New Roman" w:hAnsi="Times New Roman" w:cs="Times New Roman"/>
          <w:color w:val="000000" w:themeColor="text1"/>
        </w:rPr>
        <w:t>s</w:t>
      </w:r>
      <w:r w:rsidR="000E6AC7" w:rsidRPr="0060258A">
        <w:rPr>
          <w:rFonts w:ascii="Times New Roman" w:hAnsi="Times New Roman" w:cs="Times New Roman"/>
          <w:color w:val="000000" w:themeColor="text1"/>
        </w:rPr>
        <w:t xml:space="preserve"> a competition between the two </w:t>
      </w:r>
      <w:r w:rsidR="000E6AC7" w:rsidRPr="0060258A">
        <w:rPr>
          <w:rFonts w:ascii="Times New Roman" w:hAnsi="Times New Roman" w:cs="Times New Roman"/>
          <w:i/>
          <w:color w:val="000000" w:themeColor="text1"/>
        </w:rPr>
        <w:t>R</w:t>
      </w:r>
      <w:r w:rsidR="000E6AC7" w:rsidRPr="0060258A">
        <w:rPr>
          <w:rFonts w:ascii="Times New Roman" w:hAnsi="Times New Roman" w:cs="Times New Roman"/>
          <w:color w:val="000000" w:themeColor="text1"/>
        </w:rPr>
        <w:t xml:space="preserve"> units, resulting in a switch between graded coding of the </w:t>
      </w:r>
      <w:r w:rsidR="00AC06B8" w:rsidRPr="0060258A">
        <w:rPr>
          <w:rFonts w:ascii="Times New Roman" w:hAnsi="Times New Roman" w:cs="Times New Roman"/>
          <w:color w:val="000000" w:themeColor="text1"/>
        </w:rPr>
        <w:t>input ratio</w:t>
      </w:r>
      <w:r w:rsidR="00506797" w:rsidRPr="0060258A">
        <w:rPr>
          <w:rFonts w:ascii="Times New Roman" w:hAnsi="Times New Roman" w:cs="Times New Roman"/>
          <w:color w:val="000000" w:themeColor="text1"/>
        </w:rPr>
        <w:t xml:space="preserve"> </w:t>
      </w:r>
      <w:r w:rsidR="000E6AC7" w:rsidRPr="0060258A">
        <w:rPr>
          <w:rFonts w:ascii="Times New Roman" w:hAnsi="Times New Roman" w:cs="Times New Roman"/>
          <w:color w:val="000000" w:themeColor="text1"/>
        </w:rPr>
        <w:t xml:space="preserve">to a categorical coding of </w:t>
      </w:r>
      <w:r w:rsidR="00AC06B8" w:rsidRPr="0060258A">
        <w:rPr>
          <w:rFonts w:ascii="Times New Roman" w:hAnsi="Times New Roman" w:cs="Times New Roman"/>
          <w:color w:val="000000" w:themeColor="text1"/>
        </w:rPr>
        <w:t>the largest value</w:t>
      </w:r>
      <w:r w:rsidR="003C68CF" w:rsidRPr="0060258A">
        <w:rPr>
          <w:rFonts w:ascii="Times New Roman" w:hAnsi="Times New Roman" w:cs="Times New Roman"/>
          <w:color w:val="000000" w:themeColor="text1"/>
        </w:rPr>
        <w:t xml:space="preserve"> (</w:t>
      </w:r>
      <m:oMath>
        <m:r>
          <w:rPr>
            <w:rFonts w:ascii="Cambria Math" w:hAnsi="Cambria Math" w:cs="Times New Roman"/>
            <w:color w:val="000000" w:themeColor="text1"/>
          </w:rPr>
          <m:t>β=.4</m:t>
        </m:r>
      </m:oMath>
      <w:r w:rsidR="003C68CF" w:rsidRPr="0060258A">
        <w:rPr>
          <w:rFonts w:ascii="Times New Roman" w:hAnsi="Times New Roman" w:cs="Times New Roman"/>
          <w:color w:val="000000" w:themeColor="text1"/>
        </w:rPr>
        <w:t xml:space="preserve"> in visualization)</w:t>
      </w:r>
      <w:r w:rsidR="000E6AC7"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Interestingly, a </w:t>
      </w:r>
      <w:r w:rsidR="00427A94" w:rsidRPr="0060258A">
        <w:rPr>
          <w:rFonts w:ascii="Times New Roman" w:hAnsi="Times New Roman" w:cs="Times New Roman"/>
          <w:color w:val="000000" w:themeColor="text1"/>
        </w:rPr>
        <w:t>transition of coded information from</w:t>
      </w:r>
      <w:r w:rsidR="008D2384" w:rsidRPr="0060258A">
        <w:rPr>
          <w:rFonts w:ascii="Times New Roman" w:hAnsi="Times New Roman" w:cs="Times New Roman"/>
          <w:color w:val="000000" w:themeColor="text1"/>
        </w:rPr>
        <w:t xml:space="preserve"> </w:t>
      </w:r>
      <w:r w:rsidR="003F21E9" w:rsidRPr="0060258A">
        <w:rPr>
          <w:rFonts w:ascii="Times New Roman" w:hAnsi="Times New Roman" w:cs="Times New Roman"/>
          <w:color w:val="000000" w:themeColor="text1"/>
        </w:rPr>
        <w:t>input</w:t>
      </w:r>
      <w:r w:rsidR="00A17EAE" w:rsidRPr="0060258A">
        <w:rPr>
          <w:rFonts w:ascii="Times New Roman" w:hAnsi="Times New Roman" w:cs="Times New Roman"/>
          <w:color w:val="000000" w:themeColor="text1"/>
        </w:rPr>
        <w:t xml:space="preserve"> </w:t>
      </w:r>
      <w:r w:rsidR="001F568C" w:rsidRPr="0060258A">
        <w:rPr>
          <w:rFonts w:ascii="Times New Roman" w:hAnsi="Times New Roman" w:cs="Times New Roman"/>
          <w:color w:val="000000" w:themeColor="text1"/>
        </w:rPr>
        <w:t>values</w:t>
      </w:r>
      <w:r w:rsidR="003F21E9" w:rsidRPr="0060258A">
        <w:rPr>
          <w:rFonts w:ascii="Times New Roman" w:hAnsi="Times New Roman" w:cs="Times New Roman"/>
          <w:color w:val="000000" w:themeColor="text1"/>
        </w:rPr>
        <w:t xml:space="preserve"> </w:t>
      </w:r>
      <w:r w:rsidR="00A17EAE" w:rsidRPr="0060258A">
        <w:rPr>
          <w:rFonts w:ascii="Times New Roman" w:hAnsi="Times New Roman" w:cs="Times New Roman"/>
          <w:color w:val="000000" w:themeColor="text1"/>
        </w:rPr>
        <w:t xml:space="preserve">to categorical </w:t>
      </w:r>
      <w:r w:rsidR="003F21E9" w:rsidRPr="0060258A">
        <w:rPr>
          <w:rFonts w:ascii="Times New Roman" w:hAnsi="Times New Roman" w:cs="Times New Roman"/>
          <w:color w:val="000000" w:themeColor="text1"/>
        </w:rPr>
        <w:t xml:space="preserve">information </w:t>
      </w:r>
      <w:r w:rsidR="008D2384" w:rsidRPr="0060258A">
        <w:rPr>
          <w:rFonts w:ascii="Times New Roman" w:hAnsi="Times New Roman" w:cs="Times New Roman"/>
          <w:color w:val="000000" w:themeColor="text1"/>
        </w:rPr>
        <w:t xml:space="preserve">has been widely </w:t>
      </w:r>
      <w:r w:rsidR="00243924" w:rsidRPr="0060258A">
        <w:rPr>
          <w:rFonts w:ascii="Times New Roman" w:hAnsi="Times New Roman" w:cs="Times New Roman"/>
          <w:color w:val="000000" w:themeColor="text1"/>
        </w:rPr>
        <w:t>observed</w:t>
      </w:r>
      <w:r w:rsidR="00721CDC" w:rsidRPr="0060258A">
        <w:rPr>
          <w:rFonts w:ascii="Times New Roman" w:hAnsi="Times New Roman" w:cs="Times New Roman"/>
          <w:color w:val="000000" w:themeColor="text1"/>
        </w:rPr>
        <w:t xml:space="preserve"> </w:t>
      </w:r>
      <w:r w:rsidR="00640181" w:rsidRPr="0060258A">
        <w:rPr>
          <w:rFonts w:ascii="Times New Roman" w:hAnsi="Times New Roman" w:cs="Times New Roman"/>
          <w:color w:val="000000" w:themeColor="text1"/>
        </w:rPr>
        <w:t xml:space="preserve">in </w:t>
      </w:r>
      <w:r w:rsidR="00721CDC" w:rsidRPr="0060258A">
        <w:rPr>
          <w:rFonts w:ascii="Times New Roman" w:hAnsi="Times New Roman" w:cs="Times New Roman"/>
          <w:color w:val="000000" w:themeColor="text1"/>
        </w:rPr>
        <w:t xml:space="preserve">firing </w:t>
      </w:r>
      <w:r w:rsidR="0005443E" w:rsidRPr="0060258A">
        <w:rPr>
          <w:rFonts w:ascii="Times New Roman" w:hAnsi="Times New Roman" w:cs="Times New Roman"/>
          <w:color w:val="000000" w:themeColor="text1"/>
        </w:rPr>
        <w:t>rates</w:t>
      </w:r>
      <w:r w:rsidR="00A93D75"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in</w:t>
      </w:r>
      <w:r w:rsidR="008D2384" w:rsidRPr="0060258A">
        <w:rPr>
          <w:rFonts w:ascii="Times New Roman" w:hAnsi="Times New Roman" w:cs="Times New Roman"/>
          <w:color w:val="000000" w:themeColor="text1"/>
        </w:rPr>
        <w:t xml:space="preserve"> </w:t>
      </w:r>
      <w:r w:rsidR="00861F0E" w:rsidRPr="0060258A">
        <w:rPr>
          <w:rFonts w:ascii="Times New Roman" w:hAnsi="Times New Roman" w:cs="Times New Roman"/>
          <w:color w:val="000000" w:themeColor="text1"/>
        </w:rPr>
        <w:t xml:space="preserve">decision related </w:t>
      </w:r>
      <w:r w:rsidR="00920200" w:rsidRPr="0060258A">
        <w:rPr>
          <w:rFonts w:ascii="Times New Roman" w:hAnsi="Times New Roman" w:cs="Times New Roman"/>
          <w:color w:val="000000" w:themeColor="text1"/>
        </w:rPr>
        <w:t>regions</w:t>
      </w:r>
      <w:r w:rsidR="00861F0E" w:rsidRPr="0060258A">
        <w:rPr>
          <w:rFonts w:ascii="Times New Roman" w:hAnsi="Times New Roman" w:cs="Times New Roman"/>
          <w:color w:val="000000" w:themeColor="text1"/>
        </w:rPr>
        <w:t xml:space="preserve">, such as LIP and superior colliculus, </w:t>
      </w:r>
      <w:r w:rsidR="00C82EA0" w:rsidRPr="0060258A">
        <w:rPr>
          <w:rFonts w:ascii="Times New Roman" w:hAnsi="Times New Roman" w:cs="Times New Roman"/>
          <w:color w:val="000000" w:themeColor="text1"/>
        </w:rPr>
        <w:t>during</w:t>
      </w:r>
      <w:r w:rsidR="008D2384" w:rsidRPr="0060258A">
        <w:rPr>
          <w:rFonts w:ascii="Times New Roman" w:hAnsi="Times New Roman" w:cs="Times New Roman"/>
          <w:color w:val="000000" w:themeColor="text1"/>
        </w:rPr>
        <w:t xml:space="preserve"> </w:t>
      </w:r>
      <w:r w:rsidR="00EB3A1A" w:rsidRPr="0060258A">
        <w:rPr>
          <w:rFonts w:ascii="Times New Roman" w:hAnsi="Times New Roman" w:cs="Times New Roman"/>
          <w:color w:val="000000" w:themeColor="text1"/>
        </w:rPr>
        <w:t xml:space="preserve">the delay period </w:t>
      </w:r>
      <w:r w:rsidR="008D2384" w:rsidRPr="0060258A">
        <w:rPr>
          <w:rFonts w:ascii="Times New Roman" w:hAnsi="Times New Roman" w:cs="Times New Roman"/>
          <w:color w:val="000000" w:themeColor="text1"/>
        </w:rPr>
        <w:t>of decision making</w:t>
      </w:r>
      <w:r w:rsidR="00EB3A1A"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{"citationID":"iHOt15pR","properties":{"formattedCitation":"(Rorie et al., 2010; Shadlen &amp; Newsome, 2001; B. Zhang et al., 2021)","plainCitation":"(Rorie et al., 2010; Shadlen &amp; Newsome, 2001; B. Zhang et al., 2021)","noteIndex":0},"citationItems":[{"id":274,"uris":["http://zotero.org/users/6345545/items/8WGDRKKC"],"itemData":{"id":274,"type":"article-journal","abstract":"Single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T."}],"issued":{"date-parts":[["2001",10,1]]}}},{"id":4330,"uris":["http://zotero.org/users/6345545/items/X8AKI399"],"itemData":{"id":4330,"type":"article-journal","abstract":"Value-based decision making involves choosing from multiple options with different values. Despite extensive studies on value representation in various brain regions, the neural mechanism for how multiple value options are converted to motor actions remains unclear. To study this, we developed a multi-value foraging task with varying menu of items in non-human primates using eye movements that dissociates value and choice, and conducted electrophysiological recording in the midbrain superior colliculus (SC). SC neurons encoded “absolute” value, independent of available options, during late fixation. In addition, SC neurons also represent value threshold, modulated by available options, different from conventional motor threshold. Electrical stimulation of SC neurons biased choices in a manner predicted by the difference between the value representation and the value threshold. These results reveal a neural mechanism directly transforming absolute values to categorical choices within SC, supporting highly efficient value-based decision making critical for real-world economic behaviors.","container-title":"Nature Communications","DOI":"10.1038/s41467-021-23747-z","ISSN":"2041-1723","issue":"1","journalAbbreviation":"Nat Commun","language":"en","license":"2021 The Author(s)","note":"Bandiera_abtest: a\nCc_license_type: cc_by\nCg_type: Nature Research Journals\nnumber: 1\nPrimary_atype: Research\npublisher: Nature Publishing Group\nSubject_term: Decision;Reward;Superior colliculus\nSubject_term_id: decision;reward;superior-colliculus","page":"3410","source":"www.nature.com","title":"Transforming absolute value to categorical choice in primate superior colliculus during value-based decision making","volume":"12","author":[{"family":"Zhang","given":"Beizhen"},{"family":"Kan","given":"Janis Ying Ying"},{"family":"Yang","given":"Mingpo"},{"family":"Wang","given":"Xiaochun"},{"family":"Tu","given":"Jiahao"},{"family":"Dorris","given":"Michael Christopher"}],"issued":{"date-parts":[["2021",6,7]]}}}],"schema":"https://github.com/citation-style-language/schema/raw/master/csl-citation.json"} </w:instrText>
      </w:r>
      <w:r w:rsidR="00EB3A1A"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 Shadlen &amp; Newsome, 2001; B. Zhang et al., 2021)</w:t>
      </w:r>
      <w:r w:rsidR="00EB3A1A" w:rsidRPr="0060258A">
        <w:rPr>
          <w:rFonts w:ascii="Times New Roman" w:hAnsi="Times New Roman" w:cs="Times New Roman"/>
          <w:color w:val="000000" w:themeColor="text1"/>
        </w:rPr>
        <w:fldChar w:fldCharType="end"/>
      </w:r>
      <w:r w:rsidR="00EB3A1A"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The point</w:t>
      </w:r>
      <w:r w:rsidR="00744DFE"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attractor</w:t>
      </w:r>
      <w:r w:rsidR="00A51FF4" w:rsidRPr="0060258A">
        <w:rPr>
          <w:rFonts w:ascii="Times New Roman" w:hAnsi="Times New Roman" w:cs="Times New Roman"/>
          <w:color w:val="000000" w:themeColor="text1"/>
        </w:rPr>
        <w:t xml:space="preserve"> predicted by the circuit under disinhibition</w:t>
      </w:r>
      <w:r w:rsidR="008F3090" w:rsidRPr="0060258A">
        <w:rPr>
          <w:rFonts w:ascii="Times New Roman" w:hAnsi="Times New Roman" w:cs="Times New Roman"/>
          <w:color w:val="000000" w:themeColor="text1"/>
        </w:rPr>
        <w:t xml:space="preserve"> </w:t>
      </w:r>
      <w:r w:rsidR="00B53BB7" w:rsidRPr="0060258A">
        <w:rPr>
          <w:rFonts w:ascii="Times New Roman" w:hAnsi="Times New Roman" w:cs="Times New Roman"/>
          <w:color w:val="000000" w:themeColor="text1"/>
        </w:rPr>
        <w:t>(</w:t>
      </w:r>
      <w:r w:rsidR="00B53BB7" w:rsidRPr="0060258A">
        <w:rPr>
          <w:rFonts w:ascii="Times New Roman" w:hAnsi="Times New Roman" w:cs="Times New Roman"/>
          <w:b/>
          <w:color w:val="000000" w:themeColor="text1"/>
        </w:rPr>
        <w:t xml:space="preserve">Fig. </w:t>
      </w:r>
      <w:r w:rsidR="00703F32" w:rsidRPr="0060258A">
        <w:rPr>
          <w:rFonts w:ascii="Times New Roman" w:hAnsi="Times New Roman" w:cs="Times New Roman"/>
          <w:b/>
          <w:color w:val="000000" w:themeColor="text1"/>
        </w:rPr>
        <w:t>8</w:t>
      </w:r>
      <w:r w:rsidR="00B53BB7" w:rsidRPr="0060258A">
        <w:rPr>
          <w:rFonts w:ascii="Times New Roman" w:hAnsi="Times New Roman" w:cs="Times New Roman"/>
          <w:b/>
          <w:color w:val="000000" w:themeColor="text1"/>
        </w:rPr>
        <w:t>E</w:t>
      </w:r>
      <w:r w:rsidR="00B53BB7"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is highly tolerable to perturbations</w:t>
      </w:r>
      <w:r w:rsidR="00AD4412" w:rsidRPr="0060258A">
        <w:rPr>
          <w:rFonts w:ascii="Times New Roman" w:hAnsi="Times New Roman" w:cs="Times New Roman"/>
          <w:color w:val="000000" w:themeColor="text1"/>
        </w:rPr>
        <w:t xml:space="preserve"> compar</w:t>
      </w:r>
      <w:r w:rsidR="002D40E6" w:rsidRPr="0060258A">
        <w:rPr>
          <w:rFonts w:ascii="Times New Roman" w:hAnsi="Times New Roman" w:cs="Times New Roman"/>
          <w:color w:val="000000" w:themeColor="text1"/>
        </w:rPr>
        <w:t>ed</w:t>
      </w:r>
      <w:r w:rsidR="00AD4412" w:rsidRPr="0060258A">
        <w:rPr>
          <w:rFonts w:ascii="Times New Roman" w:hAnsi="Times New Roman" w:cs="Times New Roman"/>
          <w:color w:val="000000" w:themeColor="text1"/>
        </w:rPr>
        <w:t xml:space="preserve"> to</w:t>
      </w:r>
      <w:r w:rsidR="002D40E6" w:rsidRPr="0060258A">
        <w:rPr>
          <w:rFonts w:ascii="Times New Roman" w:hAnsi="Times New Roman" w:cs="Times New Roman"/>
          <w:color w:val="000000" w:themeColor="text1"/>
        </w:rPr>
        <w:t xml:space="preserve"> the</w:t>
      </w:r>
      <w:r w:rsidR="00AD4412" w:rsidRPr="0060258A">
        <w:rPr>
          <w:rFonts w:ascii="Times New Roman" w:hAnsi="Times New Roman" w:cs="Times New Roman"/>
          <w:color w:val="000000" w:themeColor="text1"/>
        </w:rPr>
        <w:t xml:space="preserve"> line</w:t>
      </w:r>
      <w:r w:rsidR="00744DFE" w:rsidRPr="0060258A">
        <w:rPr>
          <w:rFonts w:ascii="Times New Roman" w:hAnsi="Times New Roman" w:cs="Times New Roman"/>
          <w:color w:val="000000" w:themeColor="text1"/>
        </w:rPr>
        <w:t xml:space="preserve"> </w:t>
      </w:r>
      <w:r w:rsidR="00AD4412" w:rsidRPr="0060258A">
        <w:rPr>
          <w:rFonts w:ascii="Times New Roman" w:hAnsi="Times New Roman" w:cs="Times New Roman"/>
          <w:color w:val="000000" w:themeColor="text1"/>
        </w:rPr>
        <w:t>attractor</w:t>
      </w:r>
      <w:r w:rsidR="00F349C8" w:rsidRPr="0060258A">
        <w:rPr>
          <w:rFonts w:ascii="Times New Roman" w:hAnsi="Times New Roman" w:cs="Times New Roman"/>
          <w:color w:val="000000" w:themeColor="text1"/>
        </w:rPr>
        <w:t>, and choice performance over long delays may require</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lastRenderedPageBreak/>
        <w:t>a</w:t>
      </w:r>
      <w:r w:rsidR="00AD4412" w:rsidRPr="0060258A">
        <w:rPr>
          <w:rFonts w:ascii="Times New Roman" w:hAnsi="Times New Roman" w:cs="Times New Roman"/>
          <w:color w:val="000000" w:themeColor="text1"/>
        </w:rPr>
        <w:t xml:space="preserve"> switch from the value coding to the categorical </w:t>
      </w:r>
      <w:r w:rsidR="00F349C8" w:rsidRPr="0060258A">
        <w:rPr>
          <w:rFonts w:ascii="Times New Roman" w:hAnsi="Times New Roman" w:cs="Times New Roman"/>
          <w:color w:val="000000" w:themeColor="text1"/>
        </w:rPr>
        <w:t>regimes</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As</w:t>
      </w:r>
      <w:r w:rsidR="0097597D"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a </w:t>
      </w:r>
      <w:r w:rsidR="0097597D" w:rsidRPr="0060258A">
        <w:rPr>
          <w:rFonts w:ascii="Times New Roman" w:hAnsi="Times New Roman" w:cs="Times New Roman"/>
          <w:color w:val="000000" w:themeColor="text1"/>
        </w:rPr>
        <w:t xml:space="preserve">plausible </w:t>
      </w:r>
      <w:r w:rsidR="00F349C8" w:rsidRPr="0060258A">
        <w:rPr>
          <w:rFonts w:ascii="Times New Roman" w:hAnsi="Times New Roman" w:cs="Times New Roman"/>
          <w:color w:val="000000" w:themeColor="text1"/>
        </w:rPr>
        <w:t xml:space="preserve">biological </w:t>
      </w:r>
      <w:r w:rsidR="0097597D" w:rsidRPr="0060258A">
        <w:rPr>
          <w:rFonts w:ascii="Times New Roman" w:hAnsi="Times New Roman" w:cs="Times New Roman"/>
          <w:color w:val="000000" w:themeColor="text1"/>
        </w:rPr>
        <w:t xml:space="preserve">mechanism </w:t>
      </w:r>
      <w:r w:rsidR="00F349C8" w:rsidRPr="0060258A">
        <w:rPr>
          <w:rFonts w:ascii="Times New Roman" w:hAnsi="Times New Roman" w:cs="Times New Roman"/>
          <w:color w:val="000000" w:themeColor="text1"/>
        </w:rPr>
        <w:t>for</w:t>
      </w:r>
      <w:r w:rsidR="0097597D" w:rsidRPr="0060258A">
        <w:rPr>
          <w:rFonts w:ascii="Times New Roman" w:hAnsi="Times New Roman" w:cs="Times New Roman"/>
          <w:color w:val="000000" w:themeColor="text1"/>
        </w:rPr>
        <w:t xml:space="preserve"> </w:t>
      </w:r>
      <w:r w:rsidR="00261EB5" w:rsidRPr="0060258A">
        <w:rPr>
          <w:rFonts w:ascii="Times New Roman" w:hAnsi="Times New Roman" w:cs="Times New Roman"/>
          <w:color w:val="000000" w:themeColor="text1"/>
        </w:rPr>
        <w:t>mediating</w:t>
      </w:r>
      <w:r w:rsidR="000F5873" w:rsidRPr="0060258A">
        <w:rPr>
          <w:rFonts w:ascii="Times New Roman" w:hAnsi="Times New Roman" w:cs="Times New Roman"/>
          <w:color w:val="000000" w:themeColor="text1"/>
        </w:rPr>
        <w:t xml:space="preserve"> </w:t>
      </w:r>
      <w:r w:rsidR="0097597D" w:rsidRPr="0060258A">
        <w:rPr>
          <w:rFonts w:ascii="Times New Roman" w:hAnsi="Times New Roman" w:cs="Times New Roman"/>
          <w:color w:val="000000" w:themeColor="text1"/>
        </w:rPr>
        <w:t>top-down control,</w:t>
      </w:r>
      <w:r w:rsidR="008F3090"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disinhibition </w:t>
      </w:r>
      <w:r w:rsidR="008F3090" w:rsidRPr="0060258A">
        <w:rPr>
          <w:rFonts w:ascii="Times New Roman" w:hAnsi="Times New Roman" w:cs="Times New Roman"/>
          <w:color w:val="000000" w:themeColor="text1"/>
        </w:rPr>
        <w:t xml:space="preserve">may gate </w:t>
      </w:r>
      <w:r w:rsidR="00DB33A0" w:rsidRPr="0060258A">
        <w:rPr>
          <w:rFonts w:ascii="Times New Roman" w:hAnsi="Times New Roman" w:cs="Times New Roman"/>
          <w:color w:val="000000" w:themeColor="text1"/>
        </w:rPr>
        <w:t>such a transition</w:t>
      </w:r>
      <w:r w:rsidR="001A38A9" w:rsidRPr="0060258A">
        <w:rPr>
          <w:rFonts w:ascii="Times New Roman" w:hAnsi="Times New Roman" w:cs="Times New Roman"/>
          <w:color w:val="000000" w:themeColor="text1"/>
        </w:rPr>
        <w:t xml:space="preserve"> without changing the network </w:t>
      </w:r>
      <w:r w:rsidR="007E6910" w:rsidRPr="0060258A">
        <w:rPr>
          <w:rFonts w:ascii="Times New Roman" w:hAnsi="Times New Roman" w:cs="Times New Roman"/>
          <w:color w:val="000000" w:themeColor="text1"/>
        </w:rPr>
        <w:t>architecture</w:t>
      </w:r>
      <w:r w:rsidR="00DB33A0" w:rsidRPr="0060258A">
        <w:rPr>
          <w:rFonts w:ascii="Times New Roman" w:hAnsi="Times New Roman" w:cs="Times New Roman"/>
          <w:color w:val="000000" w:themeColor="text1"/>
        </w:rPr>
        <w:t>.</w:t>
      </w:r>
    </w:p>
    <w:p w14:paraId="51CB2244" w14:textId="3F9BD308" w:rsidR="0033076E" w:rsidRPr="0060258A" w:rsidRDefault="0033076E" w:rsidP="007217B8">
      <w:pPr>
        <w:spacing w:line="480" w:lineRule="auto"/>
        <w:jc w:val="both"/>
        <w:rPr>
          <w:rFonts w:ascii="Times New Roman" w:hAnsi="Times New Roman" w:cs="Times New Roman"/>
          <w:color w:val="000000" w:themeColor="text1"/>
        </w:rPr>
      </w:pPr>
    </w:p>
    <w:p w14:paraId="15294E23" w14:textId="00FA97AD" w:rsidR="00434D8C" w:rsidRPr="0060258A" w:rsidRDefault="0033076E"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The LDDM can be easily expand</w:t>
      </w:r>
      <w:r w:rsidR="003D0246" w:rsidRPr="0060258A">
        <w:rPr>
          <w:rFonts w:ascii="Times New Roman" w:hAnsi="Times New Roman" w:cs="Times New Roman"/>
          <w:color w:val="000000" w:themeColor="text1"/>
        </w:rPr>
        <w:t>ed</w:t>
      </w:r>
      <w:r w:rsidRPr="0060258A">
        <w:rPr>
          <w:rFonts w:ascii="Times New Roman" w:hAnsi="Times New Roman" w:cs="Times New Roman"/>
          <w:color w:val="000000" w:themeColor="text1"/>
        </w:rPr>
        <w:t xml:space="preserve"> to multiple alternatives. </w:t>
      </w:r>
      <w:r w:rsidR="000F1967" w:rsidRPr="0060258A">
        <w:rPr>
          <w:rFonts w:ascii="Times New Roman" w:hAnsi="Times New Roman" w:cs="Times New Roman"/>
          <w:color w:val="000000" w:themeColor="text1"/>
        </w:rPr>
        <w:t xml:space="preserve">Here we show an example of </w:t>
      </w:r>
      <w:r w:rsidR="00104808" w:rsidRPr="0060258A">
        <w:rPr>
          <w:rFonts w:ascii="Times New Roman" w:hAnsi="Times New Roman" w:cs="Times New Roman"/>
          <w:color w:val="000000" w:themeColor="text1"/>
        </w:rPr>
        <w:t xml:space="preserve">a </w:t>
      </w:r>
      <w:r w:rsidR="000F1967" w:rsidRPr="0060258A">
        <w:rPr>
          <w:rFonts w:ascii="Times New Roman" w:hAnsi="Times New Roman" w:cs="Times New Roman"/>
          <w:color w:val="000000" w:themeColor="text1"/>
        </w:rPr>
        <w:t>5</w:t>
      </w:r>
      <w:r w:rsidR="0066425F" w:rsidRPr="0060258A">
        <w:rPr>
          <w:rFonts w:ascii="Times New Roman" w:hAnsi="Times New Roman" w:cs="Times New Roman"/>
          <w:color w:val="000000" w:themeColor="text1"/>
        </w:rPr>
        <w:t>-alternative case</w:t>
      </w:r>
      <w:r w:rsidR="00791DD1" w:rsidRPr="0060258A">
        <w:rPr>
          <w:rFonts w:ascii="Times New Roman" w:hAnsi="Times New Roman" w:cs="Times New Roman"/>
          <w:color w:val="000000" w:themeColor="text1"/>
        </w:rPr>
        <w:t>, with 5 set</w:t>
      </w:r>
      <w:r w:rsidR="0093410D" w:rsidRPr="0060258A">
        <w:rPr>
          <w:rFonts w:ascii="Times New Roman" w:hAnsi="Times New Roman" w:cs="Times New Roman"/>
          <w:color w:val="000000" w:themeColor="text1"/>
        </w:rPr>
        <w:t>s</w:t>
      </w:r>
      <w:r w:rsidR="00791DD1" w:rsidRPr="0060258A">
        <w:rPr>
          <w:rFonts w:ascii="Times New Roman" w:hAnsi="Times New Roman" w:cs="Times New Roman"/>
          <w:color w:val="000000" w:themeColor="text1"/>
        </w:rPr>
        <w:t xml:space="preserve"> of</w:t>
      </w:r>
      <w:r w:rsidR="00104808" w:rsidRPr="0060258A">
        <w:rPr>
          <w:rFonts w:ascii="Times New Roman" w:hAnsi="Times New Roman" w:cs="Times New Roman"/>
          <w:color w:val="000000" w:themeColor="text1"/>
        </w:rPr>
        <w:t xml:space="preserve"> option-specific </w:t>
      </w:r>
      <w:r w:rsidR="00791DD1" w:rsidRPr="0060258A">
        <w:rPr>
          <w:rFonts w:ascii="Times New Roman" w:hAnsi="Times New Roman" w:cs="Times New Roman"/>
          <w:i/>
          <w:color w:val="000000" w:themeColor="text1"/>
        </w:rPr>
        <w:t>R</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G</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D</w:t>
      </w:r>
      <w:r w:rsidR="00791DD1" w:rsidRPr="0060258A">
        <w:rPr>
          <w:rFonts w:ascii="Times New Roman" w:hAnsi="Times New Roman" w:cs="Times New Roman"/>
          <w:color w:val="000000" w:themeColor="text1"/>
        </w:rPr>
        <w:t xml:space="preserve"> unit</w:t>
      </w:r>
      <w:r w:rsidR="00E20C7E" w:rsidRPr="0060258A">
        <w:rPr>
          <w:rFonts w:ascii="Times New Roman" w:hAnsi="Times New Roman" w:cs="Times New Roman"/>
          <w:color w:val="000000" w:themeColor="text1"/>
        </w:rPr>
        <w:t>s</w:t>
      </w:r>
      <w:r w:rsidR="000F196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0F1967" w:rsidRPr="0060258A">
        <w:rPr>
          <w:rFonts w:ascii="Times New Roman" w:hAnsi="Times New Roman" w:cs="Times New Roman"/>
          <w:color w:val="000000" w:themeColor="text1"/>
        </w:rPr>
        <w:t>A l</w:t>
      </w:r>
      <w:r w:rsidRPr="0060258A">
        <w:rPr>
          <w:rFonts w:ascii="Times New Roman" w:hAnsi="Times New Roman" w:cs="Times New Roman"/>
          <w:color w:val="000000" w:themeColor="text1"/>
        </w:rPr>
        <w:t xml:space="preserve">ine attractor network </w:t>
      </w:r>
      <w:r w:rsidR="00F2473B" w:rsidRPr="0060258A">
        <w:rPr>
          <w:rFonts w:ascii="Times New Roman" w:hAnsi="Times New Roman" w:cs="Times New Roman"/>
          <w:color w:val="000000" w:themeColor="text1"/>
        </w:rPr>
        <w:t xml:space="preserve">with silent disinhibition </w:t>
      </w:r>
      <w:r w:rsidR="000F1967" w:rsidRPr="0060258A">
        <w:rPr>
          <w:rFonts w:ascii="Times New Roman" w:hAnsi="Times New Roman" w:cs="Times New Roman"/>
          <w:color w:val="000000" w:themeColor="text1"/>
        </w:rPr>
        <w:t>(</w:t>
      </w:r>
      <w:r w:rsidR="000F1967"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F1967"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C</w:t>
      </w:r>
      <w:r w:rsidR="00342E0D" w:rsidRPr="0060258A">
        <w:rPr>
          <w:rFonts w:ascii="Times New Roman" w:hAnsi="Times New Roman" w:cs="Times New Roman"/>
          <w:color w:val="000000" w:themeColor="text1"/>
        </w:rPr>
        <w:t>, right</w:t>
      </w:r>
      <w:r w:rsidR="000F1967"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is able to </w:t>
      </w:r>
      <w:r w:rsidR="00F2473B" w:rsidRPr="0060258A">
        <w:rPr>
          <w:rFonts w:ascii="Times New Roman" w:hAnsi="Times New Roman" w:cs="Times New Roman"/>
          <w:color w:val="000000" w:themeColor="text1"/>
        </w:rPr>
        <w:t xml:space="preserve">retain </w:t>
      </w:r>
      <w:r w:rsidR="000F1967" w:rsidRPr="0060258A">
        <w:rPr>
          <w:rFonts w:ascii="Times New Roman" w:hAnsi="Times New Roman" w:cs="Times New Roman"/>
          <w:color w:val="000000" w:themeColor="text1"/>
        </w:rPr>
        <w:t xml:space="preserve">input value information of the </w:t>
      </w:r>
      <w:r w:rsidR="00234E5C" w:rsidRPr="0060258A">
        <w:rPr>
          <w:rFonts w:ascii="Times New Roman" w:hAnsi="Times New Roman" w:cs="Times New Roman"/>
          <w:color w:val="000000" w:themeColor="text1"/>
        </w:rPr>
        <w:t xml:space="preserve">5 items simultaneously </w:t>
      </w:r>
      <w:r w:rsidR="000F1967" w:rsidRPr="0060258A">
        <w:rPr>
          <w:rFonts w:ascii="Times New Roman" w:hAnsi="Times New Roman" w:cs="Times New Roman"/>
          <w:color w:val="000000" w:themeColor="text1"/>
        </w:rPr>
        <w:t>in the network</w:t>
      </w:r>
      <w:r w:rsidRPr="0060258A">
        <w:rPr>
          <w:rFonts w:ascii="Times New Roman" w:hAnsi="Times New Roman" w:cs="Times New Roman"/>
          <w:color w:val="000000" w:themeColor="text1"/>
        </w:rPr>
        <w:t>. Due to normalization, the neural activity representing each alternative decreases with the total number of alternatives</w:t>
      </w:r>
      <w:r w:rsidR="001478CB" w:rsidRPr="0060258A">
        <w:rPr>
          <w:rFonts w:ascii="Times New Roman" w:hAnsi="Times New Roman" w:cs="Times New Roman"/>
          <w:color w:val="000000" w:themeColor="text1"/>
        </w:rPr>
        <w:t>, with</w:t>
      </w:r>
      <w:r w:rsidR="00EF63C6" w:rsidRPr="0060258A">
        <w:rPr>
          <w:rFonts w:ascii="Times New Roman" w:hAnsi="Times New Roman" w:cs="Times New Roman"/>
          <w:color w:val="000000" w:themeColor="text1"/>
        </w:rPr>
        <w:t xml:space="preserve"> </w:t>
      </w:r>
      <w:r w:rsidR="001478CB" w:rsidRPr="0060258A">
        <w:rPr>
          <w:rFonts w:ascii="Times New Roman" w:hAnsi="Times New Roman" w:cs="Times New Roman"/>
          <w:color w:val="000000" w:themeColor="text1"/>
        </w:rPr>
        <w:t>the</w:t>
      </w:r>
      <w:r w:rsidR="00EF63C6" w:rsidRPr="0060258A">
        <w:rPr>
          <w:rFonts w:ascii="Times New Roman" w:hAnsi="Times New Roman" w:cs="Times New Roman"/>
          <w:color w:val="000000" w:themeColor="text1"/>
        </w:rPr>
        <w:t xml:space="preserve"> summed value as a constant</w:t>
      </w:r>
      <w:r w:rsidR="007908FD" w:rsidRPr="0060258A">
        <w:rPr>
          <w:rFonts w:ascii="Times New Roman" w:hAnsi="Times New Roman" w:cs="Times New Roman"/>
          <w:color w:val="000000" w:themeColor="text1"/>
        </w:rPr>
        <w:t xml:space="preserve"> (</w:t>
      </w:r>
      <m:oMath>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e>
        </m:nary>
        <m:r>
          <w:rPr>
            <w:rFonts w:ascii="Cambria Math" w:hAnsi="Cambria Math" w:cs="Times New Roman"/>
            <w:color w:val="000000" w:themeColor="text1"/>
          </w:rPr>
          <m:t>=</m:t>
        </m:r>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α-1</m:t>
            </m:r>
          </m:num>
          <m:den>
            <m:r>
              <m:rPr>
                <m:sty m:val="p"/>
              </m:rPr>
              <w:rPr>
                <w:rFonts w:ascii="Cambria Math" w:hAnsi="Cambria Math" w:cs="Times New Roman"/>
                <w:color w:val="000000" w:themeColor="text1"/>
              </w:rPr>
              <m:t>ω</m:t>
            </m:r>
          </m:den>
        </m:f>
      </m:oMath>
      <w:r w:rsidR="007908FD"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leading to a lower signal-to-noise ratio when coding </w:t>
      </w:r>
      <w:r w:rsidR="006E1F3C" w:rsidRPr="0060258A">
        <w:rPr>
          <w:rFonts w:ascii="Times New Roman" w:hAnsi="Times New Roman" w:cs="Times New Roman"/>
          <w:color w:val="000000" w:themeColor="text1"/>
        </w:rPr>
        <w:t xml:space="preserve">more </w:t>
      </w:r>
      <w:r w:rsidRPr="0060258A">
        <w:rPr>
          <w:rFonts w:ascii="Times New Roman" w:hAnsi="Times New Roman" w:cs="Times New Roman"/>
          <w:color w:val="000000" w:themeColor="text1"/>
        </w:rPr>
        <w:t>items; this set-size effect may be related to WM memory span</w:t>
      </w:r>
      <w:r w:rsidR="000F1967" w:rsidRPr="0060258A">
        <w:rPr>
          <w:rFonts w:ascii="Times New Roman" w:hAnsi="Times New Roman" w:cs="Times New Roman"/>
          <w:color w:val="000000" w:themeColor="text1"/>
        </w:rPr>
        <w:t xml:space="preserve"> constraints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{"citationID":"eTgm3rI8","properties":{"formattedCitation":"(Cowan, 2010, 2016; Engle, 2001, 2002; Oberauer et al., 2016)","plainCitation":"(Cowan, 2010, 2016; Engle, 2001, 2002; Oberauer et al., 2016)","noteIndex":0},"citationItems":[{"id":3767,"uris":["http://zotero.org/users/6345545/items/CT72EUMS"],"itemData":{"id":3767,"type":"article-journal","abstract":"Working memory storage capacity is important because cognitive tasks can be completed only with sufficient ability to hold information as it is processed. The ability to repeat information depends on task demands but can be distinguished from a more constant, underlying mechanism: a central memory store limited to 3 to 5 meaningful items for young adults. I discuss why this central limit is important, how it can be observed, how it differs among individuals, and why it may exist.","container-title":"Current Directions in Psychological Science","DOI":"10.1177/0963721409359277","ISSN":"0963-7214","issue":"1","journalAbbreviation":"Curr Dir Psychol Sci","language":"en","note":"publisher: SAGE Publications Inc","page":"51-57","source":"SAGE Journals","title":"The Magical Mystery Four: How Is Working Memory Capacity Limited, and Why?","title-short":"The Magical Mystery Four","volume":"19","author":[{"family":"Cowan","given":"Nelson"}],"issued":{"date-parts":[["2010",2,1]]}}},{"id":3758,"uris":["http://zotero.org/users/6345545/items/LSK22TQA"],"itemData":{"id":3758,"type":"book","abstract":"The idea of one's memory \"filling up\" is a humorous misconception of how memory in general is thought to work; it actually has no capacity limit. However, the idea of a \"full brain\" makes more sense with reference to working memory, which is the limited amount of information a person can hold temporarily in an especially accessible form for use in the completion of almost any challenging cognitive task. This groundbreaking book explains the evidence supporting Cowan's theoretical proposal about working memory capacity, and compares it to competing perspectives. Cognitive psychologists profoundly disagree on how working memory is limited: whether by the number of units that can be retained (and, if so, what kind of units and how many), the types of interfering material, the time that has elapsed, some combination of these mechanisms, or none of them. The book assesses these hypotheses and examines explanations of why capacity limits occur, including vivid biological, cognitive, and evolutionary accounts. The book concludes with a discussion of the practical importance of capacity limits in daily life. This 10th anniversary Classic Edition will continue to be accessible to a wide range of readers and serve as an invaluable reference for all memory researchers.","ISBN":"978-1-317-23238-4","language":"en","note":"Google-Books-ID: AjL7CwAAQBAJ","number-of-pages":"239","publisher":"Psychology Press","source":"Google Books","title":"Working Memory Capacity: Classic Edition","title-short":"Working Memory Capacity","author":[{"family":"Cowan","given":"Nelson"}],"issued":{"date-parts":[["2016",4,14]]}}},{"id":3761,"uris":["http://zotero.org/users/6345545/items/MWDDASYQ"],"itemData":{"id":3761,"type":"chapter","container-title":"The nature of remembering: Essays in honor of Robert G. Crowder.","event-place":"Washington","ISBN":"978-1-55798-750-1","language":"en","note":"DOI: 10.1037/10394-016","page":"297-314","publisher":"American Psychological Association","publisher-place":"Washington","source":"DOI.org (Crossref)","title":"What is working memory capacity?","URL":"http://content.apa.org/books/10394-016","editor":[{"family":"Roediger","given":"Henry L."},{"family":"Nairne","given":"James S."},{"family":"Neath","given":"Ian"},{"family":"Surprenant","given":"Aimée M."}],"author":[{"family":"Engle","given":"Randall W."}],"accessed":{"date-parts":[["2021",3,10]]},"issued":{"date-parts":[["2001"]]}}},{"id":3762,"uris":["http://zotero.org/users/6345545/items/A6XJ62VI"],"itemData":{"id":3762,"type":"article-journal","abstract":"Performance on measures of working memory (WM) capacity predicts performance on a wide range of real-world cognitive tasks. I review the idea that WM capacity (a) is separable from short-term memory, (b) is an important component of general fluid intelligence, and (c) represents a domain-free limitation in ability to control attention. Studies show that individual differences in WM capacity are reflected in performance on antisaccade, Stroop, and dichotic-listening tasks. WM capacity, or executive attention, is most important under conditions in which interference leads to retrieval of response tendencies that conflict with the current task.","container-title":"Current Directions in Psychological Science","DOI":"10.1111/1467-8721.00160","ISSN":"0963-7214","issue":"1","journalAbbreviation":"Curr Dir Psychol Sci","language":"en","note":"publisher: SAGE Publications Inc","page":"19-23","source":"SAGE Journals","title":"Working Memory Capacity as Executive Attention","volume":"11","author":[{"family":"Engle","given":"Randall W."}],"issued":{"date-parts":[["2002",2,1]]}}},{"id":3733,"uris":["http://zotero.org/users/6345545/items/XGK6AIML"],"itemData":{"id":3733,"type":"article-journal","abstract":"We review the evidence for the 3 principal theoretical contenders that vie to explain why and how working memory (WM) capacity is limited. We examine the possibility that capacity limitations arise from temporal decay; we examine whether they might reflect a limitation in cognitive resources; and we ask whether capacity might be limited because of mutual interference of representations in WM. We evaluate each hypothesis against a common set of findings reflecting the capacity limit: The set-size effect and its modulation by domain-specificity and heterogeneity of the memory set; the effects of unfilled retention intervals and of distractor processing in the retention interval; and the pattern of correlates of WM tests. We conclude that—at least for verbal memoranda—a decay explanation is untenable. A resource-based view remains tenable but has difficulty accommodating several findings. The interference approach has its own set of difficulties but accounts best for the set of findings, and therefore, appears to present the most promising approach for future development.","container-title":"Psychological Bulletin","DOI":"10.1037/bul0000046","ISSN":"1939-1455, 0033-2909","issue":"7","journalAbbreviation":"Psychological Bulletin","language":"en","page":"758-799","source":"DOI.org (Crossref)","title":"What limits working memory capacity?","volume":"142","author":[{"family":"Oberauer","given":"Klaus"},{"family":"Farrell","given":"Simon"},{"family":"Jarrold","given":"Christopher"},{"family":"Lewandowsky","given":"Stephan"}],"issued":{"date-parts":[["2016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(Cowan, 2010, 2016; Engle, 2001, 2002; Oberauer et al., 2016)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w:t>
      </w:r>
      <w:r w:rsidR="00094E14" w:rsidRPr="0060258A">
        <w:rPr>
          <w:rFonts w:ascii="Times New Roman" w:hAnsi="Times New Roman" w:cs="Times New Roman"/>
          <w:color w:val="000000" w:themeColor="text1"/>
        </w:rPr>
        <w:t xml:space="preserve"> </w:t>
      </w:r>
      <w:r w:rsidR="00F2473B" w:rsidRPr="0060258A">
        <w:rPr>
          <w:rFonts w:ascii="Times New Roman" w:hAnsi="Times New Roman" w:cs="Times New Roman"/>
          <w:color w:val="000000" w:themeColor="text1"/>
        </w:rPr>
        <w:t>W</w:t>
      </w:r>
      <w:r w:rsidR="00094E14" w:rsidRPr="0060258A">
        <w:rPr>
          <w:rFonts w:ascii="Times New Roman" w:hAnsi="Times New Roman" w:cs="Times New Roman"/>
          <w:color w:val="000000" w:themeColor="text1"/>
        </w:rPr>
        <w:t xml:space="preserve">hen </w:t>
      </w:r>
      <w:r w:rsidR="000E5AC1" w:rsidRPr="0060258A">
        <w:rPr>
          <w:rFonts w:ascii="Times New Roman" w:hAnsi="Times New Roman" w:cs="Times New Roman"/>
          <w:color w:val="000000" w:themeColor="text1"/>
        </w:rPr>
        <w:t xml:space="preserve">disinhibition </w:t>
      </w:r>
      <w:r w:rsidR="00F2473B" w:rsidRPr="0060258A">
        <w:rPr>
          <w:rFonts w:ascii="Times New Roman" w:hAnsi="Times New Roman" w:cs="Times New Roman"/>
          <w:color w:val="000000" w:themeColor="text1"/>
        </w:rPr>
        <w:t>is</w:t>
      </w:r>
      <w:r w:rsidR="000E5AC1" w:rsidRPr="0060258A">
        <w:rPr>
          <w:rFonts w:ascii="Times New Roman" w:hAnsi="Times New Roman" w:cs="Times New Roman"/>
          <w:color w:val="000000" w:themeColor="text1"/>
        </w:rPr>
        <w:t xml:space="preserve"> active</w:t>
      </w:r>
      <w:r w:rsidR="00F2473B" w:rsidRPr="0060258A">
        <w:rPr>
          <w:rFonts w:ascii="Times New Roman" w:hAnsi="Times New Roman" w:cs="Times New Roman"/>
          <w:color w:val="000000" w:themeColor="text1"/>
        </w:rPr>
        <w:t>, the LDDM exhibits a point attractor</w:t>
      </w:r>
      <w:r w:rsidR="000E5AC1" w:rsidRPr="0060258A">
        <w:rPr>
          <w:rFonts w:ascii="Times New Roman" w:hAnsi="Times New Roman" w:cs="Times New Roman"/>
          <w:color w:val="000000" w:themeColor="text1"/>
        </w:rPr>
        <w:t xml:space="preserve"> (</w:t>
      </w:r>
      <w:r w:rsidR="000E5AC1"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E5AC1"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F</w:t>
      </w:r>
      <w:r w:rsidR="00617CB7" w:rsidRPr="0060258A">
        <w:rPr>
          <w:rFonts w:ascii="Times New Roman" w:hAnsi="Times New Roman" w:cs="Times New Roman"/>
          <w:color w:val="000000" w:themeColor="text1"/>
        </w:rPr>
        <w:t>, right</w:t>
      </w:r>
      <w:r w:rsidR="000E5AC1" w:rsidRPr="0060258A">
        <w:rPr>
          <w:rFonts w:ascii="Times New Roman" w:hAnsi="Times New Roman" w:cs="Times New Roman"/>
          <w:color w:val="000000" w:themeColor="text1"/>
        </w:rPr>
        <w:t>)</w:t>
      </w:r>
      <w:r w:rsidR="00F2473B" w:rsidRPr="0060258A">
        <w:rPr>
          <w:rFonts w:ascii="Times New Roman" w:hAnsi="Times New Roman" w:cs="Times New Roman"/>
          <w:color w:val="000000" w:themeColor="text1"/>
        </w:rPr>
        <w:t>, and t</w:t>
      </w:r>
      <w:r w:rsidR="00177580" w:rsidRPr="0060258A">
        <w:rPr>
          <w:rFonts w:ascii="Times New Roman" w:hAnsi="Times New Roman" w:cs="Times New Roman"/>
          <w:color w:val="000000" w:themeColor="text1"/>
        </w:rPr>
        <w:t>he network only holds the information of the largest item as a categorical cod</w:t>
      </w:r>
      <w:r w:rsidR="00F2473B" w:rsidRPr="0060258A">
        <w:rPr>
          <w:rFonts w:ascii="Times New Roman" w:hAnsi="Times New Roman" w:cs="Times New Roman"/>
          <w:color w:val="000000" w:themeColor="text1"/>
        </w:rPr>
        <w:t>e</w:t>
      </w:r>
      <w:r w:rsidR="00177580" w:rsidRPr="0060258A">
        <w:rPr>
          <w:rFonts w:ascii="Times New Roman" w:hAnsi="Times New Roman" w:cs="Times New Roman"/>
          <w:color w:val="000000" w:themeColor="text1"/>
        </w:rPr>
        <w:t xml:space="preserve"> during persistent </w:t>
      </w:r>
      <w:r w:rsidR="00A80DBF" w:rsidRPr="0060258A">
        <w:rPr>
          <w:rFonts w:ascii="Times New Roman" w:hAnsi="Times New Roman" w:cs="Times New Roman"/>
          <w:color w:val="000000" w:themeColor="text1"/>
        </w:rPr>
        <w:t>activity</w:t>
      </w:r>
      <w:r w:rsidR="007630A1" w:rsidRPr="0060258A">
        <w:rPr>
          <w:rFonts w:ascii="Times New Roman" w:hAnsi="Times New Roman" w:cs="Times New Roman"/>
          <w:color w:val="000000" w:themeColor="text1"/>
        </w:rPr>
        <w:t>.</w:t>
      </w:r>
      <w:r w:rsidR="00434D8C" w:rsidRPr="0060258A">
        <w:rPr>
          <w:rFonts w:ascii="Times New Roman" w:hAnsi="Times New Roman" w:cs="Times New Roman"/>
          <w:color w:val="000000" w:themeColor="text1"/>
        </w:rPr>
        <w:br w:type="page"/>
      </w:r>
    </w:p>
    <w:p w14:paraId="000E8951" w14:textId="749F924A" w:rsidR="00886C3F" w:rsidRPr="0060258A" w:rsidRDefault="00434D8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3360" behindDoc="0" locked="0" layoutInCell="1" allowOverlap="1" wp14:anchorId="28BC1493" wp14:editId="5BDB7E10">
                <wp:simplePos x="0" y="0"/>
                <wp:positionH relativeFrom="column">
                  <wp:posOffset>-626724</wp:posOffset>
                </wp:positionH>
                <wp:positionV relativeFrom="paragraph">
                  <wp:posOffset>-678094</wp:posOffset>
                </wp:positionV>
                <wp:extent cx="7212459" cy="9409814"/>
                <wp:effectExtent l="0" t="0" r="13970" b="13970"/>
                <wp:wrapNone/>
                <wp:docPr id="24" name="Text Box 24"/>
                <wp:cNvGraphicFramePr/>
                <a:graphic xmlns:a="http://schemas.openxmlformats.org/drawingml/2006/main">
                  <a:graphicData uri="http://schemas.microsoft.com/office/word/2010/wordprocessingShape">
                    <wps:wsp>
                      <wps:cNvSpPr txBox="1"/>
                      <wps:spPr>
                        <a:xfrm>
                          <a:off x="0" y="0"/>
                          <a:ext cx="7212459" cy="9409814"/>
                        </a:xfrm>
                        <a:prstGeom prst="rect">
                          <a:avLst/>
                        </a:prstGeom>
                        <a:solidFill>
                          <a:schemeClr val="lt1"/>
                        </a:solidFill>
                        <a:ln w="6350">
                          <a:solidFill>
                            <a:prstClr val="black"/>
                          </a:solidFill>
                        </a:ln>
                      </wps:spPr>
                      <wps:txb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5"/>
                                          <a:stretch>
                                            <a:fillRect/>
                                          </a:stretch>
                                        </pic:blipFill>
                                        <pic:spPr>
                                          <a:xfrm>
                                            <a:off x="0" y="0"/>
                                            <a:ext cx="5865328" cy="5281928"/>
                                          </a:xfrm>
                                          <a:prstGeom prst="rect">
                                            <a:avLst/>
                                          </a:prstGeom>
                                        </pic:spPr>
                                      </pic:pic>
                                    </a:graphicData>
                                  </a:graphic>
                                </wp:inline>
                              </w:drawing>
                            </w:r>
                          </w:p>
                          <w:p w14:paraId="1D1969AB" w14:textId="2299250C"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BC1493" id="Text Box 24" o:spid="_x0000_s1039" type="#_x0000_t202" style="position:absolute;left:0;text-align:left;margin-left:-49.35pt;margin-top:-53.4pt;width:567.9pt;height:74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" fillcolor="white [3201]" strokeweight=".5pt">
                <v:textbo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5"/>
                                    <a:stretch>
                                      <a:fillRect/>
                                    </a:stretch>
                                  </pic:blipFill>
                                  <pic:spPr>
                                    <a:xfrm>
                                      <a:off x="0" y="0"/>
                                      <a:ext cx="5865328" cy="5281928"/>
                                    </a:xfrm>
                                    <a:prstGeom prst="rect">
                                      <a:avLst/>
                                    </a:prstGeom>
                                  </pic:spPr>
                                </pic:pic>
                              </a:graphicData>
                            </a:graphic>
                          </wp:inline>
                        </w:drawing>
                      </w:r>
                    </w:p>
                    <w:p w14:paraId="1D1969AB" w14:textId="2299250C"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v:textbox>
              </v:shape>
            </w:pict>
          </mc:Fallback>
        </mc:AlternateContent>
      </w:r>
    </w:p>
    <w:p w14:paraId="55122B41" w14:textId="77777777" w:rsidR="00434D8C" w:rsidRPr="0060258A" w:rsidRDefault="00266586" w:rsidP="00266586">
      <w:pPr>
        <w:keepNext/>
        <w:spacing w:before="240"/>
        <w:rPr>
          <w:color w:val="000000" w:themeColor="text1"/>
        </w:rPr>
      </w:pPr>
      <w:r w:rsidRPr="0060258A">
        <w:rPr>
          <w:color w:val="000000" w:themeColor="text1"/>
        </w:rPr>
        <w:softHyphen/>
      </w:r>
      <w:r w:rsidRPr="0060258A">
        <w:rPr>
          <w:color w:val="000000" w:themeColor="text1"/>
        </w:rPr>
        <w:softHyphen/>
      </w:r>
    </w:p>
    <w:p w14:paraId="3C9D272E" w14:textId="77777777" w:rsidR="003619D3" w:rsidRDefault="003619D3">
      <w:pPr>
        <w:rPr>
          <w:color w:val="000000" w:themeColor="text1"/>
        </w:rPr>
      </w:pPr>
      <w:r>
        <w:rPr>
          <w:color w:val="000000" w:themeColor="text1"/>
        </w:rPr>
        <w:br w:type="page"/>
      </w:r>
    </w:p>
    <w:p w14:paraId="71463178" w14:textId="44F9A93E" w:rsidR="003619D3"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88437B8" wp14:editId="035A9458">
                <wp:extent cx="5943600" cy="6236677"/>
                <wp:effectExtent l="0" t="0" r="12700" b="12065"/>
                <wp:docPr id="28" name="Text Box 28"/>
                <wp:cNvGraphicFramePr/>
                <a:graphic xmlns:a="http://schemas.openxmlformats.org/drawingml/2006/main">
                  <a:graphicData uri="http://schemas.microsoft.com/office/word/2010/wordprocessingShape">
                    <wps:wsp>
                      <wps:cNvSpPr txBox="1"/>
                      <wps:spPr>
                        <a:xfrm>
                          <a:off x="0" y="0"/>
                          <a:ext cx="5943600" cy="6236677"/>
                        </a:xfrm>
                        <a:prstGeom prst="rect">
                          <a:avLst/>
                        </a:prstGeom>
                        <a:solidFill>
                          <a:schemeClr val="lt1"/>
                        </a:solidFill>
                        <a:ln w="6350">
                          <a:solidFill>
                            <a:prstClr val="black"/>
                          </a:solidFill>
                        </a:ln>
                      </wps:spPr>
                      <wps:txb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6">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7777777"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791" w:name="_Ref60822629"/>
                            <w:r w:rsidRPr="0056626C">
                              <w:rPr>
                                <w:rFonts w:ascii="Times New Roman" w:hAnsi="Times New Roman" w:cs="Times New Roman"/>
                                <w:b/>
                                <w:i w:val="0"/>
                                <w:color w:val="000000" w:themeColor="text1"/>
                                <w:sz w:val="24"/>
                                <w:szCs w:val="24"/>
                              </w:rPr>
                              <w:t>Fig. 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791"/>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437B8" id="Text Box 28" o:spid="_x0000_s1040" type="#_x0000_t202" style="width:468pt;height:49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" fillcolor="white [3201]" strokeweight=".5pt">
                <v:textbo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6">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7777777"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792" w:name="_Ref60822629"/>
                      <w:r w:rsidRPr="0056626C">
                        <w:rPr>
                          <w:rFonts w:ascii="Times New Roman" w:hAnsi="Times New Roman" w:cs="Times New Roman"/>
                          <w:b/>
                          <w:i w:val="0"/>
                          <w:color w:val="000000" w:themeColor="text1"/>
                          <w:sz w:val="24"/>
                          <w:szCs w:val="24"/>
                        </w:rPr>
                        <w:t>Fig. 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792"/>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sidR="003619D3">
        <w:rPr>
          <w:rFonts w:ascii="Times New Roman" w:hAnsi="Times New Roman" w:cs="Times New Roman"/>
          <w:i/>
          <w:color w:val="000000" w:themeColor="text1"/>
        </w:rPr>
        <w:br w:type="page"/>
      </w:r>
    </w:p>
    <w:p w14:paraId="14403C16" w14:textId="526AFA84" w:rsidR="00EC69F5"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670FF66" wp14:editId="3A32AF19">
                <wp:extent cx="5943600" cy="5627077"/>
                <wp:effectExtent l="0" t="0" r="12700" b="12065"/>
                <wp:docPr id="31" name="Text Box 31"/>
                <wp:cNvGraphicFramePr/>
                <a:graphic xmlns:a="http://schemas.openxmlformats.org/drawingml/2006/main">
                  <a:graphicData uri="http://schemas.microsoft.com/office/word/2010/wordprocessingShape">
                    <wps:wsp>
                      <wps:cNvSpPr txBox="1"/>
                      <wps:spPr>
                        <a:xfrm>
                          <a:off x="0" y="0"/>
                          <a:ext cx="5943600" cy="5627077"/>
                        </a:xfrm>
                        <a:prstGeom prst="rect">
                          <a:avLst/>
                        </a:prstGeom>
                        <a:solidFill>
                          <a:schemeClr val="lt1"/>
                        </a:solidFill>
                        <a:ln w="6350">
                          <a:solidFill>
                            <a:prstClr val="black"/>
                          </a:solidFill>
                        </a:ln>
                      </wps:spPr>
                      <wps:txb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27">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04E8774"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 xml:space="preserve">Fig. 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r w:rsidRPr="00E0283A">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S</w:t>
                            </w:r>
                            <w:r w:rsidRPr="00E0283A">
                              <w:rPr>
                                <w:rFonts w:ascii="Times New Roman" w:hAnsi="Times New Roman" w:cs="Times New Roman"/>
                                <w:b/>
                                <w:i w:val="0"/>
                                <w:color w:val="000000" w:themeColor="text1"/>
                                <w:sz w:val="24"/>
                                <w:szCs w:val="24"/>
                              </w:rPr>
                              <w:t>5G</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70FF66" id="Text Box 31" o:spid="_x0000_s1041" type="#_x0000_t202" style="width:468pt;height:4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" fillcolor="white [3201]" strokeweight=".5pt">
                <v:textbo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27">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04E8774"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 xml:space="preserve">Fig. 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r w:rsidRPr="00E0283A">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S</w:t>
                      </w:r>
                      <w:r w:rsidRPr="00E0283A">
                        <w:rPr>
                          <w:rFonts w:ascii="Times New Roman" w:hAnsi="Times New Roman" w:cs="Times New Roman"/>
                          <w:b/>
                          <w:i w:val="0"/>
                          <w:color w:val="000000" w:themeColor="text1"/>
                          <w:sz w:val="24"/>
                          <w:szCs w:val="24"/>
                        </w:rPr>
                        <w:t>5G</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003A0B5" w14:textId="343FF253"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Gated disinhibition provides top-down control of choice dynamics</w:t>
      </w:r>
    </w:p>
    <w:p w14:paraId="79356C9A" w14:textId="77777777" w:rsidR="00021624" w:rsidRPr="0060258A" w:rsidRDefault="00021624" w:rsidP="00886C3F">
      <w:pPr>
        <w:spacing w:line="480" w:lineRule="auto"/>
        <w:jc w:val="both"/>
        <w:rPr>
          <w:rFonts w:ascii="Times New Roman" w:hAnsi="Times New Roman" w:cs="Times New Roman"/>
          <w:bCs/>
          <w:color w:val="000000" w:themeColor="text1"/>
        </w:rPr>
      </w:pPr>
    </w:p>
    <w:p w14:paraId="2639001F" w14:textId="3FCB599C" w:rsidR="00886C3F"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In addition to its crucial role in generating WTA competition, local disinhibition provides an intrinsic mechanism for top-down control of choice dynamics. Decision circuits show remarkable flexibility in timing, with similar neurophysiological data recorded in a variety of task paradigms: in addition to reaction</w:t>
      </w:r>
      <w:r w:rsidR="00913F9D"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w:t>
      </w:r>
      <w:r w:rsidR="00A27ABC"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in which subjects can choose at any time immediately after onset</w:t>
      </w:r>
      <w:r w:rsidR="00F91647" w:rsidRPr="0060258A">
        <w:rPr>
          <w:rFonts w:ascii="Times New Roman" w:hAnsi="Times New Roman" w:cs="Times New Roman"/>
          <w:bCs/>
          <w:color w:val="000000" w:themeColor="text1"/>
        </w:rPr>
        <w:t xml:space="preserve"> of stimulus</w:t>
      </w:r>
      <w:r w:rsidRPr="0060258A">
        <w:rPr>
          <w:rFonts w:ascii="Times New Roman" w:hAnsi="Times New Roman" w:cs="Times New Roman"/>
          <w:bCs/>
          <w:color w:val="000000" w:themeColor="text1"/>
        </w:rPr>
        <w:t>, decision-rela</w:t>
      </w:r>
      <w:r w:rsidR="00F32B5B" w:rsidRPr="0060258A">
        <w:rPr>
          <w:rFonts w:ascii="Times New Roman" w:hAnsi="Times New Roman" w:cs="Times New Roman"/>
          <w:bCs/>
          <w:color w:val="000000" w:themeColor="text1"/>
        </w:rPr>
        <w:softHyphen/>
      </w:r>
      <w:r w:rsidRPr="0060258A">
        <w:rPr>
          <w:rFonts w:ascii="Times New Roman" w:hAnsi="Times New Roman" w:cs="Times New Roman"/>
          <w:bCs/>
          <w:color w:val="000000" w:themeColor="text1"/>
        </w:rPr>
        <w:t>ted neural activity has been widely studie</w:t>
      </w:r>
      <w:r w:rsidRPr="0060258A">
        <w:rPr>
          <w:rFonts w:ascii="Times New Roman" w:hAnsi="Times New Roman" w:cs="Times New Roman" w:hint="eastAsia"/>
          <w:bCs/>
          <w:color w:val="000000" w:themeColor="text1"/>
        </w:rPr>
        <w:t>d</w:t>
      </w:r>
      <w:r w:rsidRPr="0060258A">
        <w:rPr>
          <w:rFonts w:ascii="Times New Roman" w:hAnsi="Times New Roman" w:cs="Times New Roman"/>
          <w:bCs/>
          <w:color w:val="000000" w:themeColor="text1"/>
        </w:rPr>
        <w:t xml:space="preserve">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tasks, subjects are required to withhold selection of an action until an instruction signal. Neural activity prior to the instruction signal reflects value information, for example about  reward characteristics</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{"citationID":"WXEdJ5Vo","properties":{"formattedCitation":"(Dorris &amp; Glimcher, 2004; Louie et al., 2011; Platt &amp; Glimcher, 1999; Sugrue et al., 2004; Watanabe, 1996)","plainCitation":"(Dorris &amp; Glimcher, 2004; Louie et al., 2011; Platt &amp; Glimcher, 1999; Sugrue et al., 2004; Watanabe, 1996)","noteIndex":0},"citationItems":[{"id":614,"uris":["http://zotero.org/users/6345545/items/GFJC68SC"],"itemData":{"id":614,"type":"article-journal","abstract":"Behavioral studies suggest that making a decision involves representing the overall desirability of all available actions and then selecting that action that is most desirable. Physiological studies have proposed that neurons in the parietal cortex play a role in selecting movements for execution. To test the hypothesis that these parietal neurons encode the subjective desirability of making particular movements, we exploited Nash's game theoretic equilibrium, during which the subjective desirability of multiple actions should be equal for human players. Behavior measured during a strategic game suggests that monkeys' choices, like those of humans, are guided by subjective desirability. Under these conditions, activity in the parietal cortex was correlated with the relative subjective desirability of actions irrespective of the specific combination of reward magnitude, reward probability, and response probability associated with each action. These observations may help place many recent findings regarding the posterior parietal cortex into a common conceptual framework.","container-title":"Neuron","DOI":"10.1016/j.neuron.2004.09.009","ISSN":"0896-6273","issue":"2","journalAbbreviation":"Neuron","language":"en","page":"365-378","source":"ScienceDirect","title":"Activity in Posterior Parietal Cortex Is Correlated with the Relative Subjective Desirability of Action","volume":"44","author":[{"family":"Dorris","given":"Michael C."},{"family":"Glimcher","given":"Paul W."}],"issued":{"date-parts":[["2004",10,14]]}}},{"id":342,"uris":["http://zotero.org/users/6345545/items/FIVLPZPC"],"itemData":{"id":342,"type":"article-journal","container-title":"Journal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T."}],"issued":{"date-parts":[["2004",6,18]]}}},{"id":549,"uris":["http://zotero.org/users/6345545/items/TRA2MR2A"],"itemData":{"id":549,"type":"article-journal","language":"en","page":"4","source":"Zotero","title":"Reward expectancy in primate prefrontal neurons","volume":"382","author":[{"family":"Watanabe","given":"Masataka"}],"issued":{"date-parts":[["1996"]]}}}],"schema":"https://github.com/citation-style-language/schema/raw/master/csl-citation.json"}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(Dorris &amp; Glimcher, 2004; Louie et al., 2011; Platt &amp; Glimcher, 1999; Sugrue et al., 2004; Watanabe, 1996)</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xml:space="preserve"> or accumulating perceptual evidence</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{"citationID":"e3cadENg","properties":{"formattedCitation":"(Kiani et al., 2008, 2014; Kiani &amp; Shadlen, 2009; Kim &amp; Shadlen, 1999; Roitman &amp; Shadlen, 2002; Rorie et al., 2010; Shadlen &amp; Newsome, 2001)","plainCitation":"(Kiani et al., 2008, 2014; Kiani &amp; Shadlen, 2009; Kim &amp; Shadlen, 1999; Roitman &amp; Shadlen, 2002; Rorie et al., 2010;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Rorie et al., 2010;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however, this activity never fully diverges or reaches the decision threshold until after the instruction cue, suggesting a gating of the selection process. In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 xml:space="preserve">response </w:t>
      </w:r>
      <w:r w:rsidR="005D74C3" w:rsidRPr="0060258A">
        <w:rPr>
          <w:rFonts w:ascii="Times New Roman" w:hAnsi="Times New Roman" w:cs="Times New Roman"/>
          <w:bCs/>
          <w:color w:val="000000" w:themeColor="text1"/>
        </w:rPr>
        <w:t xml:space="preserve">(working memory) </w:t>
      </w:r>
      <w:r w:rsidRPr="0060258A">
        <w:rPr>
          <w:rFonts w:ascii="Times New Roman" w:hAnsi="Times New Roman" w:cs="Times New Roman"/>
          <w:bCs/>
          <w:color w:val="000000" w:themeColor="text1"/>
        </w:rPr>
        <w:t>tasks, subjects must postpone selection for an interval that includes both stimulus presentation and an additional subsequent interval after the stimul</w:t>
      </w:r>
      <w:r w:rsidR="00F91647" w:rsidRPr="0060258A">
        <w:rPr>
          <w:rFonts w:ascii="Times New Roman" w:hAnsi="Times New Roman" w:cs="Times New Roman"/>
          <w:bCs/>
          <w:color w:val="000000" w:themeColor="text1"/>
        </w:rPr>
        <w:t>us</w:t>
      </w:r>
      <w:r w:rsidRPr="0060258A">
        <w:rPr>
          <w:rFonts w:ascii="Times New Roman" w:hAnsi="Times New Roman" w:cs="Times New Roman"/>
          <w:bCs/>
          <w:color w:val="000000" w:themeColor="text1"/>
        </w:rPr>
        <w:t xml:space="preserve"> </w:t>
      </w:r>
      <w:r w:rsidR="00F91647" w:rsidRPr="0060258A">
        <w:rPr>
          <w:rFonts w:ascii="Times New Roman" w:hAnsi="Times New Roman" w:cs="Times New Roman"/>
          <w:bCs/>
          <w:color w:val="000000" w:themeColor="text1"/>
        </w:rPr>
        <w:t xml:space="preserve">is </w:t>
      </w:r>
      <w:r w:rsidRPr="0060258A">
        <w:rPr>
          <w:rFonts w:ascii="Times New Roman" w:hAnsi="Times New Roman" w:cs="Times New Roman"/>
          <w:bCs/>
          <w:color w:val="000000" w:themeColor="text1"/>
        </w:rPr>
        <w:t xml:space="preserve">withdrawn. As in </w:t>
      </w:r>
      <w:r w:rsidR="00F91647" w:rsidRPr="0060258A">
        <w:rPr>
          <w:rFonts w:ascii="Times New Roman" w:hAnsi="Times New Roman" w:cs="Times New Roman"/>
          <w:bCs/>
          <w:color w:val="000000" w:themeColor="text1"/>
        </w:rPr>
        <w:t xml:space="preserve">fixed-duration </w:t>
      </w:r>
      <w:r w:rsidRPr="0060258A">
        <w:rPr>
          <w:rFonts w:ascii="Times New Roman" w:hAnsi="Times New Roman" w:cs="Times New Roman"/>
          <w:bCs/>
          <w:color w:val="000000" w:themeColor="text1"/>
        </w:rPr>
        <w:t xml:space="preserve">tasks, neural activity </w:t>
      </w:r>
      <w:r w:rsidR="00F91647" w:rsidRPr="0060258A">
        <w:rPr>
          <w:rFonts w:ascii="Times New Roman" w:hAnsi="Times New Roman" w:cs="Times New Roman"/>
          <w:bCs/>
          <w:color w:val="000000" w:themeColor="text1"/>
        </w:rPr>
        <w:t xml:space="preserve">in delayed-response tasks </w:t>
      </w:r>
      <w:r w:rsidRPr="0060258A">
        <w:rPr>
          <w:rFonts w:ascii="Times New Roman" w:hAnsi="Times New Roman" w:cs="Times New Roman"/>
          <w:bCs/>
          <w:color w:val="000000" w:themeColor="text1"/>
        </w:rPr>
        <w:t>typically carries decision–related information (across both the stimulus and delay periods) but WTA selection – and behavioral choice – is withheld until the instruction cue is given</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{"citationID":"3p3agB0T","properties":{"formattedCitation":"(Kiani et al., 2008, 2014; Kiani &amp; Shadlen, 2009; Kim &amp; Shadlen, 1999; Roitman &amp; Shadlen, 2002; Shadlen &amp; Newsome, 2001)","plainCitation":"(Kiani et al., 2008, 2014; Kiani &amp; Shadlen, 2009; Kim &amp; Shadlen, 1999;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Thus, biological decision circuits are able to evaluate choice options while selectively initiating the WTA selection process with variable context-dependent timing.</w:t>
      </w:r>
    </w:p>
    <w:p w14:paraId="73C659DC" w14:textId="7B831573" w:rsidR="00E60AF2" w:rsidRPr="0060258A" w:rsidRDefault="00E60AF2" w:rsidP="00886C3F">
      <w:pPr>
        <w:spacing w:line="480" w:lineRule="auto"/>
        <w:jc w:val="both"/>
        <w:rPr>
          <w:rFonts w:ascii="Times New Roman" w:hAnsi="Times New Roman" w:cs="Times New Roman"/>
          <w:bCs/>
          <w:color w:val="000000" w:themeColor="text1"/>
        </w:rPr>
      </w:pPr>
    </w:p>
    <w:p w14:paraId="6EDAE4FF" w14:textId="77777777" w:rsidR="00E60AF2" w:rsidRPr="0060258A" w:rsidRDefault="00E60AF2">
      <w:pPr>
        <w:rPr>
          <w:rFonts w:ascii="Times New Roman" w:hAnsi="Times New Roman" w:cs="Times New Roman"/>
          <w:bCs/>
          <w:color w:val="000000" w:themeColor="text1"/>
        </w:rPr>
      </w:pPr>
      <w:r w:rsidRPr="0060258A">
        <w:rPr>
          <w:rFonts w:ascii="Times New Roman" w:hAnsi="Times New Roman" w:cs="Times New Roman"/>
          <w:bCs/>
          <w:color w:val="000000" w:themeColor="text1"/>
        </w:rPr>
        <w:lastRenderedPageBreak/>
        <w:br w:type="page"/>
      </w:r>
    </w:p>
    <w:p w14:paraId="39611319" w14:textId="18F26955" w:rsidR="00886C3F" w:rsidRPr="0060258A" w:rsidRDefault="00E60AF2" w:rsidP="00CB4DA2">
      <w:pPr>
        <w:rPr>
          <w:rFonts w:ascii="Times New Roman" w:hAnsi="Times New Roman" w:cs="Times New Roman"/>
          <w:bCs/>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5408" behindDoc="0" locked="0" layoutInCell="1" allowOverlap="1" wp14:anchorId="68E908F9" wp14:editId="6D9F56FD">
                <wp:simplePos x="0" y="0"/>
                <wp:positionH relativeFrom="column">
                  <wp:posOffset>-606175</wp:posOffset>
                </wp:positionH>
                <wp:positionV relativeFrom="paragraph">
                  <wp:posOffset>-503434</wp:posOffset>
                </wp:positionV>
                <wp:extent cx="7211759" cy="9175897"/>
                <wp:effectExtent l="0" t="0" r="14605" b="19050"/>
                <wp:wrapNone/>
                <wp:docPr id="27" name="Text Box 27"/>
                <wp:cNvGraphicFramePr/>
                <a:graphic xmlns:a="http://schemas.openxmlformats.org/drawingml/2006/main">
                  <a:graphicData uri="http://schemas.microsoft.com/office/word/2010/wordprocessingShape">
                    <wps:wsp>
                      <wps:cNvSpPr txBox="1"/>
                      <wps:spPr>
                        <a:xfrm>
                          <a:off x="0" y="0"/>
                          <a:ext cx="7211759" cy="9175897"/>
                        </a:xfrm>
                        <a:prstGeom prst="rect">
                          <a:avLst/>
                        </a:prstGeom>
                        <a:solidFill>
                          <a:schemeClr val="lt1"/>
                        </a:solidFill>
                        <a:ln w="6350">
                          <a:solidFill>
                            <a:prstClr val="black"/>
                          </a:solidFill>
                        </a:ln>
                      </wps:spPr>
                      <wps:txb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3A2DA1B">
                                  <wp:extent cx="3467201" cy="656028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28"/>
                                          <a:stretch>
                                            <a:fillRect/>
                                          </a:stretch>
                                        </pic:blipFill>
                                        <pic:spPr>
                                          <a:xfrm>
                                            <a:off x="0" y="0"/>
                                            <a:ext cx="3470189" cy="6565942"/>
                                          </a:xfrm>
                                          <a:prstGeom prst="rect">
                                            <a:avLst/>
                                          </a:prstGeom>
                                        </pic:spPr>
                                      </pic:pic>
                                    </a:graphicData>
                                  </a:graphic>
                                </wp:inline>
                              </w:drawing>
                            </w:r>
                          </w:p>
                          <w:p w14:paraId="16140408" w14:textId="682EF64E"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Figure </w:t>
                            </w:r>
                            <w:r>
                              <w:rPr>
                                <w:rFonts w:ascii="Times New Roman" w:hAnsi="Times New Roman" w:cs="Times New Roman"/>
                                <w:i w:val="0"/>
                                <w:color w:val="000000" w:themeColor="text1"/>
                                <w:sz w:val="24"/>
                                <w:szCs w:val="24"/>
                              </w:rPr>
                              <w:t>5</w:t>
                            </w:r>
                            <w:r w:rsidRPr="00117003">
                              <w:rPr>
                                <w:rFonts w:ascii="Times New Roman" w:hAnsi="Times New Roman" w:cs="Times New Roman"/>
                                <w:i w:val="0"/>
                                <w:color w:val="000000" w:themeColor="text1"/>
                                <w:sz w:val="24"/>
                                <w:szCs w:val="24"/>
                              </w:rPr>
                              <w:t xml:space="preserve">A).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E908F9" id="Text Box 27" o:spid="_x0000_s1042" type="#_x0000_t202" style="position:absolute;margin-left:-47.75pt;margin-top:-39.65pt;width:567.85pt;height:7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" fillcolor="white [3201]" strokeweight=".5pt">
                <v:textbo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3A2DA1B">
                            <wp:extent cx="3467201" cy="656028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28"/>
                                    <a:stretch>
                                      <a:fillRect/>
                                    </a:stretch>
                                  </pic:blipFill>
                                  <pic:spPr>
                                    <a:xfrm>
                                      <a:off x="0" y="0"/>
                                      <a:ext cx="3470189" cy="6565942"/>
                                    </a:xfrm>
                                    <a:prstGeom prst="rect">
                                      <a:avLst/>
                                    </a:prstGeom>
                                  </pic:spPr>
                                </pic:pic>
                              </a:graphicData>
                            </a:graphic>
                          </wp:inline>
                        </w:drawing>
                      </w:r>
                    </w:p>
                    <w:p w14:paraId="16140408" w14:textId="682EF64E"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Figure </w:t>
                      </w:r>
                      <w:r>
                        <w:rPr>
                          <w:rFonts w:ascii="Times New Roman" w:hAnsi="Times New Roman" w:cs="Times New Roman"/>
                          <w:i w:val="0"/>
                          <w:color w:val="000000" w:themeColor="text1"/>
                          <w:sz w:val="24"/>
                          <w:szCs w:val="24"/>
                        </w:rPr>
                        <w:t>5</w:t>
                      </w:r>
                      <w:r w:rsidRPr="00117003">
                        <w:rPr>
                          <w:rFonts w:ascii="Times New Roman" w:hAnsi="Times New Roman" w:cs="Times New Roman"/>
                          <w:i w:val="0"/>
                          <w:color w:val="000000" w:themeColor="text1"/>
                          <w:sz w:val="24"/>
                          <w:szCs w:val="24"/>
                        </w:rPr>
                        <w:t xml:space="preserve">A).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v:textbox>
              </v:shape>
            </w:pict>
          </mc:Fallback>
        </mc:AlternateContent>
      </w:r>
      <w:r w:rsidRPr="0060258A">
        <w:rPr>
          <w:rFonts w:ascii="Times New Roman" w:hAnsi="Times New Roman" w:cs="Times New Roman"/>
          <w:bCs/>
          <w:color w:val="000000" w:themeColor="text1"/>
        </w:rPr>
        <w:br w:type="page"/>
      </w:r>
    </w:p>
    <w:p w14:paraId="41317CB8" w14:textId="65A48792" w:rsidR="00101732"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lastRenderedPageBreak/>
        <w:t xml:space="preserve">How neural circuits implement dynamic control of selection – and a temporal separation of evaluation and WTA choice – is largely unaddressed in current decision models. In RNM models, neural activity is driven by attractor dynamics; option evaluation and the selection process cannot be disambiguated, and WTA competition is not under top-down control. Here, we examine how the timing of a dynamic top-down control signal – modulating the strength of disinhibition via </w:t>
      </w:r>
      <w:r w:rsidR="00635AB9" w:rsidRPr="0060258A">
        <w:rPr>
          <w:rFonts w:ascii="Times New Roman" w:hAnsi="Times New Roman" w:cs="Times New Roman"/>
          <w:bCs/>
          <w:color w:val="000000" w:themeColor="text1"/>
        </w:rPr>
        <w:t xml:space="preserve">long-range inputs and neuromodulation </w:t>
      </w:r>
      <w:r w:rsidRPr="0060258A">
        <w:rPr>
          <w:rFonts w:ascii="Times New Roman" w:hAnsi="Times New Roman" w:cs="Times New Roman"/>
          <w:bCs/>
          <w:color w:val="000000" w:themeColor="text1"/>
        </w:rPr>
        <w:t xml:space="preserve">– allows the </w:t>
      </w:r>
      <w:r w:rsidR="000D1F56" w:rsidRPr="0060258A">
        <w:rPr>
          <w:rFonts w:ascii="Times New Roman" w:hAnsi="Times New Roman" w:cs="Times New Roman"/>
          <w:bCs/>
          <w:color w:val="000000" w:themeColor="text1"/>
        </w:rPr>
        <w:t>LDDM</w:t>
      </w:r>
      <w:r w:rsidRPr="0060258A">
        <w:rPr>
          <w:rFonts w:ascii="Times New Roman" w:hAnsi="Times New Roman" w:cs="Times New Roman"/>
          <w:bCs/>
          <w:color w:val="000000" w:themeColor="text1"/>
        </w:rPr>
        <w:t xml:space="preserve"> to capture neural activity in different task paradigms. In these simulations, disinhibition is activated when the instruction cue to choose is presented. </w:t>
      </w:r>
      <w:r w:rsidR="001236B0" w:rsidRPr="0060258A">
        <w:rPr>
          <w:rFonts w:ascii="Times New Roman" w:hAnsi="Times New Roman" w:cs="Times New Roman"/>
          <w:b/>
          <w:bCs/>
          <w:color w:val="000000" w:themeColor="text1"/>
        </w:rPr>
        <w:t>Fig</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A</w:t>
      </w:r>
      <w:r w:rsidRPr="0060258A">
        <w:rPr>
          <w:rFonts w:ascii="Times New Roman" w:hAnsi="Times New Roman" w:cs="Times New Roman"/>
          <w:bCs/>
          <w:color w:val="000000" w:themeColor="text1"/>
        </w:rPr>
        <w:t xml:space="preserve"> shows LDDM activity in a reaction</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 a standard paradigm in perceptual decision-making</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{"citationID":"86OP7K66","properties":{"formattedCitation":"(Churchland et al., 2008; Roitman &amp; Shadlen, 2002)","plainCitation":"(Churchland et al., 2008; 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As in prior analyses (</w:t>
      </w:r>
      <w:r w:rsidR="001236B0" w:rsidRPr="0060258A">
        <w:rPr>
          <w:rFonts w:ascii="Times New Roman" w:hAnsi="Times New Roman" w:cs="Times New Roman"/>
          <w:b/>
          <w:bCs/>
          <w:color w:val="000000" w:themeColor="text1"/>
        </w:rPr>
        <w:t>Figs</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BC5BC4" w:rsidRPr="0060258A">
        <w:rPr>
          <w:rFonts w:ascii="Times New Roman" w:hAnsi="Times New Roman" w:cs="Times New Roman"/>
          <w:b/>
          <w:bCs/>
          <w:color w:val="000000" w:themeColor="text1"/>
        </w:rPr>
        <w:t>5</w:t>
      </w:r>
      <w:r w:rsidRPr="0060258A">
        <w:rPr>
          <w:rFonts w:ascii="Times New Roman" w:hAnsi="Times New Roman" w:cs="Times New Roman"/>
          <w:bCs/>
          <w:color w:val="000000" w:themeColor="text1"/>
        </w:rPr>
        <w:t xml:space="preserve"> and</w:t>
      </w:r>
      <w:r w:rsidR="001236B0" w:rsidRPr="0060258A">
        <w:rPr>
          <w:rFonts w:ascii="Times New Roman" w:hAnsi="Times New Roman" w:cs="Times New Roman"/>
          <w:bCs/>
          <w:color w:val="000000" w:themeColor="text1"/>
        </w:rPr>
        <w:t xml:space="preserve"> </w:t>
      </w:r>
      <w:r w:rsidR="00BC5BC4" w:rsidRPr="0060258A">
        <w:rPr>
          <w:rFonts w:ascii="Times New Roman" w:hAnsi="Times New Roman" w:cs="Times New Roman"/>
          <w:b/>
          <w:bCs/>
          <w:color w:val="000000" w:themeColor="text1"/>
        </w:rPr>
        <w:t>6</w:t>
      </w:r>
      <w:r w:rsidRPr="0060258A">
        <w:rPr>
          <w:rFonts w:ascii="Times New Roman" w:hAnsi="Times New Roman" w:cs="Times New Roman"/>
          <w:bCs/>
          <w:color w:val="000000" w:themeColor="text1"/>
        </w:rPr>
        <w:t xml:space="preserve">), LDDM </w:t>
      </w:r>
      <w:r w:rsidRPr="0060258A">
        <w:rPr>
          <w:rFonts w:ascii="Times New Roman" w:hAnsi="Times New Roman" w:cs="Times New Roman"/>
          <w:bCs/>
          <w:i/>
          <w:color w:val="000000" w:themeColor="text1"/>
        </w:rPr>
        <w:t>R</w:t>
      </w:r>
      <w:r w:rsidRPr="0060258A">
        <w:rPr>
          <w:rFonts w:ascii="Times New Roman" w:hAnsi="Times New Roman" w:cs="Times New Roman"/>
          <w:bCs/>
          <w:color w:val="000000" w:themeColor="text1"/>
        </w:rPr>
        <w:t xml:space="preserve"> units show simultaneous evaluation (coherence-dependent ramping) and WTA selection (rise to threshold) processes, driven by an immediate activation of disinhibition at motion stimulus onset.</w:t>
      </w:r>
    </w:p>
    <w:p w14:paraId="2F72D1EC" w14:textId="77777777" w:rsidR="00101732" w:rsidRPr="0060258A" w:rsidRDefault="00101732" w:rsidP="00886C3F">
      <w:pPr>
        <w:spacing w:line="480" w:lineRule="auto"/>
        <w:jc w:val="both"/>
        <w:rPr>
          <w:rFonts w:ascii="Times New Roman" w:hAnsi="Times New Roman" w:cs="Times New Roman"/>
          <w:bCs/>
          <w:color w:val="000000" w:themeColor="text1"/>
        </w:rPr>
      </w:pPr>
    </w:p>
    <w:p w14:paraId="24499E2C" w14:textId="31A9DE4F" w:rsidR="00101732" w:rsidRPr="0060258A" w:rsidRDefault="001236B0"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In </w:t>
      </w:r>
      <w:r w:rsidR="00CB11AD" w:rsidRPr="0060258A">
        <w:rPr>
          <w:rFonts w:ascii="Times New Roman" w:hAnsi="Times New Roman" w:cs="Times New Roman"/>
          <w:bCs/>
          <w:color w:val="000000" w:themeColor="text1"/>
        </w:rPr>
        <w:t xml:space="preserve">a </w:t>
      </w:r>
      <w:r w:rsidRPr="0060258A">
        <w:rPr>
          <w:rFonts w:ascii="Times New Roman" w:hAnsi="Times New Roman" w:cs="Times New Roman"/>
          <w:bCs/>
          <w:color w:val="000000" w:themeColor="text1"/>
        </w:rPr>
        <w:t>fixed</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w:t>
      </w:r>
      <w:r w:rsidR="00CB11AD" w:rsidRPr="0060258A">
        <w:rPr>
          <w:rFonts w:ascii="Times New Roman" w:hAnsi="Times New Roman" w:cs="Times New Roman"/>
          <w:bCs/>
          <w:color w:val="000000" w:themeColor="text1"/>
        </w:rPr>
        <w:t xml:space="preserve"> (</w:t>
      </w:r>
      <w:r w:rsidRPr="0060258A">
        <w:rPr>
          <w:rFonts w:ascii="Times New Roman" w:hAnsi="Times New Roman" w:cs="Times New Roman"/>
          <w:b/>
          <w:bCs/>
          <w:color w:val="000000" w:themeColor="text1"/>
        </w:rPr>
        <w:t>Fig</w:t>
      </w:r>
      <w:r w:rsidR="00272649" w:rsidRPr="0060258A">
        <w:rPr>
          <w:rFonts w:ascii="Times New Roman" w:hAnsi="Times New Roman" w:cs="Times New Roman"/>
          <w:b/>
          <w:bCs/>
          <w:color w:val="000000" w:themeColor="text1"/>
        </w:rPr>
        <w:t>.</w:t>
      </w:r>
      <w:r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00886C3F" w:rsidRPr="0060258A">
        <w:rPr>
          <w:rFonts w:ascii="Times New Roman" w:hAnsi="Times New Roman" w:cs="Times New Roman"/>
          <w:b/>
          <w:bCs/>
          <w:color w:val="000000" w:themeColor="text1"/>
        </w:rPr>
        <w:t>B</w:t>
      </w:r>
      <w:r w:rsidR="00CB11AD" w:rsidRPr="0060258A">
        <w:rPr>
          <w:rFonts w:ascii="Times New Roman" w:hAnsi="Times New Roman" w:cs="Times New Roman"/>
          <w:bCs/>
          <w:color w:val="000000" w:themeColor="text1"/>
        </w:rPr>
        <w:t xml:space="preserve">), </w:t>
      </w:r>
      <w:r w:rsidR="00886C3F" w:rsidRPr="0060258A">
        <w:rPr>
          <w:rFonts w:ascii="Times New Roman" w:hAnsi="Times New Roman" w:cs="Times New Roman"/>
          <w:bCs/>
          <w:color w:val="000000" w:themeColor="text1"/>
        </w:rPr>
        <w:t xml:space="preserve">disinhibition is activated after a required interval of stimulus presentation. Compared to the </w:t>
      </w:r>
      <w:r w:rsidR="00EA046E" w:rsidRPr="0060258A">
        <w:rPr>
          <w:rFonts w:ascii="Times New Roman" w:hAnsi="Times New Roman" w:cs="Times New Roman"/>
          <w:bCs/>
          <w:color w:val="000000" w:themeColor="text1"/>
        </w:rPr>
        <w:t>reaction-</w:t>
      </w:r>
      <w:r w:rsidR="00886C3F" w:rsidRPr="0060258A">
        <w:rPr>
          <w:rFonts w:ascii="Times New Roman" w:hAnsi="Times New Roman" w:cs="Times New Roman"/>
          <w:bCs/>
          <w:color w:val="000000" w:themeColor="text1"/>
        </w:rPr>
        <w:t xml:space="preserve">time task, LDDM activity here shows distinct, temporally separated patterns during stimuli viewing and option selection; this temporal segregation is driven by the </w:t>
      </w:r>
      <w:r w:rsidR="00635AB9" w:rsidRPr="0060258A">
        <w:rPr>
          <w:rFonts w:ascii="Times New Roman" w:hAnsi="Times New Roman" w:cs="Times New Roman"/>
          <w:bCs/>
          <w:color w:val="000000" w:themeColor="text1"/>
        </w:rPr>
        <w:t>activation of</w:t>
      </w:r>
      <w:r w:rsidR="00886C3F" w:rsidRPr="0060258A">
        <w:rPr>
          <w:rFonts w:ascii="Times New Roman" w:hAnsi="Times New Roman" w:cs="Times New Roman"/>
          <w:bCs/>
          <w:color w:val="000000" w:themeColor="text1"/>
        </w:rPr>
        <w:t xml:space="preserve"> disinhibition</w:t>
      </w:r>
      <w:r w:rsidR="00635AB9" w:rsidRPr="0060258A">
        <w:rPr>
          <w:rFonts w:ascii="Times New Roman" w:hAnsi="Times New Roman" w:cs="Times New Roman"/>
          <w:bCs/>
          <w:color w:val="000000" w:themeColor="text1"/>
        </w:rPr>
        <w:t xml:space="preserve"> (a step function</w:t>
      </w:r>
      <w:r w:rsidR="005F3A5E" w:rsidRPr="0060258A">
        <w:rPr>
          <w:rFonts w:ascii="Times New Roman" w:hAnsi="Times New Roman" w:cs="Times New Roman"/>
          <w:bCs/>
          <w:color w:val="000000" w:themeColor="text1"/>
        </w:rPr>
        <w:t xml:space="preserve"> on </w:t>
      </w:r>
      <m:oMath>
        <m:r>
          <w:rPr>
            <w:rFonts w:ascii="Cambria Math" w:hAnsi="Cambria Math" w:cs="Times New Roman"/>
            <w:color w:val="000000" w:themeColor="text1"/>
          </w:rPr>
          <m:t>β</m:t>
        </m:r>
      </m:oMath>
      <w:r w:rsidR="00635AB9" w:rsidRPr="0060258A">
        <w:rPr>
          <w:rFonts w:ascii="Times New Roman" w:hAnsi="Times New Roman" w:cs="Times New Roman"/>
          <w:bCs/>
          <w:color w:val="000000" w:themeColor="text1"/>
        </w:rPr>
        <w:t xml:space="preserve"> in this example)</w:t>
      </w:r>
      <w:r w:rsidR="00886C3F" w:rsidRPr="0060258A">
        <w:rPr>
          <w:rFonts w:ascii="Times New Roman" w:hAnsi="Times New Roman" w:cs="Times New Roman"/>
          <w:bCs/>
          <w:color w:val="000000" w:themeColor="text1"/>
        </w:rPr>
        <w:t>, which promotes a transition between value representation and WTA choice.</w:t>
      </w:r>
    </w:p>
    <w:p w14:paraId="1EF6F0DE" w14:textId="77777777" w:rsidR="00101732" w:rsidRPr="0060258A" w:rsidRDefault="00101732" w:rsidP="00886C3F">
      <w:pPr>
        <w:spacing w:line="480" w:lineRule="auto"/>
        <w:jc w:val="both"/>
        <w:rPr>
          <w:rFonts w:ascii="Times New Roman" w:hAnsi="Times New Roman" w:cs="Times New Roman"/>
          <w:bCs/>
          <w:color w:val="000000" w:themeColor="text1"/>
        </w:rPr>
      </w:pPr>
    </w:p>
    <w:p w14:paraId="18012622" w14:textId="2D92A46B" w:rsidR="00E5179A" w:rsidRPr="0060258A" w:rsidRDefault="00886C3F" w:rsidP="00921B7E">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A further demonstration of this temporal flexibility arises from considering </w:t>
      </w:r>
      <w:r w:rsidR="005D74C3" w:rsidRPr="0060258A">
        <w:rPr>
          <w:rFonts w:ascii="Times New Roman" w:hAnsi="Times New Roman" w:cs="Times New Roman"/>
          <w:bCs/>
          <w:color w:val="000000" w:themeColor="text1"/>
        </w:rPr>
        <w:t>delayed-</w:t>
      </w:r>
      <w:r w:rsidRPr="0060258A">
        <w:rPr>
          <w:rFonts w:ascii="Times New Roman" w:hAnsi="Times New Roman" w:cs="Times New Roman"/>
          <w:bCs/>
          <w:color w:val="000000" w:themeColor="text1"/>
        </w:rPr>
        <w:t>response task</w:t>
      </w:r>
      <w:r w:rsidR="00CB11AD"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xml:space="preserve"> (</w:t>
      </w:r>
      <w:r w:rsidR="00101732" w:rsidRPr="0060258A">
        <w:rPr>
          <w:rFonts w:ascii="Times New Roman" w:hAnsi="Times New Roman" w:cs="Times New Roman"/>
          <w:b/>
          <w:bCs/>
          <w:color w:val="000000" w:themeColor="text1"/>
        </w:rPr>
        <w:t>Fig</w:t>
      </w:r>
      <w:r w:rsidR="00217AFA" w:rsidRPr="0060258A">
        <w:rPr>
          <w:rFonts w:ascii="Times New Roman" w:hAnsi="Times New Roman" w:cs="Times New Roman"/>
          <w:b/>
          <w:bCs/>
          <w:color w:val="000000" w:themeColor="text1"/>
        </w:rPr>
        <w:t>.</w:t>
      </w:r>
      <w:r w:rsidR="00101732"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C</w:t>
      </w:r>
      <w:r w:rsidRPr="0060258A">
        <w:rPr>
          <w:rFonts w:ascii="Times New Roman" w:hAnsi="Times New Roman" w:cs="Times New Roman"/>
          <w:bCs/>
          <w:color w:val="000000" w:themeColor="text1"/>
        </w:rPr>
        <w:t>), which include an interval between stimuli</w:t>
      </w:r>
      <w:r w:rsidR="00CB11AD" w:rsidRPr="0060258A">
        <w:rPr>
          <w:rFonts w:ascii="Times New Roman" w:hAnsi="Times New Roman" w:cs="Times New Roman"/>
          <w:bCs/>
          <w:color w:val="000000" w:themeColor="text1"/>
        </w:rPr>
        <w:t xml:space="preserve"> offset</w:t>
      </w:r>
      <w:r w:rsidRPr="0060258A">
        <w:rPr>
          <w:rFonts w:ascii="Times New Roman" w:hAnsi="Times New Roman" w:cs="Times New Roman"/>
          <w:bCs/>
          <w:color w:val="000000" w:themeColor="text1"/>
        </w:rPr>
        <w:t xml:space="preserve"> and onset of the instruction cue. Consistent with its ability to maintain persistent activity (</w:t>
      </w:r>
      <w:r w:rsidR="00101732" w:rsidRPr="0060258A">
        <w:rPr>
          <w:rFonts w:ascii="Times New Roman" w:hAnsi="Times New Roman" w:cs="Times New Roman"/>
          <w:b/>
          <w:color w:val="000000" w:themeColor="text1"/>
        </w:rPr>
        <w:t>Fig</w:t>
      </w:r>
      <w:r w:rsidR="00217AFA" w:rsidRPr="0060258A">
        <w:rPr>
          <w:rFonts w:ascii="Times New Roman" w:hAnsi="Times New Roman" w:cs="Times New Roman"/>
          <w:b/>
          <w:color w:val="000000" w:themeColor="text1"/>
        </w:rPr>
        <w:t>.</w:t>
      </w:r>
      <w:r w:rsidR="0010173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Pr="0060258A">
        <w:rPr>
          <w:rFonts w:ascii="Times New Roman" w:hAnsi="Times New Roman" w:cs="Times New Roman"/>
          <w:bCs/>
          <w:color w:val="000000" w:themeColor="text1"/>
        </w:rPr>
        <w:t xml:space="preserve">), the LDDM shows value coding across the delay interval and implements WTA selection </w:t>
      </w:r>
      <w:r w:rsidR="00D2796B" w:rsidRPr="0060258A">
        <w:rPr>
          <w:rFonts w:ascii="Times New Roman" w:hAnsi="Times New Roman" w:cs="Times New Roman"/>
          <w:bCs/>
          <w:color w:val="000000" w:themeColor="text1"/>
        </w:rPr>
        <w:t>until</w:t>
      </w:r>
      <w:r w:rsidRPr="0060258A">
        <w:rPr>
          <w:rFonts w:ascii="Times New Roman" w:hAnsi="Times New Roman" w:cs="Times New Roman"/>
          <w:bCs/>
          <w:color w:val="000000" w:themeColor="text1"/>
        </w:rPr>
        <w:t xml:space="preserve"> instruction and accompanying </w:t>
      </w:r>
      <w:r w:rsidRPr="0060258A">
        <w:rPr>
          <w:rFonts w:ascii="Times New Roman" w:hAnsi="Times New Roman" w:cs="Times New Roman"/>
          <w:bCs/>
          <w:color w:val="000000" w:themeColor="text1"/>
        </w:rPr>
        <w:lastRenderedPageBreak/>
        <w:t>activation of disinhibition. These results show that the LDDM – via modulation in the timing of disinhibition activation - can temporally separate the value representation and selection processes, enabling it to capture the diversity of neural dynamics seen in reaction</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fixed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w:t>
      </w:r>
    </w:p>
    <w:p w14:paraId="4CEDF8B6" w14:textId="6EEA106C" w:rsidR="00C168E7" w:rsidRDefault="00C168E7" w:rsidP="00921B7E">
      <w:pPr>
        <w:spacing w:line="480" w:lineRule="auto"/>
        <w:jc w:val="both"/>
        <w:rPr>
          <w:rFonts w:ascii="Times New Roman" w:hAnsi="Times New Roman" w:cs="Times New Roman"/>
          <w:b/>
          <w:color w:val="000000" w:themeColor="text1"/>
          <w:sz w:val="28"/>
        </w:rPr>
      </w:pPr>
    </w:p>
    <w:p w14:paraId="2484FC37" w14:textId="77777777" w:rsidR="00291981" w:rsidRPr="0060258A" w:rsidRDefault="00291981" w:rsidP="00921B7E">
      <w:pPr>
        <w:spacing w:line="480" w:lineRule="auto"/>
        <w:jc w:val="both"/>
        <w:rPr>
          <w:rFonts w:ascii="Times New Roman" w:hAnsi="Times New Roman" w:cs="Times New Roman"/>
          <w:b/>
          <w:color w:val="000000" w:themeColor="text1"/>
          <w:sz w:val="28"/>
        </w:rPr>
      </w:pPr>
    </w:p>
    <w:p w14:paraId="2AD1CF73" w14:textId="4EE710A7" w:rsidR="00654EC9" w:rsidRPr="00291981" w:rsidRDefault="00654EC9" w:rsidP="00654EC9">
      <w:pPr>
        <w:spacing w:line="480" w:lineRule="auto"/>
        <w:jc w:val="both"/>
        <w:rPr>
          <w:rFonts w:ascii="Times New Roman" w:hAnsi="Times New Roman" w:cs="Times New Roman"/>
          <w:i/>
          <w:color w:val="000000" w:themeColor="text1"/>
        </w:rPr>
      </w:pPr>
      <w:r w:rsidRPr="00291981">
        <w:rPr>
          <w:rFonts w:ascii="Times New Roman" w:hAnsi="Times New Roman" w:cs="Times New Roman"/>
          <w:i/>
          <w:color w:val="000000" w:themeColor="text1"/>
        </w:rPr>
        <w:t xml:space="preserve">GABAergic potentiation </w:t>
      </w:r>
      <w:r w:rsidRPr="00291981">
        <w:rPr>
          <w:rFonts w:ascii="Times New Roman" w:hAnsi="Times New Roman" w:cs="Times New Roman" w:hint="eastAsia"/>
          <w:i/>
          <w:color w:val="000000" w:themeColor="text1"/>
        </w:rPr>
        <w:t>distinguishes</w:t>
      </w:r>
      <w:r w:rsidRPr="00291981">
        <w:rPr>
          <w:rFonts w:ascii="Times New Roman" w:hAnsi="Times New Roman" w:cs="Times New Roman"/>
          <w:i/>
          <w:color w:val="000000" w:themeColor="text1"/>
        </w:rPr>
        <w:t xml:space="preserve"> LDDM from earlier models</w:t>
      </w:r>
    </w:p>
    <w:p w14:paraId="1176C87D" w14:textId="77777777" w:rsidR="006B4EF1" w:rsidRPr="0060258A" w:rsidRDefault="006B4EF1" w:rsidP="00654EC9">
      <w:pPr>
        <w:spacing w:line="480" w:lineRule="auto"/>
        <w:jc w:val="both"/>
        <w:rPr>
          <w:rFonts w:ascii="Times New Roman" w:hAnsi="Times New Roman" w:cs="Times New Roman"/>
          <w:b/>
          <w:i/>
          <w:color w:val="000000" w:themeColor="text1"/>
        </w:rPr>
      </w:pPr>
    </w:p>
    <w:p w14:paraId="155D9AB9" w14:textId="51FCA125" w:rsidR="00C168E7" w:rsidRPr="0060258A" w:rsidRDefault="00654EC9"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The architecture of disinhibition </w:t>
      </w:r>
      <w:r w:rsidR="00564BC6" w:rsidRPr="0060258A">
        <w:rPr>
          <w:rFonts w:ascii="Times New Roman" w:hAnsi="Times New Roman" w:cs="Times New Roman"/>
          <w:color w:val="000000" w:themeColor="text1"/>
        </w:rPr>
        <w:t xml:space="preserve">employed by the LDDM </w:t>
      </w:r>
      <w:r w:rsidRPr="0060258A">
        <w:rPr>
          <w:rFonts w:ascii="Times New Roman" w:hAnsi="Times New Roman" w:cs="Times New Roman"/>
          <w:color w:val="000000" w:themeColor="text1"/>
        </w:rPr>
        <w:t xml:space="preserve">is more structured than </w:t>
      </w:r>
      <w:r w:rsidRPr="0060258A">
        <w:rPr>
          <w:rFonts w:ascii="Times New Roman" w:hAnsi="Times New Roman" w:cs="Times New Roman" w:hint="eastAsia"/>
          <w:color w:val="000000" w:themeColor="text1"/>
        </w:rPr>
        <w:t>earlier</w:t>
      </w:r>
      <w:r w:rsidRPr="0060258A">
        <w:rPr>
          <w:rFonts w:ascii="Times New Roman" w:hAnsi="Times New Roman" w:cs="Times New Roman"/>
          <w:color w:val="000000" w:themeColor="text1"/>
        </w:rPr>
        <w:t xml:space="preserve"> non-selective inhibition </w:t>
      </w:r>
      <w:r w:rsidR="00564BC6" w:rsidRPr="0060258A">
        <w:rPr>
          <w:rFonts w:ascii="Times New Roman" w:hAnsi="Times New Roman" w:cs="Times New Roman"/>
          <w:color w:val="000000" w:themeColor="text1"/>
        </w:rPr>
        <w:t xml:space="preserve">used in more standard </w:t>
      </w:r>
      <w:r w:rsidRPr="0060258A">
        <w:rPr>
          <w:rFonts w:ascii="Times New Roman" w:hAnsi="Times New Roman" w:cs="Times New Roman"/>
          <w:color w:val="000000" w:themeColor="text1"/>
        </w:rPr>
        <w:t>competition network</w:t>
      </w:r>
      <w:r w:rsidR="00564BC6"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Th</w:t>
      </w:r>
      <w:r w:rsidR="009C2377" w:rsidRPr="0060258A">
        <w:rPr>
          <w:rFonts w:ascii="Times New Roman" w:hAnsi="Times New Roman" w:cs="Times New Roman"/>
          <w:color w:val="000000" w:themeColor="text1"/>
        </w:rPr>
        <w:t>is distinction gives rise to the</w:t>
      </w:r>
      <w:r w:rsidR="00564BC6" w:rsidRPr="0060258A">
        <w:rPr>
          <w:rFonts w:ascii="Times New Roman" w:hAnsi="Times New Roman" w:cs="Times New Roman"/>
          <w:color w:val="000000" w:themeColor="text1"/>
        </w:rPr>
        <w:t xml:space="preserve"> novel </w:t>
      </w:r>
      <w:r w:rsidRPr="0060258A">
        <w:rPr>
          <w:rFonts w:ascii="Times New Roman" w:hAnsi="Times New Roman" w:cs="Times New Roman"/>
          <w:color w:val="000000" w:themeColor="text1"/>
        </w:rPr>
        <w:t xml:space="preserve">prediction from LDDM that </w:t>
      </w:r>
      <w:r w:rsidR="00564BC6" w:rsidRPr="0060258A">
        <w:rPr>
          <w:rFonts w:ascii="Times New Roman" w:hAnsi="Times New Roman" w:cs="Times New Roman"/>
          <w:color w:val="000000" w:themeColor="text1"/>
        </w:rPr>
        <w:t xml:space="preserve">the influence of global changes in </w:t>
      </w:r>
      <w:r w:rsidRPr="0060258A">
        <w:rPr>
          <w:rFonts w:ascii="Times New Roman" w:hAnsi="Times New Roman" w:cs="Times New Roman"/>
          <w:color w:val="000000" w:themeColor="text1"/>
        </w:rPr>
        <w:t>inhibit</w:t>
      </w:r>
      <w:r w:rsidR="00C32E7E" w:rsidRPr="0060258A">
        <w:rPr>
          <w:rFonts w:ascii="Times New Roman" w:hAnsi="Times New Roman" w:cs="Times New Roman"/>
          <w:color w:val="000000" w:themeColor="text1"/>
        </w:rPr>
        <w:t>ory tone are</w:t>
      </w:r>
      <w:r w:rsidRPr="0060258A">
        <w:rPr>
          <w:rFonts w:ascii="Times New Roman" w:hAnsi="Times New Roman" w:cs="Times New Roman"/>
          <w:color w:val="000000" w:themeColor="text1"/>
        </w:rPr>
        <w:t xml:space="preserve"> non-selective during representation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but switch to be</w:t>
      </w:r>
      <w:r w:rsidR="00C32E7E" w:rsidRPr="0060258A">
        <w:rPr>
          <w:rFonts w:ascii="Times New Roman" w:hAnsi="Times New Roman" w:cs="Times New Roman"/>
          <w:color w:val="000000" w:themeColor="text1"/>
        </w:rPr>
        <w:t>ing</w:t>
      </w:r>
      <w:r w:rsidRPr="0060258A">
        <w:rPr>
          <w:rFonts w:ascii="Times New Roman" w:hAnsi="Times New Roman" w:cs="Times New Roman"/>
          <w:color w:val="000000" w:themeColor="text1"/>
        </w:rPr>
        <w:t xml:space="preserve"> input</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selective after disinhibition</w:t>
      </w:r>
      <w:r w:rsidR="00C32E7E" w:rsidRPr="0060258A">
        <w:rPr>
          <w:rFonts w:ascii="Times New Roman" w:hAnsi="Times New Roman" w:cs="Times New Roman"/>
          <w:color w:val="000000" w:themeColor="text1"/>
        </w:rPr>
        <w:t xml:space="preserve"> is increased</w:t>
      </w:r>
      <w:r w:rsidRPr="0060258A">
        <w:rPr>
          <w:rFonts w:ascii="Times New Roman" w:hAnsi="Times New Roman" w:cs="Times New Roman"/>
          <w:color w:val="000000" w:themeColor="text1"/>
        </w:rPr>
        <w:t>.</w:t>
      </w:r>
      <w:r w:rsidR="00C32E7E" w:rsidRPr="0060258A">
        <w:rPr>
          <w:rFonts w:ascii="Times New Roman" w:hAnsi="Times New Roman" w:cs="Times New Roman"/>
          <w:color w:val="000000" w:themeColor="text1"/>
        </w:rPr>
        <w:t xml:space="preserve"> This reflects a fundamentally novel prediction of this class of model.</w:t>
      </w:r>
      <w:r w:rsidRPr="0060258A">
        <w:rPr>
          <w:rFonts w:ascii="Times New Roman" w:hAnsi="Times New Roman" w:cs="Times New Roman"/>
          <w:color w:val="000000" w:themeColor="text1"/>
        </w:rPr>
        <w:t xml:space="preserve"> To empirically test th</w:t>
      </w:r>
      <w:r w:rsidR="00C32E7E" w:rsidRPr="0060258A">
        <w:rPr>
          <w:rFonts w:ascii="Times New Roman" w:hAnsi="Times New Roman" w:cs="Times New Roman"/>
          <w:color w:val="000000" w:themeColor="text1"/>
        </w:rPr>
        <w:t xml:space="preserve">at </w:t>
      </w:r>
      <w:r w:rsidRPr="0060258A">
        <w:rPr>
          <w:rFonts w:ascii="Times New Roman" w:hAnsi="Times New Roman" w:cs="Times New Roman"/>
          <w:color w:val="000000" w:themeColor="text1"/>
        </w:rPr>
        <w:t xml:space="preserve">key </w:t>
      </w:r>
      <w:r w:rsidR="00C32E7E" w:rsidRPr="0060258A">
        <w:rPr>
          <w:rFonts w:ascii="Times New Roman" w:hAnsi="Times New Roman" w:cs="Times New Roman"/>
          <w:color w:val="000000" w:themeColor="text1"/>
        </w:rPr>
        <w:t>prediction, optogenetic/</w:t>
      </w:r>
      <w:r w:rsidRPr="0060258A">
        <w:rPr>
          <w:rFonts w:ascii="Times New Roman" w:hAnsi="Times New Roman" w:cs="Times New Roman"/>
          <w:color w:val="000000" w:themeColor="text1"/>
        </w:rPr>
        <w:t>pharmacological manipul</w:t>
      </w:r>
      <w:r w:rsidR="00C32E7E" w:rsidRPr="0060258A">
        <w:rPr>
          <w:rFonts w:ascii="Times New Roman" w:hAnsi="Times New Roman" w:cs="Times New Roman"/>
          <w:color w:val="000000" w:themeColor="text1"/>
        </w:rPr>
        <w:t>ation of</w:t>
      </w:r>
      <w:r w:rsidRPr="0060258A">
        <w:rPr>
          <w:rFonts w:ascii="Times New Roman" w:hAnsi="Times New Roman" w:cs="Times New Roman"/>
          <w:color w:val="000000" w:themeColor="text1"/>
        </w:rPr>
        <w:t xml:space="preserve"> GABAergic activity</w:t>
      </w:r>
      <w:r w:rsidR="00C32E7E" w:rsidRPr="0060258A">
        <w:rPr>
          <w:rFonts w:ascii="Times New Roman" w:hAnsi="Times New Roman" w:cs="Times New Roman"/>
          <w:color w:val="000000" w:themeColor="text1"/>
        </w:rPr>
        <w:t xml:space="preserve"> could be introduced</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The</w:t>
      </w:r>
      <w:r w:rsidRPr="0060258A">
        <w:rPr>
          <w:rFonts w:ascii="Times New Roman" w:hAnsi="Times New Roman" w:cs="Times New Roman"/>
          <w:color w:val="000000" w:themeColor="text1"/>
        </w:rPr>
        <w:t xml:space="preserve"> LDDM contains two different types of inhibition</w:t>
      </w:r>
      <w:r w:rsidR="00C32E7E" w:rsidRPr="0060258A">
        <w:rPr>
          <w:rFonts w:ascii="Times New Roman" w:hAnsi="Times New Roman" w:cs="Times New Roman"/>
          <w:color w:val="000000" w:themeColor="text1"/>
        </w:rPr>
        <w:t xml:space="preserve"> and thus</w:t>
      </w:r>
      <w:r w:rsidRPr="0060258A">
        <w:rPr>
          <w:rFonts w:ascii="Times New Roman" w:hAnsi="Times New Roman" w:cs="Times New Roman"/>
          <w:color w:val="000000" w:themeColor="text1"/>
        </w:rPr>
        <w:t xml:space="preserve"> its reaction to </w:t>
      </w:r>
      <w:r w:rsidR="00C32E7E" w:rsidRPr="0060258A">
        <w:rPr>
          <w:rFonts w:ascii="Times New Roman" w:hAnsi="Times New Roman" w:cs="Times New Roman"/>
          <w:color w:val="000000" w:themeColor="text1"/>
        </w:rPr>
        <w:t xml:space="preserve">a </w:t>
      </w:r>
      <w:r w:rsidRPr="0060258A">
        <w:rPr>
          <w:rFonts w:ascii="Times New Roman" w:hAnsi="Times New Roman" w:cs="Times New Roman"/>
          <w:color w:val="000000" w:themeColor="text1"/>
        </w:rPr>
        <w:t>GABAergic agonist</w:t>
      </w:r>
      <w:r w:rsidR="00C32E7E" w:rsidRPr="0060258A">
        <w:rPr>
          <w:rFonts w:ascii="Times New Roman" w:hAnsi="Times New Roman" w:cs="Times New Roman"/>
          <w:color w:val="000000" w:themeColor="text1"/>
        </w:rPr>
        <w:t xml:space="preserve"> depends on both the state of the disinhibitory network and the intensity of the GABAergic a</w:t>
      </w:r>
      <w:r w:rsidR="00192F28" w:rsidRPr="0060258A">
        <w:rPr>
          <w:rFonts w:ascii="Times New Roman" w:hAnsi="Times New Roman" w:cs="Times New Roman"/>
          <w:color w:val="000000" w:themeColor="text1"/>
        </w:rPr>
        <w:t>ctivation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 xml:space="preserve">To highlight the importance of that prediction, </w:t>
      </w:r>
      <w:r w:rsidRPr="0060258A">
        <w:rPr>
          <w:rFonts w:ascii="Times New Roman" w:hAnsi="Times New Roman" w:cs="Times New Roman"/>
          <w:color w:val="000000" w:themeColor="text1"/>
        </w:rPr>
        <w:t xml:space="preserve">we </w:t>
      </w:r>
      <w:r w:rsidR="00C32E7E" w:rsidRPr="0060258A">
        <w:rPr>
          <w:rFonts w:ascii="Times New Roman" w:hAnsi="Times New Roman" w:cs="Times New Roman"/>
          <w:color w:val="000000" w:themeColor="text1"/>
        </w:rPr>
        <w:t xml:space="preserve">implemented </w:t>
      </w:r>
      <w:r w:rsidRPr="0060258A">
        <w:rPr>
          <w:rFonts w:ascii="Times New Roman" w:hAnsi="Times New Roman" w:cs="Times New Roman"/>
          <w:color w:val="000000" w:themeColor="text1"/>
        </w:rPr>
        <w:t>different level</w:t>
      </w:r>
      <w:r w:rsidR="00C32E7E"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xml:space="preserve"> of GABAergic activit</w:t>
      </w:r>
      <w:r w:rsidR="00192F28" w:rsidRPr="0060258A">
        <w:rPr>
          <w:rFonts w:ascii="Times New Roman" w:hAnsi="Times New Roman" w:cs="Times New Roman"/>
          <w:color w:val="000000" w:themeColor="text1"/>
        </w:rPr>
        <w:t>y</w:t>
      </w:r>
      <w:r w:rsidRPr="0060258A">
        <w:rPr>
          <w:rFonts w:ascii="Times New Roman" w:hAnsi="Times New Roman" w:cs="Times New Roman"/>
          <w:color w:val="000000" w:themeColor="text1"/>
        </w:rPr>
        <w:t xml:space="preserve"> in both </w:t>
      </w:r>
      <w:r w:rsidR="00192F28" w:rsidRPr="0060258A">
        <w:rPr>
          <w:rFonts w:ascii="Times New Roman" w:hAnsi="Times New Roman" w:cs="Times New Roman"/>
          <w:color w:val="000000" w:themeColor="text1"/>
        </w:rPr>
        <w:t>the LDDM and the more traditional RNM.</w:t>
      </w:r>
      <w:r w:rsidR="00C168E7" w:rsidRPr="0060258A">
        <w:rPr>
          <w:rFonts w:ascii="Times New Roman" w:hAnsi="Times New Roman" w:cs="Times New Roman"/>
          <w:color w:val="000000" w:themeColor="text1"/>
        </w:rPr>
        <w:br w:type="page"/>
      </w:r>
    </w:p>
    <w:p w14:paraId="5EE72B00" w14:textId="73E31EB1" w:rsidR="00B26F88" w:rsidRPr="0060258A" w:rsidRDefault="00B26F88">
      <w:pPr>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72576" behindDoc="0" locked="0" layoutInCell="1" allowOverlap="1" wp14:anchorId="6B1D6E99" wp14:editId="1251E908">
                <wp:simplePos x="0" y="0"/>
                <wp:positionH relativeFrom="column">
                  <wp:posOffset>-174661</wp:posOffset>
                </wp:positionH>
                <wp:positionV relativeFrom="paragraph">
                  <wp:posOffset>0</wp:posOffset>
                </wp:positionV>
                <wp:extent cx="6513815" cy="6310630"/>
                <wp:effectExtent l="0" t="0" r="14605" b="13970"/>
                <wp:wrapNone/>
                <wp:docPr id="15" name="Text Box 15"/>
                <wp:cNvGraphicFramePr/>
                <a:graphic xmlns:a="http://schemas.openxmlformats.org/drawingml/2006/main">
                  <a:graphicData uri="http://schemas.microsoft.com/office/word/2010/wordprocessingShape">
                    <wps:wsp>
                      <wps:cNvSpPr txBox="1"/>
                      <wps:spPr>
                        <a:xfrm>
                          <a:off x="0" y="0"/>
                          <a:ext cx="6513815" cy="6310630"/>
                        </a:xfrm>
                        <a:prstGeom prst="rect">
                          <a:avLst/>
                        </a:prstGeom>
                        <a:solidFill>
                          <a:schemeClr val="lt1"/>
                        </a:solidFill>
                        <a:ln w="6350">
                          <a:solidFill>
                            <a:prstClr val="black"/>
                          </a:solidFill>
                        </a:ln>
                      </wps:spPr>
                      <wps:txb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29"/>
                                          <a:stretch>
                                            <a:fillRect/>
                                          </a:stretch>
                                        </pic:blipFill>
                                        <pic:spPr>
                                          <a:xfrm>
                                            <a:off x="0" y="0"/>
                                            <a:ext cx="6323965" cy="3569970"/>
                                          </a:xfrm>
                                          <a:prstGeom prst="rect">
                                            <a:avLst/>
                                          </a:prstGeom>
                                        </pic:spPr>
                                      </pic:pic>
                                    </a:graphicData>
                                  </a:graphic>
                                </wp:inline>
                              </w:drawing>
                            </w:r>
                          </w:p>
                          <w:p w14:paraId="1688F93F" w14:textId="77777777"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proofErr w:type="gramStart"/>
                            <w:r>
                              <w:rPr>
                                <w:rFonts w:ascii="Times New Roman" w:hAnsi="Times New Roman" w:cs="Times New Roman"/>
                                <w:i w:val="0"/>
                                <w:color w:val="000000" w:themeColor="text1"/>
                                <w:sz w:val="24"/>
                                <w:szCs w:val="24"/>
                              </w:rPr>
                              <w:t>early stage</w:t>
                            </w:r>
                            <w:proofErr w:type="gramEnd"/>
                            <w:r>
                              <w:rPr>
                                <w:rFonts w:ascii="Times New Roman" w:hAnsi="Times New Roman" w:cs="Times New Roman"/>
                                <w:i w:val="0"/>
                                <w:color w:val="000000" w:themeColor="text1"/>
                                <w:sz w:val="24"/>
                                <w:szCs w:val="24"/>
                              </w:rPr>
                              <w:t xml:space="preserv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1D6E99" id="Text Box 15" o:spid="_x0000_s1043" type="#_x0000_t202" style="position:absolute;margin-left:-13.75pt;margin-top:0;width:512.9pt;height:49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" fillcolor="white [3201]" strokeweight=".5pt">
                <v:textbo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29"/>
                                    <a:stretch>
                                      <a:fillRect/>
                                    </a:stretch>
                                  </pic:blipFill>
                                  <pic:spPr>
                                    <a:xfrm>
                                      <a:off x="0" y="0"/>
                                      <a:ext cx="6323965" cy="3569970"/>
                                    </a:xfrm>
                                    <a:prstGeom prst="rect">
                                      <a:avLst/>
                                    </a:prstGeom>
                                  </pic:spPr>
                                </pic:pic>
                              </a:graphicData>
                            </a:graphic>
                          </wp:inline>
                        </w:drawing>
                      </w:r>
                    </w:p>
                    <w:p w14:paraId="1688F93F" w14:textId="77777777"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proofErr w:type="gramStart"/>
                      <w:r>
                        <w:rPr>
                          <w:rFonts w:ascii="Times New Roman" w:hAnsi="Times New Roman" w:cs="Times New Roman"/>
                          <w:i w:val="0"/>
                          <w:color w:val="000000" w:themeColor="text1"/>
                          <w:sz w:val="24"/>
                          <w:szCs w:val="24"/>
                        </w:rPr>
                        <w:t>early stage</w:t>
                      </w:r>
                      <w:proofErr w:type="gramEnd"/>
                      <w:r>
                        <w:rPr>
                          <w:rFonts w:ascii="Times New Roman" w:hAnsi="Times New Roman" w:cs="Times New Roman"/>
                          <w:i w:val="0"/>
                          <w:color w:val="000000" w:themeColor="text1"/>
                          <w:sz w:val="24"/>
                          <w:szCs w:val="24"/>
                        </w:rPr>
                        <w:t xml:space="preserv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v:textbox>
              </v:shape>
            </w:pict>
          </mc:Fallback>
        </mc:AlternateContent>
      </w:r>
      <w:r w:rsidRPr="0060258A">
        <w:rPr>
          <w:rFonts w:ascii="Times New Roman" w:hAnsi="Times New Roman" w:cs="Times New Roman"/>
          <w:color w:val="000000" w:themeColor="text1"/>
        </w:rPr>
        <w:br w:type="page"/>
      </w:r>
    </w:p>
    <w:p w14:paraId="5CE11377" w14:textId="659F5C15" w:rsidR="00DE5E54" w:rsidRPr="0060258A" w:rsidRDefault="00C168E7"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At the neural level, the LDDM predicts a dissociable effect of increased inhibition on excitatory neuron activity (</w:t>
      </w:r>
      <w:r w:rsidRPr="0060258A">
        <w:rPr>
          <w:rFonts w:ascii="Times New Roman" w:hAnsi="Times New Roman" w:cs="Times New Roman"/>
          <w:b/>
          <w:color w:val="000000" w:themeColor="text1"/>
        </w:rPr>
        <w:t>Fig 10A</w:t>
      </w:r>
      <w:r w:rsidRPr="0060258A">
        <w:rPr>
          <w:rFonts w:ascii="Times New Roman" w:hAnsi="Times New Roman" w:cs="Times New Roman"/>
          <w:color w:val="000000" w:themeColor="text1"/>
        </w:rPr>
        <w:t>). During option representation (cue interval in fixed duration trials), increased inhibition increases both recurrent and lateral inhibition, leading to decreased excitatory neuron firing rates and a weaker modulation by value. During option selection (go/choice intervals in fixed duration trials), stimulation of local disinhibition increases WTA activity but decreases the late-stage representation of value. At the behavioral level, these changes should produce a speeding up of RTs and a decrease in choice accuracy (</w:t>
      </w:r>
      <w:r w:rsidRPr="0060258A">
        <w:rPr>
          <w:rFonts w:ascii="Times New Roman" w:hAnsi="Times New Roman" w:cs="Times New Roman"/>
          <w:b/>
          <w:color w:val="000000" w:themeColor="text1"/>
        </w:rPr>
        <w:t>Fig. 10B</w:t>
      </w:r>
      <w:r w:rsidRPr="0060258A">
        <w:rPr>
          <w:rFonts w:ascii="Times New Roman" w:hAnsi="Times New Roman" w:cs="Times New Roman"/>
          <w:color w:val="000000" w:themeColor="text1"/>
        </w:rPr>
        <w:t>), expected differences between control and agonist that would be evident in chronometric and psychometric curves (</w:t>
      </w:r>
      <w:r w:rsidRPr="0060258A">
        <w:rPr>
          <w:rFonts w:ascii="Times New Roman" w:hAnsi="Times New Roman" w:cs="Times New Roman"/>
          <w:b/>
          <w:color w:val="000000" w:themeColor="text1"/>
        </w:rPr>
        <w:t>Fig. 10C</w:t>
      </w:r>
      <w:r w:rsidRPr="0060258A">
        <w:rPr>
          <w:rFonts w:ascii="Times New Roman" w:hAnsi="Times New Roman" w:cs="Times New Roman"/>
          <w:color w:val="000000" w:themeColor="text1"/>
        </w:rPr>
        <w:t>). Note that the qualitative predictions for agonist effects on RT and accuracy (</w:t>
      </w:r>
      <w:proofErr w:type="gramStart"/>
      <w:r w:rsidRPr="0060258A">
        <w:rPr>
          <w:rFonts w:ascii="Times New Roman" w:hAnsi="Times New Roman" w:cs="Times New Roman"/>
          <w:color w:val="000000" w:themeColor="text1"/>
        </w:rPr>
        <w:t>i.e.</w:t>
      </w:r>
      <w:proofErr w:type="gramEnd"/>
      <w:r w:rsidRPr="0060258A">
        <w:rPr>
          <w:rFonts w:ascii="Times New Roman" w:hAnsi="Times New Roman" w:cs="Times New Roman"/>
          <w:color w:val="000000" w:themeColor="text1"/>
        </w:rPr>
        <w:t xml:space="preserve"> direction of change) are robust to specific LDDM parameterizations (</w:t>
      </w:r>
      <w:r w:rsidRPr="0060258A">
        <w:rPr>
          <w:rFonts w:ascii="Times New Roman" w:hAnsi="Times New Roman" w:cs="Times New Roman"/>
          <w:b/>
          <w:color w:val="000000" w:themeColor="text1"/>
        </w:rPr>
        <w:t>Fig. 10D</w:t>
      </w:r>
      <w:r w:rsidRPr="0060258A">
        <w:rPr>
          <w:rFonts w:ascii="Times New Roman" w:hAnsi="Times New Roman" w:cs="Times New Roman"/>
          <w:color w:val="000000" w:themeColor="text1"/>
        </w:rPr>
        <w:t>). In contrast, in more traditional networks like the RNM that employ non-selective inhibition, increased inhibition suppresses both the baseline and WTA stages of neural activities (</w:t>
      </w:r>
      <w:r w:rsidRPr="0060258A">
        <w:rPr>
          <w:rFonts w:ascii="Times New Roman" w:hAnsi="Times New Roman" w:cs="Times New Roman"/>
          <w:b/>
          <w:color w:val="000000" w:themeColor="text1"/>
        </w:rPr>
        <w:t>Fig. 10E</w:t>
      </w:r>
      <w:r w:rsidRPr="0060258A">
        <w:rPr>
          <w:rFonts w:ascii="Times New Roman" w:hAnsi="Times New Roman" w:cs="Times New Roman"/>
          <w:color w:val="000000" w:themeColor="text1"/>
        </w:rPr>
        <w:t>). The suppression in neural coding will slow down RTs but will not affect the choice accuracy (</w:t>
      </w:r>
      <w:r w:rsidRPr="0060258A">
        <w:rPr>
          <w:rFonts w:ascii="Times New Roman" w:hAnsi="Times New Roman" w:cs="Times New Roman"/>
          <w:b/>
          <w:color w:val="000000" w:themeColor="text1"/>
        </w:rPr>
        <w:t>Figs. 10F</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G</w:t>
      </w:r>
      <w:r w:rsidRPr="0060258A">
        <w:rPr>
          <w:rFonts w:ascii="Times New Roman" w:hAnsi="Times New Roman" w:cs="Times New Roman"/>
          <w:color w:val="000000" w:themeColor="text1"/>
        </w:rPr>
        <w:t>). These novel predictions could be readily tested and differentiate models that rely on the structured disinhibition that we propose from models that employ more traditional changes in the E/I balance to achieve state changes.</w:t>
      </w:r>
      <w:r w:rsidR="00DE5E54" w:rsidRPr="0060258A">
        <w:rPr>
          <w:rFonts w:ascii="Times New Roman" w:hAnsi="Times New Roman" w:cs="Times New Roman"/>
          <w:b/>
          <w:color w:val="000000" w:themeColor="text1"/>
        </w:rPr>
        <w:br w:type="page"/>
      </w:r>
    </w:p>
    <w:p w14:paraId="73E645A9" w14:textId="4F276560" w:rsidR="00E15537" w:rsidRPr="00B71B76" w:rsidRDefault="00E15537" w:rsidP="008A72C9">
      <w:pPr>
        <w:spacing w:line="480" w:lineRule="auto"/>
        <w:rPr>
          <w:rFonts w:ascii="Times New Roman" w:hAnsi="Times New Roman" w:cs="Times New Roman"/>
          <w:b/>
          <w:color w:val="000000" w:themeColor="text1"/>
        </w:rPr>
      </w:pPr>
    </w:p>
    <w:sectPr w:rsidR="00E15537" w:rsidRPr="00B71B76" w:rsidSect="00962FD1">
      <w:footerReference w:type="even" r:id="rId30"/>
      <w:footerReference w:type="default" r:id="rId31"/>
      <w:footerReference w:type="first" r:id="rId32"/>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3A921" w14:textId="77777777" w:rsidR="001803AD" w:rsidRDefault="001803AD" w:rsidP="00CB61F1">
      <w:r>
        <w:separator/>
      </w:r>
    </w:p>
  </w:endnote>
  <w:endnote w:type="continuationSeparator" w:id="0">
    <w:p w14:paraId="7AB68340" w14:textId="77777777" w:rsidR="001803AD" w:rsidRDefault="001803AD" w:rsidP="00CB6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1014109"/>
      <w:docPartObj>
        <w:docPartGallery w:val="Page Numbers (Bottom of Page)"/>
        <w:docPartUnique/>
      </w:docPartObj>
    </w:sdtPr>
    <w:sdtEndPr>
      <w:rPr>
        <w:rStyle w:val="PageNumber"/>
      </w:rPr>
    </w:sdtEndPr>
    <w:sdtContent>
      <w:p w14:paraId="13E8861E" w14:textId="453149F1"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6F97B6" w14:textId="77777777" w:rsidR="009F0487" w:rsidRDefault="009F0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8317638"/>
      <w:docPartObj>
        <w:docPartGallery w:val="Page Numbers (Bottom of Page)"/>
        <w:docPartUnique/>
      </w:docPartObj>
    </w:sdtPr>
    <w:sdtEndPr>
      <w:rPr>
        <w:rStyle w:val="PageNumber"/>
      </w:rPr>
    </w:sdtEndPr>
    <w:sdtContent>
      <w:p w14:paraId="04D41956" w14:textId="6F8837B2"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7F51D0D8" w14:textId="77777777" w:rsidR="009F0487" w:rsidRDefault="009F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8349729"/>
      <w:docPartObj>
        <w:docPartGallery w:val="Page Numbers (Bottom of Page)"/>
        <w:docPartUnique/>
      </w:docPartObj>
    </w:sdtPr>
    <w:sdtEndPr>
      <w:rPr>
        <w:rStyle w:val="PageNumber"/>
      </w:rPr>
    </w:sdtEndPr>
    <w:sdtContent>
      <w:p w14:paraId="75893AD2" w14:textId="3D0E8B05" w:rsidR="009F0487" w:rsidRDefault="009F0487" w:rsidP="008E02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B78812" w14:textId="77777777" w:rsidR="009F0487" w:rsidRDefault="009F0487" w:rsidP="00962FD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B4082" w14:textId="77777777" w:rsidR="001803AD" w:rsidRDefault="001803AD" w:rsidP="00CB61F1">
      <w:r>
        <w:separator/>
      </w:r>
    </w:p>
  </w:footnote>
  <w:footnote w:type="continuationSeparator" w:id="0">
    <w:p w14:paraId="76EFE459" w14:textId="77777777" w:rsidR="001803AD" w:rsidRDefault="001803AD" w:rsidP="00CB6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68C9"/>
    <w:multiLevelType w:val="hybridMultilevel"/>
    <w:tmpl w:val="E9DAD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0A4477"/>
    <w:multiLevelType w:val="hybridMultilevel"/>
    <w:tmpl w:val="3E4E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F52A0"/>
    <w:multiLevelType w:val="hybridMultilevel"/>
    <w:tmpl w:val="FEB29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254D4"/>
    <w:multiLevelType w:val="hybridMultilevel"/>
    <w:tmpl w:val="B8066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593AAE"/>
    <w:multiLevelType w:val="hybridMultilevel"/>
    <w:tmpl w:val="BE428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9636A"/>
    <w:multiLevelType w:val="hybridMultilevel"/>
    <w:tmpl w:val="765C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9C7C7E"/>
    <w:multiLevelType w:val="hybridMultilevel"/>
    <w:tmpl w:val="714E3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692668"/>
    <w:multiLevelType w:val="hybridMultilevel"/>
    <w:tmpl w:val="0FEA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0056E3"/>
    <w:multiLevelType w:val="hybridMultilevel"/>
    <w:tmpl w:val="D8CEF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4"/>
  </w:num>
  <w:num w:numId="5">
    <w:abstractNumId w:val="5"/>
  </w:num>
  <w:num w:numId="6">
    <w:abstractNumId w:val="3"/>
  </w:num>
  <w:num w:numId="7">
    <w:abstractNumId w:val="7"/>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B7E"/>
    <w:rsid w:val="00000970"/>
    <w:rsid w:val="00001069"/>
    <w:rsid w:val="000011AD"/>
    <w:rsid w:val="000014D0"/>
    <w:rsid w:val="0000171F"/>
    <w:rsid w:val="000029AE"/>
    <w:rsid w:val="00002FA4"/>
    <w:rsid w:val="00003338"/>
    <w:rsid w:val="0000345D"/>
    <w:rsid w:val="00003ADE"/>
    <w:rsid w:val="00003FA1"/>
    <w:rsid w:val="00003FC8"/>
    <w:rsid w:val="000042FF"/>
    <w:rsid w:val="0000430E"/>
    <w:rsid w:val="00004ABA"/>
    <w:rsid w:val="00004EF5"/>
    <w:rsid w:val="000066A7"/>
    <w:rsid w:val="0000695E"/>
    <w:rsid w:val="00007867"/>
    <w:rsid w:val="00007B08"/>
    <w:rsid w:val="00010504"/>
    <w:rsid w:val="0001101A"/>
    <w:rsid w:val="0001183A"/>
    <w:rsid w:val="000120C1"/>
    <w:rsid w:val="00013415"/>
    <w:rsid w:val="00013B3C"/>
    <w:rsid w:val="00013DA6"/>
    <w:rsid w:val="00013F5F"/>
    <w:rsid w:val="00014097"/>
    <w:rsid w:val="000144A6"/>
    <w:rsid w:val="000144F4"/>
    <w:rsid w:val="00014870"/>
    <w:rsid w:val="0001505B"/>
    <w:rsid w:val="00015374"/>
    <w:rsid w:val="00015532"/>
    <w:rsid w:val="00016249"/>
    <w:rsid w:val="000162A9"/>
    <w:rsid w:val="000166D1"/>
    <w:rsid w:val="000167F0"/>
    <w:rsid w:val="00016881"/>
    <w:rsid w:val="000169DA"/>
    <w:rsid w:val="000169EB"/>
    <w:rsid w:val="00017306"/>
    <w:rsid w:val="00020682"/>
    <w:rsid w:val="00020AC7"/>
    <w:rsid w:val="000211E7"/>
    <w:rsid w:val="00021283"/>
    <w:rsid w:val="00021624"/>
    <w:rsid w:val="00021982"/>
    <w:rsid w:val="00021FC4"/>
    <w:rsid w:val="0002290D"/>
    <w:rsid w:val="00022976"/>
    <w:rsid w:val="000229A6"/>
    <w:rsid w:val="00022AB0"/>
    <w:rsid w:val="00023434"/>
    <w:rsid w:val="000236E1"/>
    <w:rsid w:val="000243A3"/>
    <w:rsid w:val="000246A0"/>
    <w:rsid w:val="00024763"/>
    <w:rsid w:val="000248FB"/>
    <w:rsid w:val="0002494C"/>
    <w:rsid w:val="00024C5E"/>
    <w:rsid w:val="0002583E"/>
    <w:rsid w:val="00025DF1"/>
    <w:rsid w:val="00025E42"/>
    <w:rsid w:val="00026E88"/>
    <w:rsid w:val="00027748"/>
    <w:rsid w:val="00027C9A"/>
    <w:rsid w:val="00027CBF"/>
    <w:rsid w:val="00027E18"/>
    <w:rsid w:val="000307BB"/>
    <w:rsid w:val="000309C2"/>
    <w:rsid w:val="000309F0"/>
    <w:rsid w:val="000310FF"/>
    <w:rsid w:val="00031695"/>
    <w:rsid w:val="00031770"/>
    <w:rsid w:val="000318E3"/>
    <w:rsid w:val="00031B36"/>
    <w:rsid w:val="00031F3A"/>
    <w:rsid w:val="000329EA"/>
    <w:rsid w:val="00032CB5"/>
    <w:rsid w:val="0003336A"/>
    <w:rsid w:val="000345EA"/>
    <w:rsid w:val="0003491D"/>
    <w:rsid w:val="00034C9C"/>
    <w:rsid w:val="00034E97"/>
    <w:rsid w:val="0003568C"/>
    <w:rsid w:val="000358DD"/>
    <w:rsid w:val="00035999"/>
    <w:rsid w:val="0003648D"/>
    <w:rsid w:val="00036559"/>
    <w:rsid w:val="000369C6"/>
    <w:rsid w:val="00036F35"/>
    <w:rsid w:val="00037731"/>
    <w:rsid w:val="00037924"/>
    <w:rsid w:val="0004003B"/>
    <w:rsid w:val="000400CE"/>
    <w:rsid w:val="00041095"/>
    <w:rsid w:val="00041142"/>
    <w:rsid w:val="00041DEB"/>
    <w:rsid w:val="00041FBB"/>
    <w:rsid w:val="00043203"/>
    <w:rsid w:val="0004349A"/>
    <w:rsid w:val="00043E08"/>
    <w:rsid w:val="00044374"/>
    <w:rsid w:val="00044495"/>
    <w:rsid w:val="00044ECB"/>
    <w:rsid w:val="00045648"/>
    <w:rsid w:val="00045831"/>
    <w:rsid w:val="00045A0B"/>
    <w:rsid w:val="00045D9A"/>
    <w:rsid w:val="000461BF"/>
    <w:rsid w:val="000466D7"/>
    <w:rsid w:val="000469A1"/>
    <w:rsid w:val="000472E1"/>
    <w:rsid w:val="00047FA5"/>
    <w:rsid w:val="00050AB4"/>
    <w:rsid w:val="00050E09"/>
    <w:rsid w:val="0005141F"/>
    <w:rsid w:val="00051A3A"/>
    <w:rsid w:val="00051BE8"/>
    <w:rsid w:val="00052184"/>
    <w:rsid w:val="00052200"/>
    <w:rsid w:val="00052240"/>
    <w:rsid w:val="00052729"/>
    <w:rsid w:val="00052C28"/>
    <w:rsid w:val="00052F35"/>
    <w:rsid w:val="000533D2"/>
    <w:rsid w:val="0005343F"/>
    <w:rsid w:val="0005370C"/>
    <w:rsid w:val="00053FA3"/>
    <w:rsid w:val="000543F0"/>
    <w:rsid w:val="0005443E"/>
    <w:rsid w:val="00054991"/>
    <w:rsid w:val="00055001"/>
    <w:rsid w:val="0005557E"/>
    <w:rsid w:val="000557B9"/>
    <w:rsid w:val="00055A10"/>
    <w:rsid w:val="00056B52"/>
    <w:rsid w:val="0005765D"/>
    <w:rsid w:val="00057BB9"/>
    <w:rsid w:val="00057D99"/>
    <w:rsid w:val="000605B8"/>
    <w:rsid w:val="0006080B"/>
    <w:rsid w:val="00061D15"/>
    <w:rsid w:val="00061D2B"/>
    <w:rsid w:val="00061D5F"/>
    <w:rsid w:val="00061E03"/>
    <w:rsid w:val="000623EA"/>
    <w:rsid w:val="00062F17"/>
    <w:rsid w:val="00062F45"/>
    <w:rsid w:val="0006376C"/>
    <w:rsid w:val="00063868"/>
    <w:rsid w:val="00063BA1"/>
    <w:rsid w:val="00063FE1"/>
    <w:rsid w:val="00064785"/>
    <w:rsid w:val="000652FE"/>
    <w:rsid w:val="00066585"/>
    <w:rsid w:val="000666C6"/>
    <w:rsid w:val="00066B96"/>
    <w:rsid w:val="00066E87"/>
    <w:rsid w:val="00067297"/>
    <w:rsid w:val="0006786E"/>
    <w:rsid w:val="00067915"/>
    <w:rsid w:val="000700F5"/>
    <w:rsid w:val="000702A4"/>
    <w:rsid w:val="00070C3C"/>
    <w:rsid w:val="00070C70"/>
    <w:rsid w:val="00070C8E"/>
    <w:rsid w:val="00070D98"/>
    <w:rsid w:val="00070FA7"/>
    <w:rsid w:val="00070FE7"/>
    <w:rsid w:val="000718A6"/>
    <w:rsid w:val="00072357"/>
    <w:rsid w:val="000725CC"/>
    <w:rsid w:val="000727AF"/>
    <w:rsid w:val="000727E3"/>
    <w:rsid w:val="00072C64"/>
    <w:rsid w:val="00072F7E"/>
    <w:rsid w:val="0007329C"/>
    <w:rsid w:val="0007333A"/>
    <w:rsid w:val="00073987"/>
    <w:rsid w:val="00073B9D"/>
    <w:rsid w:val="000743E0"/>
    <w:rsid w:val="00074B2A"/>
    <w:rsid w:val="00075555"/>
    <w:rsid w:val="000757AD"/>
    <w:rsid w:val="00075BD8"/>
    <w:rsid w:val="00075E62"/>
    <w:rsid w:val="000762A4"/>
    <w:rsid w:val="00076DC1"/>
    <w:rsid w:val="00076F3A"/>
    <w:rsid w:val="000802E2"/>
    <w:rsid w:val="00080552"/>
    <w:rsid w:val="00080931"/>
    <w:rsid w:val="00080BFC"/>
    <w:rsid w:val="000818B3"/>
    <w:rsid w:val="0008275C"/>
    <w:rsid w:val="00083F64"/>
    <w:rsid w:val="0008424B"/>
    <w:rsid w:val="0008437C"/>
    <w:rsid w:val="000848A5"/>
    <w:rsid w:val="00084E54"/>
    <w:rsid w:val="00084E7B"/>
    <w:rsid w:val="00084F5E"/>
    <w:rsid w:val="00086356"/>
    <w:rsid w:val="000866F1"/>
    <w:rsid w:val="00086968"/>
    <w:rsid w:val="00086C1E"/>
    <w:rsid w:val="0008769F"/>
    <w:rsid w:val="00087EB7"/>
    <w:rsid w:val="00090A89"/>
    <w:rsid w:val="00090E8D"/>
    <w:rsid w:val="00090EBB"/>
    <w:rsid w:val="00090F75"/>
    <w:rsid w:val="000912B8"/>
    <w:rsid w:val="000918EA"/>
    <w:rsid w:val="00092FFF"/>
    <w:rsid w:val="0009329A"/>
    <w:rsid w:val="000932AF"/>
    <w:rsid w:val="0009340E"/>
    <w:rsid w:val="000935D0"/>
    <w:rsid w:val="0009376B"/>
    <w:rsid w:val="00093D98"/>
    <w:rsid w:val="00093F7B"/>
    <w:rsid w:val="00094793"/>
    <w:rsid w:val="000947C5"/>
    <w:rsid w:val="00094E14"/>
    <w:rsid w:val="000957D3"/>
    <w:rsid w:val="00096081"/>
    <w:rsid w:val="0009610D"/>
    <w:rsid w:val="00096320"/>
    <w:rsid w:val="0009702F"/>
    <w:rsid w:val="0009745A"/>
    <w:rsid w:val="000A0155"/>
    <w:rsid w:val="000A02E7"/>
    <w:rsid w:val="000A1CB1"/>
    <w:rsid w:val="000A245F"/>
    <w:rsid w:val="000A2609"/>
    <w:rsid w:val="000A26AC"/>
    <w:rsid w:val="000A2D30"/>
    <w:rsid w:val="000A2FE1"/>
    <w:rsid w:val="000A30F6"/>
    <w:rsid w:val="000A336D"/>
    <w:rsid w:val="000A3691"/>
    <w:rsid w:val="000A39BD"/>
    <w:rsid w:val="000A3E28"/>
    <w:rsid w:val="000A4B52"/>
    <w:rsid w:val="000A4CE4"/>
    <w:rsid w:val="000A5011"/>
    <w:rsid w:val="000A5418"/>
    <w:rsid w:val="000A5BC3"/>
    <w:rsid w:val="000A5F1E"/>
    <w:rsid w:val="000A5F73"/>
    <w:rsid w:val="000A61E5"/>
    <w:rsid w:val="000A6BDE"/>
    <w:rsid w:val="000A71DE"/>
    <w:rsid w:val="000A7461"/>
    <w:rsid w:val="000A7929"/>
    <w:rsid w:val="000A79D0"/>
    <w:rsid w:val="000A7B45"/>
    <w:rsid w:val="000A7E80"/>
    <w:rsid w:val="000B013B"/>
    <w:rsid w:val="000B019A"/>
    <w:rsid w:val="000B0364"/>
    <w:rsid w:val="000B0E95"/>
    <w:rsid w:val="000B1653"/>
    <w:rsid w:val="000B19DC"/>
    <w:rsid w:val="000B19F8"/>
    <w:rsid w:val="000B201D"/>
    <w:rsid w:val="000B2820"/>
    <w:rsid w:val="000B2CEC"/>
    <w:rsid w:val="000B2F7A"/>
    <w:rsid w:val="000B31E7"/>
    <w:rsid w:val="000B3290"/>
    <w:rsid w:val="000B34FC"/>
    <w:rsid w:val="000B3DE5"/>
    <w:rsid w:val="000B41F3"/>
    <w:rsid w:val="000B4333"/>
    <w:rsid w:val="000B437B"/>
    <w:rsid w:val="000B4D34"/>
    <w:rsid w:val="000B4EBE"/>
    <w:rsid w:val="000B5A59"/>
    <w:rsid w:val="000B6210"/>
    <w:rsid w:val="000B66D5"/>
    <w:rsid w:val="000C037B"/>
    <w:rsid w:val="000C20D4"/>
    <w:rsid w:val="000C2ACF"/>
    <w:rsid w:val="000C2D66"/>
    <w:rsid w:val="000C2F31"/>
    <w:rsid w:val="000C2F4D"/>
    <w:rsid w:val="000C30B1"/>
    <w:rsid w:val="000C329B"/>
    <w:rsid w:val="000C3D0F"/>
    <w:rsid w:val="000C3F65"/>
    <w:rsid w:val="000C434E"/>
    <w:rsid w:val="000C443A"/>
    <w:rsid w:val="000C4454"/>
    <w:rsid w:val="000C4B4A"/>
    <w:rsid w:val="000C500D"/>
    <w:rsid w:val="000C564F"/>
    <w:rsid w:val="000C5749"/>
    <w:rsid w:val="000C61B1"/>
    <w:rsid w:val="000C6A83"/>
    <w:rsid w:val="000C6FE7"/>
    <w:rsid w:val="000C7BB6"/>
    <w:rsid w:val="000C7C92"/>
    <w:rsid w:val="000C7FAB"/>
    <w:rsid w:val="000C7FCD"/>
    <w:rsid w:val="000D01C9"/>
    <w:rsid w:val="000D026A"/>
    <w:rsid w:val="000D05F5"/>
    <w:rsid w:val="000D0A5D"/>
    <w:rsid w:val="000D0E32"/>
    <w:rsid w:val="000D13DD"/>
    <w:rsid w:val="000D186A"/>
    <w:rsid w:val="000D18B6"/>
    <w:rsid w:val="000D1D6B"/>
    <w:rsid w:val="000D1E46"/>
    <w:rsid w:val="000D1F56"/>
    <w:rsid w:val="000D237B"/>
    <w:rsid w:val="000D3164"/>
    <w:rsid w:val="000D41B5"/>
    <w:rsid w:val="000D471B"/>
    <w:rsid w:val="000D49FE"/>
    <w:rsid w:val="000D4AEB"/>
    <w:rsid w:val="000D4D32"/>
    <w:rsid w:val="000D4D8A"/>
    <w:rsid w:val="000D6594"/>
    <w:rsid w:val="000D708E"/>
    <w:rsid w:val="000D7A21"/>
    <w:rsid w:val="000E0B87"/>
    <w:rsid w:val="000E16EB"/>
    <w:rsid w:val="000E17C9"/>
    <w:rsid w:val="000E1C4F"/>
    <w:rsid w:val="000E2873"/>
    <w:rsid w:val="000E2DD1"/>
    <w:rsid w:val="000E311F"/>
    <w:rsid w:val="000E3750"/>
    <w:rsid w:val="000E4C3B"/>
    <w:rsid w:val="000E4DAF"/>
    <w:rsid w:val="000E4E01"/>
    <w:rsid w:val="000E4E87"/>
    <w:rsid w:val="000E5038"/>
    <w:rsid w:val="000E54B5"/>
    <w:rsid w:val="000E56E3"/>
    <w:rsid w:val="000E58A2"/>
    <w:rsid w:val="000E5AC1"/>
    <w:rsid w:val="000E5AFE"/>
    <w:rsid w:val="000E6935"/>
    <w:rsid w:val="000E6956"/>
    <w:rsid w:val="000E6AC7"/>
    <w:rsid w:val="000E75A9"/>
    <w:rsid w:val="000E768F"/>
    <w:rsid w:val="000E7B8F"/>
    <w:rsid w:val="000F1165"/>
    <w:rsid w:val="000F1198"/>
    <w:rsid w:val="000F124C"/>
    <w:rsid w:val="000F1967"/>
    <w:rsid w:val="000F1DE3"/>
    <w:rsid w:val="000F227B"/>
    <w:rsid w:val="000F26E2"/>
    <w:rsid w:val="000F2B66"/>
    <w:rsid w:val="000F38C7"/>
    <w:rsid w:val="000F38F8"/>
    <w:rsid w:val="000F3B68"/>
    <w:rsid w:val="000F3EEB"/>
    <w:rsid w:val="000F3FE0"/>
    <w:rsid w:val="000F4D75"/>
    <w:rsid w:val="000F4E9C"/>
    <w:rsid w:val="000F53B2"/>
    <w:rsid w:val="000F5873"/>
    <w:rsid w:val="000F5ECD"/>
    <w:rsid w:val="000F5F38"/>
    <w:rsid w:val="000F634B"/>
    <w:rsid w:val="000F66D4"/>
    <w:rsid w:val="000F6D3D"/>
    <w:rsid w:val="000F7447"/>
    <w:rsid w:val="000F767C"/>
    <w:rsid w:val="000F7E95"/>
    <w:rsid w:val="00100005"/>
    <w:rsid w:val="001000D2"/>
    <w:rsid w:val="001001B8"/>
    <w:rsid w:val="00100AD2"/>
    <w:rsid w:val="00100E00"/>
    <w:rsid w:val="001011C2"/>
    <w:rsid w:val="00101289"/>
    <w:rsid w:val="00101492"/>
    <w:rsid w:val="00101654"/>
    <w:rsid w:val="00101732"/>
    <w:rsid w:val="0010195E"/>
    <w:rsid w:val="00101D58"/>
    <w:rsid w:val="00101D89"/>
    <w:rsid w:val="00102448"/>
    <w:rsid w:val="00102EFC"/>
    <w:rsid w:val="001034C2"/>
    <w:rsid w:val="001036C1"/>
    <w:rsid w:val="00103919"/>
    <w:rsid w:val="00104002"/>
    <w:rsid w:val="001041B3"/>
    <w:rsid w:val="00104681"/>
    <w:rsid w:val="00104808"/>
    <w:rsid w:val="00105BE1"/>
    <w:rsid w:val="00106247"/>
    <w:rsid w:val="00111485"/>
    <w:rsid w:val="00111C4B"/>
    <w:rsid w:val="00112BA2"/>
    <w:rsid w:val="00113D70"/>
    <w:rsid w:val="00114025"/>
    <w:rsid w:val="00114BB1"/>
    <w:rsid w:val="0011529A"/>
    <w:rsid w:val="0011536D"/>
    <w:rsid w:val="00115D78"/>
    <w:rsid w:val="00116BBF"/>
    <w:rsid w:val="00117003"/>
    <w:rsid w:val="00117090"/>
    <w:rsid w:val="001170AA"/>
    <w:rsid w:val="001170CC"/>
    <w:rsid w:val="001176D1"/>
    <w:rsid w:val="00117926"/>
    <w:rsid w:val="00117EF5"/>
    <w:rsid w:val="00120221"/>
    <w:rsid w:val="00120C1B"/>
    <w:rsid w:val="00120E5D"/>
    <w:rsid w:val="001218F4"/>
    <w:rsid w:val="00121F71"/>
    <w:rsid w:val="0012239C"/>
    <w:rsid w:val="00122E12"/>
    <w:rsid w:val="00123407"/>
    <w:rsid w:val="0012349F"/>
    <w:rsid w:val="001236B0"/>
    <w:rsid w:val="001239D9"/>
    <w:rsid w:val="0012400D"/>
    <w:rsid w:val="00124336"/>
    <w:rsid w:val="001247CA"/>
    <w:rsid w:val="00125126"/>
    <w:rsid w:val="00125862"/>
    <w:rsid w:val="00125CDE"/>
    <w:rsid w:val="00126150"/>
    <w:rsid w:val="0012663D"/>
    <w:rsid w:val="0012682A"/>
    <w:rsid w:val="00126D4F"/>
    <w:rsid w:val="0012750A"/>
    <w:rsid w:val="00130943"/>
    <w:rsid w:val="00131014"/>
    <w:rsid w:val="001310F4"/>
    <w:rsid w:val="00131570"/>
    <w:rsid w:val="00132848"/>
    <w:rsid w:val="00133150"/>
    <w:rsid w:val="00133A40"/>
    <w:rsid w:val="00133E58"/>
    <w:rsid w:val="00133EE0"/>
    <w:rsid w:val="001340FE"/>
    <w:rsid w:val="00134577"/>
    <w:rsid w:val="00134952"/>
    <w:rsid w:val="00135600"/>
    <w:rsid w:val="0013565F"/>
    <w:rsid w:val="00135E09"/>
    <w:rsid w:val="00135F2D"/>
    <w:rsid w:val="00135FB7"/>
    <w:rsid w:val="00135FE5"/>
    <w:rsid w:val="00137261"/>
    <w:rsid w:val="001372A1"/>
    <w:rsid w:val="0013752B"/>
    <w:rsid w:val="00137C4C"/>
    <w:rsid w:val="00140375"/>
    <w:rsid w:val="0014062F"/>
    <w:rsid w:val="00140D06"/>
    <w:rsid w:val="0014103E"/>
    <w:rsid w:val="001412EF"/>
    <w:rsid w:val="00141504"/>
    <w:rsid w:val="0014160C"/>
    <w:rsid w:val="0014172B"/>
    <w:rsid w:val="00141A76"/>
    <w:rsid w:val="001441C3"/>
    <w:rsid w:val="00144EB7"/>
    <w:rsid w:val="001451EC"/>
    <w:rsid w:val="0014579E"/>
    <w:rsid w:val="00146353"/>
    <w:rsid w:val="001465FD"/>
    <w:rsid w:val="0014743B"/>
    <w:rsid w:val="001478CB"/>
    <w:rsid w:val="001501A5"/>
    <w:rsid w:val="0015028C"/>
    <w:rsid w:val="0015060E"/>
    <w:rsid w:val="00150A79"/>
    <w:rsid w:val="00150B86"/>
    <w:rsid w:val="00151127"/>
    <w:rsid w:val="001511AF"/>
    <w:rsid w:val="0015178F"/>
    <w:rsid w:val="00151868"/>
    <w:rsid w:val="00151BBD"/>
    <w:rsid w:val="00152425"/>
    <w:rsid w:val="001527B8"/>
    <w:rsid w:val="00152D67"/>
    <w:rsid w:val="00152E26"/>
    <w:rsid w:val="0015335A"/>
    <w:rsid w:val="00153CF0"/>
    <w:rsid w:val="00153F4C"/>
    <w:rsid w:val="001540B7"/>
    <w:rsid w:val="001540FD"/>
    <w:rsid w:val="0015448B"/>
    <w:rsid w:val="00154494"/>
    <w:rsid w:val="00154708"/>
    <w:rsid w:val="00154791"/>
    <w:rsid w:val="00154B63"/>
    <w:rsid w:val="00154D40"/>
    <w:rsid w:val="001557C3"/>
    <w:rsid w:val="00155878"/>
    <w:rsid w:val="0015599B"/>
    <w:rsid w:val="00155EF1"/>
    <w:rsid w:val="001566ED"/>
    <w:rsid w:val="00156970"/>
    <w:rsid w:val="001571D4"/>
    <w:rsid w:val="00157411"/>
    <w:rsid w:val="001576A5"/>
    <w:rsid w:val="00157A97"/>
    <w:rsid w:val="00157D62"/>
    <w:rsid w:val="00160103"/>
    <w:rsid w:val="00160F3A"/>
    <w:rsid w:val="00161989"/>
    <w:rsid w:val="00162092"/>
    <w:rsid w:val="001620BC"/>
    <w:rsid w:val="0016214E"/>
    <w:rsid w:val="001624ED"/>
    <w:rsid w:val="00162FC9"/>
    <w:rsid w:val="00163616"/>
    <w:rsid w:val="001636B1"/>
    <w:rsid w:val="00163E0A"/>
    <w:rsid w:val="001641CB"/>
    <w:rsid w:val="001648E7"/>
    <w:rsid w:val="0016595E"/>
    <w:rsid w:val="00165AF1"/>
    <w:rsid w:val="0016613F"/>
    <w:rsid w:val="001662A6"/>
    <w:rsid w:val="001663FF"/>
    <w:rsid w:val="00166FB7"/>
    <w:rsid w:val="001673BF"/>
    <w:rsid w:val="001705C1"/>
    <w:rsid w:val="0017082B"/>
    <w:rsid w:val="00170BAF"/>
    <w:rsid w:val="001717DF"/>
    <w:rsid w:val="001718E1"/>
    <w:rsid w:val="001721B0"/>
    <w:rsid w:val="00172834"/>
    <w:rsid w:val="00172FB4"/>
    <w:rsid w:val="00173908"/>
    <w:rsid w:val="00173A4C"/>
    <w:rsid w:val="00173BBB"/>
    <w:rsid w:val="0017420D"/>
    <w:rsid w:val="0017450A"/>
    <w:rsid w:val="001747CB"/>
    <w:rsid w:val="00174900"/>
    <w:rsid w:val="0017578C"/>
    <w:rsid w:val="00175876"/>
    <w:rsid w:val="00176DDE"/>
    <w:rsid w:val="0017725B"/>
    <w:rsid w:val="00177580"/>
    <w:rsid w:val="001803AD"/>
    <w:rsid w:val="00180450"/>
    <w:rsid w:val="0018120B"/>
    <w:rsid w:val="00181229"/>
    <w:rsid w:val="001825D1"/>
    <w:rsid w:val="001826C9"/>
    <w:rsid w:val="0018297B"/>
    <w:rsid w:val="001829A8"/>
    <w:rsid w:val="00183837"/>
    <w:rsid w:val="0018390C"/>
    <w:rsid w:val="00183E28"/>
    <w:rsid w:val="00183E81"/>
    <w:rsid w:val="00184274"/>
    <w:rsid w:val="0018461F"/>
    <w:rsid w:val="00184B53"/>
    <w:rsid w:val="00184BD8"/>
    <w:rsid w:val="0018553F"/>
    <w:rsid w:val="00185BF5"/>
    <w:rsid w:val="00185C88"/>
    <w:rsid w:val="001868BF"/>
    <w:rsid w:val="0018698D"/>
    <w:rsid w:val="00186A0D"/>
    <w:rsid w:val="00187633"/>
    <w:rsid w:val="001877A7"/>
    <w:rsid w:val="00187F41"/>
    <w:rsid w:val="00190639"/>
    <w:rsid w:val="00190CE8"/>
    <w:rsid w:val="001911D7"/>
    <w:rsid w:val="00191300"/>
    <w:rsid w:val="0019159B"/>
    <w:rsid w:val="001915EE"/>
    <w:rsid w:val="00191670"/>
    <w:rsid w:val="00191B61"/>
    <w:rsid w:val="00191E90"/>
    <w:rsid w:val="00191E96"/>
    <w:rsid w:val="00191FB0"/>
    <w:rsid w:val="00192DA0"/>
    <w:rsid w:val="00192E2C"/>
    <w:rsid w:val="00192F28"/>
    <w:rsid w:val="00193A40"/>
    <w:rsid w:val="00194095"/>
    <w:rsid w:val="00194206"/>
    <w:rsid w:val="0019457D"/>
    <w:rsid w:val="00194AFD"/>
    <w:rsid w:val="00194EE1"/>
    <w:rsid w:val="00194FF4"/>
    <w:rsid w:val="00195289"/>
    <w:rsid w:val="00196C89"/>
    <w:rsid w:val="00196D28"/>
    <w:rsid w:val="00196EFD"/>
    <w:rsid w:val="001977F7"/>
    <w:rsid w:val="00197BE9"/>
    <w:rsid w:val="00197DB9"/>
    <w:rsid w:val="001A033B"/>
    <w:rsid w:val="001A0603"/>
    <w:rsid w:val="001A0B5D"/>
    <w:rsid w:val="001A1E4F"/>
    <w:rsid w:val="001A2139"/>
    <w:rsid w:val="001A2D81"/>
    <w:rsid w:val="001A38A9"/>
    <w:rsid w:val="001A3E23"/>
    <w:rsid w:val="001A411E"/>
    <w:rsid w:val="001A4973"/>
    <w:rsid w:val="001A4F23"/>
    <w:rsid w:val="001A522E"/>
    <w:rsid w:val="001A6742"/>
    <w:rsid w:val="001A68D3"/>
    <w:rsid w:val="001A73CE"/>
    <w:rsid w:val="001A773F"/>
    <w:rsid w:val="001A78BE"/>
    <w:rsid w:val="001A7F94"/>
    <w:rsid w:val="001B01C6"/>
    <w:rsid w:val="001B0668"/>
    <w:rsid w:val="001B101F"/>
    <w:rsid w:val="001B12D0"/>
    <w:rsid w:val="001B1E1C"/>
    <w:rsid w:val="001B1E50"/>
    <w:rsid w:val="001B1F59"/>
    <w:rsid w:val="001B22DD"/>
    <w:rsid w:val="001B249C"/>
    <w:rsid w:val="001B2EF4"/>
    <w:rsid w:val="001B306D"/>
    <w:rsid w:val="001B30EB"/>
    <w:rsid w:val="001B3472"/>
    <w:rsid w:val="001B374B"/>
    <w:rsid w:val="001B3E52"/>
    <w:rsid w:val="001B4358"/>
    <w:rsid w:val="001B4919"/>
    <w:rsid w:val="001B4E4B"/>
    <w:rsid w:val="001B4FE9"/>
    <w:rsid w:val="001B565E"/>
    <w:rsid w:val="001B64F5"/>
    <w:rsid w:val="001B679B"/>
    <w:rsid w:val="001B6A10"/>
    <w:rsid w:val="001B7194"/>
    <w:rsid w:val="001B7395"/>
    <w:rsid w:val="001B7625"/>
    <w:rsid w:val="001C00AF"/>
    <w:rsid w:val="001C0164"/>
    <w:rsid w:val="001C03C0"/>
    <w:rsid w:val="001C0C02"/>
    <w:rsid w:val="001C0F81"/>
    <w:rsid w:val="001C1981"/>
    <w:rsid w:val="001C2372"/>
    <w:rsid w:val="001C2CC8"/>
    <w:rsid w:val="001C381B"/>
    <w:rsid w:val="001C4126"/>
    <w:rsid w:val="001C47E7"/>
    <w:rsid w:val="001C4BCF"/>
    <w:rsid w:val="001C4DEC"/>
    <w:rsid w:val="001C52B7"/>
    <w:rsid w:val="001C574C"/>
    <w:rsid w:val="001C58BB"/>
    <w:rsid w:val="001C5B07"/>
    <w:rsid w:val="001C66B3"/>
    <w:rsid w:val="001C68D2"/>
    <w:rsid w:val="001C718C"/>
    <w:rsid w:val="001C71E3"/>
    <w:rsid w:val="001C7494"/>
    <w:rsid w:val="001C7CEF"/>
    <w:rsid w:val="001D0ADF"/>
    <w:rsid w:val="001D1022"/>
    <w:rsid w:val="001D10EC"/>
    <w:rsid w:val="001D1215"/>
    <w:rsid w:val="001D15AC"/>
    <w:rsid w:val="001D1F96"/>
    <w:rsid w:val="001D21D9"/>
    <w:rsid w:val="001D2412"/>
    <w:rsid w:val="001D2538"/>
    <w:rsid w:val="001D25D3"/>
    <w:rsid w:val="001D2666"/>
    <w:rsid w:val="001D2681"/>
    <w:rsid w:val="001D27F9"/>
    <w:rsid w:val="001D2BD8"/>
    <w:rsid w:val="001D312C"/>
    <w:rsid w:val="001D36BA"/>
    <w:rsid w:val="001D4244"/>
    <w:rsid w:val="001D46F1"/>
    <w:rsid w:val="001D4FA7"/>
    <w:rsid w:val="001D50E9"/>
    <w:rsid w:val="001D57F8"/>
    <w:rsid w:val="001D5C2B"/>
    <w:rsid w:val="001D7D2A"/>
    <w:rsid w:val="001D7DA9"/>
    <w:rsid w:val="001D7E03"/>
    <w:rsid w:val="001E01FA"/>
    <w:rsid w:val="001E0BFB"/>
    <w:rsid w:val="001E1AF3"/>
    <w:rsid w:val="001E22A5"/>
    <w:rsid w:val="001E2317"/>
    <w:rsid w:val="001E2589"/>
    <w:rsid w:val="001E2ABF"/>
    <w:rsid w:val="001E3493"/>
    <w:rsid w:val="001E3C15"/>
    <w:rsid w:val="001E3EE3"/>
    <w:rsid w:val="001E42E4"/>
    <w:rsid w:val="001E477C"/>
    <w:rsid w:val="001E5C85"/>
    <w:rsid w:val="001E700F"/>
    <w:rsid w:val="001E76A7"/>
    <w:rsid w:val="001E7A89"/>
    <w:rsid w:val="001F01F3"/>
    <w:rsid w:val="001F0EA8"/>
    <w:rsid w:val="001F14E8"/>
    <w:rsid w:val="001F21EB"/>
    <w:rsid w:val="001F2D80"/>
    <w:rsid w:val="001F2FE1"/>
    <w:rsid w:val="001F338F"/>
    <w:rsid w:val="001F38C6"/>
    <w:rsid w:val="001F3C16"/>
    <w:rsid w:val="001F4535"/>
    <w:rsid w:val="001F4843"/>
    <w:rsid w:val="001F4A1E"/>
    <w:rsid w:val="001F51B3"/>
    <w:rsid w:val="001F568C"/>
    <w:rsid w:val="001F5BC8"/>
    <w:rsid w:val="001F63C4"/>
    <w:rsid w:val="001F6E73"/>
    <w:rsid w:val="001F7102"/>
    <w:rsid w:val="001F7EA4"/>
    <w:rsid w:val="002004A5"/>
    <w:rsid w:val="002009BE"/>
    <w:rsid w:val="00200FAE"/>
    <w:rsid w:val="00201CE1"/>
    <w:rsid w:val="0020277E"/>
    <w:rsid w:val="002029D9"/>
    <w:rsid w:val="00202BDA"/>
    <w:rsid w:val="00202CCE"/>
    <w:rsid w:val="00203247"/>
    <w:rsid w:val="0020356A"/>
    <w:rsid w:val="00203B57"/>
    <w:rsid w:val="00203F27"/>
    <w:rsid w:val="00203FAA"/>
    <w:rsid w:val="0020449E"/>
    <w:rsid w:val="00204B07"/>
    <w:rsid w:val="00204BBA"/>
    <w:rsid w:val="00204BC2"/>
    <w:rsid w:val="00205D1D"/>
    <w:rsid w:val="00206F75"/>
    <w:rsid w:val="002076C9"/>
    <w:rsid w:val="00207BC1"/>
    <w:rsid w:val="00207D4B"/>
    <w:rsid w:val="0021139F"/>
    <w:rsid w:val="002113F8"/>
    <w:rsid w:val="0021141A"/>
    <w:rsid w:val="00212767"/>
    <w:rsid w:val="0021280B"/>
    <w:rsid w:val="00212BBD"/>
    <w:rsid w:val="00212EC3"/>
    <w:rsid w:val="00212F4F"/>
    <w:rsid w:val="0021302B"/>
    <w:rsid w:val="00213A4F"/>
    <w:rsid w:val="00213B51"/>
    <w:rsid w:val="00214575"/>
    <w:rsid w:val="00214955"/>
    <w:rsid w:val="00214F4F"/>
    <w:rsid w:val="00215188"/>
    <w:rsid w:val="002155C7"/>
    <w:rsid w:val="0021584A"/>
    <w:rsid w:val="002159BB"/>
    <w:rsid w:val="002159DD"/>
    <w:rsid w:val="00215A1B"/>
    <w:rsid w:val="00215BA5"/>
    <w:rsid w:val="00215D10"/>
    <w:rsid w:val="00215DE4"/>
    <w:rsid w:val="0021661A"/>
    <w:rsid w:val="00216AFD"/>
    <w:rsid w:val="002177A7"/>
    <w:rsid w:val="00217AFA"/>
    <w:rsid w:val="00217C94"/>
    <w:rsid w:val="002200F1"/>
    <w:rsid w:val="00220911"/>
    <w:rsid w:val="00220967"/>
    <w:rsid w:val="00221768"/>
    <w:rsid w:val="00221B6A"/>
    <w:rsid w:val="00221FB4"/>
    <w:rsid w:val="00222A88"/>
    <w:rsid w:val="002231A7"/>
    <w:rsid w:val="0022485C"/>
    <w:rsid w:val="00224D10"/>
    <w:rsid w:val="002255A4"/>
    <w:rsid w:val="002264E0"/>
    <w:rsid w:val="00226AE8"/>
    <w:rsid w:val="00227CA1"/>
    <w:rsid w:val="00230C34"/>
    <w:rsid w:val="00230E7C"/>
    <w:rsid w:val="00231115"/>
    <w:rsid w:val="00231D03"/>
    <w:rsid w:val="00232047"/>
    <w:rsid w:val="002320FC"/>
    <w:rsid w:val="00232439"/>
    <w:rsid w:val="00232582"/>
    <w:rsid w:val="002325B5"/>
    <w:rsid w:val="00232D75"/>
    <w:rsid w:val="0023353F"/>
    <w:rsid w:val="00233A51"/>
    <w:rsid w:val="00234260"/>
    <w:rsid w:val="0023473D"/>
    <w:rsid w:val="00234AC7"/>
    <w:rsid w:val="00234D3E"/>
    <w:rsid w:val="00234E5C"/>
    <w:rsid w:val="00235396"/>
    <w:rsid w:val="002357E3"/>
    <w:rsid w:val="00235966"/>
    <w:rsid w:val="00235A05"/>
    <w:rsid w:val="0023611D"/>
    <w:rsid w:val="00236B90"/>
    <w:rsid w:val="00236DFD"/>
    <w:rsid w:val="0023756A"/>
    <w:rsid w:val="00237B98"/>
    <w:rsid w:val="00237EE8"/>
    <w:rsid w:val="00237F68"/>
    <w:rsid w:val="00240C41"/>
    <w:rsid w:val="00241E6A"/>
    <w:rsid w:val="002420F7"/>
    <w:rsid w:val="00242646"/>
    <w:rsid w:val="00242B00"/>
    <w:rsid w:val="00243361"/>
    <w:rsid w:val="00243924"/>
    <w:rsid w:val="002439EB"/>
    <w:rsid w:val="00243B80"/>
    <w:rsid w:val="00244879"/>
    <w:rsid w:val="00244986"/>
    <w:rsid w:val="002452A2"/>
    <w:rsid w:val="0024577D"/>
    <w:rsid w:val="002458C3"/>
    <w:rsid w:val="00245F02"/>
    <w:rsid w:val="00246F23"/>
    <w:rsid w:val="00247144"/>
    <w:rsid w:val="002471F4"/>
    <w:rsid w:val="00250264"/>
    <w:rsid w:val="0025058B"/>
    <w:rsid w:val="002506E1"/>
    <w:rsid w:val="00251004"/>
    <w:rsid w:val="00251096"/>
    <w:rsid w:val="002510FA"/>
    <w:rsid w:val="002511B0"/>
    <w:rsid w:val="002512EC"/>
    <w:rsid w:val="002514E8"/>
    <w:rsid w:val="0025207C"/>
    <w:rsid w:val="0025248C"/>
    <w:rsid w:val="00252A92"/>
    <w:rsid w:val="002532D0"/>
    <w:rsid w:val="00253319"/>
    <w:rsid w:val="00253487"/>
    <w:rsid w:val="002535C9"/>
    <w:rsid w:val="00253B63"/>
    <w:rsid w:val="0025403D"/>
    <w:rsid w:val="00255616"/>
    <w:rsid w:val="00255E84"/>
    <w:rsid w:val="00256221"/>
    <w:rsid w:val="00256B92"/>
    <w:rsid w:val="00256C2E"/>
    <w:rsid w:val="00256EB5"/>
    <w:rsid w:val="0025784C"/>
    <w:rsid w:val="00257993"/>
    <w:rsid w:val="002609EB"/>
    <w:rsid w:val="00260C20"/>
    <w:rsid w:val="00261EB5"/>
    <w:rsid w:val="00262A8D"/>
    <w:rsid w:val="00263201"/>
    <w:rsid w:val="0026422C"/>
    <w:rsid w:val="00264244"/>
    <w:rsid w:val="00264B01"/>
    <w:rsid w:val="00264E4B"/>
    <w:rsid w:val="00265771"/>
    <w:rsid w:val="0026581E"/>
    <w:rsid w:val="00265849"/>
    <w:rsid w:val="00265D39"/>
    <w:rsid w:val="00266153"/>
    <w:rsid w:val="00266350"/>
    <w:rsid w:val="00266586"/>
    <w:rsid w:val="00266877"/>
    <w:rsid w:val="00266985"/>
    <w:rsid w:val="00266A37"/>
    <w:rsid w:val="00267171"/>
    <w:rsid w:val="00267256"/>
    <w:rsid w:val="0026784A"/>
    <w:rsid w:val="00267B2E"/>
    <w:rsid w:val="00267DAB"/>
    <w:rsid w:val="00270709"/>
    <w:rsid w:val="0027148A"/>
    <w:rsid w:val="0027175B"/>
    <w:rsid w:val="00272649"/>
    <w:rsid w:val="0027277F"/>
    <w:rsid w:val="00272E75"/>
    <w:rsid w:val="002733B9"/>
    <w:rsid w:val="0027371A"/>
    <w:rsid w:val="002737A8"/>
    <w:rsid w:val="00273E78"/>
    <w:rsid w:val="00274409"/>
    <w:rsid w:val="0027475D"/>
    <w:rsid w:val="0027499F"/>
    <w:rsid w:val="00274CE6"/>
    <w:rsid w:val="00274E32"/>
    <w:rsid w:val="002753B8"/>
    <w:rsid w:val="00275925"/>
    <w:rsid w:val="0027639D"/>
    <w:rsid w:val="00277554"/>
    <w:rsid w:val="00277CB3"/>
    <w:rsid w:val="00277DEA"/>
    <w:rsid w:val="00277FD2"/>
    <w:rsid w:val="0028032D"/>
    <w:rsid w:val="0028042E"/>
    <w:rsid w:val="00280C91"/>
    <w:rsid w:val="00281369"/>
    <w:rsid w:val="00281426"/>
    <w:rsid w:val="00281B12"/>
    <w:rsid w:val="00281CF1"/>
    <w:rsid w:val="002820FA"/>
    <w:rsid w:val="002825AE"/>
    <w:rsid w:val="00283B48"/>
    <w:rsid w:val="00283BB5"/>
    <w:rsid w:val="00283FDF"/>
    <w:rsid w:val="002847A2"/>
    <w:rsid w:val="00284C51"/>
    <w:rsid w:val="0028551A"/>
    <w:rsid w:val="00285BDF"/>
    <w:rsid w:val="002864B7"/>
    <w:rsid w:val="0028668E"/>
    <w:rsid w:val="0028671C"/>
    <w:rsid w:val="0028700A"/>
    <w:rsid w:val="0028720C"/>
    <w:rsid w:val="00287A8F"/>
    <w:rsid w:val="00291981"/>
    <w:rsid w:val="00291ABB"/>
    <w:rsid w:val="002923ED"/>
    <w:rsid w:val="00292BE5"/>
    <w:rsid w:val="002930BD"/>
    <w:rsid w:val="002936C3"/>
    <w:rsid w:val="00293767"/>
    <w:rsid w:val="00293AEC"/>
    <w:rsid w:val="00293EEE"/>
    <w:rsid w:val="00294015"/>
    <w:rsid w:val="002943BE"/>
    <w:rsid w:val="002947A8"/>
    <w:rsid w:val="00294C47"/>
    <w:rsid w:val="00294F73"/>
    <w:rsid w:val="002965C3"/>
    <w:rsid w:val="00296737"/>
    <w:rsid w:val="002972B8"/>
    <w:rsid w:val="0029747F"/>
    <w:rsid w:val="0029752B"/>
    <w:rsid w:val="00297CFE"/>
    <w:rsid w:val="002A06DD"/>
    <w:rsid w:val="002A0722"/>
    <w:rsid w:val="002A0980"/>
    <w:rsid w:val="002A16D8"/>
    <w:rsid w:val="002A2A85"/>
    <w:rsid w:val="002A346F"/>
    <w:rsid w:val="002A352C"/>
    <w:rsid w:val="002A39CE"/>
    <w:rsid w:val="002A3C1C"/>
    <w:rsid w:val="002A4857"/>
    <w:rsid w:val="002A4AB1"/>
    <w:rsid w:val="002A4B2E"/>
    <w:rsid w:val="002A5392"/>
    <w:rsid w:val="002A57D4"/>
    <w:rsid w:val="002A58AC"/>
    <w:rsid w:val="002A5936"/>
    <w:rsid w:val="002A5DD3"/>
    <w:rsid w:val="002A63DA"/>
    <w:rsid w:val="002A665E"/>
    <w:rsid w:val="002A6713"/>
    <w:rsid w:val="002A6EBC"/>
    <w:rsid w:val="002A72E7"/>
    <w:rsid w:val="002A7461"/>
    <w:rsid w:val="002A7961"/>
    <w:rsid w:val="002A7C79"/>
    <w:rsid w:val="002B0D32"/>
    <w:rsid w:val="002B0E05"/>
    <w:rsid w:val="002B1179"/>
    <w:rsid w:val="002B135E"/>
    <w:rsid w:val="002B1B49"/>
    <w:rsid w:val="002B1DC3"/>
    <w:rsid w:val="002B22D0"/>
    <w:rsid w:val="002B33D1"/>
    <w:rsid w:val="002B3676"/>
    <w:rsid w:val="002B42DE"/>
    <w:rsid w:val="002B54F3"/>
    <w:rsid w:val="002B56BA"/>
    <w:rsid w:val="002B58DA"/>
    <w:rsid w:val="002B5AA4"/>
    <w:rsid w:val="002B61D7"/>
    <w:rsid w:val="002B6C06"/>
    <w:rsid w:val="002B6D15"/>
    <w:rsid w:val="002B79FA"/>
    <w:rsid w:val="002C035B"/>
    <w:rsid w:val="002C07B5"/>
    <w:rsid w:val="002C0B72"/>
    <w:rsid w:val="002C100E"/>
    <w:rsid w:val="002C1276"/>
    <w:rsid w:val="002C15B6"/>
    <w:rsid w:val="002C16AA"/>
    <w:rsid w:val="002C1B72"/>
    <w:rsid w:val="002C24B1"/>
    <w:rsid w:val="002C2AC8"/>
    <w:rsid w:val="002C305C"/>
    <w:rsid w:val="002C3E3E"/>
    <w:rsid w:val="002C41D2"/>
    <w:rsid w:val="002C44C8"/>
    <w:rsid w:val="002C4DFA"/>
    <w:rsid w:val="002C4E4C"/>
    <w:rsid w:val="002C5215"/>
    <w:rsid w:val="002C5308"/>
    <w:rsid w:val="002C5A0D"/>
    <w:rsid w:val="002C5CBB"/>
    <w:rsid w:val="002C6103"/>
    <w:rsid w:val="002C676E"/>
    <w:rsid w:val="002C6A24"/>
    <w:rsid w:val="002C6DE3"/>
    <w:rsid w:val="002C7520"/>
    <w:rsid w:val="002C760A"/>
    <w:rsid w:val="002C7837"/>
    <w:rsid w:val="002C79D0"/>
    <w:rsid w:val="002C79ED"/>
    <w:rsid w:val="002C7AFF"/>
    <w:rsid w:val="002D00F0"/>
    <w:rsid w:val="002D01DF"/>
    <w:rsid w:val="002D0319"/>
    <w:rsid w:val="002D0509"/>
    <w:rsid w:val="002D0F9F"/>
    <w:rsid w:val="002D0FAA"/>
    <w:rsid w:val="002D16AB"/>
    <w:rsid w:val="002D18F7"/>
    <w:rsid w:val="002D193F"/>
    <w:rsid w:val="002D2001"/>
    <w:rsid w:val="002D2960"/>
    <w:rsid w:val="002D2BA2"/>
    <w:rsid w:val="002D2C25"/>
    <w:rsid w:val="002D3E90"/>
    <w:rsid w:val="002D40CD"/>
    <w:rsid w:val="002D40E6"/>
    <w:rsid w:val="002D4297"/>
    <w:rsid w:val="002D44C1"/>
    <w:rsid w:val="002D4911"/>
    <w:rsid w:val="002D4C6A"/>
    <w:rsid w:val="002D523B"/>
    <w:rsid w:val="002D5A44"/>
    <w:rsid w:val="002D66A5"/>
    <w:rsid w:val="002D6769"/>
    <w:rsid w:val="002D6C2D"/>
    <w:rsid w:val="002D6EA7"/>
    <w:rsid w:val="002D7501"/>
    <w:rsid w:val="002D77D9"/>
    <w:rsid w:val="002E079C"/>
    <w:rsid w:val="002E1786"/>
    <w:rsid w:val="002E1C92"/>
    <w:rsid w:val="002E1DD8"/>
    <w:rsid w:val="002E2027"/>
    <w:rsid w:val="002E2283"/>
    <w:rsid w:val="002E25A1"/>
    <w:rsid w:val="002E2ABF"/>
    <w:rsid w:val="002E2B7F"/>
    <w:rsid w:val="002E2BF5"/>
    <w:rsid w:val="002E4162"/>
    <w:rsid w:val="002E448A"/>
    <w:rsid w:val="002E44E9"/>
    <w:rsid w:val="002E4596"/>
    <w:rsid w:val="002E4694"/>
    <w:rsid w:val="002E46D1"/>
    <w:rsid w:val="002E48D3"/>
    <w:rsid w:val="002E4D5B"/>
    <w:rsid w:val="002E532A"/>
    <w:rsid w:val="002E5337"/>
    <w:rsid w:val="002E547A"/>
    <w:rsid w:val="002E60B2"/>
    <w:rsid w:val="002E63AD"/>
    <w:rsid w:val="002E6864"/>
    <w:rsid w:val="002E6B2F"/>
    <w:rsid w:val="002E78D6"/>
    <w:rsid w:val="002E7EF2"/>
    <w:rsid w:val="002F0028"/>
    <w:rsid w:val="002F044E"/>
    <w:rsid w:val="002F0D53"/>
    <w:rsid w:val="002F166E"/>
    <w:rsid w:val="002F1ACA"/>
    <w:rsid w:val="002F1C80"/>
    <w:rsid w:val="002F1C88"/>
    <w:rsid w:val="002F2605"/>
    <w:rsid w:val="002F26F6"/>
    <w:rsid w:val="002F281A"/>
    <w:rsid w:val="002F2A0D"/>
    <w:rsid w:val="002F2EB7"/>
    <w:rsid w:val="002F30A1"/>
    <w:rsid w:val="002F4255"/>
    <w:rsid w:val="002F49C6"/>
    <w:rsid w:val="002F565F"/>
    <w:rsid w:val="002F6864"/>
    <w:rsid w:val="002F6945"/>
    <w:rsid w:val="002F6FEF"/>
    <w:rsid w:val="002F740E"/>
    <w:rsid w:val="002F75F9"/>
    <w:rsid w:val="00300EBA"/>
    <w:rsid w:val="003011F1"/>
    <w:rsid w:val="00301409"/>
    <w:rsid w:val="00301DDD"/>
    <w:rsid w:val="00302012"/>
    <w:rsid w:val="0030225B"/>
    <w:rsid w:val="00302429"/>
    <w:rsid w:val="00302D02"/>
    <w:rsid w:val="003038CE"/>
    <w:rsid w:val="00303F40"/>
    <w:rsid w:val="0030444A"/>
    <w:rsid w:val="00304739"/>
    <w:rsid w:val="0030486A"/>
    <w:rsid w:val="0030486B"/>
    <w:rsid w:val="0030586B"/>
    <w:rsid w:val="00305D1E"/>
    <w:rsid w:val="00306DE1"/>
    <w:rsid w:val="00306E41"/>
    <w:rsid w:val="0030795F"/>
    <w:rsid w:val="00307D42"/>
    <w:rsid w:val="003107E9"/>
    <w:rsid w:val="00310915"/>
    <w:rsid w:val="00310C68"/>
    <w:rsid w:val="00311B94"/>
    <w:rsid w:val="00311D87"/>
    <w:rsid w:val="003120BB"/>
    <w:rsid w:val="003127CA"/>
    <w:rsid w:val="0031287B"/>
    <w:rsid w:val="003130A0"/>
    <w:rsid w:val="003130F3"/>
    <w:rsid w:val="0031325B"/>
    <w:rsid w:val="00313577"/>
    <w:rsid w:val="00313B64"/>
    <w:rsid w:val="00313E53"/>
    <w:rsid w:val="0031412F"/>
    <w:rsid w:val="0031497B"/>
    <w:rsid w:val="003149AC"/>
    <w:rsid w:val="00314CEE"/>
    <w:rsid w:val="003150A3"/>
    <w:rsid w:val="00315213"/>
    <w:rsid w:val="0031526D"/>
    <w:rsid w:val="003156BE"/>
    <w:rsid w:val="00315838"/>
    <w:rsid w:val="00315C57"/>
    <w:rsid w:val="00315C98"/>
    <w:rsid w:val="00315D74"/>
    <w:rsid w:val="00316317"/>
    <w:rsid w:val="003172C5"/>
    <w:rsid w:val="00317530"/>
    <w:rsid w:val="00317E32"/>
    <w:rsid w:val="00320E84"/>
    <w:rsid w:val="003217AB"/>
    <w:rsid w:val="00323906"/>
    <w:rsid w:val="00323E99"/>
    <w:rsid w:val="00324152"/>
    <w:rsid w:val="003242E0"/>
    <w:rsid w:val="003243D2"/>
    <w:rsid w:val="0032460B"/>
    <w:rsid w:val="003248B6"/>
    <w:rsid w:val="00325184"/>
    <w:rsid w:val="0032526F"/>
    <w:rsid w:val="003254BC"/>
    <w:rsid w:val="00326529"/>
    <w:rsid w:val="003268FA"/>
    <w:rsid w:val="00326BC8"/>
    <w:rsid w:val="00327127"/>
    <w:rsid w:val="00327720"/>
    <w:rsid w:val="00327B96"/>
    <w:rsid w:val="0033076E"/>
    <w:rsid w:val="00332CD2"/>
    <w:rsid w:val="00333226"/>
    <w:rsid w:val="003334CE"/>
    <w:rsid w:val="0033395F"/>
    <w:rsid w:val="00333C70"/>
    <w:rsid w:val="00334C62"/>
    <w:rsid w:val="00334CAB"/>
    <w:rsid w:val="003358F9"/>
    <w:rsid w:val="00335F1D"/>
    <w:rsid w:val="00336480"/>
    <w:rsid w:val="00336704"/>
    <w:rsid w:val="0033682C"/>
    <w:rsid w:val="003370C4"/>
    <w:rsid w:val="00340029"/>
    <w:rsid w:val="0034010B"/>
    <w:rsid w:val="003403BE"/>
    <w:rsid w:val="00340653"/>
    <w:rsid w:val="00342160"/>
    <w:rsid w:val="00342A1F"/>
    <w:rsid w:val="00342E0D"/>
    <w:rsid w:val="00342E9F"/>
    <w:rsid w:val="00343105"/>
    <w:rsid w:val="00343133"/>
    <w:rsid w:val="00343D0B"/>
    <w:rsid w:val="00343D83"/>
    <w:rsid w:val="0034409B"/>
    <w:rsid w:val="003452CE"/>
    <w:rsid w:val="00345578"/>
    <w:rsid w:val="00345D70"/>
    <w:rsid w:val="003464A7"/>
    <w:rsid w:val="003466AE"/>
    <w:rsid w:val="003467C2"/>
    <w:rsid w:val="00346901"/>
    <w:rsid w:val="0034698B"/>
    <w:rsid w:val="0034710F"/>
    <w:rsid w:val="0034755A"/>
    <w:rsid w:val="00353139"/>
    <w:rsid w:val="0035329F"/>
    <w:rsid w:val="003536A4"/>
    <w:rsid w:val="0035386C"/>
    <w:rsid w:val="00354F6A"/>
    <w:rsid w:val="0035521B"/>
    <w:rsid w:val="00355672"/>
    <w:rsid w:val="00356DAA"/>
    <w:rsid w:val="00356EFB"/>
    <w:rsid w:val="00356FD6"/>
    <w:rsid w:val="00357171"/>
    <w:rsid w:val="003576E8"/>
    <w:rsid w:val="00357B76"/>
    <w:rsid w:val="003605E8"/>
    <w:rsid w:val="003606C8"/>
    <w:rsid w:val="003606F5"/>
    <w:rsid w:val="00360C19"/>
    <w:rsid w:val="00360C93"/>
    <w:rsid w:val="003612D4"/>
    <w:rsid w:val="003619D3"/>
    <w:rsid w:val="00361EE5"/>
    <w:rsid w:val="00361F51"/>
    <w:rsid w:val="00361FA7"/>
    <w:rsid w:val="0036269D"/>
    <w:rsid w:val="00363326"/>
    <w:rsid w:val="00363B27"/>
    <w:rsid w:val="00364635"/>
    <w:rsid w:val="00364C4D"/>
    <w:rsid w:val="00364D61"/>
    <w:rsid w:val="0036503C"/>
    <w:rsid w:val="00365A7F"/>
    <w:rsid w:val="00365E95"/>
    <w:rsid w:val="00366112"/>
    <w:rsid w:val="003662DC"/>
    <w:rsid w:val="00366956"/>
    <w:rsid w:val="003669F3"/>
    <w:rsid w:val="00366F0C"/>
    <w:rsid w:val="003674F0"/>
    <w:rsid w:val="00367C02"/>
    <w:rsid w:val="00367EB6"/>
    <w:rsid w:val="0037013F"/>
    <w:rsid w:val="00370645"/>
    <w:rsid w:val="0037103F"/>
    <w:rsid w:val="00371595"/>
    <w:rsid w:val="003729F0"/>
    <w:rsid w:val="00372FFC"/>
    <w:rsid w:val="00373740"/>
    <w:rsid w:val="00374195"/>
    <w:rsid w:val="0037469A"/>
    <w:rsid w:val="00374C9B"/>
    <w:rsid w:val="00374FF6"/>
    <w:rsid w:val="00375642"/>
    <w:rsid w:val="00375979"/>
    <w:rsid w:val="00375A45"/>
    <w:rsid w:val="00375BB7"/>
    <w:rsid w:val="00375C7B"/>
    <w:rsid w:val="0037792F"/>
    <w:rsid w:val="00377DC6"/>
    <w:rsid w:val="003807EF"/>
    <w:rsid w:val="00380AB9"/>
    <w:rsid w:val="00381427"/>
    <w:rsid w:val="00381A53"/>
    <w:rsid w:val="003826EB"/>
    <w:rsid w:val="003829E1"/>
    <w:rsid w:val="00382C2E"/>
    <w:rsid w:val="00382DF6"/>
    <w:rsid w:val="00382FDC"/>
    <w:rsid w:val="00383B0A"/>
    <w:rsid w:val="00383EE4"/>
    <w:rsid w:val="00384DF8"/>
    <w:rsid w:val="003850A0"/>
    <w:rsid w:val="00385754"/>
    <w:rsid w:val="0038591E"/>
    <w:rsid w:val="00385D2A"/>
    <w:rsid w:val="00385F46"/>
    <w:rsid w:val="00386030"/>
    <w:rsid w:val="00386049"/>
    <w:rsid w:val="00386113"/>
    <w:rsid w:val="003864C5"/>
    <w:rsid w:val="0038674B"/>
    <w:rsid w:val="00386766"/>
    <w:rsid w:val="00386904"/>
    <w:rsid w:val="00386D71"/>
    <w:rsid w:val="003877F2"/>
    <w:rsid w:val="00387C47"/>
    <w:rsid w:val="00387DA6"/>
    <w:rsid w:val="0039019C"/>
    <w:rsid w:val="003906B6"/>
    <w:rsid w:val="003908DD"/>
    <w:rsid w:val="00390A24"/>
    <w:rsid w:val="003910AF"/>
    <w:rsid w:val="003918BC"/>
    <w:rsid w:val="00392059"/>
    <w:rsid w:val="00392150"/>
    <w:rsid w:val="00392564"/>
    <w:rsid w:val="00393473"/>
    <w:rsid w:val="0039379B"/>
    <w:rsid w:val="00394340"/>
    <w:rsid w:val="003946E4"/>
    <w:rsid w:val="00394BE9"/>
    <w:rsid w:val="00394CC9"/>
    <w:rsid w:val="003954A5"/>
    <w:rsid w:val="00395C34"/>
    <w:rsid w:val="003965C3"/>
    <w:rsid w:val="003965F4"/>
    <w:rsid w:val="003966A0"/>
    <w:rsid w:val="00396BF4"/>
    <w:rsid w:val="00396D54"/>
    <w:rsid w:val="00396EAA"/>
    <w:rsid w:val="00397315"/>
    <w:rsid w:val="003974F7"/>
    <w:rsid w:val="00397E03"/>
    <w:rsid w:val="003A03F5"/>
    <w:rsid w:val="003A082A"/>
    <w:rsid w:val="003A11CB"/>
    <w:rsid w:val="003A13EA"/>
    <w:rsid w:val="003A1433"/>
    <w:rsid w:val="003A1A69"/>
    <w:rsid w:val="003A24BE"/>
    <w:rsid w:val="003A2904"/>
    <w:rsid w:val="003A2997"/>
    <w:rsid w:val="003A2E5C"/>
    <w:rsid w:val="003A3974"/>
    <w:rsid w:val="003A39CB"/>
    <w:rsid w:val="003A470A"/>
    <w:rsid w:val="003A4B41"/>
    <w:rsid w:val="003A4B50"/>
    <w:rsid w:val="003A4DE3"/>
    <w:rsid w:val="003A5C9B"/>
    <w:rsid w:val="003A61F5"/>
    <w:rsid w:val="003A6270"/>
    <w:rsid w:val="003A63E2"/>
    <w:rsid w:val="003A76DD"/>
    <w:rsid w:val="003A7944"/>
    <w:rsid w:val="003B0168"/>
    <w:rsid w:val="003B0241"/>
    <w:rsid w:val="003B056D"/>
    <w:rsid w:val="003B07AF"/>
    <w:rsid w:val="003B0996"/>
    <w:rsid w:val="003B0D60"/>
    <w:rsid w:val="003B0EC1"/>
    <w:rsid w:val="003B1002"/>
    <w:rsid w:val="003B14FF"/>
    <w:rsid w:val="003B1AC7"/>
    <w:rsid w:val="003B1B1B"/>
    <w:rsid w:val="003B1DCC"/>
    <w:rsid w:val="003B1F20"/>
    <w:rsid w:val="003B2115"/>
    <w:rsid w:val="003B261D"/>
    <w:rsid w:val="003B29B8"/>
    <w:rsid w:val="003B352F"/>
    <w:rsid w:val="003B36FC"/>
    <w:rsid w:val="003B4591"/>
    <w:rsid w:val="003B46A3"/>
    <w:rsid w:val="003B4F17"/>
    <w:rsid w:val="003B5860"/>
    <w:rsid w:val="003B5AE4"/>
    <w:rsid w:val="003B5DD7"/>
    <w:rsid w:val="003B6609"/>
    <w:rsid w:val="003B6C99"/>
    <w:rsid w:val="003B6E86"/>
    <w:rsid w:val="003B70AB"/>
    <w:rsid w:val="003B711D"/>
    <w:rsid w:val="003B71C1"/>
    <w:rsid w:val="003C0EB9"/>
    <w:rsid w:val="003C127C"/>
    <w:rsid w:val="003C2062"/>
    <w:rsid w:val="003C20F6"/>
    <w:rsid w:val="003C31B7"/>
    <w:rsid w:val="003C46BA"/>
    <w:rsid w:val="003C490E"/>
    <w:rsid w:val="003C4F0B"/>
    <w:rsid w:val="003C5594"/>
    <w:rsid w:val="003C5B77"/>
    <w:rsid w:val="003C65CF"/>
    <w:rsid w:val="003C68CF"/>
    <w:rsid w:val="003C6948"/>
    <w:rsid w:val="003C694B"/>
    <w:rsid w:val="003C6B5F"/>
    <w:rsid w:val="003C6BBE"/>
    <w:rsid w:val="003C6F6E"/>
    <w:rsid w:val="003D0203"/>
    <w:rsid w:val="003D0246"/>
    <w:rsid w:val="003D07E3"/>
    <w:rsid w:val="003D09BE"/>
    <w:rsid w:val="003D0D4C"/>
    <w:rsid w:val="003D0FD3"/>
    <w:rsid w:val="003D14B6"/>
    <w:rsid w:val="003D1CB2"/>
    <w:rsid w:val="003D20D6"/>
    <w:rsid w:val="003D20E4"/>
    <w:rsid w:val="003D281C"/>
    <w:rsid w:val="003D3220"/>
    <w:rsid w:val="003D3656"/>
    <w:rsid w:val="003D3864"/>
    <w:rsid w:val="003D3ACC"/>
    <w:rsid w:val="003D4DFB"/>
    <w:rsid w:val="003D4F5D"/>
    <w:rsid w:val="003D5573"/>
    <w:rsid w:val="003D5742"/>
    <w:rsid w:val="003D6203"/>
    <w:rsid w:val="003D6377"/>
    <w:rsid w:val="003D7BCC"/>
    <w:rsid w:val="003E06F5"/>
    <w:rsid w:val="003E0920"/>
    <w:rsid w:val="003E0D95"/>
    <w:rsid w:val="003E1227"/>
    <w:rsid w:val="003E1744"/>
    <w:rsid w:val="003E17EB"/>
    <w:rsid w:val="003E1C22"/>
    <w:rsid w:val="003E2009"/>
    <w:rsid w:val="003E2063"/>
    <w:rsid w:val="003E3125"/>
    <w:rsid w:val="003E3158"/>
    <w:rsid w:val="003E3366"/>
    <w:rsid w:val="003E496A"/>
    <w:rsid w:val="003E4CD8"/>
    <w:rsid w:val="003E4E38"/>
    <w:rsid w:val="003E4E45"/>
    <w:rsid w:val="003E50C2"/>
    <w:rsid w:val="003E5B90"/>
    <w:rsid w:val="003E5DC9"/>
    <w:rsid w:val="003E6098"/>
    <w:rsid w:val="003E649E"/>
    <w:rsid w:val="003E67C3"/>
    <w:rsid w:val="003E6E96"/>
    <w:rsid w:val="003E6FF5"/>
    <w:rsid w:val="003E7173"/>
    <w:rsid w:val="003E73AD"/>
    <w:rsid w:val="003E7760"/>
    <w:rsid w:val="003F00D1"/>
    <w:rsid w:val="003F0266"/>
    <w:rsid w:val="003F06EB"/>
    <w:rsid w:val="003F08C6"/>
    <w:rsid w:val="003F0FB9"/>
    <w:rsid w:val="003F172D"/>
    <w:rsid w:val="003F198B"/>
    <w:rsid w:val="003F21E9"/>
    <w:rsid w:val="003F2311"/>
    <w:rsid w:val="003F2B35"/>
    <w:rsid w:val="003F3532"/>
    <w:rsid w:val="003F36D7"/>
    <w:rsid w:val="003F37B7"/>
    <w:rsid w:val="003F3AD0"/>
    <w:rsid w:val="003F410D"/>
    <w:rsid w:val="003F416B"/>
    <w:rsid w:val="003F4993"/>
    <w:rsid w:val="003F4AA0"/>
    <w:rsid w:val="003F5057"/>
    <w:rsid w:val="003F51FA"/>
    <w:rsid w:val="003F5644"/>
    <w:rsid w:val="003F5AEC"/>
    <w:rsid w:val="003F653E"/>
    <w:rsid w:val="003F66CE"/>
    <w:rsid w:val="003F7B94"/>
    <w:rsid w:val="003F7D82"/>
    <w:rsid w:val="0040030A"/>
    <w:rsid w:val="004017CC"/>
    <w:rsid w:val="00401B35"/>
    <w:rsid w:val="00402727"/>
    <w:rsid w:val="004027F4"/>
    <w:rsid w:val="00402D5C"/>
    <w:rsid w:val="00402DB4"/>
    <w:rsid w:val="0040313A"/>
    <w:rsid w:val="00403159"/>
    <w:rsid w:val="0040329C"/>
    <w:rsid w:val="004032F1"/>
    <w:rsid w:val="00403371"/>
    <w:rsid w:val="00403EA6"/>
    <w:rsid w:val="004043C7"/>
    <w:rsid w:val="004056ED"/>
    <w:rsid w:val="00406639"/>
    <w:rsid w:val="00406671"/>
    <w:rsid w:val="004069AA"/>
    <w:rsid w:val="00407048"/>
    <w:rsid w:val="00407102"/>
    <w:rsid w:val="004077D5"/>
    <w:rsid w:val="00407873"/>
    <w:rsid w:val="00407D4F"/>
    <w:rsid w:val="00407EA1"/>
    <w:rsid w:val="00410252"/>
    <w:rsid w:val="004102C8"/>
    <w:rsid w:val="0041054E"/>
    <w:rsid w:val="004107FA"/>
    <w:rsid w:val="00410EB9"/>
    <w:rsid w:val="00411410"/>
    <w:rsid w:val="00411A0C"/>
    <w:rsid w:val="00411BC7"/>
    <w:rsid w:val="00411E83"/>
    <w:rsid w:val="004131E8"/>
    <w:rsid w:val="00413549"/>
    <w:rsid w:val="004138D3"/>
    <w:rsid w:val="00413A14"/>
    <w:rsid w:val="00414377"/>
    <w:rsid w:val="00414836"/>
    <w:rsid w:val="004148D1"/>
    <w:rsid w:val="00414B47"/>
    <w:rsid w:val="00414D71"/>
    <w:rsid w:val="00416625"/>
    <w:rsid w:val="00417723"/>
    <w:rsid w:val="00417C0D"/>
    <w:rsid w:val="004205C9"/>
    <w:rsid w:val="00420DC5"/>
    <w:rsid w:val="00421589"/>
    <w:rsid w:val="00421658"/>
    <w:rsid w:val="00421981"/>
    <w:rsid w:val="00421A28"/>
    <w:rsid w:val="0042201D"/>
    <w:rsid w:val="00422254"/>
    <w:rsid w:val="004235D5"/>
    <w:rsid w:val="004237FA"/>
    <w:rsid w:val="00423CFF"/>
    <w:rsid w:val="00423ED5"/>
    <w:rsid w:val="0042416A"/>
    <w:rsid w:val="00424373"/>
    <w:rsid w:val="004246AE"/>
    <w:rsid w:val="00425948"/>
    <w:rsid w:val="00425C81"/>
    <w:rsid w:val="004272BA"/>
    <w:rsid w:val="00427A94"/>
    <w:rsid w:val="00427B49"/>
    <w:rsid w:val="00427E4F"/>
    <w:rsid w:val="00427E9B"/>
    <w:rsid w:val="004305CB"/>
    <w:rsid w:val="004312C4"/>
    <w:rsid w:val="00432114"/>
    <w:rsid w:val="004328AF"/>
    <w:rsid w:val="00432C4B"/>
    <w:rsid w:val="0043321E"/>
    <w:rsid w:val="004334A0"/>
    <w:rsid w:val="00433F14"/>
    <w:rsid w:val="0043465C"/>
    <w:rsid w:val="004347E6"/>
    <w:rsid w:val="00434D8C"/>
    <w:rsid w:val="00435567"/>
    <w:rsid w:val="004356ED"/>
    <w:rsid w:val="0043589E"/>
    <w:rsid w:val="0043597C"/>
    <w:rsid w:val="00436791"/>
    <w:rsid w:val="00436A62"/>
    <w:rsid w:val="00436C98"/>
    <w:rsid w:val="0043726A"/>
    <w:rsid w:val="0043768B"/>
    <w:rsid w:val="00440CB3"/>
    <w:rsid w:val="004411C9"/>
    <w:rsid w:val="004424D3"/>
    <w:rsid w:val="004434D9"/>
    <w:rsid w:val="004434E4"/>
    <w:rsid w:val="00443599"/>
    <w:rsid w:val="004440F8"/>
    <w:rsid w:val="00444433"/>
    <w:rsid w:val="0044491D"/>
    <w:rsid w:val="004449B3"/>
    <w:rsid w:val="0044594E"/>
    <w:rsid w:val="00446102"/>
    <w:rsid w:val="004464DF"/>
    <w:rsid w:val="00446704"/>
    <w:rsid w:val="0044679E"/>
    <w:rsid w:val="00446A14"/>
    <w:rsid w:val="00446B73"/>
    <w:rsid w:val="00446CCD"/>
    <w:rsid w:val="0044705D"/>
    <w:rsid w:val="004474DA"/>
    <w:rsid w:val="00447BC8"/>
    <w:rsid w:val="00450712"/>
    <w:rsid w:val="004518C0"/>
    <w:rsid w:val="00451985"/>
    <w:rsid w:val="00451F22"/>
    <w:rsid w:val="00451F94"/>
    <w:rsid w:val="004526DA"/>
    <w:rsid w:val="00452E45"/>
    <w:rsid w:val="004532E7"/>
    <w:rsid w:val="0045355D"/>
    <w:rsid w:val="00453932"/>
    <w:rsid w:val="00453D91"/>
    <w:rsid w:val="0045431C"/>
    <w:rsid w:val="004546C0"/>
    <w:rsid w:val="00454798"/>
    <w:rsid w:val="00454AC8"/>
    <w:rsid w:val="00454D2F"/>
    <w:rsid w:val="00455498"/>
    <w:rsid w:val="00455DE1"/>
    <w:rsid w:val="0045614C"/>
    <w:rsid w:val="00456FB9"/>
    <w:rsid w:val="004573D3"/>
    <w:rsid w:val="0046063F"/>
    <w:rsid w:val="00460754"/>
    <w:rsid w:val="00460D92"/>
    <w:rsid w:val="00461012"/>
    <w:rsid w:val="0046136E"/>
    <w:rsid w:val="0046155D"/>
    <w:rsid w:val="00461796"/>
    <w:rsid w:val="00461A82"/>
    <w:rsid w:val="00462187"/>
    <w:rsid w:val="00462BFB"/>
    <w:rsid w:val="00462C2A"/>
    <w:rsid w:val="00463D6A"/>
    <w:rsid w:val="00463EC0"/>
    <w:rsid w:val="0046417D"/>
    <w:rsid w:val="00464262"/>
    <w:rsid w:val="00465E78"/>
    <w:rsid w:val="00466B31"/>
    <w:rsid w:val="00466B6E"/>
    <w:rsid w:val="00467451"/>
    <w:rsid w:val="00470701"/>
    <w:rsid w:val="00470B87"/>
    <w:rsid w:val="0047159C"/>
    <w:rsid w:val="00471885"/>
    <w:rsid w:val="00472276"/>
    <w:rsid w:val="00472C01"/>
    <w:rsid w:val="00473160"/>
    <w:rsid w:val="0047357F"/>
    <w:rsid w:val="00473D05"/>
    <w:rsid w:val="004742B4"/>
    <w:rsid w:val="00474A9A"/>
    <w:rsid w:val="00474B98"/>
    <w:rsid w:val="00474E1F"/>
    <w:rsid w:val="00475970"/>
    <w:rsid w:val="00475F3E"/>
    <w:rsid w:val="00476358"/>
    <w:rsid w:val="00476577"/>
    <w:rsid w:val="00476C0F"/>
    <w:rsid w:val="004774AB"/>
    <w:rsid w:val="0048020C"/>
    <w:rsid w:val="00480436"/>
    <w:rsid w:val="004814B0"/>
    <w:rsid w:val="004815B0"/>
    <w:rsid w:val="004827FD"/>
    <w:rsid w:val="00482DC6"/>
    <w:rsid w:val="00484636"/>
    <w:rsid w:val="00484EC9"/>
    <w:rsid w:val="00485232"/>
    <w:rsid w:val="00485AA5"/>
    <w:rsid w:val="004863B9"/>
    <w:rsid w:val="00486478"/>
    <w:rsid w:val="004871E0"/>
    <w:rsid w:val="00487A69"/>
    <w:rsid w:val="00487FB9"/>
    <w:rsid w:val="0049021F"/>
    <w:rsid w:val="00490381"/>
    <w:rsid w:val="004904D9"/>
    <w:rsid w:val="00490826"/>
    <w:rsid w:val="00490FF0"/>
    <w:rsid w:val="0049147D"/>
    <w:rsid w:val="00491AA4"/>
    <w:rsid w:val="0049266D"/>
    <w:rsid w:val="004926DE"/>
    <w:rsid w:val="0049299F"/>
    <w:rsid w:val="00492C9D"/>
    <w:rsid w:val="00493141"/>
    <w:rsid w:val="004948A0"/>
    <w:rsid w:val="00495992"/>
    <w:rsid w:val="00495CE8"/>
    <w:rsid w:val="00495DB0"/>
    <w:rsid w:val="0049685D"/>
    <w:rsid w:val="004968EE"/>
    <w:rsid w:val="0049697E"/>
    <w:rsid w:val="00496DC3"/>
    <w:rsid w:val="00497377"/>
    <w:rsid w:val="00497BAD"/>
    <w:rsid w:val="004A1191"/>
    <w:rsid w:val="004A1F27"/>
    <w:rsid w:val="004A24F0"/>
    <w:rsid w:val="004A257F"/>
    <w:rsid w:val="004A2602"/>
    <w:rsid w:val="004A2A4C"/>
    <w:rsid w:val="004A2C8F"/>
    <w:rsid w:val="004A3F5C"/>
    <w:rsid w:val="004A4003"/>
    <w:rsid w:val="004A45B9"/>
    <w:rsid w:val="004A4B92"/>
    <w:rsid w:val="004A4DFD"/>
    <w:rsid w:val="004A4EC6"/>
    <w:rsid w:val="004A5132"/>
    <w:rsid w:val="004A5BCB"/>
    <w:rsid w:val="004A5CD2"/>
    <w:rsid w:val="004A64F9"/>
    <w:rsid w:val="004A6E52"/>
    <w:rsid w:val="004A7216"/>
    <w:rsid w:val="004A7D7B"/>
    <w:rsid w:val="004B0819"/>
    <w:rsid w:val="004B0CF2"/>
    <w:rsid w:val="004B0D0D"/>
    <w:rsid w:val="004B0F13"/>
    <w:rsid w:val="004B204F"/>
    <w:rsid w:val="004B2528"/>
    <w:rsid w:val="004B27B4"/>
    <w:rsid w:val="004B28D8"/>
    <w:rsid w:val="004B29F4"/>
    <w:rsid w:val="004B2CE8"/>
    <w:rsid w:val="004B362F"/>
    <w:rsid w:val="004B3826"/>
    <w:rsid w:val="004B462A"/>
    <w:rsid w:val="004B54A1"/>
    <w:rsid w:val="004B609E"/>
    <w:rsid w:val="004B681E"/>
    <w:rsid w:val="004B6C9B"/>
    <w:rsid w:val="004C0887"/>
    <w:rsid w:val="004C1342"/>
    <w:rsid w:val="004C1481"/>
    <w:rsid w:val="004C1E27"/>
    <w:rsid w:val="004C1F45"/>
    <w:rsid w:val="004C1F94"/>
    <w:rsid w:val="004C25FD"/>
    <w:rsid w:val="004C26CB"/>
    <w:rsid w:val="004C281A"/>
    <w:rsid w:val="004C30C5"/>
    <w:rsid w:val="004C3100"/>
    <w:rsid w:val="004C3AA6"/>
    <w:rsid w:val="004C3C08"/>
    <w:rsid w:val="004C4151"/>
    <w:rsid w:val="004C4955"/>
    <w:rsid w:val="004C4E3A"/>
    <w:rsid w:val="004C5090"/>
    <w:rsid w:val="004C5171"/>
    <w:rsid w:val="004C5B13"/>
    <w:rsid w:val="004C5B70"/>
    <w:rsid w:val="004C5D9E"/>
    <w:rsid w:val="004C64ED"/>
    <w:rsid w:val="004C733C"/>
    <w:rsid w:val="004D14CB"/>
    <w:rsid w:val="004D157F"/>
    <w:rsid w:val="004D160B"/>
    <w:rsid w:val="004D22BD"/>
    <w:rsid w:val="004D2596"/>
    <w:rsid w:val="004D29A8"/>
    <w:rsid w:val="004D2D83"/>
    <w:rsid w:val="004D2EEC"/>
    <w:rsid w:val="004D384E"/>
    <w:rsid w:val="004D39E6"/>
    <w:rsid w:val="004D4210"/>
    <w:rsid w:val="004D442B"/>
    <w:rsid w:val="004D4AF2"/>
    <w:rsid w:val="004D4E1F"/>
    <w:rsid w:val="004D4E86"/>
    <w:rsid w:val="004D51BB"/>
    <w:rsid w:val="004D5EE5"/>
    <w:rsid w:val="004D6A0A"/>
    <w:rsid w:val="004D6CAA"/>
    <w:rsid w:val="004D709F"/>
    <w:rsid w:val="004D7206"/>
    <w:rsid w:val="004D7521"/>
    <w:rsid w:val="004D7BD7"/>
    <w:rsid w:val="004D7D87"/>
    <w:rsid w:val="004E0EB7"/>
    <w:rsid w:val="004E124E"/>
    <w:rsid w:val="004E217D"/>
    <w:rsid w:val="004E26E9"/>
    <w:rsid w:val="004E3C87"/>
    <w:rsid w:val="004E40EF"/>
    <w:rsid w:val="004E450F"/>
    <w:rsid w:val="004E46DB"/>
    <w:rsid w:val="004E489F"/>
    <w:rsid w:val="004E4972"/>
    <w:rsid w:val="004E4AD0"/>
    <w:rsid w:val="004E4B42"/>
    <w:rsid w:val="004E58F9"/>
    <w:rsid w:val="004E6031"/>
    <w:rsid w:val="004E62DE"/>
    <w:rsid w:val="004E64DD"/>
    <w:rsid w:val="004E6924"/>
    <w:rsid w:val="004E6E78"/>
    <w:rsid w:val="004E7206"/>
    <w:rsid w:val="004E75D8"/>
    <w:rsid w:val="004E76C1"/>
    <w:rsid w:val="004E7C28"/>
    <w:rsid w:val="004E7D57"/>
    <w:rsid w:val="004F00CF"/>
    <w:rsid w:val="004F0851"/>
    <w:rsid w:val="004F0FFE"/>
    <w:rsid w:val="004F1EC7"/>
    <w:rsid w:val="004F2406"/>
    <w:rsid w:val="004F2521"/>
    <w:rsid w:val="004F3A9C"/>
    <w:rsid w:val="004F3B78"/>
    <w:rsid w:val="004F4684"/>
    <w:rsid w:val="004F4D85"/>
    <w:rsid w:val="004F5454"/>
    <w:rsid w:val="004F589F"/>
    <w:rsid w:val="004F58F0"/>
    <w:rsid w:val="004F5AD1"/>
    <w:rsid w:val="004F682D"/>
    <w:rsid w:val="004F6A02"/>
    <w:rsid w:val="004F6D52"/>
    <w:rsid w:val="004F6DE2"/>
    <w:rsid w:val="004F704F"/>
    <w:rsid w:val="004F77C8"/>
    <w:rsid w:val="004F7EFE"/>
    <w:rsid w:val="004F7F09"/>
    <w:rsid w:val="00500D1A"/>
    <w:rsid w:val="00500FEF"/>
    <w:rsid w:val="005017DF"/>
    <w:rsid w:val="005018C6"/>
    <w:rsid w:val="0050214E"/>
    <w:rsid w:val="00503A6A"/>
    <w:rsid w:val="00503BF7"/>
    <w:rsid w:val="00504D88"/>
    <w:rsid w:val="00504F69"/>
    <w:rsid w:val="00505FF8"/>
    <w:rsid w:val="0050609B"/>
    <w:rsid w:val="00506104"/>
    <w:rsid w:val="00506797"/>
    <w:rsid w:val="0050686A"/>
    <w:rsid w:val="00506D0E"/>
    <w:rsid w:val="00507042"/>
    <w:rsid w:val="005070D9"/>
    <w:rsid w:val="00507526"/>
    <w:rsid w:val="00507677"/>
    <w:rsid w:val="005076F3"/>
    <w:rsid w:val="005077FA"/>
    <w:rsid w:val="00511A6F"/>
    <w:rsid w:val="0051276B"/>
    <w:rsid w:val="005128A4"/>
    <w:rsid w:val="00513426"/>
    <w:rsid w:val="00513B4A"/>
    <w:rsid w:val="00513E68"/>
    <w:rsid w:val="005144AC"/>
    <w:rsid w:val="00514E73"/>
    <w:rsid w:val="00515242"/>
    <w:rsid w:val="005159BA"/>
    <w:rsid w:val="0051654F"/>
    <w:rsid w:val="005167D5"/>
    <w:rsid w:val="00516A56"/>
    <w:rsid w:val="00516BDF"/>
    <w:rsid w:val="005170FB"/>
    <w:rsid w:val="005177CA"/>
    <w:rsid w:val="005201A5"/>
    <w:rsid w:val="005204CF"/>
    <w:rsid w:val="005207B7"/>
    <w:rsid w:val="00520D39"/>
    <w:rsid w:val="00520D40"/>
    <w:rsid w:val="00520D97"/>
    <w:rsid w:val="00521335"/>
    <w:rsid w:val="00521AE9"/>
    <w:rsid w:val="00521BD3"/>
    <w:rsid w:val="00522257"/>
    <w:rsid w:val="005222AC"/>
    <w:rsid w:val="005223AB"/>
    <w:rsid w:val="00522699"/>
    <w:rsid w:val="00522DFD"/>
    <w:rsid w:val="00523024"/>
    <w:rsid w:val="00523727"/>
    <w:rsid w:val="005238AF"/>
    <w:rsid w:val="00523F30"/>
    <w:rsid w:val="005242B4"/>
    <w:rsid w:val="0052451A"/>
    <w:rsid w:val="00524A3B"/>
    <w:rsid w:val="00524BD4"/>
    <w:rsid w:val="00524C65"/>
    <w:rsid w:val="00526010"/>
    <w:rsid w:val="0052615F"/>
    <w:rsid w:val="00526681"/>
    <w:rsid w:val="00526823"/>
    <w:rsid w:val="00526ADC"/>
    <w:rsid w:val="00526F98"/>
    <w:rsid w:val="005278ED"/>
    <w:rsid w:val="0053008B"/>
    <w:rsid w:val="005301D8"/>
    <w:rsid w:val="005304FD"/>
    <w:rsid w:val="00530A56"/>
    <w:rsid w:val="00530EE1"/>
    <w:rsid w:val="005311F6"/>
    <w:rsid w:val="00531C33"/>
    <w:rsid w:val="00531FA1"/>
    <w:rsid w:val="005323C7"/>
    <w:rsid w:val="005323FC"/>
    <w:rsid w:val="0053263F"/>
    <w:rsid w:val="00533118"/>
    <w:rsid w:val="00533409"/>
    <w:rsid w:val="00533584"/>
    <w:rsid w:val="0053380A"/>
    <w:rsid w:val="005339FA"/>
    <w:rsid w:val="0053463A"/>
    <w:rsid w:val="00534B5D"/>
    <w:rsid w:val="00535A82"/>
    <w:rsid w:val="005361ED"/>
    <w:rsid w:val="0053690D"/>
    <w:rsid w:val="005378E9"/>
    <w:rsid w:val="005400CD"/>
    <w:rsid w:val="00540B33"/>
    <w:rsid w:val="00540C12"/>
    <w:rsid w:val="00541D2E"/>
    <w:rsid w:val="00541D61"/>
    <w:rsid w:val="00542241"/>
    <w:rsid w:val="00542433"/>
    <w:rsid w:val="00542B0A"/>
    <w:rsid w:val="00543233"/>
    <w:rsid w:val="005438F1"/>
    <w:rsid w:val="00543F02"/>
    <w:rsid w:val="00544041"/>
    <w:rsid w:val="005447B7"/>
    <w:rsid w:val="00544CAA"/>
    <w:rsid w:val="00544FEE"/>
    <w:rsid w:val="00545721"/>
    <w:rsid w:val="0054633D"/>
    <w:rsid w:val="00546421"/>
    <w:rsid w:val="00546E32"/>
    <w:rsid w:val="00546EAF"/>
    <w:rsid w:val="0054712B"/>
    <w:rsid w:val="0054751D"/>
    <w:rsid w:val="00547C98"/>
    <w:rsid w:val="0055126D"/>
    <w:rsid w:val="005513A2"/>
    <w:rsid w:val="005513F3"/>
    <w:rsid w:val="00551B99"/>
    <w:rsid w:val="00551DF1"/>
    <w:rsid w:val="0055235D"/>
    <w:rsid w:val="005524E8"/>
    <w:rsid w:val="00552790"/>
    <w:rsid w:val="00552CA2"/>
    <w:rsid w:val="005541AD"/>
    <w:rsid w:val="00554599"/>
    <w:rsid w:val="00554A2B"/>
    <w:rsid w:val="00554DF0"/>
    <w:rsid w:val="00555998"/>
    <w:rsid w:val="00555BA0"/>
    <w:rsid w:val="00555C9B"/>
    <w:rsid w:val="00556281"/>
    <w:rsid w:val="005565B5"/>
    <w:rsid w:val="0055754A"/>
    <w:rsid w:val="0055787D"/>
    <w:rsid w:val="00557F7C"/>
    <w:rsid w:val="005601A5"/>
    <w:rsid w:val="005615AF"/>
    <w:rsid w:val="005620DE"/>
    <w:rsid w:val="00562529"/>
    <w:rsid w:val="00562913"/>
    <w:rsid w:val="005629B2"/>
    <w:rsid w:val="00562C5D"/>
    <w:rsid w:val="00563A5E"/>
    <w:rsid w:val="00563A7B"/>
    <w:rsid w:val="00563E7C"/>
    <w:rsid w:val="005641DB"/>
    <w:rsid w:val="0056451E"/>
    <w:rsid w:val="00564798"/>
    <w:rsid w:val="005647C7"/>
    <w:rsid w:val="00564B27"/>
    <w:rsid w:val="00564B87"/>
    <w:rsid w:val="00564BC6"/>
    <w:rsid w:val="00565597"/>
    <w:rsid w:val="00565629"/>
    <w:rsid w:val="00565E36"/>
    <w:rsid w:val="00565FB7"/>
    <w:rsid w:val="00566153"/>
    <w:rsid w:val="00566535"/>
    <w:rsid w:val="005672ED"/>
    <w:rsid w:val="005672EE"/>
    <w:rsid w:val="00567326"/>
    <w:rsid w:val="0056738D"/>
    <w:rsid w:val="005673B6"/>
    <w:rsid w:val="005675AE"/>
    <w:rsid w:val="00567C7F"/>
    <w:rsid w:val="0057089A"/>
    <w:rsid w:val="00570A0F"/>
    <w:rsid w:val="005710BA"/>
    <w:rsid w:val="00571785"/>
    <w:rsid w:val="00571ECB"/>
    <w:rsid w:val="005732C0"/>
    <w:rsid w:val="0057338C"/>
    <w:rsid w:val="00573711"/>
    <w:rsid w:val="00573960"/>
    <w:rsid w:val="00573FA4"/>
    <w:rsid w:val="005740E4"/>
    <w:rsid w:val="005741F0"/>
    <w:rsid w:val="00575AE2"/>
    <w:rsid w:val="005761E8"/>
    <w:rsid w:val="00576957"/>
    <w:rsid w:val="00576C49"/>
    <w:rsid w:val="00577070"/>
    <w:rsid w:val="005772AA"/>
    <w:rsid w:val="005775C0"/>
    <w:rsid w:val="0057771C"/>
    <w:rsid w:val="00577DE0"/>
    <w:rsid w:val="005800A8"/>
    <w:rsid w:val="0058029B"/>
    <w:rsid w:val="00580467"/>
    <w:rsid w:val="00580B27"/>
    <w:rsid w:val="00580E02"/>
    <w:rsid w:val="00581044"/>
    <w:rsid w:val="005812F9"/>
    <w:rsid w:val="0058169B"/>
    <w:rsid w:val="00581F7B"/>
    <w:rsid w:val="0058226B"/>
    <w:rsid w:val="005822B1"/>
    <w:rsid w:val="0058265B"/>
    <w:rsid w:val="005835D0"/>
    <w:rsid w:val="0058451E"/>
    <w:rsid w:val="00584BF4"/>
    <w:rsid w:val="0058527D"/>
    <w:rsid w:val="00585A5B"/>
    <w:rsid w:val="005870B4"/>
    <w:rsid w:val="00587AC0"/>
    <w:rsid w:val="00587BCC"/>
    <w:rsid w:val="005908E4"/>
    <w:rsid w:val="0059092A"/>
    <w:rsid w:val="00592138"/>
    <w:rsid w:val="0059234F"/>
    <w:rsid w:val="00592726"/>
    <w:rsid w:val="0059273D"/>
    <w:rsid w:val="0059276F"/>
    <w:rsid w:val="00592B59"/>
    <w:rsid w:val="00592E6D"/>
    <w:rsid w:val="00593D2C"/>
    <w:rsid w:val="00593EA1"/>
    <w:rsid w:val="00594E18"/>
    <w:rsid w:val="00596875"/>
    <w:rsid w:val="0059726C"/>
    <w:rsid w:val="005A04C5"/>
    <w:rsid w:val="005A0722"/>
    <w:rsid w:val="005A0ACD"/>
    <w:rsid w:val="005A0D06"/>
    <w:rsid w:val="005A156C"/>
    <w:rsid w:val="005A1B6F"/>
    <w:rsid w:val="005A36E3"/>
    <w:rsid w:val="005A38B8"/>
    <w:rsid w:val="005A39E9"/>
    <w:rsid w:val="005A4350"/>
    <w:rsid w:val="005A4360"/>
    <w:rsid w:val="005A4478"/>
    <w:rsid w:val="005A51AE"/>
    <w:rsid w:val="005A51F4"/>
    <w:rsid w:val="005A58DA"/>
    <w:rsid w:val="005A5C6C"/>
    <w:rsid w:val="005A5FA6"/>
    <w:rsid w:val="005A6284"/>
    <w:rsid w:val="005A65A2"/>
    <w:rsid w:val="005A6B78"/>
    <w:rsid w:val="005A6EA6"/>
    <w:rsid w:val="005A7296"/>
    <w:rsid w:val="005B0D2C"/>
    <w:rsid w:val="005B0DC1"/>
    <w:rsid w:val="005B19AE"/>
    <w:rsid w:val="005B1B98"/>
    <w:rsid w:val="005B27CE"/>
    <w:rsid w:val="005B292E"/>
    <w:rsid w:val="005B3166"/>
    <w:rsid w:val="005B4A4D"/>
    <w:rsid w:val="005B630F"/>
    <w:rsid w:val="005B635A"/>
    <w:rsid w:val="005B65DB"/>
    <w:rsid w:val="005B695E"/>
    <w:rsid w:val="005B71F6"/>
    <w:rsid w:val="005C0350"/>
    <w:rsid w:val="005C061A"/>
    <w:rsid w:val="005C0AD8"/>
    <w:rsid w:val="005C0DB3"/>
    <w:rsid w:val="005C0DD5"/>
    <w:rsid w:val="005C0FBE"/>
    <w:rsid w:val="005C131D"/>
    <w:rsid w:val="005C1F21"/>
    <w:rsid w:val="005C2356"/>
    <w:rsid w:val="005C25B8"/>
    <w:rsid w:val="005C2757"/>
    <w:rsid w:val="005C2B0F"/>
    <w:rsid w:val="005C32BC"/>
    <w:rsid w:val="005C3417"/>
    <w:rsid w:val="005C362B"/>
    <w:rsid w:val="005C3899"/>
    <w:rsid w:val="005C3DEC"/>
    <w:rsid w:val="005C46CA"/>
    <w:rsid w:val="005C493A"/>
    <w:rsid w:val="005C49C4"/>
    <w:rsid w:val="005C4C1E"/>
    <w:rsid w:val="005C4EC9"/>
    <w:rsid w:val="005C504B"/>
    <w:rsid w:val="005C5603"/>
    <w:rsid w:val="005C5A05"/>
    <w:rsid w:val="005C5A23"/>
    <w:rsid w:val="005C5E62"/>
    <w:rsid w:val="005C63EE"/>
    <w:rsid w:val="005C67EA"/>
    <w:rsid w:val="005C6B68"/>
    <w:rsid w:val="005C7263"/>
    <w:rsid w:val="005C7289"/>
    <w:rsid w:val="005C763E"/>
    <w:rsid w:val="005C789B"/>
    <w:rsid w:val="005C7DAA"/>
    <w:rsid w:val="005D0D03"/>
    <w:rsid w:val="005D1040"/>
    <w:rsid w:val="005D1798"/>
    <w:rsid w:val="005D1AE5"/>
    <w:rsid w:val="005D1CA4"/>
    <w:rsid w:val="005D1E63"/>
    <w:rsid w:val="005D2514"/>
    <w:rsid w:val="005D30AF"/>
    <w:rsid w:val="005D315A"/>
    <w:rsid w:val="005D35D2"/>
    <w:rsid w:val="005D3B79"/>
    <w:rsid w:val="005D3E0C"/>
    <w:rsid w:val="005D463A"/>
    <w:rsid w:val="005D4872"/>
    <w:rsid w:val="005D4A20"/>
    <w:rsid w:val="005D4DC7"/>
    <w:rsid w:val="005D4DEF"/>
    <w:rsid w:val="005D4F6A"/>
    <w:rsid w:val="005D54D4"/>
    <w:rsid w:val="005D5B50"/>
    <w:rsid w:val="005D60D2"/>
    <w:rsid w:val="005D6AF0"/>
    <w:rsid w:val="005D6BF8"/>
    <w:rsid w:val="005D74C3"/>
    <w:rsid w:val="005E0671"/>
    <w:rsid w:val="005E1089"/>
    <w:rsid w:val="005E110D"/>
    <w:rsid w:val="005E1359"/>
    <w:rsid w:val="005E15F2"/>
    <w:rsid w:val="005E2065"/>
    <w:rsid w:val="005E245C"/>
    <w:rsid w:val="005E26F8"/>
    <w:rsid w:val="005E296F"/>
    <w:rsid w:val="005E2AEA"/>
    <w:rsid w:val="005E2B83"/>
    <w:rsid w:val="005E2F28"/>
    <w:rsid w:val="005E2FC7"/>
    <w:rsid w:val="005E31E6"/>
    <w:rsid w:val="005E3C1D"/>
    <w:rsid w:val="005E4607"/>
    <w:rsid w:val="005E585D"/>
    <w:rsid w:val="005E5D7B"/>
    <w:rsid w:val="005E5D82"/>
    <w:rsid w:val="005E5FF2"/>
    <w:rsid w:val="005E609E"/>
    <w:rsid w:val="005E6877"/>
    <w:rsid w:val="005E6D8F"/>
    <w:rsid w:val="005E79BF"/>
    <w:rsid w:val="005E7CD8"/>
    <w:rsid w:val="005F095A"/>
    <w:rsid w:val="005F1347"/>
    <w:rsid w:val="005F165B"/>
    <w:rsid w:val="005F17A4"/>
    <w:rsid w:val="005F1D91"/>
    <w:rsid w:val="005F1EA4"/>
    <w:rsid w:val="005F2110"/>
    <w:rsid w:val="005F2246"/>
    <w:rsid w:val="005F29A1"/>
    <w:rsid w:val="005F2D3C"/>
    <w:rsid w:val="005F3041"/>
    <w:rsid w:val="005F3168"/>
    <w:rsid w:val="005F32C1"/>
    <w:rsid w:val="005F3429"/>
    <w:rsid w:val="005F3A5E"/>
    <w:rsid w:val="005F41AF"/>
    <w:rsid w:val="005F428D"/>
    <w:rsid w:val="005F44EE"/>
    <w:rsid w:val="005F4944"/>
    <w:rsid w:val="005F4FD6"/>
    <w:rsid w:val="005F5FCC"/>
    <w:rsid w:val="005F6841"/>
    <w:rsid w:val="005F6B61"/>
    <w:rsid w:val="005F6FCE"/>
    <w:rsid w:val="005F74C9"/>
    <w:rsid w:val="005F7540"/>
    <w:rsid w:val="005F7C62"/>
    <w:rsid w:val="005F7DF9"/>
    <w:rsid w:val="005F7E33"/>
    <w:rsid w:val="00600080"/>
    <w:rsid w:val="0060052D"/>
    <w:rsid w:val="00600682"/>
    <w:rsid w:val="006012DD"/>
    <w:rsid w:val="00601611"/>
    <w:rsid w:val="00601C62"/>
    <w:rsid w:val="0060211E"/>
    <w:rsid w:val="006022B7"/>
    <w:rsid w:val="0060258A"/>
    <w:rsid w:val="00602CF5"/>
    <w:rsid w:val="00603157"/>
    <w:rsid w:val="006035FB"/>
    <w:rsid w:val="00604147"/>
    <w:rsid w:val="0060421F"/>
    <w:rsid w:val="0060490B"/>
    <w:rsid w:val="006049A2"/>
    <w:rsid w:val="00606002"/>
    <w:rsid w:val="00606C7D"/>
    <w:rsid w:val="00606E88"/>
    <w:rsid w:val="00606F0B"/>
    <w:rsid w:val="00607384"/>
    <w:rsid w:val="00610587"/>
    <w:rsid w:val="00610FC0"/>
    <w:rsid w:val="0061103B"/>
    <w:rsid w:val="006116FA"/>
    <w:rsid w:val="00611ECD"/>
    <w:rsid w:val="00612CD4"/>
    <w:rsid w:val="00612D57"/>
    <w:rsid w:val="00613566"/>
    <w:rsid w:val="00613A96"/>
    <w:rsid w:val="00614189"/>
    <w:rsid w:val="006144C7"/>
    <w:rsid w:val="00614785"/>
    <w:rsid w:val="00615343"/>
    <w:rsid w:val="0061545E"/>
    <w:rsid w:val="006159E9"/>
    <w:rsid w:val="0061657E"/>
    <w:rsid w:val="00616978"/>
    <w:rsid w:val="00616F94"/>
    <w:rsid w:val="00617379"/>
    <w:rsid w:val="0061760D"/>
    <w:rsid w:val="00617CB7"/>
    <w:rsid w:val="006206EE"/>
    <w:rsid w:val="00620846"/>
    <w:rsid w:val="00621CD6"/>
    <w:rsid w:val="00622562"/>
    <w:rsid w:val="00622A42"/>
    <w:rsid w:val="00622CAB"/>
    <w:rsid w:val="00623AE1"/>
    <w:rsid w:val="00623FAB"/>
    <w:rsid w:val="006244CE"/>
    <w:rsid w:val="00625046"/>
    <w:rsid w:val="00625DFF"/>
    <w:rsid w:val="00625E65"/>
    <w:rsid w:val="00625EAD"/>
    <w:rsid w:val="0062682C"/>
    <w:rsid w:val="0062693A"/>
    <w:rsid w:val="00627089"/>
    <w:rsid w:val="006274A7"/>
    <w:rsid w:val="00627BD3"/>
    <w:rsid w:val="00627E66"/>
    <w:rsid w:val="0063061F"/>
    <w:rsid w:val="00630BF0"/>
    <w:rsid w:val="00630FDA"/>
    <w:rsid w:val="00631052"/>
    <w:rsid w:val="0063140D"/>
    <w:rsid w:val="00631501"/>
    <w:rsid w:val="00631876"/>
    <w:rsid w:val="006319A7"/>
    <w:rsid w:val="00631C82"/>
    <w:rsid w:val="0063208C"/>
    <w:rsid w:val="00632195"/>
    <w:rsid w:val="006321EE"/>
    <w:rsid w:val="0063289D"/>
    <w:rsid w:val="00632D4A"/>
    <w:rsid w:val="0063324F"/>
    <w:rsid w:val="0063478F"/>
    <w:rsid w:val="0063490D"/>
    <w:rsid w:val="00634BD4"/>
    <w:rsid w:val="006354CF"/>
    <w:rsid w:val="0063596B"/>
    <w:rsid w:val="00635AB9"/>
    <w:rsid w:val="00635B4F"/>
    <w:rsid w:val="00636004"/>
    <w:rsid w:val="006362C5"/>
    <w:rsid w:val="00636C93"/>
    <w:rsid w:val="00636F65"/>
    <w:rsid w:val="006375A1"/>
    <w:rsid w:val="00637618"/>
    <w:rsid w:val="006400DD"/>
    <w:rsid w:val="00640181"/>
    <w:rsid w:val="00640A01"/>
    <w:rsid w:val="006411BD"/>
    <w:rsid w:val="006416FE"/>
    <w:rsid w:val="00641D4C"/>
    <w:rsid w:val="006421F5"/>
    <w:rsid w:val="0064220B"/>
    <w:rsid w:val="006424B7"/>
    <w:rsid w:val="00643753"/>
    <w:rsid w:val="00644993"/>
    <w:rsid w:val="006449DA"/>
    <w:rsid w:val="00644AA6"/>
    <w:rsid w:val="00644C7C"/>
    <w:rsid w:val="00644D9B"/>
    <w:rsid w:val="00644F19"/>
    <w:rsid w:val="00645890"/>
    <w:rsid w:val="00645B35"/>
    <w:rsid w:val="006462BD"/>
    <w:rsid w:val="006463A0"/>
    <w:rsid w:val="00646DDC"/>
    <w:rsid w:val="00647C9D"/>
    <w:rsid w:val="00647D75"/>
    <w:rsid w:val="00647F86"/>
    <w:rsid w:val="006506B6"/>
    <w:rsid w:val="00650890"/>
    <w:rsid w:val="00650914"/>
    <w:rsid w:val="006509F7"/>
    <w:rsid w:val="006526AC"/>
    <w:rsid w:val="00653944"/>
    <w:rsid w:val="00653C62"/>
    <w:rsid w:val="00654523"/>
    <w:rsid w:val="006549D4"/>
    <w:rsid w:val="00654BA9"/>
    <w:rsid w:val="00654EC9"/>
    <w:rsid w:val="0065560B"/>
    <w:rsid w:val="00655E29"/>
    <w:rsid w:val="00655F6C"/>
    <w:rsid w:val="006561FC"/>
    <w:rsid w:val="00657162"/>
    <w:rsid w:val="00657531"/>
    <w:rsid w:val="00657641"/>
    <w:rsid w:val="006578F9"/>
    <w:rsid w:val="00660948"/>
    <w:rsid w:val="00660E56"/>
    <w:rsid w:val="0066106F"/>
    <w:rsid w:val="00661143"/>
    <w:rsid w:val="006614AA"/>
    <w:rsid w:val="006615A5"/>
    <w:rsid w:val="00661F34"/>
    <w:rsid w:val="00662BDA"/>
    <w:rsid w:val="00662EFE"/>
    <w:rsid w:val="00663E76"/>
    <w:rsid w:val="006640D4"/>
    <w:rsid w:val="0066425F"/>
    <w:rsid w:val="00664336"/>
    <w:rsid w:val="006646DE"/>
    <w:rsid w:val="00664A54"/>
    <w:rsid w:val="006653EB"/>
    <w:rsid w:val="00665DC0"/>
    <w:rsid w:val="00665F73"/>
    <w:rsid w:val="006668F2"/>
    <w:rsid w:val="006671BC"/>
    <w:rsid w:val="00667896"/>
    <w:rsid w:val="00667EC2"/>
    <w:rsid w:val="00670826"/>
    <w:rsid w:val="00670C90"/>
    <w:rsid w:val="00671BAD"/>
    <w:rsid w:val="00672084"/>
    <w:rsid w:val="0067234E"/>
    <w:rsid w:val="0067266E"/>
    <w:rsid w:val="00672733"/>
    <w:rsid w:val="00672BC6"/>
    <w:rsid w:val="00673C43"/>
    <w:rsid w:val="00674C04"/>
    <w:rsid w:val="006758F8"/>
    <w:rsid w:val="006759EF"/>
    <w:rsid w:val="0067657A"/>
    <w:rsid w:val="00676A48"/>
    <w:rsid w:val="00677506"/>
    <w:rsid w:val="00677763"/>
    <w:rsid w:val="00677792"/>
    <w:rsid w:val="00680360"/>
    <w:rsid w:val="006819AD"/>
    <w:rsid w:val="00681F93"/>
    <w:rsid w:val="00681FC9"/>
    <w:rsid w:val="006821C7"/>
    <w:rsid w:val="006830E5"/>
    <w:rsid w:val="00684999"/>
    <w:rsid w:val="00684E5E"/>
    <w:rsid w:val="00685445"/>
    <w:rsid w:val="00685C3C"/>
    <w:rsid w:val="0068670A"/>
    <w:rsid w:val="00686FD7"/>
    <w:rsid w:val="0068736F"/>
    <w:rsid w:val="006873B5"/>
    <w:rsid w:val="00687861"/>
    <w:rsid w:val="0069094F"/>
    <w:rsid w:val="00690D1B"/>
    <w:rsid w:val="00691510"/>
    <w:rsid w:val="00691DD8"/>
    <w:rsid w:val="00692244"/>
    <w:rsid w:val="00693494"/>
    <w:rsid w:val="00693B69"/>
    <w:rsid w:val="00693E11"/>
    <w:rsid w:val="006948F5"/>
    <w:rsid w:val="00694B07"/>
    <w:rsid w:val="00695141"/>
    <w:rsid w:val="00695B00"/>
    <w:rsid w:val="00695B0C"/>
    <w:rsid w:val="00695E68"/>
    <w:rsid w:val="006964FC"/>
    <w:rsid w:val="006968F7"/>
    <w:rsid w:val="00696AE2"/>
    <w:rsid w:val="00696EAB"/>
    <w:rsid w:val="00697108"/>
    <w:rsid w:val="006977E9"/>
    <w:rsid w:val="00697B23"/>
    <w:rsid w:val="00697BFB"/>
    <w:rsid w:val="00697CC5"/>
    <w:rsid w:val="006A0311"/>
    <w:rsid w:val="006A097A"/>
    <w:rsid w:val="006A2047"/>
    <w:rsid w:val="006A286E"/>
    <w:rsid w:val="006A2D29"/>
    <w:rsid w:val="006A2ECB"/>
    <w:rsid w:val="006A34E8"/>
    <w:rsid w:val="006A3AA6"/>
    <w:rsid w:val="006A3AA8"/>
    <w:rsid w:val="006A3B9D"/>
    <w:rsid w:val="006A3ED2"/>
    <w:rsid w:val="006A404D"/>
    <w:rsid w:val="006A5511"/>
    <w:rsid w:val="006A5634"/>
    <w:rsid w:val="006A5AD2"/>
    <w:rsid w:val="006A5B04"/>
    <w:rsid w:val="006A5E9D"/>
    <w:rsid w:val="006A62E8"/>
    <w:rsid w:val="006A6547"/>
    <w:rsid w:val="006A69C9"/>
    <w:rsid w:val="006A6BB1"/>
    <w:rsid w:val="006A6CAE"/>
    <w:rsid w:val="006A74CF"/>
    <w:rsid w:val="006A77E7"/>
    <w:rsid w:val="006A78E3"/>
    <w:rsid w:val="006B08D7"/>
    <w:rsid w:val="006B1478"/>
    <w:rsid w:val="006B1535"/>
    <w:rsid w:val="006B1ED1"/>
    <w:rsid w:val="006B1F77"/>
    <w:rsid w:val="006B2521"/>
    <w:rsid w:val="006B25FF"/>
    <w:rsid w:val="006B2A67"/>
    <w:rsid w:val="006B3B8F"/>
    <w:rsid w:val="006B3B9A"/>
    <w:rsid w:val="006B3E4C"/>
    <w:rsid w:val="006B3F07"/>
    <w:rsid w:val="006B4078"/>
    <w:rsid w:val="006B49A2"/>
    <w:rsid w:val="006B4EF1"/>
    <w:rsid w:val="006B52E1"/>
    <w:rsid w:val="006B5AC6"/>
    <w:rsid w:val="006B6434"/>
    <w:rsid w:val="006B6D6A"/>
    <w:rsid w:val="006B6E97"/>
    <w:rsid w:val="006B7882"/>
    <w:rsid w:val="006B78F6"/>
    <w:rsid w:val="006B799F"/>
    <w:rsid w:val="006C0626"/>
    <w:rsid w:val="006C1B9B"/>
    <w:rsid w:val="006C1DB9"/>
    <w:rsid w:val="006C1ECF"/>
    <w:rsid w:val="006C209D"/>
    <w:rsid w:val="006C235E"/>
    <w:rsid w:val="006C2563"/>
    <w:rsid w:val="006C3240"/>
    <w:rsid w:val="006C33B5"/>
    <w:rsid w:val="006C368D"/>
    <w:rsid w:val="006C3A62"/>
    <w:rsid w:val="006C401E"/>
    <w:rsid w:val="006C41BF"/>
    <w:rsid w:val="006C43D0"/>
    <w:rsid w:val="006C4D9C"/>
    <w:rsid w:val="006C59CD"/>
    <w:rsid w:val="006C5A45"/>
    <w:rsid w:val="006C5B10"/>
    <w:rsid w:val="006C6A1C"/>
    <w:rsid w:val="006C6A42"/>
    <w:rsid w:val="006C6C7C"/>
    <w:rsid w:val="006D03A5"/>
    <w:rsid w:val="006D0577"/>
    <w:rsid w:val="006D0A2F"/>
    <w:rsid w:val="006D12F1"/>
    <w:rsid w:val="006D2184"/>
    <w:rsid w:val="006D292A"/>
    <w:rsid w:val="006D2A94"/>
    <w:rsid w:val="006D30D0"/>
    <w:rsid w:val="006D3228"/>
    <w:rsid w:val="006D36AC"/>
    <w:rsid w:val="006D3BCC"/>
    <w:rsid w:val="006D3FCD"/>
    <w:rsid w:val="006D411B"/>
    <w:rsid w:val="006D4351"/>
    <w:rsid w:val="006D4C15"/>
    <w:rsid w:val="006D4E6C"/>
    <w:rsid w:val="006D5636"/>
    <w:rsid w:val="006D56E4"/>
    <w:rsid w:val="006D57E3"/>
    <w:rsid w:val="006D5991"/>
    <w:rsid w:val="006D6A96"/>
    <w:rsid w:val="006D6CAA"/>
    <w:rsid w:val="006D706C"/>
    <w:rsid w:val="006D7B2A"/>
    <w:rsid w:val="006E05D6"/>
    <w:rsid w:val="006E0D23"/>
    <w:rsid w:val="006E0F18"/>
    <w:rsid w:val="006E1899"/>
    <w:rsid w:val="006E199B"/>
    <w:rsid w:val="006E1C4C"/>
    <w:rsid w:val="006E1F34"/>
    <w:rsid w:val="006E1F3C"/>
    <w:rsid w:val="006E2B49"/>
    <w:rsid w:val="006E2D0F"/>
    <w:rsid w:val="006E2E9B"/>
    <w:rsid w:val="006E326F"/>
    <w:rsid w:val="006E3760"/>
    <w:rsid w:val="006E4912"/>
    <w:rsid w:val="006E50CE"/>
    <w:rsid w:val="006E5C5F"/>
    <w:rsid w:val="006E62C2"/>
    <w:rsid w:val="006E6878"/>
    <w:rsid w:val="006E6AE3"/>
    <w:rsid w:val="006E6D39"/>
    <w:rsid w:val="006E719E"/>
    <w:rsid w:val="006E7C01"/>
    <w:rsid w:val="006F033E"/>
    <w:rsid w:val="006F0E29"/>
    <w:rsid w:val="006F10EE"/>
    <w:rsid w:val="006F115D"/>
    <w:rsid w:val="006F11F2"/>
    <w:rsid w:val="006F1D30"/>
    <w:rsid w:val="006F1E6B"/>
    <w:rsid w:val="006F2073"/>
    <w:rsid w:val="006F2117"/>
    <w:rsid w:val="006F2183"/>
    <w:rsid w:val="006F2F3F"/>
    <w:rsid w:val="006F3638"/>
    <w:rsid w:val="006F40F4"/>
    <w:rsid w:val="006F4E38"/>
    <w:rsid w:val="006F6159"/>
    <w:rsid w:val="006F660F"/>
    <w:rsid w:val="006F6E0D"/>
    <w:rsid w:val="006F7DBA"/>
    <w:rsid w:val="006F7FBE"/>
    <w:rsid w:val="00700401"/>
    <w:rsid w:val="0070042E"/>
    <w:rsid w:val="007014A3"/>
    <w:rsid w:val="0070176A"/>
    <w:rsid w:val="0070215B"/>
    <w:rsid w:val="007023C2"/>
    <w:rsid w:val="0070284E"/>
    <w:rsid w:val="00702CE6"/>
    <w:rsid w:val="007030DA"/>
    <w:rsid w:val="007035C8"/>
    <w:rsid w:val="007038D2"/>
    <w:rsid w:val="00703A93"/>
    <w:rsid w:val="00703CE4"/>
    <w:rsid w:val="00703F32"/>
    <w:rsid w:val="007048D9"/>
    <w:rsid w:val="00704A46"/>
    <w:rsid w:val="007059B5"/>
    <w:rsid w:val="00705ABE"/>
    <w:rsid w:val="007064FB"/>
    <w:rsid w:val="00706834"/>
    <w:rsid w:val="00706E6C"/>
    <w:rsid w:val="0070714D"/>
    <w:rsid w:val="00707653"/>
    <w:rsid w:val="00707CF2"/>
    <w:rsid w:val="007101C7"/>
    <w:rsid w:val="007104E7"/>
    <w:rsid w:val="0071142A"/>
    <w:rsid w:val="007115B6"/>
    <w:rsid w:val="0071176B"/>
    <w:rsid w:val="007132AA"/>
    <w:rsid w:val="00713A2B"/>
    <w:rsid w:val="00713A8F"/>
    <w:rsid w:val="00713CC9"/>
    <w:rsid w:val="00713ECE"/>
    <w:rsid w:val="00714A3E"/>
    <w:rsid w:val="0071546A"/>
    <w:rsid w:val="00715629"/>
    <w:rsid w:val="0071693D"/>
    <w:rsid w:val="00716B83"/>
    <w:rsid w:val="00717A73"/>
    <w:rsid w:val="00720E7B"/>
    <w:rsid w:val="007216A8"/>
    <w:rsid w:val="00721790"/>
    <w:rsid w:val="007217B8"/>
    <w:rsid w:val="00721948"/>
    <w:rsid w:val="00721CDC"/>
    <w:rsid w:val="0072217B"/>
    <w:rsid w:val="00723738"/>
    <w:rsid w:val="0072377F"/>
    <w:rsid w:val="00723AD2"/>
    <w:rsid w:val="00724095"/>
    <w:rsid w:val="007241FD"/>
    <w:rsid w:val="007247B8"/>
    <w:rsid w:val="00724B85"/>
    <w:rsid w:val="007254C1"/>
    <w:rsid w:val="00725E83"/>
    <w:rsid w:val="00725F15"/>
    <w:rsid w:val="007267CF"/>
    <w:rsid w:val="007268E9"/>
    <w:rsid w:val="007269D3"/>
    <w:rsid w:val="0072724B"/>
    <w:rsid w:val="0073077A"/>
    <w:rsid w:val="00730A3D"/>
    <w:rsid w:val="00731265"/>
    <w:rsid w:val="00731C91"/>
    <w:rsid w:val="0073393B"/>
    <w:rsid w:val="00733B20"/>
    <w:rsid w:val="00733F04"/>
    <w:rsid w:val="0073553C"/>
    <w:rsid w:val="007358CE"/>
    <w:rsid w:val="00736AF8"/>
    <w:rsid w:val="00737325"/>
    <w:rsid w:val="00737416"/>
    <w:rsid w:val="00737D8D"/>
    <w:rsid w:val="00737F16"/>
    <w:rsid w:val="007402E9"/>
    <w:rsid w:val="007408A9"/>
    <w:rsid w:val="00740978"/>
    <w:rsid w:val="00740E8D"/>
    <w:rsid w:val="00741840"/>
    <w:rsid w:val="00741C6A"/>
    <w:rsid w:val="00741D57"/>
    <w:rsid w:val="00741E97"/>
    <w:rsid w:val="007420FA"/>
    <w:rsid w:val="00742440"/>
    <w:rsid w:val="007425E6"/>
    <w:rsid w:val="00742B77"/>
    <w:rsid w:val="00743314"/>
    <w:rsid w:val="00743962"/>
    <w:rsid w:val="007440DF"/>
    <w:rsid w:val="00744172"/>
    <w:rsid w:val="007442F8"/>
    <w:rsid w:val="007444DC"/>
    <w:rsid w:val="00744934"/>
    <w:rsid w:val="00744DFE"/>
    <w:rsid w:val="00745A8B"/>
    <w:rsid w:val="00745AD2"/>
    <w:rsid w:val="00745B7E"/>
    <w:rsid w:val="007467BD"/>
    <w:rsid w:val="007467EC"/>
    <w:rsid w:val="00746A6F"/>
    <w:rsid w:val="007471E3"/>
    <w:rsid w:val="007473AA"/>
    <w:rsid w:val="007473E6"/>
    <w:rsid w:val="00747699"/>
    <w:rsid w:val="00747DB5"/>
    <w:rsid w:val="0075010F"/>
    <w:rsid w:val="00751083"/>
    <w:rsid w:val="007516AD"/>
    <w:rsid w:val="00751C71"/>
    <w:rsid w:val="00751EE7"/>
    <w:rsid w:val="00751EF3"/>
    <w:rsid w:val="00752E32"/>
    <w:rsid w:val="00753DFF"/>
    <w:rsid w:val="00754874"/>
    <w:rsid w:val="00754D5A"/>
    <w:rsid w:val="00755A50"/>
    <w:rsid w:val="00755B50"/>
    <w:rsid w:val="00755F3B"/>
    <w:rsid w:val="00755FE7"/>
    <w:rsid w:val="0075638B"/>
    <w:rsid w:val="00756F43"/>
    <w:rsid w:val="00757AC1"/>
    <w:rsid w:val="00757E98"/>
    <w:rsid w:val="00760B49"/>
    <w:rsid w:val="00760BE0"/>
    <w:rsid w:val="00761383"/>
    <w:rsid w:val="00761683"/>
    <w:rsid w:val="007618C7"/>
    <w:rsid w:val="00761A04"/>
    <w:rsid w:val="00761C33"/>
    <w:rsid w:val="00761FDD"/>
    <w:rsid w:val="00762135"/>
    <w:rsid w:val="0076260A"/>
    <w:rsid w:val="00762887"/>
    <w:rsid w:val="00762DA0"/>
    <w:rsid w:val="007630A1"/>
    <w:rsid w:val="00763679"/>
    <w:rsid w:val="00763B63"/>
    <w:rsid w:val="00764224"/>
    <w:rsid w:val="007648B1"/>
    <w:rsid w:val="0076543A"/>
    <w:rsid w:val="00765D52"/>
    <w:rsid w:val="007666A2"/>
    <w:rsid w:val="00766C02"/>
    <w:rsid w:val="00767265"/>
    <w:rsid w:val="007678C4"/>
    <w:rsid w:val="00770360"/>
    <w:rsid w:val="00771322"/>
    <w:rsid w:val="00771FE8"/>
    <w:rsid w:val="0077214E"/>
    <w:rsid w:val="007726C5"/>
    <w:rsid w:val="00773520"/>
    <w:rsid w:val="00773780"/>
    <w:rsid w:val="00775720"/>
    <w:rsid w:val="00775D37"/>
    <w:rsid w:val="00776196"/>
    <w:rsid w:val="0077684D"/>
    <w:rsid w:val="007772FE"/>
    <w:rsid w:val="00777F39"/>
    <w:rsid w:val="0078114E"/>
    <w:rsid w:val="00781900"/>
    <w:rsid w:val="007819AC"/>
    <w:rsid w:val="00781A0F"/>
    <w:rsid w:val="007824CD"/>
    <w:rsid w:val="0078286A"/>
    <w:rsid w:val="0078327D"/>
    <w:rsid w:val="007837C8"/>
    <w:rsid w:val="0078381C"/>
    <w:rsid w:val="00784286"/>
    <w:rsid w:val="0078519C"/>
    <w:rsid w:val="007855A9"/>
    <w:rsid w:val="00786366"/>
    <w:rsid w:val="007867AA"/>
    <w:rsid w:val="007872C1"/>
    <w:rsid w:val="007877C4"/>
    <w:rsid w:val="00787B35"/>
    <w:rsid w:val="00787F66"/>
    <w:rsid w:val="00790097"/>
    <w:rsid w:val="007900E1"/>
    <w:rsid w:val="00790893"/>
    <w:rsid w:val="007908FD"/>
    <w:rsid w:val="00790A04"/>
    <w:rsid w:val="00790A26"/>
    <w:rsid w:val="00790C9A"/>
    <w:rsid w:val="00790DE9"/>
    <w:rsid w:val="00790F8D"/>
    <w:rsid w:val="00791DD1"/>
    <w:rsid w:val="007924AE"/>
    <w:rsid w:val="0079273A"/>
    <w:rsid w:val="0079278E"/>
    <w:rsid w:val="00792A88"/>
    <w:rsid w:val="007936B8"/>
    <w:rsid w:val="00793943"/>
    <w:rsid w:val="00794A1D"/>
    <w:rsid w:val="00794CE1"/>
    <w:rsid w:val="007952C4"/>
    <w:rsid w:val="00795572"/>
    <w:rsid w:val="00795F27"/>
    <w:rsid w:val="00796597"/>
    <w:rsid w:val="0079660D"/>
    <w:rsid w:val="00796B8D"/>
    <w:rsid w:val="00796DB8"/>
    <w:rsid w:val="007975F1"/>
    <w:rsid w:val="007A030E"/>
    <w:rsid w:val="007A0422"/>
    <w:rsid w:val="007A064F"/>
    <w:rsid w:val="007A0F1F"/>
    <w:rsid w:val="007A1863"/>
    <w:rsid w:val="007A1BF5"/>
    <w:rsid w:val="007A2129"/>
    <w:rsid w:val="007A267E"/>
    <w:rsid w:val="007A2B34"/>
    <w:rsid w:val="007A3093"/>
    <w:rsid w:val="007A3224"/>
    <w:rsid w:val="007A3B29"/>
    <w:rsid w:val="007A3B31"/>
    <w:rsid w:val="007A3E8B"/>
    <w:rsid w:val="007A4078"/>
    <w:rsid w:val="007A40A4"/>
    <w:rsid w:val="007A475C"/>
    <w:rsid w:val="007A541F"/>
    <w:rsid w:val="007A5CAB"/>
    <w:rsid w:val="007A5F94"/>
    <w:rsid w:val="007A6135"/>
    <w:rsid w:val="007A76F9"/>
    <w:rsid w:val="007A7CCF"/>
    <w:rsid w:val="007B0D4A"/>
    <w:rsid w:val="007B1612"/>
    <w:rsid w:val="007B19A7"/>
    <w:rsid w:val="007B1A9D"/>
    <w:rsid w:val="007B1E0D"/>
    <w:rsid w:val="007B282D"/>
    <w:rsid w:val="007B2A2D"/>
    <w:rsid w:val="007B2B9F"/>
    <w:rsid w:val="007B303B"/>
    <w:rsid w:val="007B3885"/>
    <w:rsid w:val="007B3A55"/>
    <w:rsid w:val="007B3F84"/>
    <w:rsid w:val="007B48B8"/>
    <w:rsid w:val="007B4CB4"/>
    <w:rsid w:val="007B52C0"/>
    <w:rsid w:val="007B658E"/>
    <w:rsid w:val="007B68FB"/>
    <w:rsid w:val="007B6BBE"/>
    <w:rsid w:val="007B7640"/>
    <w:rsid w:val="007B7860"/>
    <w:rsid w:val="007B7C24"/>
    <w:rsid w:val="007B7FC7"/>
    <w:rsid w:val="007C000B"/>
    <w:rsid w:val="007C1F1F"/>
    <w:rsid w:val="007C24B9"/>
    <w:rsid w:val="007C2892"/>
    <w:rsid w:val="007C3080"/>
    <w:rsid w:val="007C32E1"/>
    <w:rsid w:val="007C3625"/>
    <w:rsid w:val="007C3A4C"/>
    <w:rsid w:val="007C40A7"/>
    <w:rsid w:val="007C40E5"/>
    <w:rsid w:val="007C4197"/>
    <w:rsid w:val="007C42DE"/>
    <w:rsid w:val="007C44E2"/>
    <w:rsid w:val="007C48A8"/>
    <w:rsid w:val="007C5512"/>
    <w:rsid w:val="007C7D9B"/>
    <w:rsid w:val="007D08E0"/>
    <w:rsid w:val="007D090B"/>
    <w:rsid w:val="007D0FED"/>
    <w:rsid w:val="007D142E"/>
    <w:rsid w:val="007D2370"/>
    <w:rsid w:val="007D285F"/>
    <w:rsid w:val="007D29B3"/>
    <w:rsid w:val="007D2F4B"/>
    <w:rsid w:val="007D3B9E"/>
    <w:rsid w:val="007D3DD4"/>
    <w:rsid w:val="007D40F2"/>
    <w:rsid w:val="007D47A2"/>
    <w:rsid w:val="007D4A81"/>
    <w:rsid w:val="007D5952"/>
    <w:rsid w:val="007D5A20"/>
    <w:rsid w:val="007D7034"/>
    <w:rsid w:val="007D751F"/>
    <w:rsid w:val="007D7599"/>
    <w:rsid w:val="007D79AB"/>
    <w:rsid w:val="007D79FF"/>
    <w:rsid w:val="007E05EA"/>
    <w:rsid w:val="007E0673"/>
    <w:rsid w:val="007E0B94"/>
    <w:rsid w:val="007E0E21"/>
    <w:rsid w:val="007E1DA4"/>
    <w:rsid w:val="007E2576"/>
    <w:rsid w:val="007E25C5"/>
    <w:rsid w:val="007E2C34"/>
    <w:rsid w:val="007E3048"/>
    <w:rsid w:val="007E31FE"/>
    <w:rsid w:val="007E362C"/>
    <w:rsid w:val="007E420A"/>
    <w:rsid w:val="007E42DE"/>
    <w:rsid w:val="007E479E"/>
    <w:rsid w:val="007E4822"/>
    <w:rsid w:val="007E51C4"/>
    <w:rsid w:val="007E5506"/>
    <w:rsid w:val="007E681F"/>
    <w:rsid w:val="007E6910"/>
    <w:rsid w:val="007E6D63"/>
    <w:rsid w:val="007E753F"/>
    <w:rsid w:val="007F0515"/>
    <w:rsid w:val="007F062C"/>
    <w:rsid w:val="007F0A0C"/>
    <w:rsid w:val="007F20C2"/>
    <w:rsid w:val="007F273C"/>
    <w:rsid w:val="007F2BAB"/>
    <w:rsid w:val="007F2E03"/>
    <w:rsid w:val="007F2ED1"/>
    <w:rsid w:val="007F392C"/>
    <w:rsid w:val="007F3D55"/>
    <w:rsid w:val="007F402C"/>
    <w:rsid w:val="007F4099"/>
    <w:rsid w:val="007F47E2"/>
    <w:rsid w:val="007F4948"/>
    <w:rsid w:val="007F53E7"/>
    <w:rsid w:val="007F5EA0"/>
    <w:rsid w:val="007F70EA"/>
    <w:rsid w:val="007F767F"/>
    <w:rsid w:val="007F7812"/>
    <w:rsid w:val="007F7CF4"/>
    <w:rsid w:val="00800251"/>
    <w:rsid w:val="008005B0"/>
    <w:rsid w:val="00800970"/>
    <w:rsid w:val="00800B9A"/>
    <w:rsid w:val="00801064"/>
    <w:rsid w:val="0080113C"/>
    <w:rsid w:val="00801291"/>
    <w:rsid w:val="008012CC"/>
    <w:rsid w:val="008015DD"/>
    <w:rsid w:val="00801BCD"/>
    <w:rsid w:val="00802B88"/>
    <w:rsid w:val="00803320"/>
    <w:rsid w:val="00803346"/>
    <w:rsid w:val="00803595"/>
    <w:rsid w:val="00803631"/>
    <w:rsid w:val="008043CF"/>
    <w:rsid w:val="00804513"/>
    <w:rsid w:val="00804886"/>
    <w:rsid w:val="00804DD4"/>
    <w:rsid w:val="008051F1"/>
    <w:rsid w:val="0080638B"/>
    <w:rsid w:val="0080661D"/>
    <w:rsid w:val="00806BC9"/>
    <w:rsid w:val="0080740E"/>
    <w:rsid w:val="008076D5"/>
    <w:rsid w:val="00807E29"/>
    <w:rsid w:val="00810600"/>
    <w:rsid w:val="00810680"/>
    <w:rsid w:val="008116D1"/>
    <w:rsid w:val="00811D99"/>
    <w:rsid w:val="00811FF1"/>
    <w:rsid w:val="0081206B"/>
    <w:rsid w:val="0081280A"/>
    <w:rsid w:val="00812F7F"/>
    <w:rsid w:val="00813B02"/>
    <w:rsid w:val="00813DC5"/>
    <w:rsid w:val="008145B6"/>
    <w:rsid w:val="008149DC"/>
    <w:rsid w:val="00814AE2"/>
    <w:rsid w:val="00815085"/>
    <w:rsid w:val="008154FF"/>
    <w:rsid w:val="0081583D"/>
    <w:rsid w:val="00815E71"/>
    <w:rsid w:val="00815FDA"/>
    <w:rsid w:val="0081605B"/>
    <w:rsid w:val="00816164"/>
    <w:rsid w:val="008162DD"/>
    <w:rsid w:val="00816377"/>
    <w:rsid w:val="0081717A"/>
    <w:rsid w:val="00817500"/>
    <w:rsid w:val="00817FEA"/>
    <w:rsid w:val="0082060A"/>
    <w:rsid w:val="008219F0"/>
    <w:rsid w:val="00821E0D"/>
    <w:rsid w:val="00822029"/>
    <w:rsid w:val="0082236B"/>
    <w:rsid w:val="00822486"/>
    <w:rsid w:val="008225E3"/>
    <w:rsid w:val="00822F26"/>
    <w:rsid w:val="00823C74"/>
    <w:rsid w:val="00824E56"/>
    <w:rsid w:val="00824F5C"/>
    <w:rsid w:val="0082607D"/>
    <w:rsid w:val="00827006"/>
    <w:rsid w:val="008270B3"/>
    <w:rsid w:val="0082719E"/>
    <w:rsid w:val="00830918"/>
    <w:rsid w:val="00830C2C"/>
    <w:rsid w:val="0083174B"/>
    <w:rsid w:val="00831B21"/>
    <w:rsid w:val="00831D28"/>
    <w:rsid w:val="00832976"/>
    <w:rsid w:val="00832CEC"/>
    <w:rsid w:val="008332C3"/>
    <w:rsid w:val="00833A31"/>
    <w:rsid w:val="00833BE2"/>
    <w:rsid w:val="00833C5E"/>
    <w:rsid w:val="00833F83"/>
    <w:rsid w:val="00834808"/>
    <w:rsid w:val="00834B7A"/>
    <w:rsid w:val="008357FA"/>
    <w:rsid w:val="00835E44"/>
    <w:rsid w:val="00836DD6"/>
    <w:rsid w:val="0083748D"/>
    <w:rsid w:val="0083774E"/>
    <w:rsid w:val="0084018C"/>
    <w:rsid w:val="008406A6"/>
    <w:rsid w:val="008410A4"/>
    <w:rsid w:val="008411A0"/>
    <w:rsid w:val="008417EE"/>
    <w:rsid w:val="00842024"/>
    <w:rsid w:val="00842617"/>
    <w:rsid w:val="00842816"/>
    <w:rsid w:val="00842A5F"/>
    <w:rsid w:val="00842F68"/>
    <w:rsid w:val="00843279"/>
    <w:rsid w:val="00843FCD"/>
    <w:rsid w:val="00844158"/>
    <w:rsid w:val="0084483A"/>
    <w:rsid w:val="00844CEE"/>
    <w:rsid w:val="00845A5A"/>
    <w:rsid w:val="0084662A"/>
    <w:rsid w:val="008466BC"/>
    <w:rsid w:val="00847418"/>
    <w:rsid w:val="00847754"/>
    <w:rsid w:val="0085015E"/>
    <w:rsid w:val="0085042B"/>
    <w:rsid w:val="0085049C"/>
    <w:rsid w:val="00851246"/>
    <w:rsid w:val="0085152A"/>
    <w:rsid w:val="00851B4A"/>
    <w:rsid w:val="00851BB5"/>
    <w:rsid w:val="00852463"/>
    <w:rsid w:val="008524C2"/>
    <w:rsid w:val="008526D7"/>
    <w:rsid w:val="00853457"/>
    <w:rsid w:val="0085368C"/>
    <w:rsid w:val="00853A8E"/>
    <w:rsid w:val="00853DF2"/>
    <w:rsid w:val="008556A0"/>
    <w:rsid w:val="008564AF"/>
    <w:rsid w:val="00856A8C"/>
    <w:rsid w:val="0085704A"/>
    <w:rsid w:val="00857813"/>
    <w:rsid w:val="008579DB"/>
    <w:rsid w:val="00857C6D"/>
    <w:rsid w:val="00857CD2"/>
    <w:rsid w:val="00857DC8"/>
    <w:rsid w:val="008600CF"/>
    <w:rsid w:val="008604B0"/>
    <w:rsid w:val="008606CA"/>
    <w:rsid w:val="00860890"/>
    <w:rsid w:val="00860B6F"/>
    <w:rsid w:val="00860C8C"/>
    <w:rsid w:val="00861BD3"/>
    <w:rsid w:val="00861F0E"/>
    <w:rsid w:val="0086254A"/>
    <w:rsid w:val="0086294E"/>
    <w:rsid w:val="00862D88"/>
    <w:rsid w:val="00862E18"/>
    <w:rsid w:val="00862FC8"/>
    <w:rsid w:val="0086311E"/>
    <w:rsid w:val="00863135"/>
    <w:rsid w:val="008639D3"/>
    <w:rsid w:val="00863B41"/>
    <w:rsid w:val="008644AA"/>
    <w:rsid w:val="008648D5"/>
    <w:rsid w:val="00865852"/>
    <w:rsid w:val="0086586E"/>
    <w:rsid w:val="00865B91"/>
    <w:rsid w:val="00865C7A"/>
    <w:rsid w:val="0086610F"/>
    <w:rsid w:val="0086679F"/>
    <w:rsid w:val="00866B8A"/>
    <w:rsid w:val="0086708D"/>
    <w:rsid w:val="008672FC"/>
    <w:rsid w:val="0086767C"/>
    <w:rsid w:val="00867706"/>
    <w:rsid w:val="00870AB5"/>
    <w:rsid w:val="00871372"/>
    <w:rsid w:val="0087198F"/>
    <w:rsid w:val="00872563"/>
    <w:rsid w:val="00872BB2"/>
    <w:rsid w:val="008734BB"/>
    <w:rsid w:val="00873F35"/>
    <w:rsid w:val="00873FBA"/>
    <w:rsid w:val="0087440D"/>
    <w:rsid w:val="008747D6"/>
    <w:rsid w:val="00874DC0"/>
    <w:rsid w:val="008750A7"/>
    <w:rsid w:val="00875B84"/>
    <w:rsid w:val="0087667D"/>
    <w:rsid w:val="00876F56"/>
    <w:rsid w:val="00877668"/>
    <w:rsid w:val="00880664"/>
    <w:rsid w:val="008809C6"/>
    <w:rsid w:val="00880D5D"/>
    <w:rsid w:val="00880E96"/>
    <w:rsid w:val="0088127D"/>
    <w:rsid w:val="00881F2D"/>
    <w:rsid w:val="0088376A"/>
    <w:rsid w:val="00883BF5"/>
    <w:rsid w:val="00885443"/>
    <w:rsid w:val="00886B51"/>
    <w:rsid w:val="00886C3F"/>
    <w:rsid w:val="00886DE8"/>
    <w:rsid w:val="00887333"/>
    <w:rsid w:val="00887341"/>
    <w:rsid w:val="00887B95"/>
    <w:rsid w:val="00887E3E"/>
    <w:rsid w:val="00890847"/>
    <w:rsid w:val="00890C83"/>
    <w:rsid w:val="00892579"/>
    <w:rsid w:val="008925C6"/>
    <w:rsid w:val="00892ECE"/>
    <w:rsid w:val="008930CD"/>
    <w:rsid w:val="00893291"/>
    <w:rsid w:val="00893B52"/>
    <w:rsid w:val="008946EF"/>
    <w:rsid w:val="008957CB"/>
    <w:rsid w:val="00895A6E"/>
    <w:rsid w:val="00895FB5"/>
    <w:rsid w:val="008962C7"/>
    <w:rsid w:val="00896568"/>
    <w:rsid w:val="00896670"/>
    <w:rsid w:val="0089687B"/>
    <w:rsid w:val="0089699B"/>
    <w:rsid w:val="00896B66"/>
    <w:rsid w:val="00896C31"/>
    <w:rsid w:val="00896C40"/>
    <w:rsid w:val="008975E6"/>
    <w:rsid w:val="0089765F"/>
    <w:rsid w:val="008A0D26"/>
    <w:rsid w:val="008A0E46"/>
    <w:rsid w:val="008A19ED"/>
    <w:rsid w:val="008A1C97"/>
    <w:rsid w:val="008A1E95"/>
    <w:rsid w:val="008A1EEA"/>
    <w:rsid w:val="008A2508"/>
    <w:rsid w:val="008A2C4D"/>
    <w:rsid w:val="008A30E4"/>
    <w:rsid w:val="008A337A"/>
    <w:rsid w:val="008A391D"/>
    <w:rsid w:val="008A3939"/>
    <w:rsid w:val="008A3B56"/>
    <w:rsid w:val="008A3E17"/>
    <w:rsid w:val="008A41A3"/>
    <w:rsid w:val="008A41E6"/>
    <w:rsid w:val="008A4415"/>
    <w:rsid w:val="008A4B4A"/>
    <w:rsid w:val="008A4E18"/>
    <w:rsid w:val="008A50C5"/>
    <w:rsid w:val="008A5600"/>
    <w:rsid w:val="008A650F"/>
    <w:rsid w:val="008A6630"/>
    <w:rsid w:val="008A6720"/>
    <w:rsid w:val="008A6751"/>
    <w:rsid w:val="008A687D"/>
    <w:rsid w:val="008A72C9"/>
    <w:rsid w:val="008A7456"/>
    <w:rsid w:val="008A778B"/>
    <w:rsid w:val="008A7948"/>
    <w:rsid w:val="008A7D39"/>
    <w:rsid w:val="008A7F3A"/>
    <w:rsid w:val="008B0B63"/>
    <w:rsid w:val="008B15A9"/>
    <w:rsid w:val="008B1FD6"/>
    <w:rsid w:val="008B27BB"/>
    <w:rsid w:val="008B29AB"/>
    <w:rsid w:val="008B2E18"/>
    <w:rsid w:val="008B3948"/>
    <w:rsid w:val="008B409B"/>
    <w:rsid w:val="008B4202"/>
    <w:rsid w:val="008B4585"/>
    <w:rsid w:val="008B56C3"/>
    <w:rsid w:val="008B5BF8"/>
    <w:rsid w:val="008B5D35"/>
    <w:rsid w:val="008B612E"/>
    <w:rsid w:val="008B61A9"/>
    <w:rsid w:val="008B63E6"/>
    <w:rsid w:val="008B6A1B"/>
    <w:rsid w:val="008B6FAD"/>
    <w:rsid w:val="008B73BF"/>
    <w:rsid w:val="008B7D3E"/>
    <w:rsid w:val="008C0100"/>
    <w:rsid w:val="008C0355"/>
    <w:rsid w:val="008C0824"/>
    <w:rsid w:val="008C0FBE"/>
    <w:rsid w:val="008C2425"/>
    <w:rsid w:val="008C269C"/>
    <w:rsid w:val="008C28B1"/>
    <w:rsid w:val="008C3F88"/>
    <w:rsid w:val="008C43C9"/>
    <w:rsid w:val="008C4CC5"/>
    <w:rsid w:val="008C4F3B"/>
    <w:rsid w:val="008C562E"/>
    <w:rsid w:val="008C61C7"/>
    <w:rsid w:val="008C66E3"/>
    <w:rsid w:val="008C769D"/>
    <w:rsid w:val="008C7C48"/>
    <w:rsid w:val="008C7E40"/>
    <w:rsid w:val="008D0449"/>
    <w:rsid w:val="008D04A3"/>
    <w:rsid w:val="008D0CFF"/>
    <w:rsid w:val="008D0E83"/>
    <w:rsid w:val="008D17E7"/>
    <w:rsid w:val="008D1ADA"/>
    <w:rsid w:val="008D2273"/>
    <w:rsid w:val="008D2384"/>
    <w:rsid w:val="008D2AC1"/>
    <w:rsid w:val="008D2B1C"/>
    <w:rsid w:val="008D32EA"/>
    <w:rsid w:val="008D3C56"/>
    <w:rsid w:val="008D3EE3"/>
    <w:rsid w:val="008D402B"/>
    <w:rsid w:val="008D4310"/>
    <w:rsid w:val="008D472F"/>
    <w:rsid w:val="008D4793"/>
    <w:rsid w:val="008D4815"/>
    <w:rsid w:val="008D4F04"/>
    <w:rsid w:val="008D55FD"/>
    <w:rsid w:val="008D5697"/>
    <w:rsid w:val="008D5A55"/>
    <w:rsid w:val="008D5C8F"/>
    <w:rsid w:val="008D61E5"/>
    <w:rsid w:val="008D6503"/>
    <w:rsid w:val="008D7242"/>
    <w:rsid w:val="008D7315"/>
    <w:rsid w:val="008D76F8"/>
    <w:rsid w:val="008D78CA"/>
    <w:rsid w:val="008D78D0"/>
    <w:rsid w:val="008E02A1"/>
    <w:rsid w:val="008E0868"/>
    <w:rsid w:val="008E0B31"/>
    <w:rsid w:val="008E17FA"/>
    <w:rsid w:val="008E18EF"/>
    <w:rsid w:val="008E2126"/>
    <w:rsid w:val="008E2CE0"/>
    <w:rsid w:val="008E32DF"/>
    <w:rsid w:val="008E34C6"/>
    <w:rsid w:val="008E431D"/>
    <w:rsid w:val="008E4333"/>
    <w:rsid w:val="008E46C6"/>
    <w:rsid w:val="008E4998"/>
    <w:rsid w:val="008E49EC"/>
    <w:rsid w:val="008E4ABB"/>
    <w:rsid w:val="008E5155"/>
    <w:rsid w:val="008E5D07"/>
    <w:rsid w:val="008E5D22"/>
    <w:rsid w:val="008E5F0B"/>
    <w:rsid w:val="008E61C4"/>
    <w:rsid w:val="008E64AF"/>
    <w:rsid w:val="008E6A0E"/>
    <w:rsid w:val="008E6B7A"/>
    <w:rsid w:val="008E795D"/>
    <w:rsid w:val="008E79C9"/>
    <w:rsid w:val="008E7A54"/>
    <w:rsid w:val="008E7ADB"/>
    <w:rsid w:val="008E7E41"/>
    <w:rsid w:val="008F0615"/>
    <w:rsid w:val="008F0623"/>
    <w:rsid w:val="008F07C7"/>
    <w:rsid w:val="008F0C9E"/>
    <w:rsid w:val="008F15AB"/>
    <w:rsid w:val="008F1B86"/>
    <w:rsid w:val="008F1D31"/>
    <w:rsid w:val="008F2334"/>
    <w:rsid w:val="008F23E3"/>
    <w:rsid w:val="008F29F5"/>
    <w:rsid w:val="008F2BA5"/>
    <w:rsid w:val="008F2D0F"/>
    <w:rsid w:val="008F2FE0"/>
    <w:rsid w:val="008F3090"/>
    <w:rsid w:val="008F3122"/>
    <w:rsid w:val="008F4CE0"/>
    <w:rsid w:val="008F54DE"/>
    <w:rsid w:val="008F5901"/>
    <w:rsid w:val="008F5A5C"/>
    <w:rsid w:val="008F5CBF"/>
    <w:rsid w:val="008F64A8"/>
    <w:rsid w:val="008F682A"/>
    <w:rsid w:val="008F78E1"/>
    <w:rsid w:val="0090035C"/>
    <w:rsid w:val="00901021"/>
    <w:rsid w:val="009014F3"/>
    <w:rsid w:val="00901E3A"/>
    <w:rsid w:val="00901F08"/>
    <w:rsid w:val="009023E5"/>
    <w:rsid w:val="00902673"/>
    <w:rsid w:val="00902A63"/>
    <w:rsid w:val="00902C92"/>
    <w:rsid w:val="00902DB5"/>
    <w:rsid w:val="00903135"/>
    <w:rsid w:val="009035CA"/>
    <w:rsid w:val="00903D0B"/>
    <w:rsid w:val="00904C55"/>
    <w:rsid w:val="00905801"/>
    <w:rsid w:val="00905FE3"/>
    <w:rsid w:val="00906D36"/>
    <w:rsid w:val="00906EF5"/>
    <w:rsid w:val="00907F49"/>
    <w:rsid w:val="009102E2"/>
    <w:rsid w:val="00910D12"/>
    <w:rsid w:val="00910E40"/>
    <w:rsid w:val="00911138"/>
    <w:rsid w:val="009111FA"/>
    <w:rsid w:val="009114D5"/>
    <w:rsid w:val="00911BE3"/>
    <w:rsid w:val="00911CDA"/>
    <w:rsid w:val="0091240B"/>
    <w:rsid w:val="0091285B"/>
    <w:rsid w:val="00912DDD"/>
    <w:rsid w:val="00912F2A"/>
    <w:rsid w:val="00913E96"/>
    <w:rsid w:val="00913F9D"/>
    <w:rsid w:val="009144A9"/>
    <w:rsid w:val="00914595"/>
    <w:rsid w:val="0091482F"/>
    <w:rsid w:val="00914AB2"/>
    <w:rsid w:val="009152B3"/>
    <w:rsid w:val="0091552B"/>
    <w:rsid w:val="009158D7"/>
    <w:rsid w:val="00916258"/>
    <w:rsid w:val="00916442"/>
    <w:rsid w:val="009165B4"/>
    <w:rsid w:val="009167D3"/>
    <w:rsid w:val="00916BE2"/>
    <w:rsid w:val="00916E84"/>
    <w:rsid w:val="00917036"/>
    <w:rsid w:val="009175A6"/>
    <w:rsid w:val="00917877"/>
    <w:rsid w:val="00920200"/>
    <w:rsid w:val="0092062C"/>
    <w:rsid w:val="009206DC"/>
    <w:rsid w:val="00920A9A"/>
    <w:rsid w:val="00920B74"/>
    <w:rsid w:val="00921362"/>
    <w:rsid w:val="009218CE"/>
    <w:rsid w:val="00921B7E"/>
    <w:rsid w:val="00921D57"/>
    <w:rsid w:val="009226A9"/>
    <w:rsid w:val="00923D8B"/>
    <w:rsid w:val="00923FF4"/>
    <w:rsid w:val="00924332"/>
    <w:rsid w:val="00924466"/>
    <w:rsid w:val="00924B5C"/>
    <w:rsid w:val="0092548C"/>
    <w:rsid w:val="009254B7"/>
    <w:rsid w:val="00925B5A"/>
    <w:rsid w:val="00925E1B"/>
    <w:rsid w:val="0092670A"/>
    <w:rsid w:val="009270E4"/>
    <w:rsid w:val="0092714F"/>
    <w:rsid w:val="0092715D"/>
    <w:rsid w:val="00927667"/>
    <w:rsid w:val="00927D32"/>
    <w:rsid w:val="0093001C"/>
    <w:rsid w:val="00930145"/>
    <w:rsid w:val="009308BF"/>
    <w:rsid w:val="00930AC0"/>
    <w:rsid w:val="00930BA8"/>
    <w:rsid w:val="00930D87"/>
    <w:rsid w:val="009319C4"/>
    <w:rsid w:val="00931DB5"/>
    <w:rsid w:val="009320F2"/>
    <w:rsid w:val="0093214F"/>
    <w:rsid w:val="00932182"/>
    <w:rsid w:val="009321D2"/>
    <w:rsid w:val="009324FA"/>
    <w:rsid w:val="0093288A"/>
    <w:rsid w:val="00933248"/>
    <w:rsid w:val="00933A01"/>
    <w:rsid w:val="00933C4F"/>
    <w:rsid w:val="0093410D"/>
    <w:rsid w:val="00934713"/>
    <w:rsid w:val="00934AE4"/>
    <w:rsid w:val="00935214"/>
    <w:rsid w:val="00935C5B"/>
    <w:rsid w:val="00936092"/>
    <w:rsid w:val="00936447"/>
    <w:rsid w:val="0093672B"/>
    <w:rsid w:val="00936B75"/>
    <w:rsid w:val="00936C51"/>
    <w:rsid w:val="00936EF9"/>
    <w:rsid w:val="0093732F"/>
    <w:rsid w:val="00937598"/>
    <w:rsid w:val="0093779A"/>
    <w:rsid w:val="009377B6"/>
    <w:rsid w:val="009417E5"/>
    <w:rsid w:val="00941AD4"/>
    <w:rsid w:val="00941E19"/>
    <w:rsid w:val="00942838"/>
    <w:rsid w:val="0094336D"/>
    <w:rsid w:val="00943A73"/>
    <w:rsid w:val="00944463"/>
    <w:rsid w:val="00944516"/>
    <w:rsid w:val="00944DC4"/>
    <w:rsid w:val="0094523E"/>
    <w:rsid w:val="009453AF"/>
    <w:rsid w:val="009459C6"/>
    <w:rsid w:val="00945FE2"/>
    <w:rsid w:val="00946233"/>
    <w:rsid w:val="00946313"/>
    <w:rsid w:val="00946385"/>
    <w:rsid w:val="00946635"/>
    <w:rsid w:val="00946864"/>
    <w:rsid w:val="00946AAA"/>
    <w:rsid w:val="009509B7"/>
    <w:rsid w:val="00950E71"/>
    <w:rsid w:val="00951ADB"/>
    <w:rsid w:val="00951E66"/>
    <w:rsid w:val="00951F96"/>
    <w:rsid w:val="009529EE"/>
    <w:rsid w:val="00952B20"/>
    <w:rsid w:val="00952C6F"/>
    <w:rsid w:val="00952FE2"/>
    <w:rsid w:val="00953900"/>
    <w:rsid w:val="00953EC7"/>
    <w:rsid w:val="00954055"/>
    <w:rsid w:val="0095414C"/>
    <w:rsid w:val="009545A9"/>
    <w:rsid w:val="00954B98"/>
    <w:rsid w:val="00954E02"/>
    <w:rsid w:val="0095569E"/>
    <w:rsid w:val="00955F18"/>
    <w:rsid w:val="00956691"/>
    <w:rsid w:val="00956B1E"/>
    <w:rsid w:val="0095717A"/>
    <w:rsid w:val="0096071F"/>
    <w:rsid w:val="009611AC"/>
    <w:rsid w:val="00961586"/>
    <w:rsid w:val="0096167D"/>
    <w:rsid w:val="00962FD1"/>
    <w:rsid w:val="00963574"/>
    <w:rsid w:val="00964DC3"/>
    <w:rsid w:val="0096512E"/>
    <w:rsid w:val="009651EC"/>
    <w:rsid w:val="0096552E"/>
    <w:rsid w:val="00965B6F"/>
    <w:rsid w:val="00965F4F"/>
    <w:rsid w:val="00965FB0"/>
    <w:rsid w:val="00966622"/>
    <w:rsid w:val="00967A59"/>
    <w:rsid w:val="00967A5F"/>
    <w:rsid w:val="00967BE2"/>
    <w:rsid w:val="0097036D"/>
    <w:rsid w:val="00970C59"/>
    <w:rsid w:val="0097186B"/>
    <w:rsid w:val="00973327"/>
    <w:rsid w:val="00973821"/>
    <w:rsid w:val="00974656"/>
    <w:rsid w:val="00974B7C"/>
    <w:rsid w:val="00974D4F"/>
    <w:rsid w:val="00974E2A"/>
    <w:rsid w:val="0097597D"/>
    <w:rsid w:val="009759B2"/>
    <w:rsid w:val="009759E4"/>
    <w:rsid w:val="009765D1"/>
    <w:rsid w:val="00976D29"/>
    <w:rsid w:val="00977964"/>
    <w:rsid w:val="00980102"/>
    <w:rsid w:val="009807AF"/>
    <w:rsid w:val="00980A9F"/>
    <w:rsid w:val="00981500"/>
    <w:rsid w:val="0098179C"/>
    <w:rsid w:val="00982969"/>
    <w:rsid w:val="009829F3"/>
    <w:rsid w:val="00982BCA"/>
    <w:rsid w:val="00982D9A"/>
    <w:rsid w:val="0098338A"/>
    <w:rsid w:val="00983430"/>
    <w:rsid w:val="00983EA0"/>
    <w:rsid w:val="0098430D"/>
    <w:rsid w:val="0098452B"/>
    <w:rsid w:val="00984902"/>
    <w:rsid w:val="00984960"/>
    <w:rsid w:val="0098531C"/>
    <w:rsid w:val="00985559"/>
    <w:rsid w:val="009855B1"/>
    <w:rsid w:val="00986D4E"/>
    <w:rsid w:val="00987C5A"/>
    <w:rsid w:val="00987D4E"/>
    <w:rsid w:val="0099020A"/>
    <w:rsid w:val="009903EA"/>
    <w:rsid w:val="009904BC"/>
    <w:rsid w:val="009905DB"/>
    <w:rsid w:val="00990622"/>
    <w:rsid w:val="00990C67"/>
    <w:rsid w:val="0099148B"/>
    <w:rsid w:val="00991B3E"/>
    <w:rsid w:val="00992413"/>
    <w:rsid w:val="009926BB"/>
    <w:rsid w:val="009926BC"/>
    <w:rsid w:val="00992A7B"/>
    <w:rsid w:val="00993373"/>
    <w:rsid w:val="00993829"/>
    <w:rsid w:val="00993855"/>
    <w:rsid w:val="009938BE"/>
    <w:rsid w:val="00994C7A"/>
    <w:rsid w:val="00994EDC"/>
    <w:rsid w:val="009956DA"/>
    <w:rsid w:val="00995A68"/>
    <w:rsid w:val="00995B0F"/>
    <w:rsid w:val="00995E09"/>
    <w:rsid w:val="00996013"/>
    <w:rsid w:val="009962DB"/>
    <w:rsid w:val="009964FC"/>
    <w:rsid w:val="00996B68"/>
    <w:rsid w:val="00996C7F"/>
    <w:rsid w:val="00997308"/>
    <w:rsid w:val="00997335"/>
    <w:rsid w:val="009978D6"/>
    <w:rsid w:val="00997AA5"/>
    <w:rsid w:val="00997C33"/>
    <w:rsid w:val="009A0C88"/>
    <w:rsid w:val="009A0E27"/>
    <w:rsid w:val="009A1B3C"/>
    <w:rsid w:val="009A2AD7"/>
    <w:rsid w:val="009A306A"/>
    <w:rsid w:val="009A37C8"/>
    <w:rsid w:val="009A3ABF"/>
    <w:rsid w:val="009A40F9"/>
    <w:rsid w:val="009A5561"/>
    <w:rsid w:val="009A5F2C"/>
    <w:rsid w:val="009A6091"/>
    <w:rsid w:val="009A6436"/>
    <w:rsid w:val="009A6EAD"/>
    <w:rsid w:val="009A75EB"/>
    <w:rsid w:val="009A760A"/>
    <w:rsid w:val="009A7705"/>
    <w:rsid w:val="009A7F69"/>
    <w:rsid w:val="009B09CE"/>
    <w:rsid w:val="009B0B19"/>
    <w:rsid w:val="009B0BA9"/>
    <w:rsid w:val="009B0C36"/>
    <w:rsid w:val="009B2A57"/>
    <w:rsid w:val="009B2B30"/>
    <w:rsid w:val="009B35E4"/>
    <w:rsid w:val="009B466B"/>
    <w:rsid w:val="009B515D"/>
    <w:rsid w:val="009B51D0"/>
    <w:rsid w:val="009B521B"/>
    <w:rsid w:val="009B58F9"/>
    <w:rsid w:val="009B5D37"/>
    <w:rsid w:val="009B5E46"/>
    <w:rsid w:val="009B79F9"/>
    <w:rsid w:val="009C0978"/>
    <w:rsid w:val="009C1CD3"/>
    <w:rsid w:val="009C1F69"/>
    <w:rsid w:val="009C2159"/>
    <w:rsid w:val="009C2377"/>
    <w:rsid w:val="009C2502"/>
    <w:rsid w:val="009C25EF"/>
    <w:rsid w:val="009C267C"/>
    <w:rsid w:val="009C2900"/>
    <w:rsid w:val="009C2A6F"/>
    <w:rsid w:val="009C2B1A"/>
    <w:rsid w:val="009C2CB6"/>
    <w:rsid w:val="009C2DD2"/>
    <w:rsid w:val="009C31D0"/>
    <w:rsid w:val="009C39CD"/>
    <w:rsid w:val="009C43D0"/>
    <w:rsid w:val="009C4640"/>
    <w:rsid w:val="009C4ED3"/>
    <w:rsid w:val="009C57B8"/>
    <w:rsid w:val="009C586F"/>
    <w:rsid w:val="009C5B53"/>
    <w:rsid w:val="009C6D53"/>
    <w:rsid w:val="009C7173"/>
    <w:rsid w:val="009C71FC"/>
    <w:rsid w:val="009C771C"/>
    <w:rsid w:val="009C79D9"/>
    <w:rsid w:val="009C7EAE"/>
    <w:rsid w:val="009D07F6"/>
    <w:rsid w:val="009D1329"/>
    <w:rsid w:val="009D140A"/>
    <w:rsid w:val="009D16BF"/>
    <w:rsid w:val="009D2193"/>
    <w:rsid w:val="009D297B"/>
    <w:rsid w:val="009D2F2D"/>
    <w:rsid w:val="009D3281"/>
    <w:rsid w:val="009D363C"/>
    <w:rsid w:val="009D3B1F"/>
    <w:rsid w:val="009D3E82"/>
    <w:rsid w:val="009D45D5"/>
    <w:rsid w:val="009D5E9E"/>
    <w:rsid w:val="009D5F44"/>
    <w:rsid w:val="009D6B84"/>
    <w:rsid w:val="009D6D92"/>
    <w:rsid w:val="009D73F9"/>
    <w:rsid w:val="009D7B03"/>
    <w:rsid w:val="009D7CF6"/>
    <w:rsid w:val="009D7D18"/>
    <w:rsid w:val="009E00C3"/>
    <w:rsid w:val="009E0CDA"/>
    <w:rsid w:val="009E17D2"/>
    <w:rsid w:val="009E2804"/>
    <w:rsid w:val="009E3546"/>
    <w:rsid w:val="009E44CB"/>
    <w:rsid w:val="009E49D4"/>
    <w:rsid w:val="009E555E"/>
    <w:rsid w:val="009E64FD"/>
    <w:rsid w:val="009E70A4"/>
    <w:rsid w:val="009E70F4"/>
    <w:rsid w:val="009E7BD2"/>
    <w:rsid w:val="009F00C9"/>
    <w:rsid w:val="009F0487"/>
    <w:rsid w:val="009F0594"/>
    <w:rsid w:val="009F100D"/>
    <w:rsid w:val="009F11FD"/>
    <w:rsid w:val="009F15DE"/>
    <w:rsid w:val="009F1651"/>
    <w:rsid w:val="009F1E74"/>
    <w:rsid w:val="009F1F93"/>
    <w:rsid w:val="009F28C9"/>
    <w:rsid w:val="009F2BBD"/>
    <w:rsid w:val="009F3258"/>
    <w:rsid w:val="009F3391"/>
    <w:rsid w:val="009F3839"/>
    <w:rsid w:val="009F3874"/>
    <w:rsid w:val="009F3DF0"/>
    <w:rsid w:val="009F3DFE"/>
    <w:rsid w:val="009F3F03"/>
    <w:rsid w:val="009F45CA"/>
    <w:rsid w:val="009F52F1"/>
    <w:rsid w:val="009F533E"/>
    <w:rsid w:val="009F5E1B"/>
    <w:rsid w:val="009F6C6A"/>
    <w:rsid w:val="009F6D45"/>
    <w:rsid w:val="009F70A8"/>
    <w:rsid w:val="009F7127"/>
    <w:rsid w:val="009F731F"/>
    <w:rsid w:val="009F756F"/>
    <w:rsid w:val="009F7669"/>
    <w:rsid w:val="009F7BFF"/>
    <w:rsid w:val="00A00989"/>
    <w:rsid w:val="00A00A36"/>
    <w:rsid w:val="00A0106F"/>
    <w:rsid w:val="00A01467"/>
    <w:rsid w:val="00A01661"/>
    <w:rsid w:val="00A01E5D"/>
    <w:rsid w:val="00A02BBC"/>
    <w:rsid w:val="00A02EC3"/>
    <w:rsid w:val="00A0340F"/>
    <w:rsid w:val="00A037B8"/>
    <w:rsid w:val="00A03D9B"/>
    <w:rsid w:val="00A03F3A"/>
    <w:rsid w:val="00A03F5C"/>
    <w:rsid w:val="00A0446F"/>
    <w:rsid w:val="00A04500"/>
    <w:rsid w:val="00A0464B"/>
    <w:rsid w:val="00A047C4"/>
    <w:rsid w:val="00A049F7"/>
    <w:rsid w:val="00A04DF4"/>
    <w:rsid w:val="00A050D6"/>
    <w:rsid w:val="00A05240"/>
    <w:rsid w:val="00A05270"/>
    <w:rsid w:val="00A05437"/>
    <w:rsid w:val="00A05CC6"/>
    <w:rsid w:val="00A06618"/>
    <w:rsid w:val="00A0691D"/>
    <w:rsid w:val="00A06C2F"/>
    <w:rsid w:val="00A06C60"/>
    <w:rsid w:val="00A06D22"/>
    <w:rsid w:val="00A06FFA"/>
    <w:rsid w:val="00A07598"/>
    <w:rsid w:val="00A079F6"/>
    <w:rsid w:val="00A110D8"/>
    <w:rsid w:val="00A115D0"/>
    <w:rsid w:val="00A11920"/>
    <w:rsid w:val="00A11D61"/>
    <w:rsid w:val="00A126AA"/>
    <w:rsid w:val="00A127E8"/>
    <w:rsid w:val="00A12818"/>
    <w:rsid w:val="00A13792"/>
    <w:rsid w:val="00A15950"/>
    <w:rsid w:val="00A159B3"/>
    <w:rsid w:val="00A159CC"/>
    <w:rsid w:val="00A15A06"/>
    <w:rsid w:val="00A15E1A"/>
    <w:rsid w:val="00A15F85"/>
    <w:rsid w:val="00A160BF"/>
    <w:rsid w:val="00A16832"/>
    <w:rsid w:val="00A16A7F"/>
    <w:rsid w:val="00A1723A"/>
    <w:rsid w:val="00A17331"/>
    <w:rsid w:val="00A17857"/>
    <w:rsid w:val="00A17A34"/>
    <w:rsid w:val="00A17EAE"/>
    <w:rsid w:val="00A208AC"/>
    <w:rsid w:val="00A21AED"/>
    <w:rsid w:val="00A21B60"/>
    <w:rsid w:val="00A221A9"/>
    <w:rsid w:val="00A2247E"/>
    <w:rsid w:val="00A22E0F"/>
    <w:rsid w:val="00A23F16"/>
    <w:rsid w:val="00A2471B"/>
    <w:rsid w:val="00A2489D"/>
    <w:rsid w:val="00A24B21"/>
    <w:rsid w:val="00A24B36"/>
    <w:rsid w:val="00A24C6B"/>
    <w:rsid w:val="00A24E0F"/>
    <w:rsid w:val="00A24E3F"/>
    <w:rsid w:val="00A262F2"/>
    <w:rsid w:val="00A2674F"/>
    <w:rsid w:val="00A26923"/>
    <w:rsid w:val="00A26C35"/>
    <w:rsid w:val="00A2769E"/>
    <w:rsid w:val="00A27ABC"/>
    <w:rsid w:val="00A3038F"/>
    <w:rsid w:val="00A308BD"/>
    <w:rsid w:val="00A31A78"/>
    <w:rsid w:val="00A31AE4"/>
    <w:rsid w:val="00A31D45"/>
    <w:rsid w:val="00A32B1E"/>
    <w:rsid w:val="00A32C7D"/>
    <w:rsid w:val="00A32F82"/>
    <w:rsid w:val="00A3338C"/>
    <w:rsid w:val="00A35276"/>
    <w:rsid w:val="00A354ED"/>
    <w:rsid w:val="00A35BF7"/>
    <w:rsid w:val="00A35D9A"/>
    <w:rsid w:val="00A367C1"/>
    <w:rsid w:val="00A3692D"/>
    <w:rsid w:val="00A36997"/>
    <w:rsid w:val="00A36FB7"/>
    <w:rsid w:val="00A3702F"/>
    <w:rsid w:val="00A37131"/>
    <w:rsid w:val="00A40546"/>
    <w:rsid w:val="00A405F7"/>
    <w:rsid w:val="00A40CF5"/>
    <w:rsid w:val="00A4224E"/>
    <w:rsid w:val="00A42610"/>
    <w:rsid w:val="00A427D2"/>
    <w:rsid w:val="00A42B5D"/>
    <w:rsid w:val="00A42BD4"/>
    <w:rsid w:val="00A4317A"/>
    <w:rsid w:val="00A435C1"/>
    <w:rsid w:val="00A44225"/>
    <w:rsid w:val="00A446AC"/>
    <w:rsid w:val="00A44CCA"/>
    <w:rsid w:val="00A44CE4"/>
    <w:rsid w:val="00A458C3"/>
    <w:rsid w:val="00A45A6D"/>
    <w:rsid w:val="00A46049"/>
    <w:rsid w:val="00A46494"/>
    <w:rsid w:val="00A47117"/>
    <w:rsid w:val="00A47683"/>
    <w:rsid w:val="00A47839"/>
    <w:rsid w:val="00A47CF6"/>
    <w:rsid w:val="00A500A3"/>
    <w:rsid w:val="00A50182"/>
    <w:rsid w:val="00A50F48"/>
    <w:rsid w:val="00A510BC"/>
    <w:rsid w:val="00A5175D"/>
    <w:rsid w:val="00A51CFA"/>
    <w:rsid w:val="00A51FF4"/>
    <w:rsid w:val="00A5218B"/>
    <w:rsid w:val="00A5251F"/>
    <w:rsid w:val="00A52E20"/>
    <w:rsid w:val="00A52EC3"/>
    <w:rsid w:val="00A5316E"/>
    <w:rsid w:val="00A539E5"/>
    <w:rsid w:val="00A54AE5"/>
    <w:rsid w:val="00A567D1"/>
    <w:rsid w:val="00A57340"/>
    <w:rsid w:val="00A5767B"/>
    <w:rsid w:val="00A605DE"/>
    <w:rsid w:val="00A6060C"/>
    <w:rsid w:val="00A60E2A"/>
    <w:rsid w:val="00A60E62"/>
    <w:rsid w:val="00A613CE"/>
    <w:rsid w:val="00A62EE2"/>
    <w:rsid w:val="00A62F21"/>
    <w:rsid w:val="00A63712"/>
    <w:rsid w:val="00A6383F"/>
    <w:rsid w:val="00A63B1F"/>
    <w:rsid w:val="00A63BD0"/>
    <w:rsid w:val="00A63CA1"/>
    <w:rsid w:val="00A63E67"/>
    <w:rsid w:val="00A6409A"/>
    <w:rsid w:val="00A64623"/>
    <w:rsid w:val="00A64781"/>
    <w:rsid w:val="00A6482E"/>
    <w:rsid w:val="00A64CF6"/>
    <w:rsid w:val="00A64DE8"/>
    <w:rsid w:val="00A64E6B"/>
    <w:rsid w:val="00A660BC"/>
    <w:rsid w:val="00A66B87"/>
    <w:rsid w:val="00A66BD0"/>
    <w:rsid w:val="00A66BD9"/>
    <w:rsid w:val="00A671C5"/>
    <w:rsid w:val="00A6726A"/>
    <w:rsid w:val="00A6732B"/>
    <w:rsid w:val="00A67EF6"/>
    <w:rsid w:val="00A70C79"/>
    <w:rsid w:val="00A7103A"/>
    <w:rsid w:val="00A7117F"/>
    <w:rsid w:val="00A71AA2"/>
    <w:rsid w:val="00A71BEF"/>
    <w:rsid w:val="00A7242C"/>
    <w:rsid w:val="00A725FB"/>
    <w:rsid w:val="00A732AE"/>
    <w:rsid w:val="00A73659"/>
    <w:rsid w:val="00A73953"/>
    <w:rsid w:val="00A73AAD"/>
    <w:rsid w:val="00A747D3"/>
    <w:rsid w:val="00A748C0"/>
    <w:rsid w:val="00A751EC"/>
    <w:rsid w:val="00A754ED"/>
    <w:rsid w:val="00A75B7B"/>
    <w:rsid w:val="00A75ED3"/>
    <w:rsid w:val="00A76226"/>
    <w:rsid w:val="00A76F9A"/>
    <w:rsid w:val="00A77645"/>
    <w:rsid w:val="00A7783C"/>
    <w:rsid w:val="00A77975"/>
    <w:rsid w:val="00A77B66"/>
    <w:rsid w:val="00A802F9"/>
    <w:rsid w:val="00A80D32"/>
    <w:rsid w:val="00A80DBF"/>
    <w:rsid w:val="00A81392"/>
    <w:rsid w:val="00A81997"/>
    <w:rsid w:val="00A819FC"/>
    <w:rsid w:val="00A81E6A"/>
    <w:rsid w:val="00A81F89"/>
    <w:rsid w:val="00A821D0"/>
    <w:rsid w:val="00A822BC"/>
    <w:rsid w:val="00A82775"/>
    <w:rsid w:val="00A82BFB"/>
    <w:rsid w:val="00A8357F"/>
    <w:rsid w:val="00A84851"/>
    <w:rsid w:val="00A849C4"/>
    <w:rsid w:val="00A84CC4"/>
    <w:rsid w:val="00A856F3"/>
    <w:rsid w:val="00A85A06"/>
    <w:rsid w:val="00A85A72"/>
    <w:rsid w:val="00A87401"/>
    <w:rsid w:val="00A8772E"/>
    <w:rsid w:val="00A8775D"/>
    <w:rsid w:val="00A87C15"/>
    <w:rsid w:val="00A87CF4"/>
    <w:rsid w:val="00A87FE4"/>
    <w:rsid w:val="00A91851"/>
    <w:rsid w:val="00A91ACA"/>
    <w:rsid w:val="00A9209C"/>
    <w:rsid w:val="00A922EA"/>
    <w:rsid w:val="00A928CF"/>
    <w:rsid w:val="00A92AF6"/>
    <w:rsid w:val="00A92D8F"/>
    <w:rsid w:val="00A93005"/>
    <w:rsid w:val="00A93A52"/>
    <w:rsid w:val="00A93D75"/>
    <w:rsid w:val="00A946EB"/>
    <w:rsid w:val="00A94C73"/>
    <w:rsid w:val="00A9578E"/>
    <w:rsid w:val="00A96085"/>
    <w:rsid w:val="00A9631A"/>
    <w:rsid w:val="00A9695F"/>
    <w:rsid w:val="00A96B42"/>
    <w:rsid w:val="00A96F47"/>
    <w:rsid w:val="00A97292"/>
    <w:rsid w:val="00A974F9"/>
    <w:rsid w:val="00A9773F"/>
    <w:rsid w:val="00A97BAC"/>
    <w:rsid w:val="00AA09D9"/>
    <w:rsid w:val="00AA0D45"/>
    <w:rsid w:val="00AA0D7F"/>
    <w:rsid w:val="00AA1C44"/>
    <w:rsid w:val="00AA1C89"/>
    <w:rsid w:val="00AA1CA1"/>
    <w:rsid w:val="00AA1CD2"/>
    <w:rsid w:val="00AA1D6D"/>
    <w:rsid w:val="00AA2A23"/>
    <w:rsid w:val="00AA309B"/>
    <w:rsid w:val="00AA31FB"/>
    <w:rsid w:val="00AA328C"/>
    <w:rsid w:val="00AA3481"/>
    <w:rsid w:val="00AA3AD5"/>
    <w:rsid w:val="00AA4198"/>
    <w:rsid w:val="00AA41E5"/>
    <w:rsid w:val="00AA44F8"/>
    <w:rsid w:val="00AA4A12"/>
    <w:rsid w:val="00AA4C56"/>
    <w:rsid w:val="00AA4EDB"/>
    <w:rsid w:val="00AA54E5"/>
    <w:rsid w:val="00AA58D0"/>
    <w:rsid w:val="00AA6167"/>
    <w:rsid w:val="00AA63BB"/>
    <w:rsid w:val="00AA6A32"/>
    <w:rsid w:val="00AA7288"/>
    <w:rsid w:val="00AA73C1"/>
    <w:rsid w:val="00AA7571"/>
    <w:rsid w:val="00AB19A2"/>
    <w:rsid w:val="00AB1BE8"/>
    <w:rsid w:val="00AB1D61"/>
    <w:rsid w:val="00AB1F0E"/>
    <w:rsid w:val="00AB26F3"/>
    <w:rsid w:val="00AB29FE"/>
    <w:rsid w:val="00AB2C55"/>
    <w:rsid w:val="00AB2F99"/>
    <w:rsid w:val="00AB40A4"/>
    <w:rsid w:val="00AB5566"/>
    <w:rsid w:val="00AB577D"/>
    <w:rsid w:val="00AB5C69"/>
    <w:rsid w:val="00AB61F0"/>
    <w:rsid w:val="00AB6D22"/>
    <w:rsid w:val="00AB7194"/>
    <w:rsid w:val="00AB71AE"/>
    <w:rsid w:val="00AB7A35"/>
    <w:rsid w:val="00AC0392"/>
    <w:rsid w:val="00AC0400"/>
    <w:rsid w:val="00AC06B8"/>
    <w:rsid w:val="00AC0BD1"/>
    <w:rsid w:val="00AC0BE0"/>
    <w:rsid w:val="00AC128F"/>
    <w:rsid w:val="00AC1369"/>
    <w:rsid w:val="00AC2A35"/>
    <w:rsid w:val="00AC316D"/>
    <w:rsid w:val="00AC32BE"/>
    <w:rsid w:val="00AC3CD7"/>
    <w:rsid w:val="00AC3EAA"/>
    <w:rsid w:val="00AC55C9"/>
    <w:rsid w:val="00AC573E"/>
    <w:rsid w:val="00AC598F"/>
    <w:rsid w:val="00AC59A9"/>
    <w:rsid w:val="00AC63C9"/>
    <w:rsid w:val="00AC6A6F"/>
    <w:rsid w:val="00AC6A8B"/>
    <w:rsid w:val="00AC7A5D"/>
    <w:rsid w:val="00AC7AD4"/>
    <w:rsid w:val="00AC7B0B"/>
    <w:rsid w:val="00AD02E7"/>
    <w:rsid w:val="00AD0430"/>
    <w:rsid w:val="00AD0499"/>
    <w:rsid w:val="00AD08BE"/>
    <w:rsid w:val="00AD1529"/>
    <w:rsid w:val="00AD1909"/>
    <w:rsid w:val="00AD1BEA"/>
    <w:rsid w:val="00AD1ECD"/>
    <w:rsid w:val="00AD1F33"/>
    <w:rsid w:val="00AD32AD"/>
    <w:rsid w:val="00AD33B7"/>
    <w:rsid w:val="00AD409D"/>
    <w:rsid w:val="00AD4412"/>
    <w:rsid w:val="00AD478D"/>
    <w:rsid w:val="00AD499B"/>
    <w:rsid w:val="00AD4BA6"/>
    <w:rsid w:val="00AD4E56"/>
    <w:rsid w:val="00AD5902"/>
    <w:rsid w:val="00AD5ABA"/>
    <w:rsid w:val="00AD5D62"/>
    <w:rsid w:val="00AD5E26"/>
    <w:rsid w:val="00AD600D"/>
    <w:rsid w:val="00AD6343"/>
    <w:rsid w:val="00AD664F"/>
    <w:rsid w:val="00AD6F71"/>
    <w:rsid w:val="00AD70C4"/>
    <w:rsid w:val="00AD7269"/>
    <w:rsid w:val="00AD72A4"/>
    <w:rsid w:val="00AD78FD"/>
    <w:rsid w:val="00AD7FA5"/>
    <w:rsid w:val="00AE04CA"/>
    <w:rsid w:val="00AE07CD"/>
    <w:rsid w:val="00AE1240"/>
    <w:rsid w:val="00AE14E1"/>
    <w:rsid w:val="00AE19C2"/>
    <w:rsid w:val="00AE1B71"/>
    <w:rsid w:val="00AE1EDB"/>
    <w:rsid w:val="00AE2290"/>
    <w:rsid w:val="00AE2469"/>
    <w:rsid w:val="00AE2522"/>
    <w:rsid w:val="00AE396E"/>
    <w:rsid w:val="00AE3EB8"/>
    <w:rsid w:val="00AE405E"/>
    <w:rsid w:val="00AE4955"/>
    <w:rsid w:val="00AE4B65"/>
    <w:rsid w:val="00AE4CF2"/>
    <w:rsid w:val="00AE556F"/>
    <w:rsid w:val="00AE5B12"/>
    <w:rsid w:val="00AE61BD"/>
    <w:rsid w:val="00AE73B1"/>
    <w:rsid w:val="00AF06B1"/>
    <w:rsid w:val="00AF0D65"/>
    <w:rsid w:val="00AF0E1F"/>
    <w:rsid w:val="00AF1674"/>
    <w:rsid w:val="00AF1F98"/>
    <w:rsid w:val="00AF22B1"/>
    <w:rsid w:val="00AF2520"/>
    <w:rsid w:val="00AF2A33"/>
    <w:rsid w:val="00AF370C"/>
    <w:rsid w:val="00AF3E1D"/>
    <w:rsid w:val="00AF49B3"/>
    <w:rsid w:val="00AF4C78"/>
    <w:rsid w:val="00AF4CA3"/>
    <w:rsid w:val="00AF4D30"/>
    <w:rsid w:val="00AF53C6"/>
    <w:rsid w:val="00AF604A"/>
    <w:rsid w:val="00AF64AE"/>
    <w:rsid w:val="00AF6D1F"/>
    <w:rsid w:val="00AF6E04"/>
    <w:rsid w:val="00AF71D1"/>
    <w:rsid w:val="00AF76CD"/>
    <w:rsid w:val="00AF7E87"/>
    <w:rsid w:val="00AF7F7C"/>
    <w:rsid w:val="00B001D9"/>
    <w:rsid w:val="00B00C5E"/>
    <w:rsid w:val="00B012E0"/>
    <w:rsid w:val="00B01611"/>
    <w:rsid w:val="00B017D9"/>
    <w:rsid w:val="00B01F66"/>
    <w:rsid w:val="00B02526"/>
    <w:rsid w:val="00B03191"/>
    <w:rsid w:val="00B03806"/>
    <w:rsid w:val="00B03C33"/>
    <w:rsid w:val="00B03E72"/>
    <w:rsid w:val="00B0443D"/>
    <w:rsid w:val="00B04527"/>
    <w:rsid w:val="00B04647"/>
    <w:rsid w:val="00B05CAC"/>
    <w:rsid w:val="00B06013"/>
    <w:rsid w:val="00B06051"/>
    <w:rsid w:val="00B06E67"/>
    <w:rsid w:val="00B074BA"/>
    <w:rsid w:val="00B0785C"/>
    <w:rsid w:val="00B11599"/>
    <w:rsid w:val="00B11D5B"/>
    <w:rsid w:val="00B11E16"/>
    <w:rsid w:val="00B124AE"/>
    <w:rsid w:val="00B1260D"/>
    <w:rsid w:val="00B12836"/>
    <w:rsid w:val="00B1390F"/>
    <w:rsid w:val="00B13A54"/>
    <w:rsid w:val="00B13D9E"/>
    <w:rsid w:val="00B13DE9"/>
    <w:rsid w:val="00B14670"/>
    <w:rsid w:val="00B152CB"/>
    <w:rsid w:val="00B152E4"/>
    <w:rsid w:val="00B16905"/>
    <w:rsid w:val="00B176BA"/>
    <w:rsid w:val="00B178E3"/>
    <w:rsid w:val="00B20289"/>
    <w:rsid w:val="00B20304"/>
    <w:rsid w:val="00B20804"/>
    <w:rsid w:val="00B208A3"/>
    <w:rsid w:val="00B209CA"/>
    <w:rsid w:val="00B20ED1"/>
    <w:rsid w:val="00B2113F"/>
    <w:rsid w:val="00B2126C"/>
    <w:rsid w:val="00B23495"/>
    <w:rsid w:val="00B23AC6"/>
    <w:rsid w:val="00B23EED"/>
    <w:rsid w:val="00B23F94"/>
    <w:rsid w:val="00B24DB4"/>
    <w:rsid w:val="00B25361"/>
    <w:rsid w:val="00B256C1"/>
    <w:rsid w:val="00B26B72"/>
    <w:rsid w:val="00B26C14"/>
    <w:rsid w:val="00B26F88"/>
    <w:rsid w:val="00B27A8E"/>
    <w:rsid w:val="00B27B5C"/>
    <w:rsid w:val="00B27BB0"/>
    <w:rsid w:val="00B30340"/>
    <w:rsid w:val="00B3038B"/>
    <w:rsid w:val="00B30708"/>
    <w:rsid w:val="00B30737"/>
    <w:rsid w:val="00B30D32"/>
    <w:rsid w:val="00B31C46"/>
    <w:rsid w:val="00B321B7"/>
    <w:rsid w:val="00B327DD"/>
    <w:rsid w:val="00B32E19"/>
    <w:rsid w:val="00B3358C"/>
    <w:rsid w:val="00B33DCC"/>
    <w:rsid w:val="00B3406B"/>
    <w:rsid w:val="00B34191"/>
    <w:rsid w:val="00B34339"/>
    <w:rsid w:val="00B34396"/>
    <w:rsid w:val="00B34A67"/>
    <w:rsid w:val="00B34C9A"/>
    <w:rsid w:val="00B34D96"/>
    <w:rsid w:val="00B35C36"/>
    <w:rsid w:val="00B35E34"/>
    <w:rsid w:val="00B36797"/>
    <w:rsid w:val="00B36C0D"/>
    <w:rsid w:val="00B37ACC"/>
    <w:rsid w:val="00B37EE6"/>
    <w:rsid w:val="00B401D3"/>
    <w:rsid w:val="00B4111A"/>
    <w:rsid w:val="00B415B4"/>
    <w:rsid w:val="00B41AD0"/>
    <w:rsid w:val="00B4321E"/>
    <w:rsid w:val="00B43B46"/>
    <w:rsid w:val="00B440F5"/>
    <w:rsid w:val="00B446DB"/>
    <w:rsid w:val="00B45EC0"/>
    <w:rsid w:val="00B46875"/>
    <w:rsid w:val="00B469C0"/>
    <w:rsid w:val="00B4752E"/>
    <w:rsid w:val="00B476A8"/>
    <w:rsid w:val="00B47787"/>
    <w:rsid w:val="00B47CCA"/>
    <w:rsid w:val="00B47D9C"/>
    <w:rsid w:val="00B501D1"/>
    <w:rsid w:val="00B5079E"/>
    <w:rsid w:val="00B50CB5"/>
    <w:rsid w:val="00B52520"/>
    <w:rsid w:val="00B52AFD"/>
    <w:rsid w:val="00B52F99"/>
    <w:rsid w:val="00B5351A"/>
    <w:rsid w:val="00B53980"/>
    <w:rsid w:val="00B53BB7"/>
    <w:rsid w:val="00B53CCD"/>
    <w:rsid w:val="00B54C39"/>
    <w:rsid w:val="00B55AD2"/>
    <w:rsid w:val="00B562F6"/>
    <w:rsid w:val="00B569C8"/>
    <w:rsid w:val="00B5727E"/>
    <w:rsid w:val="00B57747"/>
    <w:rsid w:val="00B577A0"/>
    <w:rsid w:val="00B577FE"/>
    <w:rsid w:val="00B57BD3"/>
    <w:rsid w:val="00B57BD7"/>
    <w:rsid w:val="00B602E3"/>
    <w:rsid w:val="00B60DEF"/>
    <w:rsid w:val="00B6160A"/>
    <w:rsid w:val="00B61ADF"/>
    <w:rsid w:val="00B621A6"/>
    <w:rsid w:val="00B629EC"/>
    <w:rsid w:val="00B63346"/>
    <w:rsid w:val="00B636BD"/>
    <w:rsid w:val="00B6392F"/>
    <w:rsid w:val="00B6399A"/>
    <w:rsid w:val="00B63C8D"/>
    <w:rsid w:val="00B64637"/>
    <w:rsid w:val="00B64789"/>
    <w:rsid w:val="00B65215"/>
    <w:rsid w:val="00B65A1B"/>
    <w:rsid w:val="00B66036"/>
    <w:rsid w:val="00B705E5"/>
    <w:rsid w:val="00B709BD"/>
    <w:rsid w:val="00B70A20"/>
    <w:rsid w:val="00B70EAA"/>
    <w:rsid w:val="00B70F04"/>
    <w:rsid w:val="00B71906"/>
    <w:rsid w:val="00B71B76"/>
    <w:rsid w:val="00B721D9"/>
    <w:rsid w:val="00B72F34"/>
    <w:rsid w:val="00B73044"/>
    <w:rsid w:val="00B73A12"/>
    <w:rsid w:val="00B73FF1"/>
    <w:rsid w:val="00B74476"/>
    <w:rsid w:val="00B74741"/>
    <w:rsid w:val="00B748FA"/>
    <w:rsid w:val="00B74F42"/>
    <w:rsid w:val="00B753A0"/>
    <w:rsid w:val="00B75B03"/>
    <w:rsid w:val="00B75F80"/>
    <w:rsid w:val="00B76E98"/>
    <w:rsid w:val="00B76EDE"/>
    <w:rsid w:val="00B7700A"/>
    <w:rsid w:val="00B8008E"/>
    <w:rsid w:val="00B80A44"/>
    <w:rsid w:val="00B80BEA"/>
    <w:rsid w:val="00B80CE2"/>
    <w:rsid w:val="00B812F7"/>
    <w:rsid w:val="00B81B3B"/>
    <w:rsid w:val="00B81FC8"/>
    <w:rsid w:val="00B82185"/>
    <w:rsid w:val="00B823BE"/>
    <w:rsid w:val="00B8240B"/>
    <w:rsid w:val="00B82A06"/>
    <w:rsid w:val="00B82DE3"/>
    <w:rsid w:val="00B836E2"/>
    <w:rsid w:val="00B83715"/>
    <w:rsid w:val="00B83E3F"/>
    <w:rsid w:val="00B85359"/>
    <w:rsid w:val="00B858FC"/>
    <w:rsid w:val="00B86230"/>
    <w:rsid w:val="00B86679"/>
    <w:rsid w:val="00B869CD"/>
    <w:rsid w:val="00B87354"/>
    <w:rsid w:val="00B8781E"/>
    <w:rsid w:val="00B87C8D"/>
    <w:rsid w:val="00B87F28"/>
    <w:rsid w:val="00B9043B"/>
    <w:rsid w:val="00B91070"/>
    <w:rsid w:val="00B912D8"/>
    <w:rsid w:val="00B91544"/>
    <w:rsid w:val="00B916C6"/>
    <w:rsid w:val="00B91BDC"/>
    <w:rsid w:val="00B920BD"/>
    <w:rsid w:val="00B922F4"/>
    <w:rsid w:val="00B92460"/>
    <w:rsid w:val="00B9248D"/>
    <w:rsid w:val="00B93B70"/>
    <w:rsid w:val="00B93CBC"/>
    <w:rsid w:val="00B9419F"/>
    <w:rsid w:val="00B94863"/>
    <w:rsid w:val="00B94EAB"/>
    <w:rsid w:val="00B94FE4"/>
    <w:rsid w:val="00B95957"/>
    <w:rsid w:val="00B95DBB"/>
    <w:rsid w:val="00B963FB"/>
    <w:rsid w:val="00B96439"/>
    <w:rsid w:val="00B96539"/>
    <w:rsid w:val="00B96A90"/>
    <w:rsid w:val="00B96B93"/>
    <w:rsid w:val="00B97E05"/>
    <w:rsid w:val="00B97EBD"/>
    <w:rsid w:val="00BA06C2"/>
    <w:rsid w:val="00BA0FFC"/>
    <w:rsid w:val="00BA110C"/>
    <w:rsid w:val="00BA1D90"/>
    <w:rsid w:val="00BA2309"/>
    <w:rsid w:val="00BA25F4"/>
    <w:rsid w:val="00BA2913"/>
    <w:rsid w:val="00BA2C92"/>
    <w:rsid w:val="00BA2E30"/>
    <w:rsid w:val="00BA2ECE"/>
    <w:rsid w:val="00BA3730"/>
    <w:rsid w:val="00BA387A"/>
    <w:rsid w:val="00BA3BBB"/>
    <w:rsid w:val="00BA40BB"/>
    <w:rsid w:val="00BA4144"/>
    <w:rsid w:val="00BA527A"/>
    <w:rsid w:val="00BA57A0"/>
    <w:rsid w:val="00BA6BA8"/>
    <w:rsid w:val="00BA7479"/>
    <w:rsid w:val="00BA7E63"/>
    <w:rsid w:val="00BB0AA6"/>
    <w:rsid w:val="00BB0AD4"/>
    <w:rsid w:val="00BB0C01"/>
    <w:rsid w:val="00BB11BC"/>
    <w:rsid w:val="00BB12A9"/>
    <w:rsid w:val="00BB1486"/>
    <w:rsid w:val="00BB1A05"/>
    <w:rsid w:val="00BB2D4D"/>
    <w:rsid w:val="00BB3172"/>
    <w:rsid w:val="00BB3303"/>
    <w:rsid w:val="00BB4267"/>
    <w:rsid w:val="00BB49AD"/>
    <w:rsid w:val="00BB4B72"/>
    <w:rsid w:val="00BB5143"/>
    <w:rsid w:val="00BB51D5"/>
    <w:rsid w:val="00BB5267"/>
    <w:rsid w:val="00BB5330"/>
    <w:rsid w:val="00BB545B"/>
    <w:rsid w:val="00BB5469"/>
    <w:rsid w:val="00BB5629"/>
    <w:rsid w:val="00BB5CEA"/>
    <w:rsid w:val="00BB5FF2"/>
    <w:rsid w:val="00BB6F9E"/>
    <w:rsid w:val="00BB7614"/>
    <w:rsid w:val="00BB7AF8"/>
    <w:rsid w:val="00BB7D10"/>
    <w:rsid w:val="00BB7E19"/>
    <w:rsid w:val="00BC009B"/>
    <w:rsid w:val="00BC0169"/>
    <w:rsid w:val="00BC0D3E"/>
    <w:rsid w:val="00BC1190"/>
    <w:rsid w:val="00BC20A7"/>
    <w:rsid w:val="00BC250A"/>
    <w:rsid w:val="00BC26B8"/>
    <w:rsid w:val="00BC2FD2"/>
    <w:rsid w:val="00BC32CD"/>
    <w:rsid w:val="00BC394B"/>
    <w:rsid w:val="00BC4915"/>
    <w:rsid w:val="00BC4BA5"/>
    <w:rsid w:val="00BC55D2"/>
    <w:rsid w:val="00BC55DF"/>
    <w:rsid w:val="00BC5BC4"/>
    <w:rsid w:val="00BC6364"/>
    <w:rsid w:val="00BC6760"/>
    <w:rsid w:val="00BC695A"/>
    <w:rsid w:val="00BC7F1B"/>
    <w:rsid w:val="00BD0D21"/>
    <w:rsid w:val="00BD1163"/>
    <w:rsid w:val="00BD1BC5"/>
    <w:rsid w:val="00BD1F00"/>
    <w:rsid w:val="00BD2118"/>
    <w:rsid w:val="00BD234F"/>
    <w:rsid w:val="00BD27DD"/>
    <w:rsid w:val="00BD28B9"/>
    <w:rsid w:val="00BD2ABF"/>
    <w:rsid w:val="00BD2CFA"/>
    <w:rsid w:val="00BD2D73"/>
    <w:rsid w:val="00BD3AAB"/>
    <w:rsid w:val="00BD4910"/>
    <w:rsid w:val="00BD4A5C"/>
    <w:rsid w:val="00BD4C33"/>
    <w:rsid w:val="00BD5309"/>
    <w:rsid w:val="00BD5C19"/>
    <w:rsid w:val="00BD5C50"/>
    <w:rsid w:val="00BD601F"/>
    <w:rsid w:val="00BD61B7"/>
    <w:rsid w:val="00BD68B9"/>
    <w:rsid w:val="00BD7043"/>
    <w:rsid w:val="00BD75F9"/>
    <w:rsid w:val="00BD773E"/>
    <w:rsid w:val="00BD7742"/>
    <w:rsid w:val="00BD7823"/>
    <w:rsid w:val="00BE1475"/>
    <w:rsid w:val="00BE24B0"/>
    <w:rsid w:val="00BE2B5F"/>
    <w:rsid w:val="00BE2ECC"/>
    <w:rsid w:val="00BE312E"/>
    <w:rsid w:val="00BE3712"/>
    <w:rsid w:val="00BE3F08"/>
    <w:rsid w:val="00BE4D64"/>
    <w:rsid w:val="00BE4EEE"/>
    <w:rsid w:val="00BE540F"/>
    <w:rsid w:val="00BE5A37"/>
    <w:rsid w:val="00BE5D63"/>
    <w:rsid w:val="00BE5F65"/>
    <w:rsid w:val="00BE62AE"/>
    <w:rsid w:val="00BE63AE"/>
    <w:rsid w:val="00BE6849"/>
    <w:rsid w:val="00BE6A6C"/>
    <w:rsid w:val="00BE6D7B"/>
    <w:rsid w:val="00BE72D5"/>
    <w:rsid w:val="00BE7ACC"/>
    <w:rsid w:val="00BE7EE0"/>
    <w:rsid w:val="00BE7F21"/>
    <w:rsid w:val="00BF060F"/>
    <w:rsid w:val="00BF0A2D"/>
    <w:rsid w:val="00BF0DBC"/>
    <w:rsid w:val="00BF11EF"/>
    <w:rsid w:val="00BF128A"/>
    <w:rsid w:val="00BF1DFE"/>
    <w:rsid w:val="00BF1F22"/>
    <w:rsid w:val="00BF2318"/>
    <w:rsid w:val="00BF324D"/>
    <w:rsid w:val="00BF335D"/>
    <w:rsid w:val="00BF3879"/>
    <w:rsid w:val="00BF3DD1"/>
    <w:rsid w:val="00BF4836"/>
    <w:rsid w:val="00BF4936"/>
    <w:rsid w:val="00BF4A2D"/>
    <w:rsid w:val="00BF4C2D"/>
    <w:rsid w:val="00BF4F50"/>
    <w:rsid w:val="00BF52B6"/>
    <w:rsid w:val="00BF5B48"/>
    <w:rsid w:val="00BF5C8E"/>
    <w:rsid w:val="00BF6254"/>
    <w:rsid w:val="00BF664E"/>
    <w:rsid w:val="00BF682F"/>
    <w:rsid w:val="00BF7E74"/>
    <w:rsid w:val="00C001FE"/>
    <w:rsid w:val="00C00325"/>
    <w:rsid w:val="00C00AF3"/>
    <w:rsid w:val="00C00C94"/>
    <w:rsid w:val="00C00D01"/>
    <w:rsid w:val="00C01333"/>
    <w:rsid w:val="00C0175B"/>
    <w:rsid w:val="00C017D3"/>
    <w:rsid w:val="00C021B0"/>
    <w:rsid w:val="00C02613"/>
    <w:rsid w:val="00C02865"/>
    <w:rsid w:val="00C02893"/>
    <w:rsid w:val="00C02F8E"/>
    <w:rsid w:val="00C03336"/>
    <w:rsid w:val="00C03564"/>
    <w:rsid w:val="00C04E86"/>
    <w:rsid w:val="00C057C6"/>
    <w:rsid w:val="00C06375"/>
    <w:rsid w:val="00C06B61"/>
    <w:rsid w:val="00C06BFA"/>
    <w:rsid w:val="00C06EAA"/>
    <w:rsid w:val="00C072B9"/>
    <w:rsid w:val="00C07C6B"/>
    <w:rsid w:val="00C10320"/>
    <w:rsid w:val="00C10842"/>
    <w:rsid w:val="00C10900"/>
    <w:rsid w:val="00C10C4E"/>
    <w:rsid w:val="00C10F43"/>
    <w:rsid w:val="00C119AC"/>
    <w:rsid w:val="00C11DA1"/>
    <w:rsid w:val="00C12324"/>
    <w:rsid w:val="00C12454"/>
    <w:rsid w:val="00C13D00"/>
    <w:rsid w:val="00C13E91"/>
    <w:rsid w:val="00C14327"/>
    <w:rsid w:val="00C1458F"/>
    <w:rsid w:val="00C146CF"/>
    <w:rsid w:val="00C14DCC"/>
    <w:rsid w:val="00C15C50"/>
    <w:rsid w:val="00C15FCD"/>
    <w:rsid w:val="00C167CD"/>
    <w:rsid w:val="00C168E7"/>
    <w:rsid w:val="00C16A0E"/>
    <w:rsid w:val="00C16CB4"/>
    <w:rsid w:val="00C1780B"/>
    <w:rsid w:val="00C17F6C"/>
    <w:rsid w:val="00C2015F"/>
    <w:rsid w:val="00C20364"/>
    <w:rsid w:val="00C2093A"/>
    <w:rsid w:val="00C20BFD"/>
    <w:rsid w:val="00C20C5E"/>
    <w:rsid w:val="00C21417"/>
    <w:rsid w:val="00C215E5"/>
    <w:rsid w:val="00C21B8A"/>
    <w:rsid w:val="00C21FDC"/>
    <w:rsid w:val="00C22A84"/>
    <w:rsid w:val="00C23975"/>
    <w:rsid w:val="00C23F4F"/>
    <w:rsid w:val="00C241B9"/>
    <w:rsid w:val="00C24267"/>
    <w:rsid w:val="00C24AA0"/>
    <w:rsid w:val="00C24DC4"/>
    <w:rsid w:val="00C25424"/>
    <w:rsid w:val="00C2554D"/>
    <w:rsid w:val="00C25708"/>
    <w:rsid w:val="00C257AC"/>
    <w:rsid w:val="00C25808"/>
    <w:rsid w:val="00C26547"/>
    <w:rsid w:val="00C2694D"/>
    <w:rsid w:val="00C26A9E"/>
    <w:rsid w:val="00C272F7"/>
    <w:rsid w:val="00C305C3"/>
    <w:rsid w:val="00C305EC"/>
    <w:rsid w:val="00C315E9"/>
    <w:rsid w:val="00C31CFF"/>
    <w:rsid w:val="00C320EC"/>
    <w:rsid w:val="00C3227D"/>
    <w:rsid w:val="00C32386"/>
    <w:rsid w:val="00C32ACA"/>
    <w:rsid w:val="00C32E7E"/>
    <w:rsid w:val="00C32F9B"/>
    <w:rsid w:val="00C33664"/>
    <w:rsid w:val="00C33D3F"/>
    <w:rsid w:val="00C3492F"/>
    <w:rsid w:val="00C3535E"/>
    <w:rsid w:val="00C35365"/>
    <w:rsid w:val="00C35452"/>
    <w:rsid w:val="00C3549B"/>
    <w:rsid w:val="00C357B0"/>
    <w:rsid w:val="00C358F4"/>
    <w:rsid w:val="00C36494"/>
    <w:rsid w:val="00C36D2F"/>
    <w:rsid w:val="00C375EB"/>
    <w:rsid w:val="00C378F5"/>
    <w:rsid w:val="00C37CAB"/>
    <w:rsid w:val="00C37D81"/>
    <w:rsid w:val="00C40103"/>
    <w:rsid w:val="00C40E18"/>
    <w:rsid w:val="00C40EAF"/>
    <w:rsid w:val="00C40EB7"/>
    <w:rsid w:val="00C4139F"/>
    <w:rsid w:val="00C41797"/>
    <w:rsid w:val="00C4199E"/>
    <w:rsid w:val="00C41DA8"/>
    <w:rsid w:val="00C42034"/>
    <w:rsid w:val="00C425E6"/>
    <w:rsid w:val="00C4284E"/>
    <w:rsid w:val="00C42B66"/>
    <w:rsid w:val="00C42E72"/>
    <w:rsid w:val="00C42FCD"/>
    <w:rsid w:val="00C43388"/>
    <w:rsid w:val="00C43B46"/>
    <w:rsid w:val="00C43DFF"/>
    <w:rsid w:val="00C4433C"/>
    <w:rsid w:val="00C443AD"/>
    <w:rsid w:val="00C444B9"/>
    <w:rsid w:val="00C45A34"/>
    <w:rsid w:val="00C46910"/>
    <w:rsid w:val="00C47688"/>
    <w:rsid w:val="00C47857"/>
    <w:rsid w:val="00C47BDA"/>
    <w:rsid w:val="00C47CA1"/>
    <w:rsid w:val="00C50A7C"/>
    <w:rsid w:val="00C50AC4"/>
    <w:rsid w:val="00C50C4A"/>
    <w:rsid w:val="00C50D5C"/>
    <w:rsid w:val="00C517D2"/>
    <w:rsid w:val="00C518E0"/>
    <w:rsid w:val="00C51AE0"/>
    <w:rsid w:val="00C525A8"/>
    <w:rsid w:val="00C527BD"/>
    <w:rsid w:val="00C5384D"/>
    <w:rsid w:val="00C53AD7"/>
    <w:rsid w:val="00C5421B"/>
    <w:rsid w:val="00C543B5"/>
    <w:rsid w:val="00C5470B"/>
    <w:rsid w:val="00C54A39"/>
    <w:rsid w:val="00C551B3"/>
    <w:rsid w:val="00C55212"/>
    <w:rsid w:val="00C55754"/>
    <w:rsid w:val="00C55856"/>
    <w:rsid w:val="00C559FB"/>
    <w:rsid w:val="00C55CE1"/>
    <w:rsid w:val="00C56340"/>
    <w:rsid w:val="00C56F14"/>
    <w:rsid w:val="00C57444"/>
    <w:rsid w:val="00C57BF8"/>
    <w:rsid w:val="00C60820"/>
    <w:rsid w:val="00C60A0A"/>
    <w:rsid w:val="00C617DF"/>
    <w:rsid w:val="00C61C29"/>
    <w:rsid w:val="00C61C6B"/>
    <w:rsid w:val="00C61FAF"/>
    <w:rsid w:val="00C62CF4"/>
    <w:rsid w:val="00C64B9C"/>
    <w:rsid w:val="00C650E5"/>
    <w:rsid w:val="00C65323"/>
    <w:rsid w:val="00C65905"/>
    <w:rsid w:val="00C659D8"/>
    <w:rsid w:val="00C65EC6"/>
    <w:rsid w:val="00C66749"/>
    <w:rsid w:val="00C66D99"/>
    <w:rsid w:val="00C6700B"/>
    <w:rsid w:val="00C67076"/>
    <w:rsid w:val="00C67AE3"/>
    <w:rsid w:val="00C67F9E"/>
    <w:rsid w:val="00C7029E"/>
    <w:rsid w:val="00C703E8"/>
    <w:rsid w:val="00C717FC"/>
    <w:rsid w:val="00C71C60"/>
    <w:rsid w:val="00C71F50"/>
    <w:rsid w:val="00C721E0"/>
    <w:rsid w:val="00C726FC"/>
    <w:rsid w:val="00C72D44"/>
    <w:rsid w:val="00C73CDF"/>
    <w:rsid w:val="00C73EDD"/>
    <w:rsid w:val="00C741CB"/>
    <w:rsid w:val="00C74230"/>
    <w:rsid w:val="00C7438D"/>
    <w:rsid w:val="00C74576"/>
    <w:rsid w:val="00C74A21"/>
    <w:rsid w:val="00C7510B"/>
    <w:rsid w:val="00C75233"/>
    <w:rsid w:val="00C7583A"/>
    <w:rsid w:val="00C75F39"/>
    <w:rsid w:val="00C76095"/>
    <w:rsid w:val="00C767D0"/>
    <w:rsid w:val="00C76A28"/>
    <w:rsid w:val="00C76A9D"/>
    <w:rsid w:val="00C77A6B"/>
    <w:rsid w:val="00C77B2A"/>
    <w:rsid w:val="00C80257"/>
    <w:rsid w:val="00C80463"/>
    <w:rsid w:val="00C8064E"/>
    <w:rsid w:val="00C809DF"/>
    <w:rsid w:val="00C81237"/>
    <w:rsid w:val="00C81601"/>
    <w:rsid w:val="00C81A67"/>
    <w:rsid w:val="00C81D62"/>
    <w:rsid w:val="00C81E0A"/>
    <w:rsid w:val="00C81FD2"/>
    <w:rsid w:val="00C8210C"/>
    <w:rsid w:val="00C823D4"/>
    <w:rsid w:val="00C82C88"/>
    <w:rsid w:val="00C82EA0"/>
    <w:rsid w:val="00C82FEF"/>
    <w:rsid w:val="00C8316F"/>
    <w:rsid w:val="00C83C01"/>
    <w:rsid w:val="00C83C98"/>
    <w:rsid w:val="00C84911"/>
    <w:rsid w:val="00C84F8B"/>
    <w:rsid w:val="00C858A8"/>
    <w:rsid w:val="00C86651"/>
    <w:rsid w:val="00C87124"/>
    <w:rsid w:val="00C874B2"/>
    <w:rsid w:val="00C874C7"/>
    <w:rsid w:val="00C8790D"/>
    <w:rsid w:val="00C879DC"/>
    <w:rsid w:val="00C87AD9"/>
    <w:rsid w:val="00C909B4"/>
    <w:rsid w:val="00C90A1B"/>
    <w:rsid w:val="00C91071"/>
    <w:rsid w:val="00C9164D"/>
    <w:rsid w:val="00C918C7"/>
    <w:rsid w:val="00C92069"/>
    <w:rsid w:val="00C9215A"/>
    <w:rsid w:val="00C9246C"/>
    <w:rsid w:val="00C92634"/>
    <w:rsid w:val="00C927D3"/>
    <w:rsid w:val="00C92F50"/>
    <w:rsid w:val="00C93069"/>
    <w:rsid w:val="00C939B2"/>
    <w:rsid w:val="00C950AC"/>
    <w:rsid w:val="00C952F4"/>
    <w:rsid w:val="00C956BB"/>
    <w:rsid w:val="00C95A11"/>
    <w:rsid w:val="00C95C21"/>
    <w:rsid w:val="00C96356"/>
    <w:rsid w:val="00C968D9"/>
    <w:rsid w:val="00C96DE6"/>
    <w:rsid w:val="00C97768"/>
    <w:rsid w:val="00C97CD1"/>
    <w:rsid w:val="00CA013D"/>
    <w:rsid w:val="00CA0618"/>
    <w:rsid w:val="00CA09AB"/>
    <w:rsid w:val="00CA0AE5"/>
    <w:rsid w:val="00CA11F2"/>
    <w:rsid w:val="00CA1277"/>
    <w:rsid w:val="00CA15AB"/>
    <w:rsid w:val="00CA1D8C"/>
    <w:rsid w:val="00CA1E58"/>
    <w:rsid w:val="00CA1F78"/>
    <w:rsid w:val="00CA2270"/>
    <w:rsid w:val="00CA2C02"/>
    <w:rsid w:val="00CA34D0"/>
    <w:rsid w:val="00CA350E"/>
    <w:rsid w:val="00CA3C84"/>
    <w:rsid w:val="00CA3CDF"/>
    <w:rsid w:val="00CA3F37"/>
    <w:rsid w:val="00CA3F66"/>
    <w:rsid w:val="00CA42B8"/>
    <w:rsid w:val="00CA44D8"/>
    <w:rsid w:val="00CA48AB"/>
    <w:rsid w:val="00CA515D"/>
    <w:rsid w:val="00CA58CE"/>
    <w:rsid w:val="00CA5BF0"/>
    <w:rsid w:val="00CA6468"/>
    <w:rsid w:val="00CA6EAB"/>
    <w:rsid w:val="00CA774E"/>
    <w:rsid w:val="00CA7CB9"/>
    <w:rsid w:val="00CA7F5F"/>
    <w:rsid w:val="00CB070A"/>
    <w:rsid w:val="00CB1141"/>
    <w:rsid w:val="00CB11AD"/>
    <w:rsid w:val="00CB22D3"/>
    <w:rsid w:val="00CB349A"/>
    <w:rsid w:val="00CB37B4"/>
    <w:rsid w:val="00CB3874"/>
    <w:rsid w:val="00CB4DA2"/>
    <w:rsid w:val="00CB4F09"/>
    <w:rsid w:val="00CB5794"/>
    <w:rsid w:val="00CB61F1"/>
    <w:rsid w:val="00CB6917"/>
    <w:rsid w:val="00CB6A37"/>
    <w:rsid w:val="00CB6D6D"/>
    <w:rsid w:val="00CB6F65"/>
    <w:rsid w:val="00CB7647"/>
    <w:rsid w:val="00CB7A35"/>
    <w:rsid w:val="00CB7A97"/>
    <w:rsid w:val="00CB7AFC"/>
    <w:rsid w:val="00CB7C75"/>
    <w:rsid w:val="00CC0583"/>
    <w:rsid w:val="00CC0766"/>
    <w:rsid w:val="00CC07AC"/>
    <w:rsid w:val="00CC0AEA"/>
    <w:rsid w:val="00CC0BF1"/>
    <w:rsid w:val="00CC11BD"/>
    <w:rsid w:val="00CC1D27"/>
    <w:rsid w:val="00CC1EE0"/>
    <w:rsid w:val="00CC249C"/>
    <w:rsid w:val="00CC2BDF"/>
    <w:rsid w:val="00CC3C8A"/>
    <w:rsid w:val="00CC3E78"/>
    <w:rsid w:val="00CC4DEB"/>
    <w:rsid w:val="00CC53AC"/>
    <w:rsid w:val="00CC5782"/>
    <w:rsid w:val="00CC5F72"/>
    <w:rsid w:val="00CC609F"/>
    <w:rsid w:val="00CC6281"/>
    <w:rsid w:val="00CC64E2"/>
    <w:rsid w:val="00CC672C"/>
    <w:rsid w:val="00CC677E"/>
    <w:rsid w:val="00CC6878"/>
    <w:rsid w:val="00CC6C04"/>
    <w:rsid w:val="00CC712C"/>
    <w:rsid w:val="00CC7477"/>
    <w:rsid w:val="00CC7840"/>
    <w:rsid w:val="00CD0021"/>
    <w:rsid w:val="00CD0976"/>
    <w:rsid w:val="00CD0A25"/>
    <w:rsid w:val="00CD1A5C"/>
    <w:rsid w:val="00CD1C36"/>
    <w:rsid w:val="00CD28A7"/>
    <w:rsid w:val="00CD2BE0"/>
    <w:rsid w:val="00CD2DF9"/>
    <w:rsid w:val="00CD35B0"/>
    <w:rsid w:val="00CD3E9B"/>
    <w:rsid w:val="00CD3F8D"/>
    <w:rsid w:val="00CD4DBA"/>
    <w:rsid w:val="00CD529C"/>
    <w:rsid w:val="00CD5881"/>
    <w:rsid w:val="00CD59EE"/>
    <w:rsid w:val="00CD6115"/>
    <w:rsid w:val="00CD6E99"/>
    <w:rsid w:val="00CD70EE"/>
    <w:rsid w:val="00CD725A"/>
    <w:rsid w:val="00CD7BDF"/>
    <w:rsid w:val="00CD7E50"/>
    <w:rsid w:val="00CE0E7D"/>
    <w:rsid w:val="00CE1369"/>
    <w:rsid w:val="00CE136F"/>
    <w:rsid w:val="00CE1493"/>
    <w:rsid w:val="00CE1C38"/>
    <w:rsid w:val="00CE1CB5"/>
    <w:rsid w:val="00CE24D6"/>
    <w:rsid w:val="00CE2600"/>
    <w:rsid w:val="00CE3892"/>
    <w:rsid w:val="00CE3CE6"/>
    <w:rsid w:val="00CE42FC"/>
    <w:rsid w:val="00CE4392"/>
    <w:rsid w:val="00CE5041"/>
    <w:rsid w:val="00CE6411"/>
    <w:rsid w:val="00CE650B"/>
    <w:rsid w:val="00CE65F6"/>
    <w:rsid w:val="00CE6640"/>
    <w:rsid w:val="00CE72D8"/>
    <w:rsid w:val="00CE7A72"/>
    <w:rsid w:val="00CF02A2"/>
    <w:rsid w:val="00CF0421"/>
    <w:rsid w:val="00CF08C6"/>
    <w:rsid w:val="00CF0C40"/>
    <w:rsid w:val="00CF0CD9"/>
    <w:rsid w:val="00CF0EAC"/>
    <w:rsid w:val="00CF149C"/>
    <w:rsid w:val="00CF15AC"/>
    <w:rsid w:val="00CF179B"/>
    <w:rsid w:val="00CF1F9A"/>
    <w:rsid w:val="00CF202C"/>
    <w:rsid w:val="00CF2639"/>
    <w:rsid w:val="00CF2799"/>
    <w:rsid w:val="00CF2852"/>
    <w:rsid w:val="00CF28F8"/>
    <w:rsid w:val="00CF2BFC"/>
    <w:rsid w:val="00CF2F9F"/>
    <w:rsid w:val="00CF320A"/>
    <w:rsid w:val="00CF3687"/>
    <w:rsid w:val="00CF390C"/>
    <w:rsid w:val="00CF4012"/>
    <w:rsid w:val="00CF4C06"/>
    <w:rsid w:val="00CF4CDD"/>
    <w:rsid w:val="00CF4D95"/>
    <w:rsid w:val="00CF4EA2"/>
    <w:rsid w:val="00CF576A"/>
    <w:rsid w:val="00CF5BFD"/>
    <w:rsid w:val="00CF5E8A"/>
    <w:rsid w:val="00CF5F98"/>
    <w:rsid w:val="00CF629E"/>
    <w:rsid w:val="00CF62C2"/>
    <w:rsid w:val="00CF6FEE"/>
    <w:rsid w:val="00CF76CB"/>
    <w:rsid w:val="00D00836"/>
    <w:rsid w:val="00D0125E"/>
    <w:rsid w:val="00D012D0"/>
    <w:rsid w:val="00D019F6"/>
    <w:rsid w:val="00D01B4B"/>
    <w:rsid w:val="00D01FFF"/>
    <w:rsid w:val="00D036D5"/>
    <w:rsid w:val="00D03D12"/>
    <w:rsid w:val="00D043B7"/>
    <w:rsid w:val="00D0470B"/>
    <w:rsid w:val="00D05695"/>
    <w:rsid w:val="00D05737"/>
    <w:rsid w:val="00D0612F"/>
    <w:rsid w:val="00D06C54"/>
    <w:rsid w:val="00D07C6E"/>
    <w:rsid w:val="00D103CB"/>
    <w:rsid w:val="00D10482"/>
    <w:rsid w:val="00D104BC"/>
    <w:rsid w:val="00D108B4"/>
    <w:rsid w:val="00D10911"/>
    <w:rsid w:val="00D1096A"/>
    <w:rsid w:val="00D10A5A"/>
    <w:rsid w:val="00D120AD"/>
    <w:rsid w:val="00D120F4"/>
    <w:rsid w:val="00D125A8"/>
    <w:rsid w:val="00D1289B"/>
    <w:rsid w:val="00D12E31"/>
    <w:rsid w:val="00D1362A"/>
    <w:rsid w:val="00D13821"/>
    <w:rsid w:val="00D13E2B"/>
    <w:rsid w:val="00D13F6D"/>
    <w:rsid w:val="00D14290"/>
    <w:rsid w:val="00D14587"/>
    <w:rsid w:val="00D1473E"/>
    <w:rsid w:val="00D14A67"/>
    <w:rsid w:val="00D1586C"/>
    <w:rsid w:val="00D159EB"/>
    <w:rsid w:val="00D15DAA"/>
    <w:rsid w:val="00D15DD8"/>
    <w:rsid w:val="00D15F84"/>
    <w:rsid w:val="00D16503"/>
    <w:rsid w:val="00D16790"/>
    <w:rsid w:val="00D171C7"/>
    <w:rsid w:val="00D17329"/>
    <w:rsid w:val="00D20D93"/>
    <w:rsid w:val="00D21E05"/>
    <w:rsid w:val="00D23234"/>
    <w:rsid w:val="00D233C3"/>
    <w:rsid w:val="00D239E4"/>
    <w:rsid w:val="00D23BD3"/>
    <w:rsid w:val="00D24FAF"/>
    <w:rsid w:val="00D25747"/>
    <w:rsid w:val="00D25AC1"/>
    <w:rsid w:val="00D26037"/>
    <w:rsid w:val="00D26344"/>
    <w:rsid w:val="00D263F0"/>
    <w:rsid w:val="00D26811"/>
    <w:rsid w:val="00D269AA"/>
    <w:rsid w:val="00D27069"/>
    <w:rsid w:val="00D270C8"/>
    <w:rsid w:val="00D2715B"/>
    <w:rsid w:val="00D273AB"/>
    <w:rsid w:val="00D2796B"/>
    <w:rsid w:val="00D27977"/>
    <w:rsid w:val="00D27B5C"/>
    <w:rsid w:val="00D27B8C"/>
    <w:rsid w:val="00D27F41"/>
    <w:rsid w:val="00D30BC3"/>
    <w:rsid w:val="00D312E2"/>
    <w:rsid w:val="00D31B3D"/>
    <w:rsid w:val="00D31E56"/>
    <w:rsid w:val="00D32688"/>
    <w:rsid w:val="00D334E3"/>
    <w:rsid w:val="00D33571"/>
    <w:rsid w:val="00D3364F"/>
    <w:rsid w:val="00D33964"/>
    <w:rsid w:val="00D3412F"/>
    <w:rsid w:val="00D343DD"/>
    <w:rsid w:val="00D345F5"/>
    <w:rsid w:val="00D3498F"/>
    <w:rsid w:val="00D35B69"/>
    <w:rsid w:val="00D35C68"/>
    <w:rsid w:val="00D36345"/>
    <w:rsid w:val="00D36578"/>
    <w:rsid w:val="00D36DF4"/>
    <w:rsid w:val="00D37014"/>
    <w:rsid w:val="00D3727E"/>
    <w:rsid w:val="00D374D7"/>
    <w:rsid w:val="00D375C1"/>
    <w:rsid w:val="00D3793A"/>
    <w:rsid w:val="00D379AA"/>
    <w:rsid w:val="00D40338"/>
    <w:rsid w:val="00D4075A"/>
    <w:rsid w:val="00D407E4"/>
    <w:rsid w:val="00D40B07"/>
    <w:rsid w:val="00D40BE9"/>
    <w:rsid w:val="00D4150E"/>
    <w:rsid w:val="00D41807"/>
    <w:rsid w:val="00D4181F"/>
    <w:rsid w:val="00D423B1"/>
    <w:rsid w:val="00D42545"/>
    <w:rsid w:val="00D42897"/>
    <w:rsid w:val="00D42A28"/>
    <w:rsid w:val="00D42BF6"/>
    <w:rsid w:val="00D42DB2"/>
    <w:rsid w:val="00D42F2D"/>
    <w:rsid w:val="00D4312D"/>
    <w:rsid w:val="00D437A6"/>
    <w:rsid w:val="00D43AE8"/>
    <w:rsid w:val="00D43CE5"/>
    <w:rsid w:val="00D43EDF"/>
    <w:rsid w:val="00D44AE6"/>
    <w:rsid w:val="00D453B0"/>
    <w:rsid w:val="00D4637F"/>
    <w:rsid w:val="00D472D8"/>
    <w:rsid w:val="00D47425"/>
    <w:rsid w:val="00D47657"/>
    <w:rsid w:val="00D47934"/>
    <w:rsid w:val="00D47B35"/>
    <w:rsid w:val="00D502D3"/>
    <w:rsid w:val="00D5056C"/>
    <w:rsid w:val="00D50699"/>
    <w:rsid w:val="00D5125F"/>
    <w:rsid w:val="00D51316"/>
    <w:rsid w:val="00D51317"/>
    <w:rsid w:val="00D514BA"/>
    <w:rsid w:val="00D5164F"/>
    <w:rsid w:val="00D51D5A"/>
    <w:rsid w:val="00D5280A"/>
    <w:rsid w:val="00D52B09"/>
    <w:rsid w:val="00D52B8D"/>
    <w:rsid w:val="00D53240"/>
    <w:rsid w:val="00D537ED"/>
    <w:rsid w:val="00D53AFF"/>
    <w:rsid w:val="00D54202"/>
    <w:rsid w:val="00D545EA"/>
    <w:rsid w:val="00D5484B"/>
    <w:rsid w:val="00D55255"/>
    <w:rsid w:val="00D5531E"/>
    <w:rsid w:val="00D5564D"/>
    <w:rsid w:val="00D560CF"/>
    <w:rsid w:val="00D56659"/>
    <w:rsid w:val="00D56D02"/>
    <w:rsid w:val="00D56D4E"/>
    <w:rsid w:val="00D56DC8"/>
    <w:rsid w:val="00D573F2"/>
    <w:rsid w:val="00D57FDA"/>
    <w:rsid w:val="00D60484"/>
    <w:rsid w:val="00D60EEE"/>
    <w:rsid w:val="00D61A86"/>
    <w:rsid w:val="00D62DD9"/>
    <w:rsid w:val="00D62E9A"/>
    <w:rsid w:val="00D63A07"/>
    <w:rsid w:val="00D63DC0"/>
    <w:rsid w:val="00D64583"/>
    <w:rsid w:val="00D649E4"/>
    <w:rsid w:val="00D64C54"/>
    <w:rsid w:val="00D6548F"/>
    <w:rsid w:val="00D6585B"/>
    <w:rsid w:val="00D659F9"/>
    <w:rsid w:val="00D65B64"/>
    <w:rsid w:val="00D65E09"/>
    <w:rsid w:val="00D65EB7"/>
    <w:rsid w:val="00D660CB"/>
    <w:rsid w:val="00D663A7"/>
    <w:rsid w:val="00D6656C"/>
    <w:rsid w:val="00D66581"/>
    <w:rsid w:val="00D66855"/>
    <w:rsid w:val="00D668F2"/>
    <w:rsid w:val="00D66A16"/>
    <w:rsid w:val="00D67A6A"/>
    <w:rsid w:val="00D67EB1"/>
    <w:rsid w:val="00D67F3C"/>
    <w:rsid w:val="00D70647"/>
    <w:rsid w:val="00D70AEE"/>
    <w:rsid w:val="00D711CA"/>
    <w:rsid w:val="00D720E0"/>
    <w:rsid w:val="00D72376"/>
    <w:rsid w:val="00D728A3"/>
    <w:rsid w:val="00D738B8"/>
    <w:rsid w:val="00D73924"/>
    <w:rsid w:val="00D73B08"/>
    <w:rsid w:val="00D73BA1"/>
    <w:rsid w:val="00D73DC1"/>
    <w:rsid w:val="00D74B18"/>
    <w:rsid w:val="00D74DE4"/>
    <w:rsid w:val="00D74F0E"/>
    <w:rsid w:val="00D75176"/>
    <w:rsid w:val="00D75214"/>
    <w:rsid w:val="00D75834"/>
    <w:rsid w:val="00D75836"/>
    <w:rsid w:val="00D76337"/>
    <w:rsid w:val="00D76587"/>
    <w:rsid w:val="00D76B55"/>
    <w:rsid w:val="00D7723F"/>
    <w:rsid w:val="00D772C1"/>
    <w:rsid w:val="00D7778B"/>
    <w:rsid w:val="00D77BB0"/>
    <w:rsid w:val="00D80740"/>
    <w:rsid w:val="00D8091D"/>
    <w:rsid w:val="00D80A4C"/>
    <w:rsid w:val="00D80EF5"/>
    <w:rsid w:val="00D81152"/>
    <w:rsid w:val="00D812AB"/>
    <w:rsid w:val="00D8194B"/>
    <w:rsid w:val="00D81A9F"/>
    <w:rsid w:val="00D81AA4"/>
    <w:rsid w:val="00D82FDB"/>
    <w:rsid w:val="00D8370F"/>
    <w:rsid w:val="00D8440F"/>
    <w:rsid w:val="00D85B86"/>
    <w:rsid w:val="00D85D01"/>
    <w:rsid w:val="00D863E1"/>
    <w:rsid w:val="00D86578"/>
    <w:rsid w:val="00D86A7F"/>
    <w:rsid w:val="00D872FA"/>
    <w:rsid w:val="00D8753E"/>
    <w:rsid w:val="00D879A4"/>
    <w:rsid w:val="00D9062D"/>
    <w:rsid w:val="00D906B1"/>
    <w:rsid w:val="00D92118"/>
    <w:rsid w:val="00D92717"/>
    <w:rsid w:val="00D92E35"/>
    <w:rsid w:val="00D93C9E"/>
    <w:rsid w:val="00D93DF9"/>
    <w:rsid w:val="00D93EA7"/>
    <w:rsid w:val="00D93EC0"/>
    <w:rsid w:val="00D94FF8"/>
    <w:rsid w:val="00D95DBF"/>
    <w:rsid w:val="00D95F8A"/>
    <w:rsid w:val="00D9641F"/>
    <w:rsid w:val="00D9687B"/>
    <w:rsid w:val="00D96EDB"/>
    <w:rsid w:val="00D97051"/>
    <w:rsid w:val="00D970B6"/>
    <w:rsid w:val="00D97172"/>
    <w:rsid w:val="00D97451"/>
    <w:rsid w:val="00D975F4"/>
    <w:rsid w:val="00D97965"/>
    <w:rsid w:val="00DA0146"/>
    <w:rsid w:val="00DA03C4"/>
    <w:rsid w:val="00DA0C5A"/>
    <w:rsid w:val="00DA119E"/>
    <w:rsid w:val="00DA121D"/>
    <w:rsid w:val="00DA2063"/>
    <w:rsid w:val="00DA307F"/>
    <w:rsid w:val="00DA3C29"/>
    <w:rsid w:val="00DA4168"/>
    <w:rsid w:val="00DA43D9"/>
    <w:rsid w:val="00DA43DB"/>
    <w:rsid w:val="00DA5A6B"/>
    <w:rsid w:val="00DA5EB3"/>
    <w:rsid w:val="00DA622C"/>
    <w:rsid w:val="00DA670A"/>
    <w:rsid w:val="00DA6960"/>
    <w:rsid w:val="00DA6B6D"/>
    <w:rsid w:val="00DA6DF2"/>
    <w:rsid w:val="00DA718A"/>
    <w:rsid w:val="00DA7466"/>
    <w:rsid w:val="00DA76FA"/>
    <w:rsid w:val="00DA7B6F"/>
    <w:rsid w:val="00DB06ED"/>
    <w:rsid w:val="00DB078A"/>
    <w:rsid w:val="00DB1B8E"/>
    <w:rsid w:val="00DB1BB5"/>
    <w:rsid w:val="00DB27B2"/>
    <w:rsid w:val="00DB2FB4"/>
    <w:rsid w:val="00DB328E"/>
    <w:rsid w:val="00DB33A0"/>
    <w:rsid w:val="00DB3891"/>
    <w:rsid w:val="00DB3AA4"/>
    <w:rsid w:val="00DB468B"/>
    <w:rsid w:val="00DB4B4D"/>
    <w:rsid w:val="00DB5549"/>
    <w:rsid w:val="00DB5574"/>
    <w:rsid w:val="00DB5B07"/>
    <w:rsid w:val="00DB5B2D"/>
    <w:rsid w:val="00DB5E65"/>
    <w:rsid w:val="00DB6578"/>
    <w:rsid w:val="00DB6718"/>
    <w:rsid w:val="00DB715D"/>
    <w:rsid w:val="00DB72BE"/>
    <w:rsid w:val="00DB78E8"/>
    <w:rsid w:val="00DB7B78"/>
    <w:rsid w:val="00DC0228"/>
    <w:rsid w:val="00DC09BD"/>
    <w:rsid w:val="00DC0CBD"/>
    <w:rsid w:val="00DC198B"/>
    <w:rsid w:val="00DC29ED"/>
    <w:rsid w:val="00DC2AFE"/>
    <w:rsid w:val="00DC2D27"/>
    <w:rsid w:val="00DC2DDC"/>
    <w:rsid w:val="00DC3017"/>
    <w:rsid w:val="00DC3714"/>
    <w:rsid w:val="00DC3928"/>
    <w:rsid w:val="00DC3F34"/>
    <w:rsid w:val="00DC4833"/>
    <w:rsid w:val="00DC48FE"/>
    <w:rsid w:val="00DC4A37"/>
    <w:rsid w:val="00DC4DEC"/>
    <w:rsid w:val="00DC51EA"/>
    <w:rsid w:val="00DC545D"/>
    <w:rsid w:val="00DC5E64"/>
    <w:rsid w:val="00DC6AC4"/>
    <w:rsid w:val="00DD014F"/>
    <w:rsid w:val="00DD0BAE"/>
    <w:rsid w:val="00DD1595"/>
    <w:rsid w:val="00DD17B4"/>
    <w:rsid w:val="00DD21D9"/>
    <w:rsid w:val="00DD2C03"/>
    <w:rsid w:val="00DD30D7"/>
    <w:rsid w:val="00DD38CE"/>
    <w:rsid w:val="00DD4712"/>
    <w:rsid w:val="00DD5436"/>
    <w:rsid w:val="00DD561E"/>
    <w:rsid w:val="00DD564F"/>
    <w:rsid w:val="00DD5D87"/>
    <w:rsid w:val="00DD78FE"/>
    <w:rsid w:val="00DD7DF3"/>
    <w:rsid w:val="00DE04A3"/>
    <w:rsid w:val="00DE11CC"/>
    <w:rsid w:val="00DE1BED"/>
    <w:rsid w:val="00DE1EEE"/>
    <w:rsid w:val="00DE23DC"/>
    <w:rsid w:val="00DE24B9"/>
    <w:rsid w:val="00DE26BA"/>
    <w:rsid w:val="00DE28E9"/>
    <w:rsid w:val="00DE2CE0"/>
    <w:rsid w:val="00DE3E5D"/>
    <w:rsid w:val="00DE481A"/>
    <w:rsid w:val="00DE49DF"/>
    <w:rsid w:val="00DE5766"/>
    <w:rsid w:val="00DE5E54"/>
    <w:rsid w:val="00DE5EC3"/>
    <w:rsid w:val="00DE6E73"/>
    <w:rsid w:val="00DE6F38"/>
    <w:rsid w:val="00DE7959"/>
    <w:rsid w:val="00DF00C8"/>
    <w:rsid w:val="00DF09E3"/>
    <w:rsid w:val="00DF148D"/>
    <w:rsid w:val="00DF170A"/>
    <w:rsid w:val="00DF1BBC"/>
    <w:rsid w:val="00DF1C76"/>
    <w:rsid w:val="00DF1F88"/>
    <w:rsid w:val="00DF2612"/>
    <w:rsid w:val="00DF2C49"/>
    <w:rsid w:val="00DF33EC"/>
    <w:rsid w:val="00DF369B"/>
    <w:rsid w:val="00DF3D59"/>
    <w:rsid w:val="00DF3F15"/>
    <w:rsid w:val="00DF4E07"/>
    <w:rsid w:val="00DF4F60"/>
    <w:rsid w:val="00DF573A"/>
    <w:rsid w:val="00DF5D00"/>
    <w:rsid w:val="00DF6697"/>
    <w:rsid w:val="00DF66E1"/>
    <w:rsid w:val="00DF6939"/>
    <w:rsid w:val="00DF6DCD"/>
    <w:rsid w:val="00DF7140"/>
    <w:rsid w:val="00DF73E0"/>
    <w:rsid w:val="00DF74A0"/>
    <w:rsid w:val="00DF7982"/>
    <w:rsid w:val="00DF7AD8"/>
    <w:rsid w:val="00DF7C6C"/>
    <w:rsid w:val="00E00072"/>
    <w:rsid w:val="00E00300"/>
    <w:rsid w:val="00E010A0"/>
    <w:rsid w:val="00E01A8B"/>
    <w:rsid w:val="00E02343"/>
    <w:rsid w:val="00E0380F"/>
    <w:rsid w:val="00E03851"/>
    <w:rsid w:val="00E03F08"/>
    <w:rsid w:val="00E0481B"/>
    <w:rsid w:val="00E04DEE"/>
    <w:rsid w:val="00E05215"/>
    <w:rsid w:val="00E0548F"/>
    <w:rsid w:val="00E05C4F"/>
    <w:rsid w:val="00E05EED"/>
    <w:rsid w:val="00E06343"/>
    <w:rsid w:val="00E06C40"/>
    <w:rsid w:val="00E06E16"/>
    <w:rsid w:val="00E06F6D"/>
    <w:rsid w:val="00E07042"/>
    <w:rsid w:val="00E07114"/>
    <w:rsid w:val="00E073DF"/>
    <w:rsid w:val="00E07688"/>
    <w:rsid w:val="00E077EE"/>
    <w:rsid w:val="00E0790B"/>
    <w:rsid w:val="00E07ED0"/>
    <w:rsid w:val="00E10229"/>
    <w:rsid w:val="00E1040A"/>
    <w:rsid w:val="00E1057C"/>
    <w:rsid w:val="00E11108"/>
    <w:rsid w:val="00E11804"/>
    <w:rsid w:val="00E12192"/>
    <w:rsid w:val="00E12652"/>
    <w:rsid w:val="00E12B34"/>
    <w:rsid w:val="00E12DF1"/>
    <w:rsid w:val="00E12FB0"/>
    <w:rsid w:val="00E13054"/>
    <w:rsid w:val="00E13C75"/>
    <w:rsid w:val="00E142E9"/>
    <w:rsid w:val="00E1430C"/>
    <w:rsid w:val="00E1442C"/>
    <w:rsid w:val="00E14A88"/>
    <w:rsid w:val="00E15353"/>
    <w:rsid w:val="00E15537"/>
    <w:rsid w:val="00E1563C"/>
    <w:rsid w:val="00E1566B"/>
    <w:rsid w:val="00E159D0"/>
    <w:rsid w:val="00E15F7E"/>
    <w:rsid w:val="00E16930"/>
    <w:rsid w:val="00E16B62"/>
    <w:rsid w:val="00E178E4"/>
    <w:rsid w:val="00E17E0C"/>
    <w:rsid w:val="00E209D2"/>
    <w:rsid w:val="00E20A2D"/>
    <w:rsid w:val="00E20C38"/>
    <w:rsid w:val="00E20C7E"/>
    <w:rsid w:val="00E213D8"/>
    <w:rsid w:val="00E21611"/>
    <w:rsid w:val="00E216DA"/>
    <w:rsid w:val="00E21C59"/>
    <w:rsid w:val="00E22479"/>
    <w:rsid w:val="00E2249D"/>
    <w:rsid w:val="00E226A3"/>
    <w:rsid w:val="00E22758"/>
    <w:rsid w:val="00E22812"/>
    <w:rsid w:val="00E22F65"/>
    <w:rsid w:val="00E2309F"/>
    <w:rsid w:val="00E2370C"/>
    <w:rsid w:val="00E23917"/>
    <w:rsid w:val="00E2428D"/>
    <w:rsid w:val="00E243F6"/>
    <w:rsid w:val="00E24571"/>
    <w:rsid w:val="00E24665"/>
    <w:rsid w:val="00E24AA8"/>
    <w:rsid w:val="00E24E2F"/>
    <w:rsid w:val="00E251D0"/>
    <w:rsid w:val="00E255C6"/>
    <w:rsid w:val="00E25938"/>
    <w:rsid w:val="00E25AEE"/>
    <w:rsid w:val="00E25D07"/>
    <w:rsid w:val="00E260B7"/>
    <w:rsid w:val="00E2741A"/>
    <w:rsid w:val="00E27461"/>
    <w:rsid w:val="00E27C0C"/>
    <w:rsid w:val="00E27D41"/>
    <w:rsid w:val="00E27D64"/>
    <w:rsid w:val="00E305DB"/>
    <w:rsid w:val="00E30682"/>
    <w:rsid w:val="00E30773"/>
    <w:rsid w:val="00E31B6E"/>
    <w:rsid w:val="00E3231A"/>
    <w:rsid w:val="00E324D3"/>
    <w:rsid w:val="00E32A61"/>
    <w:rsid w:val="00E32A78"/>
    <w:rsid w:val="00E3378A"/>
    <w:rsid w:val="00E33BEA"/>
    <w:rsid w:val="00E33C17"/>
    <w:rsid w:val="00E33C84"/>
    <w:rsid w:val="00E33E70"/>
    <w:rsid w:val="00E340B3"/>
    <w:rsid w:val="00E346A4"/>
    <w:rsid w:val="00E34839"/>
    <w:rsid w:val="00E3551F"/>
    <w:rsid w:val="00E35578"/>
    <w:rsid w:val="00E35594"/>
    <w:rsid w:val="00E35E2D"/>
    <w:rsid w:val="00E36B40"/>
    <w:rsid w:val="00E37D3B"/>
    <w:rsid w:val="00E37DF2"/>
    <w:rsid w:val="00E37F4F"/>
    <w:rsid w:val="00E4040C"/>
    <w:rsid w:val="00E409D7"/>
    <w:rsid w:val="00E40BAC"/>
    <w:rsid w:val="00E41872"/>
    <w:rsid w:val="00E4188A"/>
    <w:rsid w:val="00E41938"/>
    <w:rsid w:val="00E4208B"/>
    <w:rsid w:val="00E420A6"/>
    <w:rsid w:val="00E4227C"/>
    <w:rsid w:val="00E4278E"/>
    <w:rsid w:val="00E433B7"/>
    <w:rsid w:val="00E4340B"/>
    <w:rsid w:val="00E43B90"/>
    <w:rsid w:val="00E443C5"/>
    <w:rsid w:val="00E443E0"/>
    <w:rsid w:val="00E44B1B"/>
    <w:rsid w:val="00E459F7"/>
    <w:rsid w:val="00E45C6C"/>
    <w:rsid w:val="00E45DE9"/>
    <w:rsid w:val="00E46193"/>
    <w:rsid w:val="00E46514"/>
    <w:rsid w:val="00E46672"/>
    <w:rsid w:val="00E47281"/>
    <w:rsid w:val="00E4746B"/>
    <w:rsid w:val="00E47BDB"/>
    <w:rsid w:val="00E503E2"/>
    <w:rsid w:val="00E51676"/>
    <w:rsid w:val="00E5179A"/>
    <w:rsid w:val="00E51ADA"/>
    <w:rsid w:val="00E51D2A"/>
    <w:rsid w:val="00E520C3"/>
    <w:rsid w:val="00E5228C"/>
    <w:rsid w:val="00E535B8"/>
    <w:rsid w:val="00E53805"/>
    <w:rsid w:val="00E54094"/>
    <w:rsid w:val="00E54948"/>
    <w:rsid w:val="00E55A0D"/>
    <w:rsid w:val="00E55EE4"/>
    <w:rsid w:val="00E5638C"/>
    <w:rsid w:val="00E56F10"/>
    <w:rsid w:val="00E5738E"/>
    <w:rsid w:val="00E57DC7"/>
    <w:rsid w:val="00E60293"/>
    <w:rsid w:val="00E6062A"/>
    <w:rsid w:val="00E60AF2"/>
    <w:rsid w:val="00E60E42"/>
    <w:rsid w:val="00E60F88"/>
    <w:rsid w:val="00E613DB"/>
    <w:rsid w:val="00E61635"/>
    <w:rsid w:val="00E617F1"/>
    <w:rsid w:val="00E61E60"/>
    <w:rsid w:val="00E625FE"/>
    <w:rsid w:val="00E629F6"/>
    <w:rsid w:val="00E63450"/>
    <w:rsid w:val="00E63677"/>
    <w:rsid w:val="00E648CF"/>
    <w:rsid w:val="00E6588B"/>
    <w:rsid w:val="00E65D2C"/>
    <w:rsid w:val="00E66081"/>
    <w:rsid w:val="00E66373"/>
    <w:rsid w:val="00E66899"/>
    <w:rsid w:val="00E66A92"/>
    <w:rsid w:val="00E66D3F"/>
    <w:rsid w:val="00E6750F"/>
    <w:rsid w:val="00E67872"/>
    <w:rsid w:val="00E7041A"/>
    <w:rsid w:val="00E70A37"/>
    <w:rsid w:val="00E7102E"/>
    <w:rsid w:val="00E7194F"/>
    <w:rsid w:val="00E726FC"/>
    <w:rsid w:val="00E72B94"/>
    <w:rsid w:val="00E72DCD"/>
    <w:rsid w:val="00E73A4E"/>
    <w:rsid w:val="00E73B31"/>
    <w:rsid w:val="00E73E28"/>
    <w:rsid w:val="00E74292"/>
    <w:rsid w:val="00E75038"/>
    <w:rsid w:val="00E7542E"/>
    <w:rsid w:val="00E76512"/>
    <w:rsid w:val="00E7698B"/>
    <w:rsid w:val="00E76EF6"/>
    <w:rsid w:val="00E77102"/>
    <w:rsid w:val="00E77582"/>
    <w:rsid w:val="00E779BB"/>
    <w:rsid w:val="00E80345"/>
    <w:rsid w:val="00E805CC"/>
    <w:rsid w:val="00E811C5"/>
    <w:rsid w:val="00E8128E"/>
    <w:rsid w:val="00E815F9"/>
    <w:rsid w:val="00E81AFB"/>
    <w:rsid w:val="00E81DC2"/>
    <w:rsid w:val="00E81E0B"/>
    <w:rsid w:val="00E81EED"/>
    <w:rsid w:val="00E82C61"/>
    <w:rsid w:val="00E82DD9"/>
    <w:rsid w:val="00E830EC"/>
    <w:rsid w:val="00E831EC"/>
    <w:rsid w:val="00E84727"/>
    <w:rsid w:val="00E84ADB"/>
    <w:rsid w:val="00E850E7"/>
    <w:rsid w:val="00E85501"/>
    <w:rsid w:val="00E8597A"/>
    <w:rsid w:val="00E85A5B"/>
    <w:rsid w:val="00E8626A"/>
    <w:rsid w:val="00E862BD"/>
    <w:rsid w:val="00E86710"/>
    <w:rsid w:val="00E86F1C"/>
    <w:rsid w:val="00E870CA"/>
    <w:rsid w:val="00E877BB"/>
    <w:rsid w:val="00E87C66"/>
    <w:rsid w:val="00E87DBD"/>
    <w:rsid w:val="00E87FB7"/>
    <w:rsid w:val="00E901C0"/>
    <w:rsid w:val="00E912A6"/>
    <w:rsid w:val="00E916CE"/>
    <w:rsid w:val="00E91DF8"/>
    <w:rsid w:val="00E9212C"/>
    <w:rsid w:val="00E9236E"/>
    <w:rsid w:val="00E938E4"/>
    <w:rsid w:val="00E93900"/>
    <w:rsid w:val="00E9419B"/>
    <w:rsid w:val="00E9428C"/>
    <w:rsid w:val="00E943C4"/>
    <w:rsid w:val="00E9576D"/>
    <w:rsid w:val="00E95C2E"/>
    <w:rsid w:val="00E9605B"/>
    <w:rsid w:val="00E960AC"/>
    <w:rsid w:val="00E96384"/>
    <w:rsid w:val="00E963B6"/>
    <w:rsid w:val="00E96637"/>
    <w:rsid w:val="00E96C8C"/>
    <w:rsid w:val="00E96DDD"/>
    <w:rsid w:val="00E97715"/>
    <w:rsid w:val="00EA000E"/>
    <w:rsid w:val="00EA046E"/>
    <w:rsid w:val="00EA0895"/>
    <w:rsid w:val="00EA0A52"/>
    <w:rsid w:val="00EA1168"/>
    <w:rsid w:val="00EA13DF"/>
    <w:rsid w:val="00EA1D2C"/>
    <w:rsid w:val="00EA29F9"/>
    <w:rsid w:val="00EA2B8B"/>
    <w:rsid w:val="00EA3611"/>
    <w:rsid w:val="00EA3668"/>
    <w:rsid w:val="00EA3796"/>
    <w:rsid w:val="00EA39E5"/>
    <w:rsid w:val="00EA3E4B"/>
    <w:rsid w:val="00EA4C70"/>
    <w:rsid w:val="00EA4EBD"/>
    <w:rsid w:val="00EA50C9"/>
    <w:rsid w:val="00EA5475"/>
    <w:rsid w:val="00EA54FF"/>
    <w:rsid w:val="00EA57A0"/>
    <w:rsid w:val="00EA581C"/>
    <w:rsid w:val="00EA5E1F"/>
    <w:rsid w:val="00EA63D7"/>
    <w:rsid w:val="00EA6C44"/>
    <w:rsid w:val="00EA7198"/>
    <w:rsid w:val="00EA7200"/>
    <w:rsid w:val="00EA7383"/>
    <w:rsid w:val="00EA74A3"/>
    <w:rsid w:val="00EA776B"/>
    <w:rsid w:val="00EA7F8D"/>
    <w:rsid w:val="00EB014D"/>
    <w:rsid w:val="00EB084D"/>
    <w:rsid w:val="00EB170E"/>
    <w:rsid w:val="00EB1C9F"/>
    <w:rsid w:val="00EB27E8"/>
    <w:rsid w:val="00EB282E"/>
    <w:rsid w:val="00EB2883"/>
    <w:rsid w:val="00EB2E5B"/>
    <w:rsid w:val="00EB3538"/>
    <w:rsid w:val="00EB359A"/>
    <w:rsid w:val="00EB379A"/>
    <w:rsid w:val="00EB392B"/>
    <w:rsid w:val="00EB3A1A"/>
    <w:rsid w:val="00EB3DC4"/>
    <w:rsid w:val="00EB415F"/>
    <w:rsid w:val="00EB461D"/>
    <w:rsid w:val="00EB462D"/>
    <w:rsid w:val="00EB4637"/>
    <w:rsid w:val="00EB4727"/>
    <w:rsid w:val="00EB4778"/>
    <w:rsid w:val="00EB4C80"/>
    <w:rsid w:val="00EB4EA8"/>
    <w:rsid w:val="00EB5465"/>
    <w:rsid w:val="00EB5611"/>
    <w:rsid w:val="00EB566A"/>
    <w:rsid w:val="00EB6186"/>
    <w:rsid w:val="00EB69CD"/>
    <w:rsid w:val="00EB6A6E"/>
    <w:rsid w:val="00EB6D1C"/>
    <w:rsid w:val="00EB7983"/>
    <w:rsid w:val="00EC19D9"/>
    <w:rsid w:val="00EC2460"/>
    <w:rsid w:val="00EC253A"/>
    <w:rsid w:val="00EC264F"/>
    <w:rsid w:val="00EC2AC8"/>
    <w:rsid w:val="00EC2F35"/>
    <w:rsid w:val="00EC4891"/>
    <w:rsid w:val="00EC4A9F"/>
    <w:rsid w:val="00EC4F3E"/>
    <w:rsid w:val="00EC50BE"/>
    <w:rsid w:val="00EC5BEA"/>
    <w:rsid w:val="00EC5DDB"/>
    <w:rsid w:val="00EC69F5"/>
    <w:rsid w:val="00EC73BD"/>
    <w:rsid w:val="00EC75D2"/>
    <w:rsid w:val="00EC75DB"/>
    <w:rsid w:val="00EC76FD"/>
    <w:rsid w:val="00ED0344"/>
    <w:rsid w:val="00ED0899"/>
    <w:rsid w:val="00ED0CEC"/>
    <w:rsid w:val="00ED0EF5"/>
    <w:rsid w:val="00ED102A"/>
    <w:rsid w:val="00ED14BD"/>
    <w:rsid w:val="00ED167F"/>
    <w:rsid w:val="00ED2AA7"/>
    <w:rsid w:val="00ED2C99"/>
    <w:rsid w:val="00ED35D2"/>
    <w:rsid w:val="00ED4A05"/>
    <w:rsid w:val="00ED51A9"/>
    <w:rsid w:val="00ED5826"/>
    <w:rsid w:val="00ED6715"/>
    <w:rsid w:val="00ED6ED8"/>
    <w:rsid w:val="00ED74D2"/>
    <w:rsid w:val="00ED7804"/>
    <w:rsid w:val="00ED7B01"/>
    <w:rsid w:val="00EE031A"/>
    <w:rsid w:val="00EE0419"/>
    <w:rsid w:val="00EE0A73"/>
    <w:rsid w:val="00EE0DF6"/>
    <w:rsid w:val="00EE16A5"/>
    <w:rsid w:val="00EE1D3C"/>
    <w:rsid w:val="00EE1EBD"/>
    <w:rsid w:val="00EE2148"/>
    <w:rsid w:val="00EE2765"/>
    <w:rsid w:val="00EE28FB"/>
    <w:rsid w:val="00EE332D"/>
    <w:rsid w:val="00EE3A60"/>
    <w:rsid w:val="00EE3C08"/>
    <w:rsid w:val="00EE3CB3"/>
    <w:rsid w:val="00EE3EA0"/>
    <w:rsid w:val="00EE4996"/>
    <w:rsid w:val="00EE4F38"/>
    <w:rsid w:val="00EE5026"/>
    <w:rsid w:val="00EE517D"/>
    <w:rsid w:val="00EE55AE"/>
    <w:rsid w:val="00EE5902"/>
    <w:rsid w:val="00EE59BD"/>
    <w:rsid w:val="00EE5E9E"/>
    <w:rsid w:val="00EF06D8"/>
    <w:rsid w:val="00EF1394"/>
    <w:rsid w:val="00EF25FA"/>
    <w:rsid w:val="00EF3516"/>
    <w:rsid w:val="00EF41A8"/>
    <w:rsid w:val="00EF41BC"/>
    <w:rsid w:val="00EF4A26"/>
    <w:rsid w:val="00EF56F0"/>
    <w:rsid w:val="00EF5F40"/>
    <w:rsid w:val="00EF63C6"/>
    <w:rsid w:val="00EF664F"/>
    <w:rsid w:val="00EF6654"/>
    <w:rsid w:val="00EF697B"/>
    <w:rsid w:val="00EF76E6"/>
    <w:rsid w:val="00EF791A"/>
    <w:rsid w:val="00EF7A74"/>
    <w:rsid w:val="00EF7CA2"/>
    <w:rsid w:val="00F00588"/>
    <w:rsid w:val="00F00FD9"/>
    <w:rsid w:val="00F010C2"/>
    <w:rsid w:val="00F01E61"/>
    <w:rsid w:val="00F02083"/>
    <w:rsid w:val="00F02458"/>
    <w:rsid w:val="00F032B6"/>
    <w:rsid w:val="00F032C7"/>
    <w:rsid w:val="00F035D0"/>
    <w:rsid w:val="00F03728"/>
    <w:rsid w:val="00F04243"/>
    <w:rsid w:val="00F04EF2"/>
    <w:rsid w:val="00F05D63"/>
    <w:rsid w:val="00F05E1F"/>
    <w:rsid w:val="00F06324"/>
    <w:rsid w:val="00F06980"/>
    <w:rsid w:val="00F07241"/>
    <w:rsid w:val="00F07313"/>
    <w:rsid w:val="00F07B04"/>
    <w:rsid w:val="00F07D2F"/>
    <w:rsid w:val="00F10BBA"/>
    <w:rsid w:val="00F10DB6"/>
    <w:rsid w:val="00F10EBD"/>
    <w:rsid w:val="00F11137"/>
    <w:rsid w:val="00F1183C"/>
    <w:rsid w:val="00F131DA"/>
    <w:rsid w:val="00F13824"/>
    <w:rsid w:val="00F13EE6"/>
    <w:rsid w:val="00F14EDB"/>
    <w:rsid w:val="00F14FD1"/>
    <w:rsid w:val="00F150CC"/>
    <w:rsid w:val="00F15B8B"/>
    <w:rsid w:val="00F1638E"/>
    <w:rsid w:val="00F166A0"/>
    <w:rsid w:val="00F17498"/>
    <w:rsid w:val="00F174FC"/>
    <w:rsid w:val="00F176AD"/>
    <w:rsid w:val="00F176DF"/>
    <w:rsid w:val="00F1780F"/>
    <w:rsid w:val="00F17DBD"/>
    <w:rsid w:val="00F2043A"/>
    <w:rsid w:val="00F204AD"/>
    <w:rsid w:val="00F20ABC"/>
    <w:rsid w:val="00F214BB"/>
    <w:rsid w:val="00F21811"/>
    <w:rsid w:val="00F218F0"/>
    <w:rsid w:val="00F22319"/>
    <w:rsid w:val="00F22A73"/>
    <w:rsid w:val="00F234E1"/>
    <w:rsid w:val="00F235D1"/>
    <w:rsid w:val="00F23892"/>
    <w:rsid w:val="00F23D3B"/>
    <w:rsid w:val="00F241E3"/>
    <w:rsid w:val="00F24321"/>
    <w:rsid w:val="00F2450F"/>
    <w:rsid w:val="00F2473B"/>
    <w:rsid w:val="00F24980"/>
    <w:rsid w:val="00F25468"/>
    <w:rsid w:val="00F256F9"/>
    <w:rsid w:val="00F257E9"/>
    <w:rsid w:val="00F25B76"/>
    <w:rsid w:val="00F25BFD"/>
    <w:rsid w:val="00F2696D"/>
    <w:rsid w:val="00F27C9A"/>
    <w:rsid w:val="00F27E92"/>
    <w:rsid w:val="00F300EB"/>
    <w:rsid w:val="00F30842"/>
    <w:rsid w:val="00F309CC"/>
    <w:rsid w:val="00F30B2F"/>
    <w:rsid w:val="00F31043"/>
    <w:rsid w:val="00F32AC7"/>
    <w:rsid w:val="00F32B22"/>
    <w:rsid w:val="00F32B5B"/>
    <w:rsid w:val="00F333FE"/>
    <w:rsid w:val="00F345B1"/>
    <w:rsid w:val="00F34721"/>
    <w:rsid w:val="00F349C8"/>
    <w:rsid w:val="00F34A5B"/>
    <w:rsid w:val="00F35640"/>
    <w:rsid w:val="00F356D6"/>
    <w:rsid w:val="00F35701"/>
    <w:rsid w:val="00F35EA8"/>
    <w:rsid w:val="00F362FE"/>
    <w:rsid w:val="00F36824"/>
    <w:rsid w:val="00F36870"/>
    <w:rsid w:val="00F37053"/>
    <w:rsid w:val="00F37106"/>
    <w:rsid w:val="00F37858"/>
    <w:rsid w:val="00F37C94"/>
    <w:rsid w:val="00F37CFD"/>
    <w:rsid w:val="00F37DB9"/>
    <w:rsid w:val="00F40265"/>
    <w:rsid w:val="00F40DAF"/>
    <w:rsid w:val="00F40DDB"/>
    <w:rsid w:val="00F40F9A"/>
    <w:rsid w:val="00F4126E"/>
    <w:rsid w:val="00F414C4"/>
    <w:rsid w:val="00F41F28"/>
    <w:rsid w:val="00F42057"/>
    <w:rsid w:val="00F423CC"/>
    <w:rsid w:val="00F42AAC"/>
    <w:rsid w:val="00F42E1F"/>
    <w:rsid w:val="00F43A72"/>
    <w:rsid w:val="00F44527"/>
    <w:rsid w:val="00F44646"/>
    <w:rsid w:val="00F44834"/>
    <w:rsid w:val="00F44AD1"/>
    <w:rsid w:val="00F450CF"/>
    <w:rsid w:val="00F45136"/>
    <w:rsid w:val="00F4559A"/>
    <w:rsid w:val="00F45F44"/>
    <w:rsid w:val="00F466FD"/>
    <w:rsid w:val="00F46EB4"/>
    <w:rsid w:val="00F470F3"/>
    <w:rsid w:val="00F47515"/>
    <w:rsid w:val="00F47CE0"/>
    <w:rsid w:val="00F47DDB"/>
    <w:rsid w:val="00F50025"/>
    <w:rsid w:val="00F506C3"/>
    <w:rsid w:val="00F50A52"/>
    <w:rsid w:val="00F50EBC"/>
    <w:rsid w:val="00F513B5"/>
    <w:rsid w:val="00F51B4A"/>
    <w:rsid w:val="00F52170"/>
    <w:rsid w:val="00F52859"/>
    <w:rsid w:val="00F529A0"/>
    <w:rsid w:val="00F53247"/>
    <w:rsid w:val="00F5377F"/>
    <w:rsid w:val="00F538ED"/>
    <w:rsid w:val="00F53FFC"/>
    <w:rsid w:val="00F542F0"/>
    <w:rsid w:val="00F54D0B"/>
    <w:rsid w:val="00F560CB"/>
    <w:rsid w:val="00F561A1"/>
    <w:rsid w:val="00F561B0"/>
    <w:rsid w:val="00F566EA"/>
    <w:rsid w:val="00F57159"/>
    <w:rsid w:val="00F5754A"/>
    <w:rsid w:val="00F57801"/>
    <w:rsid w:val="00F60F58"/>
    <w:rsid w:val="00F62085"/>
    <w:rsid w:val="00F6264E"/>
    <w:rsid w:val="00F63024"/>
    <w:rsid w:val="00F637A1"/>
    <w:rsid w:val="00F64D49"/>
    <w:rsid w:val="00F64F3A"/>
    <w:rsid w:val="00F6512A"/>
    <w:rsid w:val="00F6521D"/>
    <w:rsid w:val="00F656AA"/>
    <w:rsid w:val="00F65775"/>
    <w:rsid w:val="00F657C8"/>
    <w:rsid w:val="00F661FC"/>
    <w:rsid w:val="00F66FB7"/>
    <w:rsid w:val="00F70408"/>
    <w:rsid w:val="00F70997"/>
    <w:rsid w:val="00F70ACC"/>
    <w:rsid w:val="00F70CE3"/>
    <w:rsid w:val="00F71583"/>
    <w:rsid w:val="00F71759"/>
    <w:rsid w:val="00F71A9A"/>
    <w:rsid w:val="00F71D0E"/>
    <w:rsid w:val="00F71D10"/>
    <w:rsid w:val="00F720EE"/>
    <w:rsid w:val="00F72CCE"/>
    <w:rsid w:val="00F73380"/>
    <w:rsid w:val="00F734E5"/>
    <w:rsid w:val="00F73775"/>
    <w:rsid w:val="00F73992"/>
    <w:rsid w:val="00F740D5"/>
    <w:rsid w:val="00F74548"/>
    <w:rsid w:val="00F74650"/>
    <w:rsid w:val="00F749B6"/>
    <w:rsid w:val="00F74D0E"/>
    <w:rsid w:val="00F74F06"/>
    <w:rsid w:val="00F753A8"/>
    <w:rsid w:val="00F753C5"/>
    <w:rsid w:val="00F755CF"/>
    <w:rsid w:val="00F756B2"/>
    <w:rsid w:val="00F7576D"/>
    <w:rsid w:val="00F75A65"/>
    <w:rsid w:val="00F76458"/>
    <w:rsid w:val="00F773F3"/>
    <w:rsid w:val="00F8021D"/>
    <w:rsid w:val="00F803D9"/>
    <w:rsid w:val="00F80471"/>
    <w:rsid w:val="00F828D6"/>
    <w:rsid w:val="00F831C6"/>
    <w:rsid w:val="00F83C3A"/>
    <w:rsid w:val="00F83DFC"/>
    <w:rsid w:val="00F8598D"/>
    <w:rsid w:val="00F85A3E"/>
    <w:rsid w:val="00F8679F"/>
    <w:rsid w:val="00F86A26"/>
    <w:rsid w:val="00F86B68"/>
    <w:rsid w:val="00F87499"/>
    <w:rsid w:val="00F907B9"/>
    <w:rsid w:val="00F90A9B"/>
    <w:rsid w:val="00F91040"/>
    <w:rsid w:val="00F91156"/>
    <w:rsid w:val="00F91190"/>
    <w:rsid w:val="00F91226"/>
    <w:rsid w:val="00F91647"/>
    <w:rsid w:val="00F91ABB"/>
    <w:rsid w:val="00F92135"/>
    <w:rsid w:val="00F9285E"/>
    <w:rsid w:val="00F93DA6"/>
    <w:rsid w:val="00F93E03"/>
    <w:rsid w:val="00F94038"/>
    <w:rsid w:val="00F948CD"/>
    <w:rsid w:val="00F94BB0"/>
    <w:rsid w:val="00F9522F"/>
    <w:rsid w:val="00F95347"/>
    <w:rsid w:val="00F95746"/>
    <w:rsid w:val="00F96800"/>
    <w:rsid w:val="00F9690C"/>
    <w:rsid w:val="00F96C3A"/>
    <w:rsid w:val="00F9760F"/>
    <w:rsid w:val="00FA006B"/>
    <w:rsid w:val="00FA073C"/>
    <w:rsid w:val="00FA091E"/>
    <w:rsid w:val="00FA0A46"/>
    <w:rsid w:val="00FA0BC3"/>
    <w:rsid w:val="00FA0C2D"/>
    <w:rsid w:val="00FA0D85"/>
    <w:rsid w:val="00FA0E41"/>
    <w:rsid w:val="00FA116E"/>
    <w:rsid w:val="00FA168B"/>
    <w:rsid w:val="00FA1A48"/>
    <w:rsid w:val="00FA1CDE"/>
    <w:rsid w:val="00FA38D8"/>
    <w:rsid w:val="00FA3A2B"/>
    <w:rsid w:val="00FA3E8C"/>
    <w:rsid w:val="00FA43DA"/>
    <w:rsid w:val="00FA5619"/>
    <w:rsid w:val="00FA56C7"/>
    <w:rsid w:val="00FA5E03"/>
    <w:rsid w:val="00FA64CB"/>
    <w:rsid w:val="00FA729C"/>
    <w:rsid w:val="00FA7969"/>
    <w:rsid w:val="00FA7CB7"/>
    <w:rsid w:val="00FB030D"/>
    <w:rsid w:val="00FB065D"/>
    <w:rsid w:val="00FB0A7B"/>
    <w:rsid w:val="00FB13AE"/>
    <w:rsid w:val="00FB1566"/>
    <w:rsid w:val="00FB1A4C"/>
    <w:rsid w:val="00FB20E5"/>
    <w:rsid w:val="00FB2A98"/>
    <w:rsid w:val="00FB2AD8"/>
    <w:rsid w:val="00FB303E"/>
    <w:rsid w:val="00FB35FB"/>
    <w:rsid w:val="00FB4207"/>
    <w:rsid w:val="00FB4FE7"/>
    <w:rsid w:val="00FB53DB"/>
    <w:rsid w:val="00FB5697"/>
    <w:rsid w:val="00FB5820"/>
    <w:rsid w:val="00FB58F8"/>
    <w:rsid w:val="00FB6892"/>
    <w:rsid w:val="00FB6D4E"/>
    <w:rsid w:val="00FB795F"/>
    <w:rsid w:val="00FB7EC2"/>
    <w:rsid w:val="00FC0B3D"/>
    <w:rsid w:val="00FC0DAC"/>
    <w:rsid w:val="00FC12DF"/>
    <w:rsid w:val="00FC15AF"/>
    <w:rsid w:val="00FC15FB"/>
    <w:rsid w:val="00FC1BE1"/>
    <w:rsid w:val="00FC1D75"/>
    <w:rsid w:val="00FC3093"/>
    <w:rsid w:val="00FC3EDB"/>
    <w:rsid w:val="00FC4026"/>
    <w:rsid w:val="00FC42F0"/>
    <w:rsid w:val="00FC46BD"/>
    <w:rsid w:val="00FC4BB1"/>
    <w:rsid w:val="00FC4EDB"/>
    <w:rsid w:val="00FC51B6"/>
    <w:rsid w:val="00FC5211"/>
    <w:rsid w:val="00FC5331"/>
    <w:rsid w:val="00FC5765"/>
    <w:rsid w:val="00FC5865"/>
    <w:rsid w:val="00FC6722"/>
    <w:rsid w:val="00FC70DC"/>
    <w:rsid w:val="00FD023F"/>
    <w:rsid w:val="00FD06EA"/>
    <w:rsid w:val="00FD0C08"/>
    <w:rsid w:val="00FD0C68"/>
    <w:rsid w:val="00FD12B8"/>
    <w:rsid w:val="00FD1918"/>
    <w:rsid w:val="00FD28F2"/>
    <w:rsid w:val="00FD29CF"/>
    <w:rsid w:val="00FD2CDE"/>
    <w:rsid w:val="00FD2DEB"/>
    <w:rsid w:val="00FD35C5"/>
    <w:rsid w:val="00FD3AE8"/>
    <w:rsid w:val="00FD48DD"/>
    <w:rsid w:val="00FD4DC5"/>
    <w:rsid w:val="00FD4E1D"/>
    <w:rsid w:val="00FD4F52"/>
    <w:rsid w:val="00FD5084"/>
    <w:rsid w:val="00FD5564"/>
    <w:rsid w:val="00FD64C6"/>
    <w:rsid w:val="00FD64FF"/>
    <w:rsid w:val="00FD6DF1"/>
    <w:rsid w:val="00FD6F3E"/>
    <w:rsid w:val="00FD72A4"/>
    <w:rsid w:val="00FD7A5D"/>
    <w:rsid w:val="00FD7B12"/>
    <w:rsid w:val="00FE1176"/>
    <w:rsid w:val="00FE1C2F"/>
    <w:rsid w:val="00FE2BC8"/>
    <w:rsid w:val="00FE2EDF"/>
    <w:rsid w:val="00FE3257"/>
    <w:rsid w:val="00FE3341"/>
    <w:rsid w:val="00FE3FE3"/>
    <w:rsid w:val="00FE4075"/>
    <w:rsid w:val="00FE43CE"/>
    <w:rsid w:val="00FE4913"/>
    <w:rsid w:val="00FE4ED7"/>
    <w:rsid w:val="00FE5EA5"/>
    <w:rsid w:val="00FE5F5A"/>
    <w:rsid w:val="00FE60D7"/>
    <w:rsid w:val="00FE61F9"/>
    <w:rsid w:val="00FE6FD3"/>
    <w:rsid w:val="00FE7478"/>
    <w:rsid w:val="00FE74D0"/>
    <w:rsid w:val="00FF00A3"/>
    <w:rsid w:val="00FF1568"/>
    <w:rsid w:val="00FF26FE"/>
    <w:rsid w:val="00FF2F9E"/>
    <w:rsid w:val="00FF302E"/>
    <w:rsid w:val="00FF3470"/>
    <w:rsid w:val="00FF3567"/>
    <w:rsid w:val="00FF37C2"/>
    <w:rsid w:val="00FF37F8"/>
    <w:rsid w:val="00FF390C"/>
    <w:rsid w:val="00FF4329"/>
    <w:rsid w:val="00FF496E"/>
    <w:rsid w:val="00FF4C35"/>
    <w:rsid w:val="00FF50AD"/>
    <w:rsid w:val="00FF57A6"/>
    <w:rsid w:val="00FF586F"/>
    <w:rsid w:val="00FF660F"/>
    <w:rsid w:val="00FF6A9F"/>
    <w:rsid w:val="00FF6BDC"/>
    <w:rsid w:val="00FF73B1"/>
    <w:rsid w:val="00FF78EB"/>
    <w:rsid w:val="00FF7B0E"/>
    <w:rsid w:val="00FF7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ABECEB"/>
  <w15:docId w15:val="{0132CB3B-EDFE-1543-8F46-97A3C821B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B7E"/>
  </w:style>
  <w:style w:type="paragraph" w:styleId="Heading1">
    <w:name w:val="heading 1"/>
    <w:basedOn w:val="Normal"/>
    <w:next w:val="Normal"/>
    <w:link w:val="Heading1Char"/>
    <w:uiPriority w:val="9"/>
    <w:qFormat/>
    <w:rsid w:val="009F6C6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C6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21B7E"/>
    <w:pPr>
      <w:spacing w:after="200"/>
    </w:pPr>
    <w:rPr>
      <w:i/>
      <w:iCs/>
      <w:color w:val="44546A" w:themeColor="text2"/>
      <w:sz w:val="18"/>
      <w:szCs w:val="18"/>
    </w:rPr>
  </w:style>
  <w:style w:type="table" w:styleId="TableGrid">
    <w:name w:val="Table Grid"/>
    <w:basedOn w:val="TableNormal"/>
    <w:uiPriority w:val="39"/>
    <w:rsid w:val="00921B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1B7E"/>
    <w:pPr>
      <w:ind w:left="720"/>
      <w:contextualSpacing/>
    </w:pPr>
  </w:style>
  <w:style w:type="character" w:styleId="PlaceholderText">
    <w:name w:val="Placeholder Text"/>
    <w:basedOn w:val="DefaultParagraphFont"/>
    <w:uiPriority w:val="99"/>
    <w:semiHidden/>
    <w:rsid w:val="00921B7E"/>
    <w:rPr>
      <w:color w:val="808080"/>
    </w:rPr>
  </w:style>
  <w:style w:type="paragraph" w:styleId="Header">
    <w:name w:val="header"/>
    <w:basedOn w:val="Normal"/>
    <w:link w:val="HeaderChar"/>
    <w:uiPriority w:val="99"/>
    <w:unhideWhenUsed/>
    <w:rsid w:val="00921B7E"/>
    <w:pPr>
      <w:tabs>
        <w:tab w:val="center" w:pos="4680"/>
        <w:tab w:val="right" w:pos="9360"/>
      </w:tabs>
    </w:pPr>
  </w:style>
  <w:style w:type="character" w:customStyle="1" w:styleId="HeaderChar">
    <w:name w:val="Header Char"/>
    <w:basedOn w:val="DefaultParagraphFont"/>
    <w:link w:val="Header"/>
    <w:uiPriority w:val="99"/>
    <w:rsid w:val="00921B7E"/>
  </w:style>
  <w:style w:type="paragraph" w:styleId="Footer">
    <w:name w:val="footer"/>
    <w:basedOn w:val="Normal"/>
    <w:link w:val="FooterChar"/>
    <w:uiPriority w:val="99"/>
    <w:unhideWhenUsed/>
    <w:rsid w:val="00921B7E"/>
    <w:pPr>
      <w:tabs>
        <w:tab w:val="center" w:pos="4680"/>
        <w:tab w:val="right" w:pos="9360"/>
      </w:tabs>
    </w:pPr>
  </w:style>
  <w:style w:type="character" w:customStyle="1" w:styleId="FooterChar">
    <w:name w:val="Footer Char"/>
    <w:basedOn w:val="DefaultParagraphFont"/>
    <w:link w:val="Footer"/>
    <w:uiPriority w:val="99"/>
    <w:rsid w:val="00921B7E"/>
  </w:style>
  <w:style w:type="character" w:styleId="CommentReference">
    <w:name w:val="annotation reference"/>
    <w:basedOn w:val="DefaultParagraphFont"/>
    <w:uiPriority w:val="99"/>
    <w:semiHidden/>
    <w:unhideWhenUsed/>
    <w:rsid w:val="00921B7E"/>
    <w:rPr>
      <w:sz w:val="16"/>
      <w:szCs w:val="16"/>
    </w:rPr>
  </w:style>
  <w:style w:type="paragraph" w:styleId="CommentText">
    <w:name w:val="annotation text"/>
    <w:basedOn w:val="Normal"/>
    <w:link w:val="CommentTextChar"/>
    <w:uiPriority w:val="99"/>
    <w:semiHidden/>
    <w:unhideWhenUsed/>
    <w:rsid w:val="00921B7E"/>
    <w:rPr>
      <w:sz w:val="20"/>
      <w:szCs w:val="20"/>
    </w:rPr>
  </w:style>
  <w:style w:type="character" w:customStyle="1" w:styleId="CommentTextChar">
    <w:name w:val="Comment Text Char"/>
    <w:basedOn w:val="DefaultParagraphFont"/>
    <w:link w:val="CommentText"/>
    <w:uiPriority w:val="99"/>
    <w:semiHidden/>
    <w:rsid w:val="00921B7E"/>
    <w:rPr>
      <w:sz w:val="20"/>
      <w:szCs w:val="20"/>
    </w:rPr>
  </w:style>
  <w:style w:type="paragraph" w:styleId="CommentSubject">
    <w:name w:val="annotation subject"/>
    <w:basedOn w:val="CommentText"/>
    <w:next w:val="CommentText"/>
    <w:link w:val="CommentSubjectChar"/>
    <w:uiPriority w:val="99"/>
    <w:semiHidden/>
    <w:unhideWhenUsed/>
    <w:rsid w:val="00921B7E"/>
    <w:rPr>
      <w:b/>
      <w:bCs/>
    </w:rPr>
  </w:style>
  <w:style w:type="character" w:customStyle="1" w:styleId="CommentSubjectChar">
    <w:name w:val="Comment Subject Char"/>
    <w:basedOn w:val="CommentTextChar"/>
    <w:link w:val="CommentSubject"/>
    <w:uiPriority w:val="99"/>
    <w:semiHidden/>
    <w:rsid w:val="00921B7E"/>
    <w:rPr>
      <w:b/>
      <w:bCs/>
      <w:sz w:val="20"/>
      <w:szCs w:val="20"/>
    </w:rPr>
  </w:style>
  <w:style w:type="paragraph" w:styleId="BalloonText">
    <w:name w:val="Balloon Text"/>
    <w:basedOn w:val="Normal"/>
    <w:link w:val="BalloonTextChar"/>
    <w:uiPriority w:val="99"/>
    <w:semiHidden/>
    <w:unhideWhenUsed/>
    <w:rsid w:val="00921B7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21B7E"/>
    <w:rPr>
      <w:rFonts w:ascii="Times New Roman" w:hAnsi="Times New Roman" w:cs="Times New Roman"/>
      <w:sz w:val="18"/>
      <w:szCs w:val="18"/>
    </w:rPr>
  </w:style>
  <w:style w:type="paragraph" w:styleId="Bibliography">
    <w:name w:val="Bibliography"/>
    <w:basedOn w:val="Normal"/>
    <w:next w:val="Normal"/>
    <w:uiPriority w:val="37"/>
    <w:unhideWhenUsed/>
    <w:rsid w:val="00921B7E"/>
    <w:pPr>
      <w:tabs>
        <w:tab w:val="left" w:pos="500"/>
      </w:tabs>
      <w:spacing w:line="480" w:lineRule="auto"/>
      <w:ind w:left="720" w:hanging="720"/>
    </w:pPr>
  </w:style>
  <w:style w:type="paragraph" w:styleId="Revision">
    <w:name w:val="Revision"/>
    <w:hidden/>
    <w:uiPriority w:val="99"/>
    <w:semiHidden/>
    <w:rsid w:val="00921B7E"/>
  </w:style>
  <w:style w:type="character" w:styleId="Hyperlink">
    <w:name w:val="Hyperlink"/>
    <w:basedOn w:val="DefaultParagraphFont"/>
    <w:uiPriority w:val="99"/>
    <w:unhideWhenUsed/>
    <w:rsid w:val="00921B7E"/>
    <w:rPr>
      <w:color w:val="0563C1" w:themeColor="hyperlink"/>
      <w:u w:val="single"/>
    </w:rPr>
  </w:style>
  <w:style w:type="character" w:customStyle="1" w:styleId="UnresolvedMention1">
    <w:name w:val="Unresolved Mention1"/>
    <w:basedOn w:val="DefaultParagraphFont"/>
    <w:uiPriority w:val="99"/>
    <w:semiHidden/>
    <w:unhideWhenUsed/>
    <w:rsid w:val="00921B7E"/>
    <w:rPr>
      <w:color w:val="605E5C"/>
      <w:shd w:val="clear" w:color="auto" w:fill="E1DFDD"/>
    </w:rPr>
  </w:style>
  <w:style w:type="character" w:styleId="FollowedHyperlink">
    <w:name w:val="FollowedHyperlink"/>
    <w:basedOn w:val="DefaultParagraphFont"/>
    <w:uiPriority w:val="99"/>
    <w:semiHidden/>
    <w:unhideWhenUsed/>
    <w:rsid w:val="00921B7E"/>
    <w:rPr>
      <w:color w:val="954F72" w:themeColor="followedHyperlink"/>
      <w:u w:val="single"/>
    </w:rPr>
  </w:style>
  <w:style w:type="character" w:customStyle="1" w:styleId="UnresolvedMention2">
    <w:name w:val="Unresolved Mention2"/>
    <w:basedOn w:val="DefaultParagraphFont"/>
    <w:uiPriority w:val="99"/>
    <w:semiHidden/>
    <w:unhideWhenUsed/>
    <w:rsid w:val="000C500D"/>
    <w:rPr>
      <w:color w:val="605E5C"/>
      <w:shd w:val="clear" w:color="auto" w:fill="E1DFDD"/>
    </w:rPr>
  </w:style>
  <w:style w:type="character" w:styleId="LineNumber">
    <w:name w:val="line number"/>
    <w:basedOn w:val="DefaultParagraphFont"/>
    <w:uiPriority w:val="99"/>
    <w:semiHidden/>
    <w:unhideWhenUsed/>
    <w:rsid w:val="00043203"/>
  </w:style>
  <w:style w:type="character" w:styleId="PageNumber">
    <w:name w:val="page number"/>
    <w:basedOn w:val="DefaultParagraphFont"/>
    <w:uiPriority w:val="99"/>
    <w:semiHidden/>
    <w:unhideWhenUsed/>
    <w:rsid w:val="00962FD1"/>
  </w:style>
  <w:style w:type="paragraph" w:styleId="TOCHeading">
    <w:name w:val="TOC Heading"/>
    <w:basedOn w:val="Heading1"/>
    <w:next w:val="Normal"/>
    <w:uiPriority w:val="39"/>
    <w:unhideWhenUsed/>
    <w:qFormat/>
    <w:rsid w:val="00374C9B"/>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74C9B"/>
    <w:pPr>
      <w:spacing w:before="240" w:after="120"/>
    </w:pP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253400">
      <w:bodyDiv w:val="1"/>
      <w:marLeft w:val="0"/>
      <w:marRight w:val="0"/>
      <w:marTop w:val="0"/>
      <w:marBottom w:val="0"/>
      <w:divBdr>
        <w:top w:val="none" w:sz="0" w:space="0" w:color="auto"/>
        <w:left w:val="none" w:sz="0" w:space="0" w:color="auto"/>
        <w:bottom w:val="none" w:sz="0" w:space="0" w:color="auto"/>
        <w:right w:val="none" w:sz="0" w:space="0" w:color="auto"/>
      </w:divBdr>
      <w:divsChild>
        <w:div w:id="1088846126">
          <w:marLeft w:val="0"/>
          <w:marRight w:val="0"/>
          <w:marTop w:val="0"/>
          <w:marBottom w:val="0"/>
          <w:divBdr>
            <w:top w:val="none" w:sz="0" w:space="0" w:color="auto"/>
            <w:left w:val="none" w:sz="0" w:space="0" w:color="auto"/>
            <w:bottom w:val="none" w:sz="0" w:space="0" w:color="auto"/>
            <w:right w:val="none" w:sz="0" w:space="0" w:color="auto"/>
          </w:divBdr>
          <w:divsChild>
            <w:div w:id="268858298">
              <w:marLeft w:val="0"/>
              <w:marRight w:val="0"/>
              <w:marTop w:val="0"/>
              <w:marBottom w:val="0"/>
              <w:divBdr>
                <w:top w:val="none" w:sz="0" w:space="0" w:color="auto"/>
                <w:left w:val="none" w:sz="0" w:space="0" w:color="auto"/>
                <w:bottom w:val="none" w:sz="0" w:space="0" w:color="auto"/>
                <w:right w:val="none" w:sz="0" w:space="0" w:color="auto"/>
              </w:divBdr>
              <w:divsChild>
                <w:div w:id="1992951085">
                  <w:marLeft w:val="0"/>
                  <w:marRight w:val="0"/>
                  <w:marTop w:val="0"/>
                  <w:marBottom w:val="0"/>
                  <w:divBdr>
                    <w:top w:val="none" w:sz="0" w:space="0" w:color="auto"/>
                    <w:left w:val="none" w:sz="0" w:space="0" w:color="auto"/>
                    <w:bottom w:val="none" w:sz="0" w:space="0" w:color="auto"/>
                    <w:right w:val="none" w:sz="0" w:space="0" w:color="auto"/>
                  </w:divBdr>
                  <w:divsChild>
                    <w:div w:id="592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7431">
      <w:bodyDiv w:val="1"/>
      <w:marLeft w:val="0"/>
      <w:marRight w:val="0"/>
      <w:marTop w:val="0"/>
      <w:marBottom w:val="0"/>
      <w:divBdr>
        <w:top w:val="none" w:sz="0" w:space="0" w:color="auto"/>
        <w:left w:val="none" w:sz="0" w:space="0" w:color="auto"/>
        <w:bottom w:val="none" w:sz="0" w:space="0" w:color="auto"/>
        <w:right w:val="none" w:sz="0" w:space="0" w:color="auto"/>
      </w:divBdr>
      <w:divsChild>
        <w:div w:id="771441029">
          <w:marLeft w:val="0"/>
          <w:marRight w:val="0"/>
          <w:marTop w:val="0"/>
          <w:marBottom w:val="0"/>
          <w:divBdr>
            <w:top w:val="none" w:sz="0" w:space="0" w:color="auto"/>
            <w:left w:val="none" w:sz="0" w:space="0" w:color="auto"/>
            <w:bottom w:val="none" w:sz="0" w:space="0" w:color="auto"/>
            <w:right w:val="none" w:sz="0" w:space="0" w:color="auto"/>
          </w:divBdr>
        </w:div>
        <w:div w:id="1753162195">
          <w:marLeft w:val="0"/>
          <w:marRight w:val="0"/>
          <w:marTop w:val="0"/>
          <w:marBottom w:val="0"/>
          <w:divBdr>
            <w:top w:val="none" w:sz="0" w:space="0" w:color="auto"/>
            <w:left w:val="none" w:sz="0" w:space="0" w:color="auto"/>
            <w:bottom w:val="none" w:sz="0" w:space="0" w:color="auto"/>
            <w:right w:val="none" w:sz="0" w:space="0" w:color="auto"/>
          </w:divBdr>
        </w:div>
      </w:divsChild>
    </w:div>
    <w:div w:id="727193185">
      <w:bodyDiv w:val="1"/>
      <w:marLeft w:val="0"/>
      <w:marRight w:val="0"/>
      <w:marTop w:val="0"/>
      <w:marBottom w:val="0"/>
      <w:divBdr>
        <w:top w:val="none" w:sz="0" w:space="0" w:color="auto"/>
        <w:left w:val="none" w:sz="0" w:space="0" w:color="auto"/>
        <w:bottom w:val="none" w:sz="0" w:space="0" w:color="auto"/>
        <w:right w:val="none" w:sz="0" w:space="0" w:color="auto"/>
      </w:divBdr>
    </w:div>
    <w:div w:id="930815748">
      <w:bodyDiv w:val="1"/>
      <w:marLeft w:val="0"/>
      <w:marRight w:val="0"/>
      <w:marTop w:val="0"/>
      <w:marBottom w:val="0"/>
      <w:divBdr>
        <w:top w:val="none" w:sz="0" w:space="0" w:color="auto"/>
        <w:left w:val="none" w:sz="0" w:space="0" w:color="auto"/>
        <w:bottom w:val="none" w:sz="0" w:space="0" w:color="auto"/>
        <w:right w:val="none" w:sz="0" w:space="0" w:color="auto"/>
      </w:divBdr>
    </w:div>
    <w:div w:id="1368942832">
      <w:bodyDiv w:val="1"/>
      <w:marLeft w:val="0"/>
      <w:marRight w:val="0"/>
      <w:marTop w:val="0"/>
      <w:marBottom w:val="0"/>
      <w:divBdr>
        <w:top w:val="none" w:sz="0" w:space="0" w:color="auto"/>
        <w:left w:val="none" w:sz="0" w:space="0" w:color="auto"/>
        <w:bottom w:val="none" w:sz="0" w:space="0" w:color="auto"/>
        <w:right w:val="none" w:sz="0" w:space="0" w:color="auto"/>
      </w:divBdr>
    </w:div>
    <w:div w:id="1588928743">
      <w:bodyDiv w:val="1"/>
      <w:marLeft w:val="0"/>
      <w:marRight w:val="0"/>
      <w:marTop w:val="0"/>
      <w:marBottom w:val="0"/>
      <w:divBdr>
        <w:top w:val="none" w:sz="0" w:space="0" w:color="auto"/>
        <w:left w:val="none" w:sz="0" w:space="0" w:color="auto"/>
        <w:bottom w:val="none" w:sz="0" w:space="0" w:color="auto"/>
        <w:right w:val="none" w:sz="0" w:space="0" w:color="auto"/>
      </w:divBdr>
      <w:divsChild>
        <w:div w:id="1695882881">
          <w:marLeft w:val="0"/>
          <w:marRight w:val="0"/>
          <w:marTop w:val="0"/>
          <w:marBottom w:val="0"/>
          <w:divBdr>
            <w:top w:val="none" w:sz="0" w:space="0" w:color="auto"/>
            <w:left w:val="none" w:sz="0" w:space="0" w:color="auto"/>
            <w:bottom w:val="none" w:sz="0" w:space="0" w:color="auto"/>
            <w:right w:val="none" w:sz="0" w:space="0" w:color="auto"/>
          </w:divBdr>
          <w:divsChild>
            <w:div w:id="1337687205">
              <w:marLeft w:val="0"/>
              <w:marRight w:val="0"/>
              <w:marTop w:val="0"/>
              <w:marBottom w:val="0"/>
              <w:divBdr>
                <w:top w:val="none" w:sz="0" w:space="0" w:color="auto"/>
                <w:left w:val="none" w:sz="0" w:space="0" w:color="auto"/>
                <w:bottom w:val="none" w:sz="0" w:space="0" w:color="auto"/>
                <w:right w:val="none" w:sz="0" w:space="0" w:color="auto"/>
              </w:divBdr>
              <w:divsChild>
                <w:div w:id="1698384630">
                  <w:marLeft w:val="0"/>
                  <w:marRight w:val="0"/>
                  <w:marTop w:val="0"/>
                  <w:marBottom w:val="0"/>
                  <w:divBdr>
                    <w:top w:val="none" w:sz="0" w:space="0" w:color="auto"/>
                    <w:left w:val="none" w:sz="0" w:space="0" w:color="auto"/>
                    <w:bottom w:val="none" w:sz="0" w:space="0" w:color="auto"/>
                    <w:right w:val="none" w:sz="0" w:space="0" w:color="auto"/>
                  </w:divBdr>
                  <w:divsChild>
                    <w:div w:id="13008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81305">
      <w:bodyDiv w:val="1"/>
      <w:marLeft w:val="0"/>
      <w:marRight w:val="0"/>
      <w:marTop w:val="0"/>
      <w:marBottom w:val="0"/>
      <w:divBdr>
        <w:top w:val="none" w:sz="0" w:space="0" w:color="auto"/>
        <w:left w:val="none" w:sz="0" w:space="0" w:color="auto"/>
        <w:bottom w:val="none" w:sz="0" w:space="0" w:color="auto"/>
        <w:right w:val="none" w:sz="0" w:space="0" w:color="auto"/>
      </w:divBdr>
    </w:div>
    <w:div w:id="1981030080">
      <w:bodyDiv w:val="1"/>
      <w:marLeft w:val="0"/>
      <w:marRight w:val="0"/>
      <w:marTop w:val="0"/>
      <w:marBottom w:val="0"/>
      <w:divBdr>
        <w:top w:val="none" w:sz="0" w:space="0" w:color="auto"/>
        <w:left w:val="none" w:sz="0" w:space="0" w:color="auto"/>
        <w:bottom w:val="none" w:sz="0" w:space="0" w:color="auto"/>
        <w:right w:val="none" w:sz="0" w:space="0" w:color="auto"/>
      </w:divBdr>
      <w:divsChild>
        <w:div w:id="1694573100">
          <w:marLeft w:val="0"/>
          <w:marRight w:val="0"/>
          <w:marTop w:val="0"/>
          <w:marBottom w:val="0"/>
          <w:divBdr>
            <w:top w:val="none" w:sz="0" w:space="0" w:color="auto"/>
            <w:left w:val="none" w:sz="0" w:space="0" w:color="auto"/>
            <w:bottom w:val="none" w:sz="0" w:space="0" w:color="auto"/>
            <w:right w:val="none" w:sz="0" w:space="0" w:color="auto"/>
          </w:divBdr>
          <w:divsChild>
            <w:div w:id="1734768999">
              <w:marLeft w:val="0"/>
              <w:marRight w:val="0"/>
              <w:marTop w:val="0"/>
              <w:marBottom w:val="0"/>
              <w:divBdr>
                <w:top w:val="none" w:sz="0" w:space="0" w:color="auto"/>
                <w:left w:val="none" w:sz="0" w:space="0" w:color="auto"/>
                <w:bottom w:val="none" w:sz="0" w:space="0" w:color="auto"/>
                <w:right w:val="none" w:sz="0" w:space="0" w:color="auto"/>
              </w:divBdr>
              <w:divsChild>
                <w:div w:id="672803327">
                  <w:marLeft w:val="0"/>
                  <w:marRight w:val="0"/>
                  <w:marTop w:val="0"/>
                  <w:marBottom w:val="0"/>
                  <w:divBdr>
                    <w:top w:val="none" w:sz="0" w:space="0" w:color="auto"/>
                    <w:left w:val="none" w:sz="0" w:space="0" w:color="auto"/>
                    <w:bottom w:val="none" w:sz="0" w:space="0" w:color="auto"/>
                    <w:right w:val="none" w:sz="0" w:space="0" w:color="auto"/>
                  </w:divBdr>
                </w:div>
                <w:div w:id="786579593">
                  <w:marLeft w:val="0"/>
                  <w:marRight w:val="0"/>
                  <w:marTop w:val="0"/>
                  <w:marBottom w:val="0"/>
                  <w:divBdr>
                    <w:top w:val="none" w:sz="0" w:space="0" w:color="auto"/>
                    <w:left w:val="none" w:sz="0" w:space="0" w:color="auto"/>
                    <w:bottom w:val="none" w:sz="0" w:space="0" w:color="auto"/>
                    <w:right w:val="none" w:sz="0" w:space="0" w:color="auto"/>
                  </w:divBdr>
                </w:div>
              </w:divsChild>
            </w:div>
            <w:div w:id="1816986840">
              <w:marLeft w:val="0"/>
              <w:marRight w:val="0"/>
              <w:marTop w:val="0"/>
              <w:marBottom w:val="0"/>
              <w:divBdr>
                <w:top w:val="none" w:sz="0" w:space="0" w:color="auto"/>
                <w:left w:val="none" w:sz="0" w:space="0" w:color="auto"/>
                <w:bottom w:val="none" w:sz="0" w:space="0" w:color="auto"/>
                <w:right w:val="none" w:sz="0" w:space="0" w:color="auto"/>
              </w:divBdr>
              <w:divsChild>
                <w:div w:id="212012349">
                  <w:marLeft w:val="0"/>
                  <w:marRight w:val="0"/>
                  <w:marTop w:val="0"/>
                  <w:marBottom w:val="0"/>
                  <w:divBdr>
                    <w:top w:val="none" w:sz="0" w:space="0" w:color="auto"/>
                    <w:left w:val="none" w:sz="0" w:space="0" w:color="auto"/>
                    <w:bottom w:val="none" w:sz="0" w:space="0" w:color="auto"/>
                    <w:right w:val="none" w:sz="0" w:space="0" w:color="auto"/>
                  </w:divBdr>
                </w:div>
              </w:divsChild>
            </w:div>
            <w:div w:id="488058748">
              <w:marLeft w:val="0"/>
              <w:marRight w:val="0"/>
              <w:marTop w:val="0"/>
              <w:marBottom w:val="0"/>
              <w:divBdr>
                <w:top w:val="none" w:sz="0" w:space="0" w:color="auto"/>
                <w:left w:val="none" w:sz="0" w:space="0" w:color="auto"/>
                <w:bottom w:val="none" w:sz="0" w:space="0" w:color="auto"/>
                <w:right w:val="none" w:sz="0" w:space="0" w:color="auto"/>
              </w:divBdr>
              <w:divsChild>
                <w:div w:id="1796210775">
                  <w:marLeft w:val="0"/>
                  <w:marRight w:val="0"/>
                  <w:marTop w:val="0"/>
                  <w:marBottom w:val="0"/>
                  <w:divBdr>
                    <w:top w:val="none" w:sz="0" w:space="0" w:color="auto"/>
                    <w:left w:val="none" w:sz="0" w:space="0" w:color="auto"/>
                    <w:bottom w:val="none" w:sz="0" w:space="0" w:color="auto"/>
                    <w:right w:val="none" w:sz="0" w:space="0" w:color="auto"/>
                  </w:divBdr>
                </w:div>
              </w:divsChild>
            </w:div>
            <w:div w:id="978455302">
              <w:marLeft w:val="0"/>
              <w:marRight w:val="0"/>
              <w:marTop w:val="0"/>
              <w:marBottom w:val="0"/>
              <w:divBdr>
                <w:top w:val="none" w:sz="0" w:space="0" w:color="auto"/>
                <w:left w:val="none" w:sz="0" w:space="0" w:color="auto"/>
                <w:bottom w:val="none" w:sz="0" w:space="0" w:color="auto"/>
                <w:right w:val="none" w:sz="0" w:space="0" w:color="auto"/>
              </w:divBdr>
              <w:divsChild>
                <w:div w:id="12784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1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footer" Target="footer1.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DB027-C351-4947-93DE-8BFBCDCC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40</Pages>
  <Words>32757</Words>
  <Characters>186717</Characters>
  <Application>Microsoft Office Word</Application>
  <DocSecurity>0</DocSecurity>
  <Lines>1555</Lines>
  <Paragraphs>438</Paragraphs>
  <ScaleCrop>false</ScaleCrop>
  <HeadingPairs>
    <vt:vector size="2" baseType="variant">
      <vt:variant>
        <vt:lpstr>Title</vt:lpstr>
      </vt:variant>
      <vt:variant>
        <vt:i4>1</vt:i4>
      </vt:variant>
    </vt:vector>
  </HeadingPairs>
  <TitlesOfParts>
    <vt:vector size="1" baseType="lpstr">
      <vt:lpstr/>
    </vt:vector>
  </TitlesOfParts>
  <Company>NYU School of Medicine</Company>
  <LinksUpToDate>false</LinksUpToDate>
  <CharactersWithSpaces>219036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285</cp:revision>
  <cp:lastPrinted>2022-09-06T15:48:00Z</cp:lastPrinted>
  <dcterms:created xsi:type="dcterms:W3CDTF">2022-09-06T13:12:00Z</dcterms:created>
  <dcterms:modified xsi:type="dcterms:W3CDTF">2023-02-01T20:45:00Z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id="t9v61nrE"/&gt;&lt;style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