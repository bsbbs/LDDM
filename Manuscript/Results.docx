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84A7178"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{"citationID":"MvWmLGZU","properties":{"formattedCitation":"(Fu et al., 2014; Kamigaki, 2019; S. Lee et al., 2013; Pi et al., 2013; S. Zhang et al., 2014)","plainCitation":"(Fu et al., 2014; Kamigaki, 2019; S.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 et al., 2014; Kamigaki, 2019; S.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B5351A"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B5351A"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B5351A"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19F4F18E">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7215899D" w:rsidR="009F0487" w:rsidRDefault="00F1780F" w:rsidP="0080638B">
                            <w:pPr>
                              <w:spacing w:line="480" w:lineRule="auto"/>
                              <w:rPr>
                                <w:rFonts w:ascii="Times New Roman" w:hAnsi="Times New Roman" w:cs="Times New Roman"/>
                                <w:i/>
                              </w:rPr>
                            </w:pPr>
                            <w:ins w:id="34"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7215899D" w:rsidR="009F0487" w:rsidRDefault="00F1780F" w:rsidP="0080638B">
                      <w:pPr>
                        <w:spacing w:line="480" w:lineRule="auto"/>
                        <w:rPr>
                          <w:rFonts w:ascii="Times New Roman" w:hAnsi="Times New Roman" w:cs="Times New Roman"/>
                          <w:i/>
                        </w:rPr>
                      </w:pPr>
                      <w:ins w:id="49"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05E693AA">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2731292A" w:rsidR="009F0487" w:rsidRDefault="00C04E86" w:rsidP="00AA44F8">
                            <w:pPr>
                              <w:keepNext/>
                              <w:spacing w:line="480" w:lineRule="auto"/>
                              <w:jc w:val="both"/>
                            </w:pPr>
                            <w:ins w:id="64"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65"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sidR="00F47515">
                                <w:rPr>
                                  <w:rFonts w:ascii="Times New Roman" w:hAnsi="Times New Roman" w:cs="Times New Roman"/>
                                  <w:color w:val="000000" w:themeColor="text1"/>
                                  <w:sz w:val="24"/>
                                  <w:szCs w:val="24"/>
                                </w:rPr>
                                <w:t>I</w:t>
                              </w:r>
                            </w:ins>
                            <w:ins w:id="70"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2731292A" w:rsidR="009F0487" w:rsidRDefault="00C04E86" w:rsidP="00AA44F8">
                      <w:pPr>
                        <w:keepNext/>
                        <w:spacing w:line="480" w:lineRule="auto"/>
                        <w:jc w:val="both"/>
                      </w:pPr>
                      <w:ins w:id="71"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459C48CB"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78"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79"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{"citationID":"WoeLY35c","properties":{"formattedCitation":"(LoFaro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80"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r w:rsidR="00936447" w:rsidRPr="0060258A">
        <w:rPr>
          <w:rFonts w:ascii="Times New Roman" w:hAnsi="Times New Roman" w:cs="Times New Roman"/>
          <w:color w:val="000000" w:themeColor="text1"/>
        </w:rPr>
        <w:t>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81"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8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83" w:author="Bo Shen" w:date="2023-01-25T14:56:00Z">
        <w:r w:rsidR="00936447" w:rsidRPr="0060258A" w:rsidDel="00ED0899">
          <w:rPr>
            <w:rFonts w:ascii="Times New Roman" w:hAnsi="Times New Roman" w:cs="Times New Roman"/>
            <w:color w:val="000000" w:themeColor="text1"/>
          </w:rPr>
          <w:delText>(</w:delText>
        </w:r>
      </w:del>
      <m:oMath>
        <m:r>
          <w:del w:id="84" w:author="Bo Shen" w:date="2023-01-25T14:56:00Z">
            <w:rPr>
              <w:rFonts w:ascii="Cambria Math" w:hAnsi="Cambria Math" w:cs="Times New Roman"/>
              <w:color w:val="000000" w:themeColor="text1"/>
            </w:rPr>
            <m:t>-α</m:t>
          </w:del>
        </m:r>
      </m:oMath>
      <w:del w:id="85"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86" w:author="Bo Shen" w:date="2023-01-25T14:56:00Z">
        <w:r w:rsidR="00ED0899" w:rsidRPr="0060258A">
          <w:rPr>
            <w:rFonts w:ascii="Times New Roman" w:hAnsi="Times New Roman" w:cs="Times New Roman"/>
            <w:color w:val="000000" w:themeColor="text1"/>
          </w:rPr>
          <w:t>(</w:t>
        </w:r>
      </w:ins>
      <m:oMath>
        <m:sSub>
          <m:sSubPr>
            <m:ctrlPr>
              <w:ins w:id="87" w:author="Bo Shen" w:date="2023-01-25T14:56:00Z">
                <w:rPr>
                  <w:rFonts w:ascii="Cambria Math" w:hAnsi="Cambria Math" w:cs="Times New Roman"/>
                  <w:i/>
                  <w:color w:val="000000" w:themeColor="text1"/>
                </w:rPr>
              </w:ins>
            </m:ctrlPr>
          </m:sSubPr>
          <m:e>
            <m:r>
              <w:ins w:id="88" w:author="Bo Shen" w:date="2023-01-25T14:56:00Z">
                <w:rPr>
                  <w:rFonts w:ascii="Cambria Math" w:hAnsi="Cambria Math" w:cs="Times New Roman"/>
                  <w:color w:val="000000" w:themeColor="text1"/>
                </w:rPr>
                <m:t>G</m:t>
              </w:ins>
            </m:r>
          </m:e>
          <m:sub>
            <m:r>
              <w:ins w:id="89" w:author="Bo Shen" w:date="2023-01-25T14:56:00Z">
                <w:rPr>
                  <w:rFonts w:ascii="Cambria Math" w:hAnsi="Cambria Math" w:cs="Times New Roman"/>
                  <w:color w:val="000000" w:themeColor="text1"/>
                </w:rPr>
                <m:t>0</m:t>
              </w:ins>
            </m:r>
          </m:sub>
        </m:sSub>
        <m:r>
          <w:ins w:id="90" w:author="Bo Shen" w:date="2023-01-25T14:56:00Z">
            <w:rPr>
              <w:rFonts w:ascii="Cambria Math" w:hAnsi="Cambria Math" w:cs="Times New Roman"/>
              <w:color w:val="000000" w:themeColor="text1"/>
            </w:rPr>
            <m:t>-α</m:t>
          </w:ins>
        </m:r>
      </m:oMath>
      <w:ins w:id="91"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92"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93" w:author="Bo Shen" w:date="2023-01-23T09:52:00Z">
          <w:tblPr>
            <w:tblW w:w="0" w:type="auto"/>
            <w:tblLook w:val="04A0" w:firstRow="1" w:lastRow="0" w:firstColumn="1" w:lastColumn="0" w:noHBand="0" w:noVBand="1"/>
          </w:tblPr>
        </w:tblPrChange>
      </w:tblPr>
      <w:tblGrid>
        <w:gridCol w:w="2430"/>
        <w:gridCol w:w="3803"/>
        <w:gridCol w:w="3117"/>
        <w:tblGridChange w:id="94">
          <w:tblGrid>
            <w:gridCol w:w="3116"/>
            <w:gridCol w:w="3117"/>
            <w:gridCol w:w="3117"/>
          </w:tblGrid>
        </w:tblGridChange>
      </w:tblGrid>
      <w:tr w:rsidR="00194FF4" w:rsidRPr="00194FF4" w14:paraId="2A78FE9C" w14:textId="77777777" w:rsidTr="00E0481B">
        <w:tc>
          <w:tcPr>
            <w:tcW w:w="2430" w:type="dxa"/>
            <w:vAlign w:val="center"/>
            <w:tcPrChange w:id="95"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96" w:author="Bo Shen" w:date="2023-01-23T09:52:00Z">
              <w:tcPr>
                <w:tcW w:w="3117" w:type="dxa"/>
                <w:vAlign w:val="center"/>
              </w:tcPr>
            </w:tcPrChange>
          </w:tcPr>
          <w:p w14:paraId="559DB027" w14:textId="446D4A37" w:rsidR="00433F14" w:rsidRPr="003A3974" w:rsidRDefault="00B5351A"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97" w:author="Bo Shen" w:date="2023-01-23T09:51:00Z">
                        <w:rPr>
                          <w:rFonts w:ascii="Cambria Math" w:hAnsi="Cambria Math" w:cs="Times New Roman"/>
                          <w:color w:val="000000" w:themeColor="text1"/>
                        </w:rPr>
                        <m:t>+</m:t>
                      </w:ins>
                    </m:r>
                    <m:sSub>
                      <m:sSubPr>
                        <m:ctrlPr>
                          <w:ins w:id="98" w:author="Bo Shen" w:date="2023-01-23T09:53:00Z">
                            <w:rPr>
                              <w:rFonts w:ascii="Cambria Math" w:hAnsi="Cambria Math" w:cs="Times New Roman"/>
                              <w:i/>
                              <w:color w:val="000000" w:themeColor="text1"/>
                            </w:rPr>
                          </w:ins>
                        </m:ctrlPr>
                      </m:sSubPr>
                      <m:e>
                        <m:r>
                          <w:ins w:id="99" w:author="Bo Shen" w:date="2023-01-23T09:51:00Z">
                            <w:rPr>
                              <w:rFonts w:ascii="Cambria Math" w:hAnsi="Cambria Math" w:cs="Times New Roman"/>
                              <w:color w:val="000000" w:themeColor="text1"/>
                            </w:rPr>
                            <m:t>G</m:t>
                          </w:ins>
                        </m:r>
                      </m:e>
                      <m:sub>
                        <m:r>
                          <w:ins w:id="10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01"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02"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103"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04"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05" w:author="Bo Shen" w:date="2023-01-23T10:58:00Z">
        <w:r w:rsidRPr="0060258A" w:rsidDel="00ED74D2">
          <w:rPr>
            <w:rFonts w:ascii="Times New Roman" w:hAnsi="Times New Roman" w:cs="Times New Roman"/>
            <w:color w:val="000000" w:themeColor="text1"/>
          </w:rPr>
          <w:delText xml:space="preserve">one </w:delText>
        </w:r>
      </w:del>
      <w:ins w:id="106"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07" w:author="Bo Shen" w:date="2023-01-23T18:18:00Z">
        <w:r w:rsidR="00E33C84">
          <w:rPr>
            <w:rFonts w:ascii="Times New Roman" w:hAnsi="Times New Roman" w:cs="Times New Roman"/>
            <w:color w:val="000000" w:themeColor="text1"/>
          </w:rPr>
          <w:t>s</w:t>
        </w:r>
      </w:ins>
      <w:del w:id="108"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09" w:author="Bo Shen" w:date="2023-01-23T18:17:00Z">
        <w:r w:rsidRPr="0060258A" w:rsidDel="00E33C84">
          <w:rPr>
            <w:rFonts w:ascii="Times New Roman" w:hAnsi="Times New Roman" w:cs="Times New Roman"/>
            <w:color w:val="000000" w:themeColor="text1"/>
          </w:rPr>
          <w:delText>6</w:delText>
        </w:r>
      </w:del>
      <w:del w:id="110" w:author="Bo Shen" w:date="2023-01-23T18:18:00Z">
        <w:r w:rsidRPr="0060258A" w:rsidDel="00E33C84">
          <w:rPr>
            <w:rFonts w:ascii="Times New Roman" w:hAnsi="Times New Roman" w:cs="Times New Roman"/>
            <w:color w:val="000000" w:themeColor="text1"/>
          </w:rPr>
          <w:delText xml:space="preserve"> </w:delText>
        </w:r>
      </w:del>
      <w:del w:id="111"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12"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13"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14"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15" w:author="Bo Shen" w:date="2023-01-23T18:21:00Z">
                <w:rPr>
                  <w:rFonts w:ascii="Cambria Math" w:hAnsi="Cambria Math" w:cs="Times New Roman"/>
                  <w:i/>
                  <w:color w:val="000000" w:themeColor="text1"/>
                </w:rPr>
              </w:ins>
            </m:ctrlPr>
          </m:sSubPr>
          <m:e>
            <m:r>
              <w:ins w:id="116" w:author="Bo Shen" w:date="2023-01-23T18:21:00Z">
                <w:rPr>
                  <w:rFonts w:ascii="Cambria Math" w:hAnsi="Cambria Math" w:cs="Times New Roman"/>
                  <w:color w:val="000000" w:themeColor="text1"/>
                </w:rPr>
                <m:t>R</m:t>
              </w:ins>
            </m:r>
          </m:e>
          <m:sub>
            <m:r>
              <w:ins w:id="117" w:author="Bo Shen" w:date="2023-01-23T18:22:00Z">
                <w:rPr>
                  <w:rFonts w:ascii="Cambria Math" w:hAnsi="Cambria Math" w:cs="Times New Roman"/>
                  <w:color w:val="000000" w:themeColor="text1"/>
                </w:rPr>
                <m:t>max</m:t>
              </w:ins>
            </m:r>
          </m:sub>
        </m:sSub>
        <m:func>
          <m:funcPr>
            <m:ctrlPr>
              <w:del w:id="118" w:author="Bo Shen" w:date="2023-01-23T18:22:00Z">
                <w:rPr>
                  <w:rFonts w:ascii="Cambria Math" w:hAnsi="Cambria Math" w:cs="Times New Roman"/>
                  <w:i/>
                  <w:color w:val="000000" w:themeColor="text1"/>
                </w:rPr>
              </w:del>
            </m:ctrlPr>
          </m:funcPr>
          <m:fName>
            <m:r>
              <w:del w:id="119" w:author="Bo Shen" w:date="2023-01-23T18:22:00Z">
                <m:rPr>
                  <m:sty m:val="p"/>
                </m:rPr>
                <w:rPr>
                  <w:rFonts w:ascii="Cambria Math" w:hAnsi="Cambria Math" w:cs="Times New Roman"/>
                  <w:color w:val="000000" w:themeColor="text1"/>
                </w:rPr>
                <m:t>max</m:t>
              </w:del>
            </m:r>
          </m:fName>
          <m:e/>
        </m:func>
      </m:oMath>
      <w:ins w:id="120" w:author="Bo Shen" w:date="2023-01-23T18:21:00Z">
        <w:r w:rsidR="003D3ACC">
          <w:rPr>
            <w:rFonts w:ascii="Times New Roman" w:hAnsi="Times New Roman" w:cs="Times New Roman"/>
            <w:color w:val="000000" w:themeColor="text1"/>
          </w:rPr>
          <w:t xml:space="preserve">; </w:t>
        </w:r>
      </w:ins>
      <w:ins w:id="121"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22"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23"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24" w:author="Bo Shen" w:date="2023-01-23T18:18:00Z">
        <w:r w:rsidR="00F362FE">
          <w:rPr>
            <w:rFonts w:ascii="Times New Roman" w:hAnsi="Times New Roman" w:cs="Times New Roman"/>
            <w:color w:val="000000" w:themeColor="text1"/>
          </w:rPr>
          <w:t>T</w:t>
        </w:r>
      </w:ins>
      <w:del w:id="125"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26" w:author="Bo Shen" w:date="2023-01-23T18:18:00Z">
        <w:r w:rsidR="00F362FE">
          <w:rPr>
            <w:rFonts w:ascii="Times New Roman" w:hAnsi="Times New Roman" w:cs="Times New Roman"/>
            <w:color w:val="000000" w:themeColor="text1"/>
          </w:rPr>
          <w:t xml:space="preserve"> with an additional parameter related to self-excitation (</w:t>
        </w:r>
      </w:ins>
      <m:oMath>
        <m:r>
          <w:ins w:id="127" w:author="Bo Shen" w:date="2023-01-23T18:19:00Z">
            <w:rPr>
              <w:rFonts w:ascii="Cambria Math" w:hAnsi="Cambria Math" w:cs="Times New Roman"/>
              <w:color w:val="000000" w:themeColor="text1"/>
            </w:rPr>
            <m:t>α</m:t>
          </w:ins>
        </m:r>
      </m:oMath>
      <w:ins w:id="128"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29" w:author="Bo Shen" w:date="2023-01-23T18:19:00Z">
        <w:r w:rsidR="00F362FE">
          <w:rPr>
            <w:rFonts w:ascii="Times New Roman" w:hAnsi="Times New Roman" w:cs="Times New Roman"/>
            <w:color w:val="000000" w:themeColor="text1"/>
          </w:rPr>
          <w:t>(</w:t>
        </w:r>
      </w:ins>
      <m:oMath>
        <m:sSub>
          <m:sSubPr>
            <m:ctrlPr>
              <w:ins w:id="130" w:author="Bo Shen" w:date="2023-01-23T18:19:00Z">
                <w:rPr>
                  <w:rFonts w:ascii="Cambria Math" w:hAnsi="Cambria Math" w:cs="Times New Roman"/>
                  <w:i/>
                  <w:color w:val="000000" w:themeColor="text1"/>
                </w:rPr>
              </w:ins>
            </m:ctrlPr>
          </m:sSubPr>
          <m:e>
            <m:r>
              <w:ins w:id="131" w:author="Bo Shen" w:date="2023-01-23T18:19:00Z">
                <w:rPr>
                  <w:rFonts w:ascii="Cambria Math" w:hAnsi="Cambria Math" w:cs="Times New Roman"/>
                  <w:color w:val="000000" w:themeColor="text1"/>
                </w:rPr>
                <m:t>G</m:t>
              </w:ins>
            </m:r>
          </m:e>
          <m:sub>
            <m:r>
              <w:ins w:id="132" w:author="Bo Shen" w:date="2023-01-23T18:19:00Z">
                <w:rPr>
                  <w:rFonts w:ascii="Cambria Math" w:hAnsi="Cambria Math" w:cs="Times New Roman"/>
                  <w:color w:val="000000" w:themeColor="text1"/>
                </w:rPr>
                <m:t>0</m:t>
              </w:ins>
            </m:r>
          </m:sub>
        </m:sSub>
      </m:oMath>
      <w:ins w:id="133"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34"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35" w:author="Bo Shen" w:date="2023-01-23T18:23:00Z">
                <w:rPr>
                  <w:rFonts w:ascii="Cambria Math" w:hAnsi="Cambria Math" w:cs="Times New Roman"/>
                  <w:i/>
                  <w:color w:val="000000" w:themeColor="text1"/>
                </w:rPr>
              </w:ins>
            </m:ctrlPr>
          </m:sSubPr>
          <m:e>
            <m:r>
              <w:ins w:id="136" w:author="Bo Shen" w:date="2023-01-23T18:23:00Z">
                <w:rPr>
                  <w:rFonts w:ascii="Cambria Math" w:hAnsi="Cambria Math" w:cs="Times New Roman"/>
                  <w:color w:val="000000" w:themeColor="text1"/>
                </w:rPr>
                <m:t>G</m:t>
              </w:ins>
            </m:r>
          </m:e>
          <m:sub>
            <m:r>
              <w:ins w:id="137" w:author="Bo Shen" w:date="2023-01-23T18:23:00Z">
                <w:rPr>
                  <w:rFonts w:ascii="Cambria Math" w:hAnsi="Cambria Math" w:cs="Times New Roman"/>
                  <w:color w:val="000000" w:themeColor="text1"/>
                </w:rPr>
                <m:t>0</m:t>
              </w:ins>
            </m:r>
          </m:sub>
        </m:sSub>
        <m:r>
          <w:ins w:id="138" w:author="Bo Shen" w:date="2023-01-23T18:23:00Z">
            <w:rPr>
              <w:rFonts w:ascii="Cambria Math" w:hAnsi="Cambria Math" w:cs="Times New Roman"/>
              <w:color w:val="000000" w:themeColor="text1"/>
            </w:rPr>
            <m:t>-α=3.82</m:t>
          </w:ins>
        </m:r>
      </m:oMath>
      <w:ins w:id="139"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40"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41"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42" w:author="Bo Shen" w:date="2023-01-23T18:19:00Z">
            <w:rPr>
              <w:rFonts w:ascii="Cambria Math" w:hAnsi="Cambria Math" w:cs="Times New Roman"/>
              <w:color w:val="000000" w:themeColor="text1"/>
            </w:rPr>
            <m:t>α</m:t>
          </w:del>
        </m:r>
      </m:oMath>
      <w:del w:id="143"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44" w:author="Bo Shen" w:date="2023-01-23T18:17:00Z">
        <w:r w:rsidR="00E33C84">
          <w:rPr>
            <w:rFonts w:ascii="Times New Roman" w:hAnsi="Times New Roman" w:cs="Times New Roman"/>
            <w:color w:val="000000" w:themeColor="text1"/>
          </w:rPr>
          <w:t>6</w:t>
        </w:r>
      </w:ins>
      <w:del w:id="145" w:author="Bo Shen" w:date="2023-01-23T18:17:00Z">
        <w:r w:rsidRPr="0060258A" w:rsidDel="00E33C84">
          <w:rPr>
            <w:rFonts w:ascii="Times New Roman" w:hAnsi="Times New Roman" w:cs="Times New Roman"/>
            <w:color w:val="000000" w:themeColor="text1"/>
          </w:rPr>
          <w:delText>0</w:delText>
        </w:r>
      </w:del>
      <w:del w:id="146" w:author="Bo Shen" w:date="2023-01-23T18:20:00Z">
        <w:r w:rsidRPr="0060258A" w:rsidDel="008579DB">
          <w:rPr>
            <w:rFonts w:ascii="Times New Roman" w:hAnsi="Times New Roman" w:cs="Times New Roman"/>
            <w:color w:val="000000" w:themeColor="text1"/>
          </w:rPr>
          <w:delText>,</w:delText>
        </w:r>
      </w:del>
      <w:del w:id="147"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48" w:author="Bo Shen" w:date="2023-01-23T18:20:00Z">
        <w:r w:rsidRPr="0060258A" w:rsidDel="008579DB">
          <w:rPr>
            <w:rFonts w:ascii="Times New Roman" w:hAnsi="Times New Roman" w:cs="Times New Roman"/>
            <w:color w:val="000000" w:themeColor="text1"/>
          </w:rPr>
          <w:delText>2</w:delText>
        </w:r>
      </w:del>
      <w:del w:id="149" w:author="Bo Shen" w:date="2023-01-23T18:22:00Z">
        <w:r w:rsidRPr="0060258A" w:rsidDel="00F907B9">
          <w:rPr>
            <w:rFonts w:ascii="Times New Roman" w:hAnsi="Times New Roman" w:cs="Times New Roman"/>
            <w:color w:val="000000" w:themeColor="text1"/>
          </w:rPr>
          <w:delText>,</w:delText>
        </w:r>
      </w:del>
      <w:del w:id="150" w:author="Bo Shen" w:date="2023-01-23T12:02:00Z">
        <w:r w:rsidRPr="0060258A" w:rsidDel="004D7D87">
          <w:rPr>
            <w:rFonts w:ascii="Times New Roman" w:hAnsi="Times New Roman" w:cs="Times New Roman"/>
            <w:color w:val="000000" w:themeColor="text1"/>
          </w:rPr>
          <w:delText xml:space="preserve"> </w:delText>
        </w:r>
      </w:del>
      <m:oMath>
        <m:r>
          <w:del w:id="151" w:author="Bo Shen" w:date="2023-01-23T18:22:00Z">
            <w:rPr>
              <w:rFonts w:ascii="Cambria Math" w:hAnsi="Cambria Math" w:cs="Times New Roman"/>
              <w:color w:val="000000" w:themeColor="text1"/>
            </w:rPr>
            <m:t>α=</m:t>
          </w:del>
        </m:r>
        <m:r>
          <w:del w:id="152"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53"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54" w:author="Bo Shen" w:date="2023-01-23T18:24:00Z">
            <w:rPr>
              <w:rFonts w:ascii="Cambria Math" w:hAnsi="Cambria Math" w:cs="Times New Roman"/>
              <w:color w:val="000000" w:themeColor="text1"/>
            </w:rPr>
            <m:t>α=0</m:t>
          </w:del>
        </m:r>
      </m:oMath>
      <w:del w:id="155"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56"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57"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58" w:author="Bo Shen" w:date="2023-01-23T18:28:00Z">
        <w:r w:rsidRPr="0060258A" w:rsidDel="00EA6C44">
          <w:rPr>
            <w:rFonts w:ascii="Times New Roman" w:hAnsi="Times New Roman" w:cs="Times New Roman"/>
            <w:color w:val="000000" w:themeColor="text1"/>
          </w:rPr>
          <w:delText>)</w:delText>
        </w:r>
      </w:del>
      <w:ins w:id="159" w:author="Bo Shen" w:date="2023-01-23T18:27:00Z">
        <w:r w:rsidR="00EA6C44">
          <w:rPr>
            <w:rFonts w:ascii="Times New Roman" w:hAnsi="Times New Roman" w:cs="Times New Roman"/>
            <w:color w:val="000000" w:themeColor="text1"/>
          </w:rPr>
          <w:t>W</w:t>
        </w:r>
      </w:ins>
      <w:ins w:id="160" w:author="Bo Shen" w:date="2023-01-23T18:26:00Z">
        <w:r w:rsidR="00EA6C44" w:rsidRPr="00EA6C44">
          <w:rPr>
            <w:rFonts w:ascii="Times New Roman" w:hAnsi="Times New Roman" w:cs="Times New Roman"/>
            <w:color w:val="000000" w:themeColor="text1"/>
          </w:rPr>
          <w:t>e acknowledge that</w:t>
        </w:r>
      </w:ins>
      <w:ins w:id="161" w:author="Bo Shen" w:date="2023-01-23T18:27:00Z">
        <w:r w:rsidR="00EA6C44">
          <w:rPr>
            <w:rFonts w:ascii="Times New Roman" w:hAnsi="Times New Roman" w:cs="Times New Roman"/>
            <w:color w:val="000000" w:themeColor="text1"/>
          </w:rPr>
          <w:t xml:space="preserve"> fitting to the current dataset is not able to differentiate</w:t>
        </w:r>
      </w:ins>
      <w:ins w:id="162" w:author="Bo Shen" w:date="2023-01-23T18:28:00Z">
        <w:r w:rsidR="00EA6C44">
          <w:rPr>
            <w:rFonts w:ascii="Times New Roman" w:hAnsi="Times New Roman" w:cs="Times New Roman"/>
            <w:color w:val="000000" w:themeColor="text1"/>
          </w:rPr>
          <w:t xml:space="preserve"> the contributions of</w:t>
        </w:r>
      </w:ins>
      <w:ins w:id="163" w:author="Bo Shen" w:date="2023-01-23T18:26:00Z">
        <w:r w:rsidR="00EA6C44" w:rsidRPr="00EA6C44">
          <w:rPr>
            <w:rFonts w:ascii="Times New Roman" w:hAnsi="Times New Roman" w:cs="Times New Roman"/>
            <w:color w:val="000000" w:themeColor="text1"/>
          </w:rPr>
          <w:t xml:space="preserve"> </w:t>
        </w:r>
      </w:ins>
      <m:oMath>
        <m:r>
          <w:ins w:id="164" w:author="Bo Shen" w:date="2023-01-23T18:27:00Z">
            <w:rPr>
              <w:rFonts w:ascii="Cambria Math" w:hAnsi="Cambria Math" w:cs="Times New Roman"/>
              <w:color w:val="000000" w:themeColor="text1"/>
            </w:rPr>
            <m:t>α</m:t>
          </w:ins>
        </m:r>
      </m:oMath>
      <w:ins w:id="165" w:author="Bo Shen" w:date="2023-01-23T18:27:00Z">
        <w:r w:rsidR="00EA6C44">
          <w:rPr>
            <w:rFonts w:ascii="Times New Roman" w:hAnsi="Times New Roman" w:cs="Times New Roman"/>
            <w:color w:val="000000" w:themeColor="text1"/>
          </w:rPr>
          <w:t xml:space="preserve"> and </w:t>
        </w:r>
      </w:ins>
      <m:oMath>
        <m:sSub>
          <m:sSubPr>
            <m:ctrlPr>
              <w:ins w:id="166" w:author="Bo Shen" w:date="2023-01-23T18:27:00Z">
                <w:rPr>
                  <w:rFonts w:ascii="Cambria Math" w:hAnsi="Cambria Math" w:cs="Times New Roman"/>
                  <w:i/>
                  <w:color w:val="000000" w:themeColor="text1"/>
                </w:rPr>
              </w:ins>
            </m:ctrlPr>
          </m:sSubPr>
          <m:e>
            <m:r>
              <w:ins w:id="167" w:author="Bo Shen" w:date="2023-01-23T18:27:00Z">
                <w:rPr>
                  <w:rFonts w:ascii="Cambria Math" w:hAnsi="Cambria Math" w:cs="Times New Roman"/>
                  <w:color w:val="000000" w:themeColor="text1"/>
                </w:rPr>
                <m:t>G</m:t>
              </w:ins>
            </m:r>
          </m:e>
          <m:sub>
            <m:r>
              <w:ins w:id="168" w:author="Bo Shen" w:date="2023-01-23T18:27:00Z">
                <w:rPr>
                  <w:rFonts w:ascii="Cambria Math" w:hAnsi="Cambria Math" w:cs="Times New Roman"/>
                  <w:color w:val="000000" w:themeColor="text1"/>
                </w:rPr>
                <m:t>0</m:t>
              </w:ins>
            </m:r>
          </m:sub>
        </m:sSub>
      </m:oMath>
      <w:ins w:id="169"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70"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71" w:author="Bo Shen" w:date="2023-01-23T18:26:00Z">
        <w:r w:rsidR="00EA6C44" w:rsidRPr="00EA6C44">
          <w:rPr>
            <w:rFonts w:ascii="Times New Roman" w:hAnsi="Times New Roman" w:cs="Times New Roman"/>
            <w:color w:val="000000" w:themeColor="text1"/>
          </w:rPr>
          <w:t>more empirical data is needed to</w:t>
        </w:r>
      </w:ins>
      <w:ins w:id="172" w:author="Bo Shen" w:date="2023-01-23T18:28:00Z">
        <w:r w:rsidR="00EA6C44">
          <w:rPr>
            <w:rFonts w:ascii="Times New Roman" w:hAnsi="Times New Roman" w:cs="Times New Roman"/>
            <w:color w:val="000000" w:themeColor="text1"/>
          </w:rPr>
          <w:t xml:space="preserve"> test</w:t>
        </w:r>
      </w:ins>
      <w:ins w:id="173" w:author="Bo Shen" w:date="2023-01-23T18:29:00Z">
        <w:r w:rsidR="00EA6C44">
          <w:rPr>
            <w:rFonts w:ascii="Times New Roman" w:hAnsi="Times New Roman" w:cs="Times New Roman"/>
            <w:color w:val="000000" w:themeColor="text1"/>
          </w:rPr>
          <w:t xml:space="preserve"> the function of</w:t>
        </w:r>
      </w:ins>
      <w:ins w:id="174" w:author="Bo Shen" w:date="2023-01-23T18:28:00Z">
        <w:r w:rsidR="00EA6C44">
          <w:rPr>
            <w:rFonts w:ascii="Times New Roman" w:hAnsi="Times New Roman" w:cs="Times New Roman"/>
            <w:color w:val="000000" w:themeColor="text1"/>
          </w:rPr>
          <w:t xml:space="preserve"> self-</w:t>
        </w:r>
      </w:ins>
      <w:ins w:id="175" w:author="Bo Shen" w:date="2023-01-23T18:29:00Z">
        <w:r w:rsidR="00EA6C44">
          <w:rPr>
            <w:rFonts w:ascii="Times New Roman" w:hAnsi="Times New Roman" w:cs="Times New Roman"/>
            <w:color w:val="000000" w:themeColor="text1"/>
          </w:rPr>
          <w:t>excitation</w:t>
        </w:r>
      </w:ins>
      <w:ins w:id="176" w:author="Bo Shen" w:date="2023-01-23T18:28:00Z">
        <w:r w:rsidR="00EA6C44">
          <w:rPr>
            <w:rFonts w:ascii="Times New Roman" w:hAnsi="Times New Roman" w:cs="Times New Roman"/>
            <w:color w:val="000000" w:themeColor="text1"/>
          </w:rPr>
          <w:t xml:space="preserve"> </w:t>
        </w:r>
      </w:ins>
      <w:ins w:id="177" w:author="Bo Shen" w:date="2023-01-23T18:29:00Z">
        <w:r w:rsidR="00EA6C44">
          <w:rPr>
            <w:rFonts w:ascii="Times New Roman" w:hAnsi="Times New Roman" w:cs="Times New Roman"/>
            <w:color w:val="000000" w:themeColor="text1"/>
          </w:rPr>
          <w:t xml:space="preserve">on value coding. However, we showed </w:t>
        </w:r>
      </w:ins>
      <w:ins w:id="178" w:author="Bo Shen" w:date="2023-01-23T18:30:00Z">
        <w:r w:rsidR="001E5C85">
          <w:rPr>
            <w:rFonts w:ascii="Times New Roman" w:hAnsi="Times New Roman" w:cs="Times New Roman"/>
            <w:color w:val="000000" w:themeColor="text1"/>
          </w:rPr>
          <w:t>below that self-excitation is critical for generating persistent activities (</w:t>
        </w:r>
      </w:ins>
      <w:ins w:id="179"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80" w:author="Bo Shen" w:date="2023-01-23T18:31:00Z">
              <w:rPr>
                <w:rFonts w:ascii="Times New Roman" w:hAnsi="Times New Roman" w:cs="Times New Roman"/>
                <w:color w:val="000000" w:themeColor="text1"/>
              </w:rPr>
            </w:rPrChange>
          </w:rPr>
          <w:t>line-attractor persistent activity</w:t>
        </w:r>
      </w:ins>
      <w:ins w:id="181" w:author="Bo Shen" w:date="2023-01-23T18:30:00Z">
        <w:r w:rsidR="001E5C85">
          <w:rPr>
            <w:rFonts w:ascii="Times New Roman" w:hAnsi="Times New Roman" w:cs="Times New Roman"/>
            <w:color w:val="000000" w:themeColor="text1"/>
          </w:rPr>
          <w:t>).</w:t>
        </w:r>
      </w:ins>
      <w:del w:id="182"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83"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84" w:author="Bo Shen" w:date="2023-01-24T14:20:00Z">
        <w:r w:rsidR="000B41F3">
          <w:rPr>
            <w:rFonts w:ascii="Times New Roman" w:hAnsi="Times New Roman" w:cs="Times New Roman"/>
            <w:color w:val="000000" w:themeColor="text1"/>
          </w:rPr>
          <w:t>F</w:t>
        </w:r>
      </w:ins>
      <w:del w:id="185"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86"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87"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88" w:author="Bo Shen" w:date="2023-01-23T18:33:00Z">
        <w:r w:rsidR="00315C57">
          <w:rPr>
            <w:rFonts w:ascii="Times New Roman" w:hAnsi="Times New Roman" w:cs="Times New Roman"/>
            <w:color w:val="000000" w:themeColor="text1"/>
          </w:rPr>
          <w:t>ies</w:t>
        </w:r>
      </w:ins>
      <w:ins w:id="189" w:author="Bo Shen" w:date="2023-01-24T14:20:00Z">
        <w:r w:rsidR="000B41F3">
          <w:rPr>
            <w:rFonts w:ascii="Times New Roman" w:hAnsi="Times New Roman" w:cs="Times New Roman"/>
            <w:color w:val="000000" w:themeColor="text1"/>
          </w:rPr>
          <w:t xml:space="preserve"> as well as the LDDM and DNM</w:t>
        </w:r>
      </w:ins>
      <w:del w:id="190"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91"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92" w:author="Bo Shen" w:date="2023-01-24T14:20:00Z">
        <w:r w:rsidR="000B41F3">
          <w:rPr>
            <w:rFonts w:ascii="Times New Roman" w:hAnsi="Times New Roman" w:cs="Times New Roman"/>
            <w:color w:val="000000" w:themeColor="text1"/>
          </w:rPr>
          <w:t xml:space="preserve">The </w:t>
        </w:r>
      </w:ins>
      <w:ins w:id="193" w:author="Bo Shen" w:date="2023-01-24T14:21:00Z">
        <w:r w:rsidR="000B41F3">
          <w:rPr>
            <w:rFonts w:ascii="Times New Roman" w:hAnsi="Times New Roman" w:cs="Times New Roman"/>
            <w:color w:val="000000" w:themeColor="text1"/>
          </w:rPr>
          <w:t xml:space="preserve">difference of the </w:t>
        </w:r>
      </w:ins>
      <w:ins w:id="194" w:author="Bo Shen" w:date="2023-01-24T14:20:00Z">
        <w:r w:rsidR="000B41F3">
          <w:rPr>
            <w:rFonts w:ascii="Times New Roman" w:hAnsi="Times New Roman" w:cs="Times New Roman"/>
            <w:color w:val="000000" w:themeColor="text1"/>
          </w:rPr>
          <w:t>perform</w:t>
        </w:r>
      </w:ins>
      <w:ins w:id="195" w:author="Bo Shen" w:date="2023-01-24T14:21:00Z">
        <w:r w:rsidR="000B41F3">
          <w:rPr>
            <w:rFonts w:ascii="Times New Roman" w:hAnsi="Times New Roman" w:cs="Times New Roman"/>
            <w:color w:val="000000" w:themeColor="text1"/>
          </w:rPr>
          <w:t>ance</w:t>
        </w:r>
      </w:ins>
      <w:ins w:id="196" w:author="Bo Shen" w:date="2023-01-24T14:20:00Z">
        <w:r w:rsidR="000B41F3">
          <w:rPr>
            <w:rFonts w:ascii="Times New Roman" w:hAnsi="Times New Roman" w:cs="Times New Roman"/>
            <w:color w:val="000000" w:themeColor="text1"/>
          </w:rPr>
          <w:t xml:space="preserve"> </w:t>
        </w:r>
      </w:ins>
      <w:ins w:id="197" w:author="Bo Shen" w:date="2023-01-24T14:23:00Z">
        <w:r w:rsidR="000B41F3">
          <w:rPr>
            <w:rFonts w:ascii="Times New Roman" w:hAnsi="Times New Roman" w:cs="Times New Roman"/>
            <w:color w:val="000000" w:themeColor="text1"/>
          </w:rPr>
          <w:t>between</w:t>
        </w:r>
      </w:ins>
      <w:ins w:id="198" w:author="Bo Shen" w:date="2023-01-24T14:21:00Z">
        <w:r w:rsidR="000B41F3">
          <w:rPr>
            <w:rFonts w:ascii="Times New Roman" w:hAnsi="Times New Roman" w:cs="Times New Roman"/>
            <w:color w:val="000000" w:themeColor="text1"/>
          </w:rPr>
          <w:t xml:space="preserve"> </w:t>
        </w:r>
      </w:ins>
      <w:ins w:id="199" w:author="Bo Shen" w:date="2023-01-24T14:20:00Z">
        <w:r w:rsidR="000B41F3">
          <w:rPr>
            <w:rFonts w:ascii="Times New Roman" w:hAnsi="Times New Roman" w:cs="Times New Roman"/>
            <w:color w:val="000000" w:themeColor="text1"/>
          </w:rPr>
          <w:t xml:space="preserve">these models </w:t>
        </w:r>
      </w:ins>
      <w:ins w:id="200" w:author="Bo Shen" w:date="2023-01-24T14:21:00Z">
        <w:r w:rsidR="000B41F3">
          <w:rPr>
            <w:rFonts w:ascii="Times New Roman" w:hAnsi="Times New Roman" w:cs="Times New Roman"/>
            <w:color w:val="000000" w:themeColor="text1"/>
          </w:rPr>
          <w:t>is</w:t>
        </w:r>
      </w:ins>
      <w:ins w:id="201" w:author="Bo Shen" w:date="2023-01-24T14:20:00Z">
        <w:r w:rsidR="000B41F3">
          <w:rPr>
            <w:rFonts w:ascii="Times New Roman" w:hAnsi="Times New Roman" w:cs="Times New Roman"/>
            <w:color w:val="000000" w:themeColor="text1"/>
          </w:rPr>
          <w:t xml:space="preserve"> mild</w:t>
        </w:r>
      </w:ins>
      <w:ins w:id="202"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03" w:author="Bo Shen" w:date="2023-01-24T14:22:00Z">
        <w:r w:rsidR="000B41F3">
          <w:rPr>
            <w:rFonts w:ascii="Times New Roman" w:hAnsi="Times New Roman" w:cs="Times New Roman"/>
            <w:color w:val="000000" w:themeColor="text1"/>
          </w:rPr>
          <w:t>in a fine-tuned way.</w:t>
        </w:r>
      </w:ins>
      <w:ins w:id="204"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05"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06"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0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08"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09"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10" w:author="Bo Shen" w:date="2023-01-23T18:08:00Z">
                              <w:r w:rsidR="00951E66">
                                <w:rPr>
                                  <w:rFonts w:ascii="Times New Roman" w:hAnsi="Times New Roman" w:cs="Times New Roman"/>
                                  <w:i w:val="0"/>
                                  <w:color w:val="000000" w:themeColor="text1"/>
                                  <w:sz w:val="24"/>
                                  <w:szCs w:val="24"/>
                                </w:rPr>
                                <w:t>captur</w:t>
                              </w:r>
                            </w:ins>
                            <w:ins w:id="211" w:author="Bo Shen" w:date="2023-01-23T18:10:00Z">
                              <w:r w:rsidR="00951E66">
                                <w:rPr>
                                  <w:rFonts w:ascii="Times New Roman" w:hAnsi="Times New Roman" w:cs="Times New Roman"/>
                                  <w:i w:val="0"/>
                                  <w:color w:val="000000" w:themeColor="text1"/>
                                  <w:sz w:val="24"/>
                                  <w:szCs w:val="24"/>
                                </w:rPr>
                                <w:t>ing</w:t>
                              </w:r>
                            </w:ins>
                            <w:ins w:id="212" w:author="Bo Shen" w:date="2023-01-23T18:08:00Z">
                              <w:r w:rsidR="00951E66">
                                <w:rPr>
                                  <w:rFonts w:ascii="Times New Roman" w:hAnsi="Times New Roman" w:cs="Times New Roman"/>
                                  <w:i w:val="0"/>
                                  <w:color w:val="000000" w:themeColor="text1"/>
                                  <w:sz w:val="24"/>
                                  <w:szCs w:val="24"/>
                                </w:rPr>
                                <w:t xml:space="preserve"> the neural activities </w:t>
                              </w:r>
                            </w:ins>
                            <w:del w:id="21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1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1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1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29"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F629941"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task contains two stages of processing: the pre-motion stage with only the choice targets presented and the motion stage presenting a random-dot motion stimulus. Animals are allowed to select an option, indicating their </w:t>
      </w:r>
      <w:r w:rsidRPr="0060258A">
        <w:rPr>
          <w:rFonts w:ascii="Times New Roman" w:hAnsi="Times New Roman" w:cs="Times New Roman"/>
          <w:color w:val="000000" w:themeColor="text1"/>
        </w:rPr>
        <w:lastRenderedPageBreak/>
        <w:t>percept of the main direction of motion, at any time following motion stimulus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3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 because the animals could make their decision at any time in this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task, disinhibition is assumed t</w:t>
      </w:r>
      <w:r w:rsidR="00AB2F99" w:rsidRPr="0060258A">
        <w:rPr>
          <w:rFonts w:ascii="Times New Roman" w:hAnsi="Times New Roman" w:cs="Times New Roman"/>
          <w:color w:val="000000" w:themeColor="text1"/>
        </w:rPr>
        <w:t>o increase</w:t>
      </w:r>
      <w:r w:rsidRPr="0060258A">
        <w:rPr>
          <w:rFonts w:ascii="Times New Roman" w:hAnsi="Times New Roman" w:cs="Times New Roman"/>
          <w:color w:val="000000" w:themeColor="text1"/>
        </w:rPr>
        <w:t xml:space="preserve"> </w:t>
      </w:r>
      <w:r w:rsidR="0003491D" w:rsidRPr="0060258A">
        <w:rPr>
          <w:rFonts w:ascii="Times New Roman" w:hAnsi="Times New Roman" w:cs="Times New Roman"/>
          <w:color w:val="000000" w:themeColor="text1"/>
        </w:rPr>
        <w:t>when</w:t>
      </w:r>
      <w:r w:rsidRPr="0060258A">
        <w:rPr>
          <w:rFonts w:ascii="Times New Roman" w:hAnsi="Times New Roman" w:cs="Times New Roman"/>
          <w:color w:val="000000" w:themeColor="text1"/>
        </w:rPr>
        <w:t xml:space="preserve"> motion inputs begin</w:t>
      </w:r>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61DA80F1"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32"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we simulated the LDDM with noise (additive Ornstein-</w:t>
      </w:r>
      <w:proofErr w:type="spellStart"/>
      <w:r w:rsidRPr="0060258A">
        <w:rPr>
          <w:rFonts w:ascii="Times New Roman" w:hAnsi="Times New Roman" w:cs="Times New Roman"/>
          <w:color w:val="000000" w:themeColor="text1"/>
        </w:rPr>
        <w:t>Uhlenbeck</w:t>
      </w:r>
      <w:proofErr w:type="spellEnd"/>
      <w:r w:rsidRPr="0060258A">
        <w:rPr>
          <w:rFonts w:ascii="Times New Roman" w:hAnsi="Times New Roman" w:cs="Times New Roman"/>
          <w:color w:val="000000" w:themeColor="text1"/>
        </w:rPr>
        <w:t xml:space="preserve"> noise; see Methods</w:t>
      </w:r>
      <w:r w:rsidR="002535C9" w:rsidRPr="0060258A">
        <w:rPr>
          <w:rFonts w:ascii="Times New Roman" w:hAnsi="Times New Roman" w:cs="Times New Roman"/>
          <w:color w:val="000000" w:themeColor="text1"/>
        </w:rPr>
        <w:t xml:space="preserve"> for details</w:t>
      </w:r>
      <w:r w:rsidRPr="0060258A">
        <w:rPr>
          <w:rFonts w:ascii="Times New Roman" w:hAnsi="Times New Roman" w:cs="Times New Roman"/>
          <w:color w:val="000000" w:themeColor="text1"/>
        </w:rPr>
        <w:t xml:space="preserve">), the model reproduces the characteristic psychometric and chronometric functions that relate choice accuracy and reaction time (RT) </w:t>
      </w:r>
      <w:proofErr w:type="gramStart"/>
      <w:r w:rsidRPr="0060258A">
        <w:rPr>
          <w:rFonts w:ascii="Times New Roman" w:hAnsi="Times New Roman" w:cs="Times New Roman"/>
          <w:color w:val="000000" w:themeColor="text1"/>
        </w:rPr>
        <w:t>to</w:t>
      </w:r>
      <w:r w:rsidR="00EA7F8D"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choice</w:t>
      </w:r>
      <w:proofErr w:type="gramEnd"/>
      <w:r w:rsidRPr="0060258A">
        <w:rPr>
          <w:rFonts w:ascii="Times New Roman" w:hAnsi="Times New Roman" w:cs="Times New Roman"/>
          <w:color w:val="000000" w:themeColor="text1"/>
        </w:rPr>
        <w:t xml:space="preserve"> difficulty (</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Thus, the LDDM exhibits mutual competition that generates WTA selection, and reproduces empirical decision behavior previously described by RNM models</w:t>
      </w:r>
      <w:r w:rsidR="00DA6B6D" w:rsidRPr="0060258A">
        <w:rPr>
          <w:rFonts w:ascii="Times New Roman" w:hAnsi="Times New Roman" w:cs="Times New Roman"/>
          <w:color w:val="000000" w:themeColor="text1"/>
        </w:rPr>
        <w:t xml:space="preserve"> (</w:t>
      </w:r>
      <w:r w:rsidR="00DA6B6D"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DA6B6D" w:rsidRPr="0060258A">
        <w:rPr>
          <w:rFonts w:ascii="Times New Roman" w:hAnsi="Times New Roman" w:cs="Times New Roman"/>
          <w:b/>
          <w:color w:val="000000" w:themeColor="text1"/>
        </w:rPr>
        <w:t xml:space="preserve"> 5A</w:t>
      </w:r>
      <w:r w:rsidR="00DA6B6D" w:rsidRPr="0060258A">
        <w:rPr>
          <w:rFonts w:ascii="Times New Roman" w:hAnsi="Times New Roman" w:cs="Times New Roman"/>
          <w:color w:val="000000" w:themeColor="text1"/>
        </w:rPr>
        <w:t>, inset)</w:t>
      </w:r>
      <w:r w:rsidRPr="0060258A">
        <w:rPr>
          <w:rFonts w:ascii="Times New Roman" w:hAnsi="Times New Roman" w:cs="Times New Roman"/>
          <w:color w:val="000000" w:themeColor="text1"/>
        </w:rPr>
        <w:t xml:space="preserve">. </w:t>
      </w:r>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0DC18F47"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xml:space="preserve">). Decisions with equivalent inputs are a critical test of WTA behavior, since WTA systems should select an option (stochastically) even in </w:t>
      </w:r>
      <w:r w:rsidRPr="0060258A">
        <w:rPr>
          <w:rFonts w:ascii="Times New Roman" w:hAnsi="Times New Roman" w:cs="Times New Roman"/>
          <w:color w:val="000000" w:themeColor="text1"/>
        </w:rPr>
        <w:lastRenderedPageBreak/>
        <w:t>these symmetric scenarios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{"citationID":"nPU1dJE9","properties":{"formattedCitation":"(Furman &amp; Wang, 2008; Lo &amp; Wang, 2006; X.-J. Wang, 2002; Wong &amp; Wang, 2006)","plainCitation":"(Furman &amp; Wang, 2008; Lo &amp; Wang, 2006; X.-J.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(Furman &amp; Wang, 2008; Lo &amp; Wang, 2006; X.-J.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534618C6">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509C2C92">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3" w:name="_Ref60739534"/>
                            <w:r w:rsidRPr="00CC16B6">
                              <w:rPr>
                                <w:rFonts w:ascii="Times New Roman" w:hAnsi="Times New Roman" w:cs="Times New Roman"/>
                                <w:b/>
                                <w:i w:val="0"/>
                                <w:color w:val="000000" w:themeColor="text1"/>
                                <w:sz w:val="24"/>
                                <w:szCs w:val="24"/>
                              </w:rPr>
                              <w:t xml:space="preserve">Figure </w:t>
                            </w:r>
                            <w:bookmarkEnd w:id="23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4" w:name="_Ref60739534"/>
                      <w:r w:rsidRPr="00CC16B6">
                        <w:rPr>
                          <w:rFonts w:ascii="Times New Roman" w:hAnsi="Times New Roman" w:cs="Times New Roman"/>
                          <w:b/>
                          <w:i w:val="0"/>
                          <w:color w:val="000000" w:themeColor="text1"/>
                          <w:sz w:val="24"/>
                          <w:szCs w:val="24"/>
                        </w:rPr>
                        <w:t xml:space="preserve">Figure </w:t>
                      </w:r>
                      <w:bookmarkEnd w:id="23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378A5D5C"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235"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{"citationID":"YJqMLL8G","properties":{"formattedCitation":"(Tegn\\uc0\\u233{}r et al., 2002; X.-J. Wang, 1999, 2002; Wong &amp; Wang, 2006)","plainCitation":"(Tegnér et al., 2002; X.-J.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9C2159" w:rsidRPr="009C2159">
        <w:rPr>
          <w:rFonts w:ascii="Times New Roman" w:hAnsi="Times New Roman" w:cs="Times New Roman"/>
          <w:color w:val="000000"/>
        </w:rPr>
        <w:t>(Tegnér et al., 2002; X.-J.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236"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37"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38" w:author="Bo Shen" w:date="2023-01-26T14:21:00Z">
        <w:r w:rsidR="003011F1">
          <w:rPr>
            <w:rFonts w:ascii="Times New Roman" w:hAnsi="Times New Roman" w:cs="Times New Roman"/>
            <w:color w:val="000000" w:themeColor="text1"/>
          </w:rPr>
          <w:t xml:space="preserve">We set </w:t>
        </w:r>
      </w:ins>
      <w:del w:id="239"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240" w:author="Bo Shen" w:date="2023-01-26T14:22:00Z">
        <w:r w:rsidRPr="0060258A" w:rsidDel="003011F1">
          <w:rPr>
            <w:rFonts w:ascii="Times New Roman" w:hAnsi="Times New Roman" w:cs="Times New Roman"/>
            <w:color w:val="000000" w:themeColor="text1"/>
          </w:rPr>
          <w:delText>for simplicity</w:delText>
        </w:r>
      </w:del>
      <w:ins w:id="241"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242"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243" w:author="Bo Shen" w:date="2023-01-26T14:27:00Z">
        <w:r w:rsidR="00BE4D64">
          <w:rPr>
            <w:rFonts w:ascii="Times New Roman" w:hAnsi="Times New Roman" w:cs="Times New Roman"/>
            <w:color w:val="000000" w:themeColor="text1"/>
          </w:rPr>
          <w:t>. We realized that</w:t>
        </w:r>
      </w:ins>
      <w:ins w:id="244" w:author="Bo Shen" w:date="2023-01-26T14:48:00Z">
        <w:r w:rsidR="00D60EEE">
          <w:rPr>
            <w:rFonts w:ascii="Times New Roman" w:hAnsi="Times New Roman" w:cs="Times New Roman"/>
            <w:color w:val="000000" w:themeColor="text1"/>
          </w:rPr>
          <w:t xml:space="preserve"> the collinearity issue between</w:t>
        </w:r>
      </w:ins>
      <w:ins w:id="245" w:author="Bo Shen" w:date="2023-01-26T15:01:00Z">
        <w:r w:rsidR="00EF25FA">
          <w:rPr>
            <w:rFonts w:ascii="Times New Roman" w:hAnsi="Times New Roman" w:cs="Times New Roman"/>
            <w:color w:val="000000" w:themeColor="text1"/>
          </w:rPr>
          <w:t xml:space="preserve"> baseline gain control (</w:t>
        </w:r>
      </w:ins>
      <m:oMath>
        <m:sSub>
          <m:sSubPr>
            <m:ctrlPr>
              <w:ins w:id="246" w:author="Bo Shen" w:date="2023-01-26T14:27:00Z">
                <w:rPr>
                  <w:rFonts w:ascii="Cambria Math" w:hAnsi="Cambria Math" w:cs="Times New Roman"/>
                  <w:i/>
                  <w:color w:val="000000" w:themeColor="text1"/>
                </w:rPr>
              </w:ins>
            </m:ctrlPr>
          </m:sSubPr>
          <m:e>
            <m:r>
              <w:ins w:id="247" w:author="Bo Shen" w:date="2023-01-26T14:27:00Z">
                <w:rPr>
                  <w:rFonts w:ascii="Cambria Math" w:hAnsi="Cambria Math" w:cs="Times New Roman"/>
                  <w:color w:val="000000" w:themeColor="text1"/>
                </w:rPr>
                <m:t>G</m:t>
              </w:ins>
            </m:r>
          </m:e>
          <m:sub>
            <m:r>
              <w:ins w:id="248" w:author="Bo Shen" w:date="2023-01-26T14:27:00Z">
                <w:rPr>
                  <w:rFonts w:ascii="Cambria Math" w:hAnsi="Cambria Math" w:cs="Times New Roman"/>
                  <w:color w:val="000000" w:themeColor="text1"/>
                </w:rPr>
                <m:t>0</m:t>
              </w:ins>
            </m:r>
          </m:sub>
        </m:sSub>
      </m:oMath>
      <w:ins w:id="249" w:author="Bo Shen" w:date="2023-01-26T15:01:00Z">
        <w:r w:rsidR="00EF25FA">
          <w:rPr>
            <w:rFonts w:ascii="Times New Roman" w:hAnsi="Times New Roman" w:cs="Times New Roman"/>
            <w:color w:val="000000" w:themeColor="text1"/>
          </w:rPr>
          <w:t>)</w:t>
        </w:r>
      </w:ins>
      <w:ins w:id="250" w:author="Bo Shen" w:date="2023-01-26T14:27:00Z">
        <w:r w:rsidR="00BE4D64">
          <w:rPr>
            <w:rFonts w:ascii="Times New Roman" w:hAnsi="Times New Roman" w:cs="Times New Roman"/>
            <w:color w:val="000000" w:themeColor="text1"/>
          </w:rPr>
          <w:t xml:space="preserve"> and</w:t>
        </w:r>
      </w:ins>
      <w:ins w:id="251" w:author="Bo Shen" w:date="2023-01-26T15:01:00Z">
        <w:r w:rsidR="00EF25FA">
          <w:rPr>
            <w:rFonts w:ascii="Times New Roman" w:hAnsi="Times New Roman" w:cs="Times New Roman"/>
            <w:color w:val="000000" w:themeColor="text1"/>
          </w:rPr>
          <w:t xml:space="preserve"> self-excit</w:t>
        </w:r>
      </w:ins>
      <w:ins w:id="252" w:author="Bo Shen" w:date="2023-01-26T15:02:00Z">
        <w:r w:rsidR="00EF25FA">
          <w:rPr>
            <w:rFonts w:ascii="Times New Roman" w:hAnsi="Times New Roman" w:cs="Times New Roman"/>
            <w:color w:val="000000" w:themeColor="text1"/>
          </w:rPr>
          <w:t>ation</w:t>
        </w:r>
      </w:ins>
      <w:ins w:id="253" w:author="Bo Shen" w:date="2023-01-26T14:27:00Z">
        <w:r w:rsidR="00BE4D64">
          <w:rPr>
            <w:rFonts w:ascii="Times New Roman" w:hAnsi="Times New Roman" w:cs="Times New Roman"/>
            <w:color w:val="000000" w:themeColor="text1"/>
          </w:rPr>
          <w:t xml:space="preserve"> </w:t>
        </w:r>
      </w:ins>
      <w:ins w:id="254" w:author="Bo Shen" w:date="2023-01-26T15:02:00Z">
        <w:r w:rsidR="00EF25FA">
          <w:rPr>
            <w:rFonts w:ascii="Times New Roman" w:hAnsi="Times New Roman" w:cs="Times New Roman"/>
            <w:color w:val="000000" w:themeColor="text1"/>
          </w:rPr>
          <w:t>(</w:t>
        </w:r>
      </w:ins>
      <m:oMath>
        <m:r>
          <w:ins w:id="255" w:author="Bo Shen" w:date="2023-01-26T14:28:00Z">
            <w:rPr>
              <w:rFonts w:ascii="Cambria Math" w:hAnsi="Cambria Math" w:cs="Times New Roman"/>
              <w:color w:val="000000" w:themeColor="text1"/>
            </w:rPr>
            <m:t>α</m:t>
          </w:ins>
        </m:r>
      </m:oMath>
      <w:ins w:id="256" w:author="Bo Shen" w:date="2023-01-26T15:02:00Z">
        <w:r w:rsidR="00EF25FA">
          <w:rPr>
            <w:rFonts w:ascii="Times New Roman" w:hAnsi="Times New Roman" w:cs="Times New Roman"/>
            <w:color w:val="000000" w:themeColor="text1"/>
          </w:rPr>
          <w:t>)</w:t>
        </w:r>
      </w:ins>
      <w:ins w:id="257" w:author="Bo Shen" w:date="2023-01-26T14:28:00Z">
        <w:r w:rsidR="00BE4D64">
          <w:rPr>
            <w:rFonts w:ascii="Times New Roman" w:hAnsi="Times New Roman" w:cs="Times New Roman"/>
            <w:color w:val="000000" w:themeColor="text1"/>
          </w:rPr>
          <w:t xml:space="preserve"> </w:t>
        </w:r>
      </w:ins>
      <w:ins w:id="258" w:author="Bo Shen" w:date="2023-01-26T14:48:00Z">
        <w:r w:rsidR="00D60EEE">
          <w:rPr>
            <w:rFonts w:ascii="Times New Roman" w:hAnsi="Times New Roman" w:cs="Times New Roman"/>
            <w:color w:val="000000" w:themeColor="text1"/>
          </w:rPr>
          <w:t xml:space="preserve">we mentioned </w:t>
        </w:r>
      </w:ins>
      <w:ins w:id="259" w:author="Bo Shen" w:date="2023-01-26T14:49:00Z">
        <w:r w:rsidR="00D60EEE">
          <w:rPr>
            <w:rFonts w:ascii="Times New Roman" w:hAnsi="Times New Roman" w:cs="Times New Roman"/>
            <w:color w:val="000000" w:themeColor="text1"/>
          </w:rPr>
          <w:t xml:space="preserve">above </w:t>
        </w:r>
      </w:ins>
      <w:ins w:id="260" w:author="Bo Shen" w:date="2023-01-26T14:48:00Z">
        <w:r w:rsidR="00D60EEE">
          <w:rPr>
            <w:rFonts w:ascii="Times New Roman" w:hAnsi="Times New Roman" w:cs="Times New Roman"/>
            <w:color w:val="000000" w:themeColor="text1"/>
          </w:rPr>
          <w:t>(</w:t>
        </w:r>
      </w:ins>
      <w:ins w:id="261"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262" w:author="Bo Shen" w:date="2023-01-26T14:50:00Z">
              <w:rPr>
                <w:rFonts w:ascii="Times New Roman" w:hAnsi="Times New Roman" w:cs="Times New Roman"/>
                <w:color w:val="000000" w:themeColor="text1"/>
              </w:rPr>
            </w:rPrChange>
          </w:rPr>
          <w:t>Fig. 4</w:t>
        </w:r>
      </w:ins>
      <w:ins w:id="263" w:author="Bo Shen" w:date="2023-01-26T14:48:00Z">
        <w:r w:rsidR="00D60EEE">
          <w:rPr>
            <w:rFonts w:ascii="Times New Roman" w:hAnsi="Times New Roman" w:cs="Times New Roman"/>
            <w:color w:val="000000" w:themeColor="text1"/>
          </w:rPr>
          <w:t xml:space="preserve">) </w:t>
        </w:r>
      </w:ins>
      <w:ins w:id="264" w:author="Bo Shen" w:date="2023-01-26T14:43:00Z">
        <w:r w:rsidR="003E7760">
          <w:rPr>
            <w:rFonts w:ascii="Times New Roman" w:hAnsi="Times New Roman" w:cs="Times New Roman"/>
            <w:color w:val="000000" w:themeColor="text1"/>
          </w:rPr>
          <w:t xml:space="preserve">still </w:t>
        </w:r>
      </w:ins>
      <w:ins w:id="265" w:author="Bo Shen" w:date="2023-01-26T15:02:00Z">
        <w:r w:rsidR="003A5C9B">
          <w:rPr>
            <w:rFonts w:ascii="Times New Roman" w:hAnsi="Times New Roman" w:cs="Times New Roman"/>
            <w:color w:val="000000" w:themeColor="text1"/>
          </w:rPr>
          <w:t>exists</w:t>
        </w:r>
      </w:ins>
      <w:ins w:id="266" w:author="Bo Shen" w:date="2023-01-26T14:50:00Z">
        <w:r w:rsidR="00D60EEE">
          <w:rPr>
            <w:rFonts w:ascii="Times New Roman" w:hAnsi="Times New Roman" w:cs="Times New Roman"/>
            <w:color w:val="000000" w:themeColor="text1"/>
          </w:rPr>
          <w:t xml:space="preserve"> in </w:t>
        </w:r>
      </w:ins>
      <w:ins w:id="267" w:author="Bo Shen" w:date="2023-01-26T14:30:00Z">
        <w:r w:rsidR="007F2E03">
          <w:rPr>
            <w:rFonts w:ascii="Times New Roman" w:hAnsi="Times New Roman" w:cs="Times New Roman"/>
            <w:color w:val="000000" w:themeColor="text1"/>
          </w:rPr>
          <w:t>predicting WTA cho</w:t>
        </w:r>
      </w:ins>
      <w:ins w:id="268" w:author="Bo Shen" w:date="2023-01-26T14:44:00Z">
        <w:r w:rsidR="003E7760">
          <w:rPr>
            <w:rFonts w:ascii="Times New Roman" w:hAnsi="Times New Roman" w:cs="Times New Roman"/>
            <w:color w:val="000000" w:themeColor="text1"/>
          </w:rPr>
          <w:t>ice</w:t>
        </w:r>
      </w:ins>
      <w:ins w:id="269" w:author="Bo Shen" w:date="2023-01-26T14:50:00Z">
        <w:r w:rsidR="00D60EEE">
          <w:rPr>
            <w:rFonts w:ascii="Times New Roman" w:hAnsi="Times New Roman" w:cs="Times New Roman"/>
            <w:color w:val="000000" w:themeColor="text1"/>
          </w:rPr>
          <w:t xml:space="preserve"> behavior</w:t>
        </w:r>
      </w:ins>
      <w:ins w:id="270" w:author="Bo Shen" w:date="2023-01-26T14:45:00Z">
        <w:r w:rsidR="003E7760">
          <w:rPr>
            <w:rFonts w:ascii="Times New Roman" w:hAnsi="Times New Roman" w:cs="Times New Roman"/>
            <w:color w:val="000000" w:themeColor="text1"/>
          </w:rPr>
          <w:t xml:space="preserve"> </w:t>
        </w:r>
      </w:ins>
      <w:ins w:id="271" w:author="Bo Shen" w:date="2023-01-26T14:44:00Z">
        <w:r w:rsidR="003E7760">
          <w:rPr>
            <w:rFonts w:ascii="Times New Roman" w:hAnsi="Times New Roman" w:cs="Times New Roman"/>
            <w:color w:val="000000" w:themeColor="text1"/>
          </w:rPr>
          <w:t>(</w:t>
        </w:r>
      </w:ins>
      <w:ins w:id="272" w:author="Bo Shen" w:date="2023-01-26T14:45:00Z">
        <w:r w:rsidR="003E7760">
          <w:rPr>
            <w:rFonts w:ascii="Times New Roman" w:hAnsi="Times New Roman" w:cs="Times New Roman"/>
            <w:color w:val="000000" w:themeColor="text1"/>
          </w:rPr>
          <w:t xml:space="preserve">see </w:t>
        </w:r>
      </w:ins>
      <w:ins w:id="273"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274" w:author="Bo Shen" w:date="2023-01-27T18:08:00Z">
        <w:r w:rsidR="00E76512">
          <w:rPr>
            <w:rFonts w:ascii="Times New Roman" w:hAnsi="Times New Roman" w:cs="Times New Roman"/>
            <w:b/>
            <w:color w:val="000000" w:themeColor="text1"/>
            <w:lang w:eastAsia="zh-TW"/>
          </w:rPr>
          <w:t>3</w:t>
        </w:r>
      </w:ins>
      <w:ins w:id="275" w:author="Bo Shen" w:date="2023-01-26T14:44:00Z">
        <w:r w:rsidR="003E7760">
          <w:rPr>
            <w:rFonts w:ascii="Times New Roman" w:hAnsi="Times New Roman" w:cs="Times New Roman"/>
            <w:color w:val="000000" w:themeColor="text1"/>
          </w:rPr>
          <w:t>)</w:t>
        </w:r>
      </w:ins>
      <w:ins w:id="276" w:author="Bo Shen" w:date="2023-01-26T14:47:00Z">
        <w:r w:rsidR="003E7760">
          <w:rPr>
            <w:rFonts w:ascii="Times New Roman" w:hAnsi="Times New Roman" w:cs="Times New Roman"/>
            <w:color w:val="000000" w:themeColor="text1"/>
          </w:rPr>
          <w:t xml:space="preserve">. </w:t>
        </w:r>
      </w:ins>
      <w:ins w:id="277" w:author="Bo Shen" w:date="2023-01-26T14:46:00Z">
        <w:r w:rsidR="003E7760">
          <w:rPr>
            <w:rFonts w:ascii="Times New Roman" w:hAnsi="Times New Roman" w:cs="Times New Roman"/>
            <w:color w:val="000000" w:themeColor="text1"/>
          </w:rPr>
          <w:t xml:space="preserve"> </w:t>
        </w:r>
      </w:ins>
      <w:ins w:id="278" w:author="Bo Shen" w:date="2023-01-26T14:50:00Z">
        <w:r w:rsidR="00D60EEE">
          <w:rPr>
            <w:rFonts w:ascii="Times New Roman" w:hAnsi="Times New Roman" w:cs="Times New Roman"/>
            <w:color w:val="000000" w:themeColor="text1"/>
          </w:rPr>
          <w:t xml:space="preserve">Thus, </w:t>
        </w:r>
      </w:ins>
      <w:ins w:id="279" w:author="Bo Shen" w:date="2023-01-26T14:51:00Z">
        <w:r w:rsidR="00D60EEE">
          <w:rPr>
            <w:rFonts w:ascii="Times New Roman" w:hAnsi="Times New Roman" w:cs="Times New Roman"/>
            <w:color w:val="000000" w:themeColor="text1"/>
          </w:rPr>
          <w:t xml:space="preserve">we </w:t>
        </w:r>
      </w:ins>
      <w:ins w:id="280" w:author="Bo Shen" w:date="2023-01-26T15:02:00Z">
        <w:r w:rsidR="00767265">
          <w:rPr>
            <w:rFonts w:ascii="Times New Roman" w:hAnsi="Times New Roman" w:cs="Times New Roman"/>
            <w:color w:val="000000" w:themeColor="text1"/>
          </w:rPr>
          <w:t xml:space="preserve">kept </w:t>
        </w:r>
      </w:ins>
      <m:oMath>
        <m:r>
          <w:ins w:id="281" w:author="Bo Shen" w:date="2023-01-26T15:02:00Z">
            <w:rPr>
              <w:rFonts w:ascii="Cambria Math" w:hAnsi="Cambria Math" w:cs="Times New Roman"/>
              <w:color w:val="000000" w:themeColor="text1"/>
              <w:lang w:eastAsia="zh-TW"/>
            </w:rPr>
            <m:t>α</m:t>
          </w:ins>
        </m:r>
      </m:oMath>
      <w:ins w:id="282" w:author="Bo Shen" w:date="2023-01-26T15:02:00Z">
        <w:r w:rsidR="00767265">
          <w:rPr>
            <w:rFonts w:ascii="Times New Roman" w:hAnsi="Times New Roman" w:cs="Times New Roman"/>
            <w:color w:val="000000" w:themeColor="text1"/>
          </w:rPr>
          <w:t xml:space="preserve"> as a free parameter</w:t>
        </w:r>
      </w:ins>
      <w:ins w:id="283" w:author="Bo Shen" w:date="2023-01-26T15:03:00Z">
        <w:r w:rsidR="00767265">
          <w:rPr>
            <w:rFonts w:ascii="Times New Roman" w:hAnsi="Times New Roman" w:cs="Times New Roman"/>
            <w:color w:val="000000" w:themeColor="text1"/>
          </w:rPr>
          <w:t xml:space="preserve"> but</w:t>
        </w:r>
      </w:ins>
      <w:ins w:id="284" w:author="Bo Shen" w:date="2023-01-26T15:02:00Z">
        <w:r w:rsidR="00767265">
          <w:rPr>
            <w:rFonts w:ascii="Times New Roman" w:hAnsi="Times New Roman" w:cs="Times New Roman"/>
            <w:color w:val="000000" w:themeColor="text1"/>
          </w:rPr>
          <w:t xml:space="preserve"> </w:t>
        </w:r>
      </w:ins>
      <w:ins w:id="285" w:author="Bo Shen" w:date="2023-01-26T14:51:00Z">
        <w:r w:rsidR="00D60EEE">
          <w:rPr>
            <w:rFonts w:ascii="Times New Roman" w:hAnsi="Times New Roman" w:cs="Times New Roman"/>
            <w:color w:val="000000" w:themeColor="text1"/>
          </w:rPr>
          <w:t xml:space="preserve">set the </w:t>
        </w:r>
      </w:ins>
      <m:oMath>
        <m:sSub>
          <m:sSubPr>
            <m:ctrlPr>
              <w:ins w:id="286" w:author="Bo Shen" w:date="2023-01-26T14:51:00Z">
                <w:rPr>
                  <w:rFonts w:ascii="Cambria Math" w:hAnsi="Cambria Math" w:cs="Times New Roman"/>
                  <w:i/>
                  <w:color w:val="000000" w:themeColor="text1"/>
                </w:rPr>
              </w:ins>
            </m:ctrlPr>
          </m:sSubPr>
          <m:e>
            <m:r>
              <w:ins w:id="287" w:author="Bo Shen" w:date="2023-01-26T14:51:00Z">
                <w:rPr>
                  <w:rFonts w:ascii="Cambria Math" w:hAnsi="Cambria Math" w:cs="Times New Roman"/>
                  <w:color w:val="000000" w:themeColor="text1"/>
                </w:rPr>
                <m:t>G</m:t>
              </w:ins>
            </m:r>
          </m:e>
          <m:sub>
            <m:r>
              <w:ins w:id="288" w:author="Bo Shen" w:date="2023-01-26T14:51:00Z">
                <w:rPr>
                  <w:rFonts w:ascii="Cambria Math" w:hAnsi="Cambria Math" w:cs="Times New Roman"/>
                  <w:color w:val="000000" w:themeColor="text1"/>
                </w:rPr>
                <m:t>0</m:t>
              </w:ins>
            </m:r>
          </m:sub>
        </m:sSub>
      </m:oMath>
      <w:ins w:id="289" w:author="Bo Shen" w:date="2023-01-26T14:51:00Z">
        <w:r w:rsidR="00D60EEE">
          <w:rPr>
            <w:rFonts w:ascii="Times New Roman" w:hAnsi="Times New Roman" w:cs="Times New Roman"/>
            <w:color w:val="000000" w:themeColor="text1"/>
          </w:rPr>
          <w:t xml:space="preserve"> to zero</w:t>
        </w:r>
      </w:ins>
      <w:ins w:id="290" w:author="Bo Shen" w:date="2023-01-26T14:56:00Z">
        <w:r w:rsidR="000C30B1">
          <w:rPr>
            <w:rFonts w:ascii="Times New Roman" w:hAnsi="Times New Roman" w:cs="Times New Roman"/>
            <w:color w:val="000000" w:themeColor="text1"/>
          </w:rPr>
          <w:t>.</w:t>
        </w:r>
      </w:ins>
      <w:ins w:id="291" w:author="Bo Shen" w:date="2023-01-26T15:03:00Z">
        <w:r w:rsidR="00767265">
          <w:rPr>
            <w:rFonts w:ascii="Times New Roman" w:hAnsi="Times New Roman" w:cs="Times New Roman"/>
            <w:color w:val="000000" w:themeColor="text1"/>
          </w:rPr>
          <w:t xml:space="preserve"> </w:t>
        </w:r>
      </w:ins>
      <w:ins w:id="292" w:author="Bo Shen" w:date="2023-01-26T15:04:00Z">
        <w:r w:rsidR="00767265">
          <w:rPr>
            <w:rFonts w:ascii="Times New Roman" w:hAnsi="Times New Roman" w:cs="Times New Roman"/>
            <w:color w:val="000000" w:themeColor="text1"/>
          </w:rPr>
          <w:t>W</w:t>
        </w:r>
      </w:ins>
      <w:ins w:id="293" w:author="Bo Shen" w:date="2023-01-26T15:03:00Z">
        <w:r w:rsidR="00767265">
          <w:rPr>
            <w:rFonts w:ascii="Times New Roman" w:hAnsi="Times New Roman" w:cs="Times New Roman"/>
            <w:color w:val="000000" w:themeColor="text1"/>
          </w:rPr>
          <w:t xml:space="preserve">e </w:t>
        </w:r>
      </w:ins>
      <w:ins w:id="294" w:author="Bo Shen" w:date="2023-01-26T15:27:00Z">
        <w:r w:rsidR="00834808">
          <w:rPr>
            <w:rFonts w:ascii="Times New Roman" w:hAnsi="Times New Roman" w:cs="Times New Roman"/>
            <w:color w:val="000000" w:themeColor="text1"/>
          </w:rPr>
          <w:t>acknowledged</w:t>
        </w:r>
      </w:ins>
      <w:ins w:id="295" w:author="Bo Shen" w:date="2023-01-26T15:03:00Z">
        <w:r w:rsidR="00767265">
          <w:rPr>
            <w:rFonts w:ascii="Times New Roman" w:hAnsi="Times New Roman" w:cs="Times New Roman"/>
            <w:color w:val="000000" w:themeColor="text1"/>
          </w:rPr>
          <w:t xml:space="preserve"> </w:t>
        </w:r>
      </w:ins>
      <w:ins w:id="296" w:author="Bo Shen" w:date="2023-01-26T15:26:00Z">
        <w:r w:rsidR="00834808">
          <w:rPr>
            <w:rFonts w:ascii="Times New Roman" w:hAnsi="Times New Roman" w:cs="Times New Roman"/>
            <w:color w:val="000000" w:themeColor="text1"/>
          </w:rPr>
          <w:t xml:space="preserve">that </w:t>
        </w:r>
      </w:ins>
      <w:ins w:id="297" w:author="Bo Shen" w:date="2023-01-26T15:04:00Z">
        <w:r w:rsidR="00767265">
          <w:rPr>
            <w:rFonts w:ascii="Times New Roman" w:hAnsi="Times New Roman" w:cs="Times New Roman"/>
            <w:color w:val="000000" w:themeColor="text1"/>
          </w:rPr>
          <w:t>th</w:t>
        </w:r>
      </w:ins>
      <w:ins w:id="298" w:author="Bo Shen" w:date="2023-01-26T15:25:00Z">
        <w:r w:rsidR="00834808">
          <w:rPr>
            <w:rFonts w:ascii="Times New Roman" w:hAnsi="Times New Roman" w:cs="Times New Roman"/>
            <w:color w:val="000000" w:themeColor="text1"/>
          </w:rPr>
          <w:t>is</w:t>
        </w:r>
      </w:ins>
      <w:ins w:id="299" w:author="Bo Shen" w:date="2023-01-26T15:04:00Z">
        <w:r w:rsidR="00767265">
          <w:rPr>
            <w:rFonts w:ascii="Times New Roman" w:hAnsi="Times New Roman" w:cs="Times New Roman"/>
            <w:color w:val="000000" w:themeColor="text1"/>
          </w:rPr>
          <w:t xml:space="preserve"> limitation </w:t>
        </w:r>
      </w:ins>
      <w:ins w:id="300" w:author="Bo Shen" w:date="2023-01-26T15:27:00Z">
        <w:r w:rsidR="00834808">
          <w:rPr>
            <w:rFonts w:ascii="Times New Roman" w:hAnsi="Times New Roman" w:cs="Times New Roman"/>
            <w:color w:val="000000" w:themeColor="text1"/>
          </w:rPr>
          <w:t>restricted</w:t>
        </w:r>
      </w:ins>
      <w:ins w:id="301" w:author="Bo Shen" w:date="2023-01-26T15:26:00Z">
        <w:r w:rsidR="00834808">
          <w:rPr>
            <w:rFonts w:ascii="Times New Roman" w:hAnsi="Times New Roman" w:cs="Times New Roman"/>
            <w:color w:val="000000" w:themeColor="text1"/>
          </w:rPr>
          <w:t xml:space="preserve"> the interpretation </w:t>
        </w:r>
      </w:ins>
      <w:ins w:id="302" w:author="Bo Shen" w:date="2023-01-26T15:27:00Z">
        <w:r w:rsidR="00834808">
          <w:rPr>
            <w:rFonts w:ascii="Times New Roman" w:hAnsi="Times New Roman" w:cs="Times New Roman"/>
            <w:color w:val="000000" w:themeColor="text1"/>
          </w:rPr>
          <w:t>of</w:t>
        </w:r>
      </w:ins>
      <w:ins w:id="303" w:author="Bo Shen" w:date="2023-01-26T15:26:00Z">
        <w:r w:rsidR="00834808">
          <w:rPr>
            <w:rFonts w:ascii="Times New Roman" w:hAnsi="Times New Roman" w:cs="Times New Roman"/>
            <w:color w:val="000000" w:themeColor="text1"/>
          </w:rPr>
          <w:t xml:space="preserve"> the parameter</w:t>
        </w:r>
      </w:ins>
      <w:ins w:id="304" w:author="Bo Shen" w:date="2023-01-26T15:03:00Z">
        <w:r w:rsidR="00767265">
          <w:rPr>
            <w:rFonts w:ascii="Times New Roman" w:hAnsi="Times New Roman" w:cs="Times New Roman"/>
            <w:color w:val="000000" w:themeColor="text1"/>
          </w:rPr>
          <w:t xml:space="preserve"> </w:t>
        </w:r>
      </w:ins>
      <m:oMath>
        <m:r>
          <w:ins w:id="305" w:author="Bo Shen" w:date="2023-01-26T15:03:00Z">
            <w:rPr>
              <w:rFonts w:ascii="Cambria Math" w:hAnsi="Cambria Math" w:cs="Times New Roman"/>
              <w:color w:val="000000" w:themeColor="text1"/>
              <w:lang w:eastAsia="zh-TW"/>
            </w:rPr>
            <m:t>α</m:t>
          </w:ins>
        </m:r>
      </m:oMath>
      <w:ins w:id="306" w:author="Bo Shen" w:date="2023-01-26T15:03:00Z">
        <w:r w:rsidR="00767265">
          <w:rPr>
            <w:rFonts w:ascii="Times New Roman" w:hAnsi="Times New Roman" w:cs="Times New Roman"/>
            <w:color w:val="000000" w:themeColor="text1"/>
            <w:lang w:eastAsia="zh-TW"/>
          </w:rPr>
          <w:t xml:space="preserve">. </w:t>
        </w:r>
      </w:ins>
      <w:del w:id="307" w:author="Bo Shen" w:date="2023-01-26T14:27:00Z">
        <w:r w:rsidRPr="0060258A" w:rsidDel="00BE4D64">
          <w:rPr>
            <w:rFonts w:ascii="Times New Roman" w:hAnsi="Times New Roman" w:cs="Times New Roman"/>
            <w:color w:val="000000" w:themeColor="text1"/>
          </w:rPr>
          <w:delText>,</w:delText>
        </w:r>
      </w:del>
      <w:ins w:id="308" w:author="Bo Shen" w:date="2023-01-26T14:57:00Z">
        <w:r w:rsidR="000C30B1">
          <w:rPr>
            <w:rFonts w:ascii="Times New Roman" w:hAnsi="Times New Roman" w:cs="Times New Roman"/>
            <w:color w:val="000000" w:themeColor="text1"/>
          </w:rPr>
          <w:t>T</w:t>
        </w:r>
      </w:ins>
      <w:del w:id="309"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10"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311" w:author="Bo Shen" w:date="2023-01-27T18:03:00Z">
        <w:r w:rsidR="00B30708">
          <w:rPr>
            <w:rFonts w:ascii="Times New Roman" w:hAnsi="Times New Roman" w:cs="Times New Roman"/>
            <w:color w:val="000000" w:themeColor="text1"/>
            <w:lang w:eastAsia="zh-TW"/>
          </w:rPr>
          <w:t>The optimization surface</w:t>
        </w:r>
      </w:ins>
      <w:ins w:id="312" w:author="Bo Shen" w:date="2023-01-27T18:04:00Z">
        <w:r w:rsidR="00B30708">
          <w:rPr>
            <w:rFonts w:ascii="Times New Roman" w:hAnsi="Times New Roman" w:cs="Times New Roman"/>
            <w:color w:val="000000" w:themeColor="text1"/>
            <w:lang w:eastAsia="zh-TW"/>
          </w:rPr>
          <w:t>s</w:t>
        </w:r>
      </w:ins>
      <w:ins w:id="313" w:author="Bo Shen" w:date="2023-01-27T18:03:00Z">
        <w:r w:rsidR="00B30708">
          <w:rPr>
            <w:rFonts w:ascii="Times New Roman" w:hAnsi="Times New Roman" w:cs="Times New Roman"/>
            <w:color w:val="000000" w:themeColor="text1"/>
            <w:lang w:eastAsia="zh-TW"/>
          </w:rPr>
          <w:t xml:space="preserve"> of the model fitting </w:t>
        </w:r>
      </w:ins>
      <w:ins w:id="314" w:author="Bo Shen" w:date="2023-01-27T18:04:00Z">
        <w:r w:rsidR="00B30708">
          <w:rPr>
            <w:rFonts w:ascii="Times New Roman" w:hAnsi="Times New Roman" w:cs="Times New Roman"/>
            <w:color w:val="000000" w:themeColor="text1"/>
            <w:lang w:eastAsia="zh-TW"/>
          </w:rPr>
          <w:t>were</w:t>
        </w:r>
      </w:ins>
      <w:ins w:id="315" w:author="Bo Shen" w:date="2023-01-27T18:03:00Z">
        <w:r w:rsidR="00B30708">
          <w:rPr>
            <w:rFonts w:ascii="Times New Roman" w:hAnsi="Times New Roman" w:cs="Times New Roman"/>
            <w:color w:val="000000" w:themeColor="text1"/>
            <w:lang w:eastAsia="zh-TW"/>
          </w:rPr>
          <w:t xml:space="preserve"> </w:t>
        </w:r>
      </w:ins>
      <w:ins w:id="316" w:author="Bo Shen" w:date="2023-01-27T18:05:00Z">
        <w:r w:rsidR="00B30708">
          <w:rPr>
            <w:rFonts w:ascii="Times New Roman" w:hAnsi="Times New Roman" w:cs="Times New Roman"/>
            <w:color w:val="000000" w:themeColor="text1"/>
            <w:lang w:eastAsia="zh-TW"/>
          </w:rPr>
          <w:t>visualized</w:t>
        </w:r>
      </w:ins>
      <w:ins w:id="317" w:author="Bo Shen" w:date="2023-01-27T18:03:00Z">
        <w:r w:rsidR="00B30708">
          <w:rPr>
            <w:rFonts w:ascii="Times New Roman" w:hAnsi="Times New Roman" w:cs="Times New Roman"/>
            <w:color w:val="000000" w:themeColor="text1"/>
            <w:lang w:eastAsia="zh-TW"/>
          </w:rPr>
          <w:t xml:space="preserve"> across</w:t>
        </w:r>
      </w:ins>
      <w:ins w:id="318" w:author="Bo Shen" w:date="2023-01-27T18:04:00Z">
        <w:r w:rsidR="00B30708">
          <w:rPr>
            <w:rFonts w:ascii="Times New Roman" w:hAnsi="Times New Roman" w:cs="Times New Roman"/>
            <w:color w:val="000000" w:themeColor="text1"/>
            <w:lang w:eastAsia="zh-TW"/>
          </w:rPr>
          <w:t xml:space="preserve"> pairs of</w:t>
        </w:r>
      </w:ins>
      <w:ins w:id="319" w:author="Bo Shen" w:date="2023-01-27T18:03:00Z">
        <w:r w:rsidR="00B30708">
          <w:rPr>
            <w:rFonts w:ascii="Times New Roman" w:hAnsi="Times New Roman" w:cs="Times New Roman"/>
            <w:color w:val="000000" w:themeColor="text1"/>
            <w:lang w:eastAsia="zh-TW"/>
          </w:rPr>
          <w:t xml:space="preserve"> parameter</w:t>
        </w:r>
      </w:ins>
      <w:ins w:id="320" w:author="Bo Shen" w:date="2023-01-27T18:04:00Z">
        <w:r w:rsidR="00B30708">
          <w:rPr>
            <w:rFonts w:ascii="Times New Roman" w:hAnsi="Times New Roman" w:cs="Times New Roman"/>
            <w:color w:val="000000" w:themeColor="text1"/>
            <w:lang w:eastAsia="zh-TW"/>
          </w:rPr>
          <w:t>s</w:t>
        </w:r>
      </w:ins>
      <w:ins w:id="321" w:author="Bo Shen" w:date="2023-01-27T18:05:00Z">
        <w:r w:rsidR="00B30708">
          <w:rPr>
            <w:rFonts w:ascii="Times New Roman" w:hAnsi="Times New Roman" w:cs="Times New Roman"/>
            <w:color w:val="000000" w:themeColor="text1"/>
            <w:lang w:eastAsia="zh-TW"/>
          </w:rPr>
          <w:t xml:space="preserve"> (</w:t>
        </w:r>
      </w:ins>
      <w:ins w:id="322"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323" w:author="Bo Shen" w:date="2023-01-27T18:05:00Z">
        <w:r w:rsidR="00B30708">
          <w:rPr>
            <w:rFonts w:ascii="Times New Roman" w:hAnsi="Times New Roman" w:cs="Times New Roman"/>
            <w:color w:val="000000" w:themeColor="text1"/>
            <w:lang w:eastAsia="zh-TW"/>
          </w:rPr>
          <w:t>)</w:t>
        </w:r>
      </w:ins>
      <w:ins w:id="324" w:author="Bo Shen" w:date="2023-01-27T18:03:00Z">
        <w:r w:rsidR="00B30708">
          <w:rPr>
            <w:rFonts w:ascii="Times New Roman" w:hAnsi="Times New Roman" w:cs="Times New Roman"/>
            <w:color w:val="000000" w:themeColor="text1"/>
            <w:lang w:eastAsia="zh-TW"/>
          </w:rPr>
          <w:t>.</w:t>
        </w:r>
      </w:ins>
      <w:ins w:id="325"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326"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327"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328" w:author="Bo Shen" w:date="2022-11-28T13:47:00Z">
        <w:r w:rsidR="00662EFE">
          <w:rPr>
            <w:rFonts w:ascii="Times New Roman" w:hAnsi="Times New Roman" w:cs="Times New Roman"/>
            <w:color w:val="000000" w:themeColor="text1"/>
            <w:lang w:eastAsia="zh-TW"/>
          </w:rPr>
          <w:t xml:space="preserve"> </w:t>
        </w:r>
      </w:ins>
      <w:del w:id="329" w:author="Bo Shen" w:date="2022-11-28T13:47:00Z">
        <w:r w:rsidRPr="0060258A" w:rsidDel="00662EFE">
          <w:rPr>
            <w:rFonts w:ascii="Times New Roman" w:hAnsi="Times New Roman" w:cs="Times New Roman"/>
            <w:color w:val="000000" w:themeColor="text1"/>
            <w:lang w:eastAsia="zh-TW"/>
          </w:rPr>
          <w:delText>-quantile</w:delText>
        </w:r>
      </w:del>
      <w:ins w:id="330"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331"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332"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333"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334" w:author="Bo Shen" w:date="2023-01-26T14:58:00Z">
                <w:rPr>
                  <w:rFonts w:ascii="Cambria Math" w:hAnsi="Cambria Math" w:cs="Times New Roman"/>
                  <w:i/>
                  <w:color w:val="000000" w:themeColor="text1"/>
                </w:rPr>
              </w:ins>
            </m:ctrlPr>
          </m:sSubPr>
          <m:e>
            <m:r>
              <w:ins w:id="335" w:author="Bo Shen" w:date="2023-01-26T14:58:00Z">
                <w:rPr>
                  <w:rFonts w:ascii="Cambria Math" w:hAnsi="Cambria Math" w:cs="Times New Roman"/>
                  <w:color w:val="000000" w:themeColor="text1"/>
                </w:rPr>
                <m:t>G</m:t>
              </w:ins>
            </m:r>
          </m:e>
          <m:sub>
            <m:r>
              <w:ins w:id="336" w:author="Bo Shen" w:date="2023-01-26T14:58:00Z">
                <w:rPr>
                  <w:rFonts w:ascii="Cambria Math" w:hAnsi="Cambria Math" w:cs="Times New Roman"/>
                  <w:color w:val="000000" w:themeColor="text1"/>
                </w:rPr>
                <m:t>0</m:t>
              </w:ins>
            </m:r>
          </m:sub>
        </m:sSub>
      </m:oMath>
      <w:ins w:id="337" w:author="Bo Shen" w:date="2023-01-26T14:58:00Z">
        <w:r w:rsidR="000C30B1">
          <w:rPr>
            <w:rFonts w:ascii="Times New Roman" w:hAnsi="Times New Roman" w:cs="Times New Roman"/>
            <w:color w:val="000000" w:themeColor="text1"/>
          </w:rPr>
          <w:t xml:space="preserve"> and </w:t>
        </w:r>
      </w:ins>
      <m:oMath>
        <m:r>
          <w:ins w:id="338" w:author="Bo Shen" w:date="2023-01-26T14:58:00Z">
            <w:rPr>
              <w:rFonts w:ascii="Cambria Math" w:hAnsi="Cambria Math" w:cs="Times New Roman"/>
              <w:color w:val="000000" w:themeColor="text1"/>
            </w:rPr>
            <m:t>α</m:t>
          </w:ins>
        </m:r>
      </m:oMath>
      <w:ins w:id="339" w:author="Bo Shen" w:date="2023-01-26T14:58:00Z">
        <w:r w:rsidR="000C30B1">
          <w:rPr>
            <w:rFonts w:ascii="Times New Roman" w:hAnsi="Times New Roman" w:cs="Times New Roman"/>
            <w:color w:val="000000" w:themeColor="text1"/>
          </w:rPr>
          <w:t xml:space="preserve">, the fitted value of </w:t>
        </w:r>
      </w:ins>
      <m:oMath>
        <m:r>
          <w:ins w:id="340" w:author="Bo Shen" w:date="2023-01-26T14:59:00Z">
            <w:rPr>
              <w:rFonts w:ascii="Cambria Math" w:hAnsi="Cambria Math" w:cs="Times New Roman"/>
              <w:color w:val="000000" w:themeColor="text1"/>
            </w:rPr>
            <m:t>α</m:t>
          </w:ins>
        </m:r>
      </m:oMath>
      <w:ins w:id="341" w:author="Bo Shen" w:date="2023-01-26T15:00:00Z">
        <w:r w:rsidR="00EF25FA">
          <w:rPr>
            <w:rFonts w:ascii="Times New Roman" w:hAnsi="Times New Roman" w:cs="Times New Roman"/>
            <w:color w:val="000000" w:themeColor="text1"/>
          </w:rPr>
          <w:t xml:space="preserve"> showed here</w:t>
        </w:r>
      </w:ins>
      <w:ins w:id="342" w:author="Bo Shen" w:date="2023-01-26T14:59:00Z">
        <w:r w:rsidR="000C30B1">
          <w:rPr>
            <w:rFonts w:ascii="Times New Roman" w:hAnsi="Times New Roman" w:cs="Times New Roman"/>
            <w:color w:val="000000" w:themeColor="text1"/>
          </w:rPr>
          <w:t xml:space="preserve"> may not reflect the exact level of recurrence </w:t>
        </w:r>
      </w:ins>
      <w:ins w:id="343" w:author="Bo Shen" w:date="2023-01-26T15:00:00Z">
        <w:r w:rsidR="00EF25FA">
          <w:rPr>
            <w:rFonts w:ascii="Times New Roman" w:hAnsi="Times New Roman" w:cs="Times New Roman"/>
            <w:color w:val="000000" w:themeColor="text1"/>
          </w:rPr>
          <w:t>of</w:t>
        </w:r>
      </w:ins>
      <w:ins w:id="344" w:author="Bo Shen" w:date="2023-01-26T14:59:00Z">
        <w:r w:rsidR="000C30B1">
          <w:rPr>
            <w:rFonts w:ascii="Times New Roman" w:hAnsi="Times New Roman" w:cs="Times New Roman"/>
            <w:color w:val="000000" w:themeColor="text1"/>
          </w:rPr>
          <w:t xml:space="preserve"> the circuit and we acknowledged that future empirical data is </w:t>
        </w:r>
      </w:ins>
      <w:ins w:id="345" w:author="Bo Shen" w:date="2023-01-26T15:01:00Z">
        <w:r w:rsidR="00EF25FA">
          <w:rPr>
            <w:rFonts w:ascii="Times New Roman" w:hAnsi="Times New Roman" w:cs="Times New Roman"/>
            <w:color w:val="000000" w:themeColor="text1"/>
          </w:rPr>
          <w:t>needed</w:t>
        </w:r>
      </w:ins>
      <w:ins w:id="346" w:author="Bo Shen" w:date="2023-01-26T14:59:00Z">
        <w:r w:rsidR="000C30B1">
          <w:rPr>
            <w:rFonts w:ascii="Times New Roman" w:hAnsi="Times New Roman" w:cs="Times New Roman"/>
            <w:color w:val="000000" w:themeColor="text1"/>
          </w:rPr>
          <w:t xml:space="preserve"> </w:t>
        </w:r>
      </w:ins>
      <w:ins w:id="347" w:author="Bo Shen" w:date="2023-01-26T15:01:00Z">
        <w:r w:rsidR="00EF25FA">
          <w:rPr>
            <w:rFonts w:ascii="Times New Roman" w:hAnsi="Times New Roman" w:cs="Times New Roman"/>
            <w:color w:val="000000" w:themeColor="text1"/>
          </w:rPr>
          <w:t>to</w:t>
        </w:r>
      </w:ins>
      <w:ins w:id="348" w:author="Bo Shen" w:date="2023-01-26T14:59:00Z">
        <w:r w:rsidR="000C30B1">
          <w:rPr>
            <w:rFonts w:ascii="Times New Roman" w:hAnsi="Times New Roman" w:cs="Times New Roman"/>
            <w:color w:val="000000" w:themeColor="text1"/>
          </w:rPr>
          <w:t xml:space="preserve"> </w:t>
        </w:r>
      </w:ins>
      <w:ins w:id="349" w:author="Bo Shen" w:date="2023-01-26T15:01:00Z">
        <w:r w:rsidR="00EF25FA">
          <w:rPr>
            <w:rFonts w:ascii="Times New Roman" w:hAnsi="Times New Roman" w:cs="Times New Roman"/>
            <w:color w:val="000000" w:themeColor="text1"/>
          </w:rPr>
          <w:t>differentiate</w:t>
        </w:r>
      </w:ins>
      <w:ins w:id="350" w:author="Bo Shen" w:date="2023-01-26T14:59:00Z">
        <w:r w:rsidR="000C30B1">
          <w:rPr>
            <w:rFonts w:ascii="Times New Roman" w:hAnsi="Times New Roman" w:cs="Times New Roman"/>
            <w:color w:val="000000" w:themeColor="text1"/>
          </w:rPr>
          <w:t xml:space="preserve"> the level of recurrence and baseline gain</w:t>
        </w:r>
      </w:ins>
      <w:ins w:id="351" w:author="Bo Shen" w:date="2023-01-26T15:00:00Z">
        <w:r w:rsidR="000C30B1">
          <w:rPr>
            <w:rFonts w:ascii="Times New Roman" w:hAnsi="Times New Roman" w:cs="Times New Roman"/>
            <w:color w:val="000000" w:themeColor="text1"/>
          </w:rPr>
          <w:t>-</w:t>
        </w:r>
      </w:ins>
      <w:ins w:id="352" w:author="Bo Shen" w:date="2023-01-26T14:59:00Z">
        <w:r w:rsidR="000C30B1">
          <w:rPr>
            <w:rFonts w:ascii="Times New Roman" w:hAnsi="Times New Roman" w:cs="Times New Roman"/>
            <w:color w:val="000000" w:themeColor="text1"/>
          </w:rPr>
          <w:t>control inhibition</w:t>
        </w:r>
      </w:ins>
      <w:ins w:id="353"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0940BE28"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 xml:space="preserve">We compared the performance of the LDDM in fitting this classical dataset with the reduced form of the RNM, which can be reduced to eight free parameters (see 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354" w:author="Bo Shen" w:date="2023-01-27T18:07:00Z">
        <w:r w:rsidR="00E76512">
          <w:rPr>
            <w:rFonts w:ascii="Times New Roman" w:hAnsi="Times New Roman" w:cs="Times New Roman"/>
            <w:b/>
            <w:color w:val="000000" w:themeColor="text1"/>
            <w:lang w:eastAsia="zh-TW"/>
          </w:rPr>
          <w:t>4</w:t>
        </w:r>
      </w:ins>
      <w:del w:id="355" w:author="Bo Shen" w:date="2023-01-27T18:07:00Z">
        <w:r w:rsidR="00B621A6" w:rsidDel="00E76512">
          <w:rPr>
            <w:rFonts w:ascii="Times New Roman" w:hAnsi="Times New Roman" w:cs="Times New Roman"/>
            <w:b/>
            <w:color w:val="000000" w:themeColor="text1"/>
            <w:lang w:eastAsia="zh-TW"/>
          </w:rPr>
          <w:delText>1</w:delText>
        </w:r>
      </w:del>
      <w:r w:rsidRPr="0060258A">
        <w:rPr>
          <w:rFonts w:ascii="Times New Roman" w:hAnsi="Times New Roman" w:cs="Times New Roman"/>
          <w:color w:val="000000" w:themeColor="text1"/>
          <w:lang w:eastAsia="zh-TW"/>
        </w:rPr>
        <w:t xml:space="preserve"> for details)</w:t>
      </w:r>
      <w:ins w:id="356" w:author="Bo Shen" w:date="2023-01-31T11:00: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(Wong &amp; Wang, 2006)</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The negative loglikelihood (</w:t>
      </w:r>
      <w:proofErr w:type="spellStart"/>
      <w:r w:rsidRPr="0060258A">
        <w:rPr>
          <w:rFonts w:ascii="Times New Roman" w:hAnsi="Times New Roman" w:cs="Times New Roman"/>
          <w:color w:val="000000" w:themeColor="text1"/>
          <w:lang w:eastAsia="zh-TW"/>
        </w:rPr>
        <w:t>nLL</w:t>
      </w:r>
      <w:proofErr w:type="spellEnd"/>
      <w:r w:rsidRPr="0060258A">
        <w:rPr>
          <w:rFonts w:ascii="Times New Roman" w:hAnsi="Times New Roman" w:cs="Times New Roman"/>
          <w:color w:val="000000" w:themeColor="text1"/>
          <w:lang w:eastAsia="zh-TW"/>
        </w:rPr>
        <w:t xml:space="preserve">) and AIC values of the two models are close, with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w:t>
      </w:r>
      <w:r w:rsidRPr="0060258A">
        <w:rPr>
          <w:rFonts w:ascii="Times New Roman" w:hAnsi="Times New Roman" w:cs="Times New Roman"/>
          <w:color w:val="000000" w:themeColor="text1"/>
          <w:lang w:eastAsia="zh-TW"/>
        </w:rPr>
        <w:lastRenderedPageBreak/>
        <w:t>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 suggesting that the LDDM performs as well as the original RNM in fitting behavior in the RT task.</w:t>
      </w:r>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357"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The relationship between activity and coherence quantitatively replicates the empirical pattern immediately preceding the decision time</w:t>
      </w:r>
      <w:ins w:id="358"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w:t>
      </w:r>
      <w:r w:rsidRPr="0060258A">
        <w:rPr>
          <w:rFonts w:ascii="Times New Roman" w:hAnsi="Times New Roman" w:cs="Times New Roman"/>
          <w:color w:val="000000" w:themeColor="text1"/>
          <w:lang w:eastAsia="zh-TW"/>
        </w:rPr>
        <w:lastRenderedPageBreak/>
        <w:t xml:space="preserve">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5DC85EA2">
                <wp:simplePos x="0" y="0"/>
                <wp:positionH relativeFrom="column">
                  <wp:posOffset>-488655</wp:posOffset>
                </wp:positionH>
                <wp:positionV relativeFrom="paragraph">
                  <wp:posOffset>-713046</wp:posOffset>
                </wp:positionV>
                <wp:extent cx="7049386" cy="8963246"/>
                <wp:effectExtent l="0" t="0" r="12065" b="15875"/>
                <wp:wrapNone/>
                <wp:docPr id="22" name="Text Box 22"/>
                <wp:cNvGraphicFramePr/>
                <a:graphic xmlns:a="http://schemas.openxmlformats.org/drawingml/2006/main">
                  <a:graphicData uri="http://schemas.microsoft.com/office/word/2010/wordprocessingShape">
                    <wps:wsp>
                      <wps:cNvSpPr txBox="1"/>
                      <wps:spPr>
                        <a:xfrm>
                          <a:off x="0" y="0"/>
                          <a:ext cx="7049386" cy="8963246"/>
                        </a:xfrm>
                        <a:prstGeom prst="rect">
                          <a:avLst/>
                        </a:prstGeom>
                        <a:solidFill>
                          <a:schemeClr val="lt1"/>
                        </a:solidFill>
                        <a:ln w="6350">
                          <a:solidFill>
                            <a:prstClr val="black"/>
                          </a:solidFill>
                        </a:ln>
                      </wps:spPr>
                      <wps:txbx>
                        <w:txbxContent>
                          <w:p w14:paraId="2B82C503" w14:textId="77777777" w:rsidR="009F0487" w:rsidRDefault="009F0487" w:rsidP="000329EA">
                            <w:pPr>
                              <w:spacing w:line="480" w:lineRule="auto"/>
                              <w:jc w:val="both"/>
                              <w:rPr>
                                <w:rFonts w:ascii="Times New Roman" w:hAnsi="Times New Roman" w:cs="Times New Roman"/>
                              </w:rPr>
                            </w:pPr>
                          </w:p>
                          <w:p w14:paraId="52CCC341" w14:textId="77777777" w:rsidR="009F0487" w:rsidRDefault="009F0487" w:rsidP="000329EA">
                            <w:pPr>
                              <w:keepNext/>
                              <w:spacing w:line="480" w:lineRule="auto"/>
                              <w:jc w:val="center"/>
                            </w:pPr>
                            <w:r>
                              <w:rPr>
                                <w:noProof/>
                                <w:lang w:eastAsia="en-US"/>
                              </w:rPr>
                              <w:drawing>
                                <wp:inline distT="0" distB="0" distL="0" distR="0" wp14:anchorId="792E41A9" wp14:editId="7E99F90F">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p>
                          <w:p w14:paraId="146B732D" w14:textId="26AD4507" w:rsidR="009F0487" w:rsidRPr="00105BE1" w:rsidRDefault="009F0487" w:rsidP="000329EA">
                            <w:pPr>
                              <w:pStyle w:val="Caption"/>
                              <w:jc w:val="both"/>
                              <w:rPr>
                                <w:rFonts w:ascii="Times New Roman" w:hAnsi="Times New Roman" w:cs="Times New Roman"/>
                                <w:i w:val="0"/>
                                <w:color w:val="000000" w:themeColor="text1"/>
                                <w:sz w:val="24"/>
                                <w:szCs w:val="24"/>
                              </w:rPr>
                            </w:pPr>
                            <w:r w:rsidRPr="00105BE1">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6</w:t>
                            </w:r>
                            <w:r w:rsidRPr="00105BE1">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The LDDM performs as well as the RNM in capturing empirical behavior and neurophysiological data during perceptual decision-making.</w:t>
                            </w:r>
                            <w:r w:rsidRPr="00DF2612">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Model predicted RT distributions fit to behavioral data. Predicted RT distribution (lines) match the histogram of empirical RT distribution (bars), with correct and error trials separate</w:t>
                            </w:r>
                            <w:r>
                              <w:rPr>
                                <w:rFonts w:ascii="Times New Roman" w:hAnsi="Times New Roman" w:cs="Times New Roman"/>
                                <w:i w:val="0"/>
                                <w:color w:val="000000" w:themeColor="text1"/>
                                <w:sz w:val="24"/>
                                <w:szCs w:val="24"/>
                              </w:rPr>
                              <w:t>ly</w:t>
                            </w:r>
                            <w:r w:rsidRPr="00105BE1">
                              <w:rPr>
                                <w:rFonts w:ascii="Times New Roman" w:hAnsi="Times New Roman" w:cs="Times New Roman"/>
                                <w:i w:val="0"/>
                                <w:color w:val="000000" w:themeColor="text1"/>
                                <w:sz w:val="24"/>
                                <w:szCs w:val="24"/>
                              </w:rPr>
                              <w:t xml:space="preserve"> (indicated by color) across levels of input strength (% coherence).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fitting results of the LDDM and the original RNM (upper-right inset) visualized in </w:t>
                            </w:r>
                            <w:r w:rsidRPr="000B437B">
                              <w:rPr>
                                <w:rFonts w:ascii="Times New Roman" w:hAnsi="Times New Roman" w:cs="Times New Roman"/>
                                <w:i w:val="0"/>
                                <w:color w:val="000000" w:themeColor="text1"/>
                                <w:sz w:val="24"/>
                                <w:szCs w:val="24"/>
                              </w:rPr>
                              <w:t>Q</w:t>
                            </w:r>
                            <w:del w:id="359" w:author="Bo Shen" w:date="2022-11-28T13:49:00Z">
                              <w:r w:rsidRPr="000B437B" w:rsidDel="00662EFE">
                                <w:rPr>
                                  <w:rFonts w:ascii="Times New Roman" w:hAnsi="Times New Roman" w:cs="Times New Roman"/>
                                  <w:i w:val="0"/>
                                  <w:color w:val="000000" w:themeColor="text1"/>
                                  <w:sz w:val="24"/>
                                  <w:szCs w:val="24"/>
                                </w:rPr>
                                <w:delText>-Q plot</w:delText>
                              </w:r>
                              <w:r w:rsidDel="00662EFE">
                                <w:rPr>
                                  <w:rFonts w:ascii="Times New Roman" w:hAnsi="Times New Roman" w:cs="Times New Roman"/>
                                  <w:i w:val="0"/>
                                  <w:color w:val="000000" w:themeColor="text1"/>
                                  <w:sz w:val="24"/>
                                  <w:szCs w:val="24"/>
                                </w:rPr>
                                <w:delText>s</w:delText>
                              </w:r>
                            </w:del>
                            <w:ins w:id="360" w:author="Bo Shen" w:date="2022-11-28T13:49:00Z">
                              <w:r>
                                <w:rPr>
                                  <w:rFonts w:ascii="Times New Roman" w:hAnsi="Times New Roman" w:cs="Times New Roman"/>
                                  <w:i w:val="0"/>
                                  <w:color w:val="000000" w:themeColor="text1"/>
                                  <w:sz w:val="24"/>
                                  <w:szCs w:val="24"/>
                                </w:rPr>
                                <w:t>PP</w:t>
                              </w:r>
                            </w:ins>
                            <w:r>
                              <w:rPr>
                                <w:rFonts w:ascii="Times New Roman" w:hAnsi="Times New Roman" w:cs="Times New Roman"/>
                                <w:i w:val="0"/>
                                <w:color w:val="000000" w:themeColor="text1"/>
                                <w:sz w:val="24"/>
                                <w:szCs w:val="24"/>
                              </w:rPr>
                              <w:t>. N</w:t>
                            </w:r>
                            <w:r w:rsidRPr="000B437B">
                              <w:rPr>
                                <w:rFonts w:ascii="Times New Roman" w:hAnsi="Times New Roman" w:cs="Times New Roman"/>
                                <w:i w:val="0"/>
                                <w:color w:val="000000" w:themeColor="text1"/>
                                <w:sz w:val="24"/>
                                <w:szCs w:val="24"/>
                              </w:rPr>
                              <w:t>ine quantiles of RT</w:t>
                            </w:r>
                            <w:r>
                              <w:rPr>
                                <w:rFonts w:ascii="Times New Roman" w:hAnsi="Times New Roman" w:cs="Times New Roman"/>
                                <w:i w:val="0"/>
                                <w:color w:val="000000" w:themeColor="text1"/>
                                <w:sz w:val="24"/>
                                <w:szCs w:val="24"/>
                              </w:rPr>
                              <w:t xml:space="preserve"> under each condition are stacked on the x-axis indicating the correct </w:t>
                            </w:r>
                            <w:r w:rsidRPr="000B437B">
                              <w:rPr>
                                <w:rFonts w:ascii="Times New Roman" w:hAnsi="Times New Roman" w:cs="Times New Roman"/>
                                <w:i w:val="0"/>
                                <w:color w:val="000000" w:themeColor="text1"/>
                                <w:sz w:val="24"/>
                                <w:szCs w:val="24"/>
                              </w:rPr>
                              <w:t>choice proportion</w:t>
                            </w:r>
                            <w:r>
                              <w:rPr>
                                <w:rFonts w:ascii="Times New Roman" w:hAnsi="Times New Roman" w:cs="Times New Roman"/>
                                <w:i w:val="0"/>
                                <w:color w:val="000000" w:themeColor="text1"/>
                                <w:sz w:val="24"/>
                                <w:szCs w:val="24"/>
                              </w:rPr>
                              <w:t xml:space="preserve"> under each input coherence</w:t>
                            </w:r>
                            <w:r w:rsidRPr="000B437B">
                              <w:rPr>
                                <w:rFonts w:ascii="Times New Roman" w:hAnsi="Times New Roman" w:cs="Times New Roman"/>
                                <w:i w:val="0"/>
                                <w:color w:val="000000" w:themeColor="text1"/>
                                <w:sz w:val="24"/>
                                <w:szCs w:val="24"/>
                              </w:rPr>
                              <w:t xml:space="preserve"> (0 - .5 are error trials, shown in red cross; .5 - 1 are correct trials, shown in green cross). </w:t>
                            </w:r>
                            <w:r>
                              <w:rPr>
                                <w:rFonts w:ascii="Times New Roman" w:hAnsi="Times New Roman" w:cs="Times New Roman"/>
                                <w:i w:val="0"/>
                                <w:color w:val="000000" w:themeColor="text1"/>
                                <w:sz w:val="24"/>
                                <w:szCs w:val="24"/>
                              </w:rPr>
                              <w:t xml:space="preserve">LDDM </w:t>
                            </w:r>
                            <w:r w:rsidRPr="000B437B">
                              <w:rPr>
                                <w:rFonts w:ascii="Times New Roman" w:hAnsi="Times New Roman" w:cs="Times New Roman"/>
                                <w:i w:val="0"/>
                                <w:color w:val="000000" w:themeColor="text1"/>
                                <w:sz w:val="24"/>
                                <w:szCs w:val="24"/>
                              </w:rPr>
                              <w:t>Model predicts the choice proportion and the shape of RT distribution</w:t>
                            </w:r>
                            <w:r>
                              <w:rPr>
                                <w:rFonts w:ascii="Times New Roman" w:hAnsi="Times New Roman" w:cs="Times New Roman"/>
                                <w:i w:val="0"/>
                                <w:color w:val="000000" w:themeColor="text1"/>
                                <w:sz w:val="24"/>
                                <w:szCs w:val="24"/>
                              </w:rPr>
                              <w:t xml:space="preserve"> as well as the original RNM</w:t>
                            </w:r>
                            <w:r w:rsidRPr="000B437B">
                              <w:rPr>
                                <w:rFonts w:ascii="Times New Roman" w:hAnsi="Times New Roman" w:cs="Times New Roman"/>
                                <w:i w:val="0"/>
                                <w:color w:val="000000" w:themeColor="text1"/>
                                <w:sz w:val="24"/>
                                <w:szCs w:val="24"/>
                              </w:rPr>
                              <w:t>.</w:t>
                            </w:r>
                            <w:r w:rsidRPr="00105BE1">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Model predicted psychometric function</w:t>
                            </w:r>
                            <w:r>
                              <w:rPr>
                                <w:rFonts w:ascii="Times New Roman" w:hAnsi="Times New Roman" w:cs="Times New Roman"/>
                                <w:i w:val="0"/>
                                <w:color w:val="000000" w:themeColor="text1"/>
                                <w:sz w:val="24"/>
                                <w:szCs w:val="24"/>
                              </w:rPr>
                              <w:t xml:space="preserve"> (upper) and</w:t>
                            </w:r>
                            <w:r w:rsidRPr="00522257">
                              <w:rPr>
                                <w:rFonts w:ascii="Times New Roman" w:hAnsi="Times New Roman" w:cs="Times New Roman"/>
                                <w:i w:val="0"/>
                                <w:color w:val="000000" w:themeColor="text1"/>
                                <w:sz w:val="24"/>
                                <w:szCs w:val="24"/>
                              </w:rPr>
                              <w:t xml:space="preserve"> </w:t>
                            </w:r>
                            <w:r w:rsidRPr="00105BE1">
                              <w:rPr>
                                <w:rFonts w:ascii="Times New Roman" w:hAnsi="Times New Roman" w:cs="Times New Roman"/>
                                <w:i w:val="0"/>
                                <w:color w:val="000000" w:themeColor="text1"/>
                                <w:sz w:val="24"/>
                                <w:szCs w:val="24"/>
                              </w:rPr>
                              <w:t>chronometric function</w:t>
                            </w:r>
                            <w:r>
                              <w:rPr>
                                <w:rFonts w:ascii="Times New Roman" w:hAnsi="Times New Roman" w:cs="Times New Roman"/>
                                <w:i w:val="0"/>
                                <w:color w:val="000000" w:themeColor="text1"/>
                                <w:sz w:val="24"/>
                                <w:szCs w:val="24"/>
                              </w:rPr>
                              <w:t xml:space="preserve"> (lower). </w:t>
                            </w:r>
                            <w:r w:rsidRPr="00105BE1">
                              <w:rPr>
                                <w:rFonts w:ascii="Times New Roman" w:hAnsi="Times New Roman" w:cs="Times New Roman"/>
                                <w:i w:val="0"/>
                                <w:color w:val="000000" w:themeColor="text1"/>
                                <w:sz w:val="24"/>
                                <w:szCs w:val="24"/>
                              </w:rPr>
                              <w:t>Choice accuracy aggregated by input strength (lines) fit well to the empirical data (cross</w:t>
                            </w:r>
                            <w:r>
                              <w:rPr>
                                <w:rFonts w:ascii="Times New Roman" w:hAnsi="Times New Roman" w:cs="Times New Roman"/>
                                <w:i w:val="0"/>
                                <w:color w:val="000000" w:themeColor="text1"/>
                                <w:sz w:val="24"/>
                                <w:szCs w:val="24"/>
                              </w:rPr>
                              <w:t>es).</w:t>
                            </w:r>
                            <w:r w:rsidRPr="00105BE1">
                              <w:rPr>
                                <w:rFonts w:ascii="Times New Roman" w:hAnsi="Times New Roman" w:cs="Times New Roman"/>
                                <w:i w:val="0"/>
                                <w:color w:val="000000" w:themeColor="text1"/>
                                <w:sz w:val="24"/>
                                <w:szCs w:val="24"/>
                              </w:rPr>
                              <w:t xml:space="preserve"> The predicted RT aggregated by input strength for correct (solid line) and error (dashed line) trials capture well the RT for correct (filled dots) and error (empty dots) trials in empirical data.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b</w:t>
                            </w:r>
                            <w:r w:rsidRPr="00105BE1">
                              <w:rPr>
                                <w:rFonts w:ascii="Times New Roman" w:hAnsi="Times New Roman" w:cs="Times New Roman"/>
                                <w:i w:val="0"/>
                                <w:color w:val="000000" w:themeColor="text1"/>
                                <w:sz w:val="24"/>
                                <w:szCs w:val="24"/>
                              </w:rPr>
                              <w:t>est</w:t>
                            </w:r>
                            <w:r>
                              <w:rPr>
                                <w:rFonts w:ascii="Times New Roman" w:hAnsi="Times New Roman" w:cs="Times New Roman"/>
                                <w:i w:val="0"/>
                                <w:color w:val="000000" w:themeColor="text1"/>
                                <w:sz w:val="24"/>
                                <w:szCs w:val="24"/>
                              </w:rPr>
                              <w:t>-</w:t>
                            </w:r>
                            <w:r w:rsidRPr="00105BE1">
                              <w:rPr>
                                <w:rFonts w:ascii="Times New Roman" w:hAnsi="Times New Roman" w:cs="Times New Roman"/>
                                <w:i w:val="0"/>
                                <w:color w:val="000000" w:themeColor="text1"/>
                                <w:sz w:val="24"/>
                                <w:szCs w:val="24"/>
                              </w:rPr>
                              <w:t>fit</w:t>
                            </w:r>
                            <w:r>
                              <w:rPr>
                                <w:rFonts w:ascii="Times New Roman" w:hAnsi="Times New Roman" w:cs="Times New Roman"/>
                                <w:i w:val="0"/>
                                <w:color w:val="000000" w:themeColor="text1"/>
                                <w:sz w:val="24"/>
                                <w:szCs w:val="24"/>
                              </w:rPr>
                              <w:t>ting</w:t>
                            </w:r>
                            <w:r w:rsidRPr="00105BE1">
                              <w:rPr>
                                <w:rFonts w:ascii="Times New Roman" w:hAnsi="Times New Roman" w:cs="Times New Roman"/>
                                <w:i w:val="0"/>
                                <w:color w:val="000000" w:themeColor="text1"/>
                                <w:sz w:val="24"/>
                                <w:szCs w:val="24"/>
                              </w:rPr>
                              <w:t xml:space="preserve"> model replicate</w:t>
                            </w:r>
                            <w:r>
                              <w:rPr>
                                <w:rFonts w:ascii="Times New Roman" w:hAnsi="Times New Roman" w:cs="Times New Roman"/>
                                <w:i w:val="0"/>
                                <w:color w:val="000000" w:themeColor="text1"/>
                                <w:sz w:val="24"/>
                                <w:szCs w:val="24"/>
                              </w:rPr>
                              <w:t>s the</w:t>
                            </w:r>
                            <w:r w:rsidRPr="00105BE1">
                              <w:rPr>
                                <w:rFonts w:ascii="Times New Roman" w:hAnsi="Times New Roman" w:cs="Times New Roman"/>
                                <w:i w:val="0"/>
                                <w:color w:val="000000" w:themeColor="text1"/>
                                <w:sz w:val="24"/>
                                <w:szCs w:val="24"/>
                              </w:rPr>
                              <w:t xml:space="preserve"> neural dynamic features of the recorded neural activity. </w:t>
                            </w:r>
                            <w:r w:rsidRPr="00105BE1">
                              <w:rPr>
                                <w:rFonts w:ascii="Times New Roman" w:hAnsi="Times New Roman" w:cs="Times New Roman"/>
                                <w:color w:val="000000" w:themeColor="text1"/>
                                <w:sz w:val="24"/>
                                <w:szCs w:val="24"/>
                              </w:rPr>
                              <w:t>R</w:t>
                            </w:r>
                            <w:r w:rsidRPr="00105BE1">
                              <w:rPr>
                                <w:rFonts w:ascii="Times New Roman" w:hAnsi="Times New Roman" w:cs="Times New Roman"/>
                                <w:i w:val="0"/>
                                <w:color w:val="000000" w:themeColor="text1"/>
                                <w:sz w:val="24"/>
                                <w:szCs w:val="24"/>
                              </w:rPr>
                              <w:t xml:space="preserve"> unit activities aligned to the onset of stimulus inputs</w:t>
                            </w:r>
                            <w:r>
                              <w:rPr>
                                <w:rFonts w:ascii="Times New Roman" w:hAnsi="Times New Roman" w:cs="Times New Roman"/>
                                <w:i w:val="0"/>
                                <w:color w:val="000000" w:themeColor="text1"/>
                                <w:sz w:val="24"/>
                                <w:szCs w:val="24"/>
                              </w:rPr>
                              <w:t xml:space="preserve"> (left) and</w:t>
                            </w:r>
                            <w:r w:rsidRPr="00105BE1">
                              <w:rPr>
                                <w:rFonts w:ascii="Times New Roman" w:hAnsi="Times New Roman" w:cs="Times New Roman"/>
                                <w:i w:val="0"/>
                                <w:color w:val="000000" w:themeColor="text1"/>
                                <w:sz w:val="24"/>
                                <w:szCs w:val="24"/>
                              </w:rPr>
                              <w:t xml:space="preserve"> aligned to the time of model decision</w:t>
                            </w:r>
                            <w:r>
                              <w:rPr>
                                <w:rFonts w:ascii="Times New Roman" w:hAnsi="Times New Roman" w:cs="Times New Roman"/>
                                <w:i w:val="0"/>
                                <w:color w:val="000000" w:themeColor="text1"/>
                                <w:sz w:val="24"/>
                                <w:szCs w:val="24"/>
                              </w:rPr>
                              <w:t xml:space="preserve"> (right)</w:t>
                            </w:r>
                            <w:r w:rsidRPr="00105BE1">
                              <w:rPr>
                                <w:rFonts w:ascii="Times New Roman" w:hAnsi="Times New Roman" w:cs="Times New Roman"/>
                                <w:i w:val="0"/>
                                <w:color w:val="000000" w:themeColor="text1"/>
                                <w:sz w:val="24"/>
                                <w:szCs w:val="24"/>
                              </w:rPr>
                              <w:t xml:space="preserve"> replicate the stereotyped ramping dynamics of units associated with the chosen side (solid lines) and suppression of units associated with the unchosen side (dashed lines) under different levels of input strength.</w:t>
                            </w:r>
                            <w:r>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E.</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early stage</w:t>
                            </w:r>
                            <w:proofErr w:type="gramEnd"/>
                            <w:r w:rsidRPr="00105BE1">
                              <w:rPr>
                                <w:rFonts w:ascii="Times New Roman" w:hAnsi="Times New Roman" w:cs="Times New Roman"/>
                                <w:i w:val="0"/>
                                <w:color w:val="000000" w:themeColor="text1"/>
                                <w:sz w:val="24"/>
                                <w:szCs w:val="24"/>
                              </w:rPr>
                              <w:t xml:space="preserve"> model activity shortly after stimulus onset, at times indicated by arrows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xml:space="preserve"> (chosen side) and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 xml:space="preserve"> (unchosen side). Consistent with empirical findings, the activity associated with chosen and unchosen options linearly increase and decrease with input strength. </w:t>
                            </w:r>
                            <w:r w:rsidRPr="00105BE1">
                              <w:rPr>
                                <w:rFonts w:ascii="Times New Roman" w:hAnsi="Times New Roman" w:cs="Times New Roman"/>
                                <w:b/>
                                <w:i w:val="0"/>
                                <w:color w:val="000000" w:themeColor="text1"/>
                                <w:sz w:val="24"/>
                                <w:szCs w:val="24"/>
                              </w:rPr>
                              <w:t>F.</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late stage</w:t>
                            </w:r>
                            <w:proofErr w:type="gramEnd"/>
                            <w:r w:rsidRPr="00105BE1">
                              <w:rPr>
                                <w:rFonts w:ascii="Times New Roman" w:hAnsi="Times New Roman" w:cs="Times New Roman"/>
                                <w:i w:val="0"/>
                                <w:color w:val="000000" w:themeColor="text1"/>
                                <w:sz w:val="24"/>
                                <w:szCs w:val="24"/>
                              </w:rPr>
                              <w:t xml:space="preserve"> model activity shortly before model choic</w:t>
                            </w:r>
                            <w:r>
                              <w:rPr>
                                <w:rFonts w:ascii="Times New Roman" w:hAnsi="Times New Roman" w:cs="Times New Roman"/>
                                <w:i w:val="0"/>
                                <w:color w:val="000000" w:themeColor="text1"/>
                                <w:sz w:val="24"/>
                                <w:szCs w:val="24"/>
                              </w:rPr>
                              <w:t>e</w:t>
                            </w:r>
                            <w:r w:rsidRPr="00105BE1">
                              <w:rPr>
                                <w:rFonts w:ascii="Times New Roman" w:hAnsi="Times New Roman" w:cs="Times New Roman"/>
                                <w:i w:val="0"/>
                                <w:color w:val="000000" w:themeColor="text1"/>
                                <w:sz w:val="24"/>
                                <w:szCs w:val="24"/>
                              </w:rPr>
                              <w:t xml:space="preserve">, at times indicated by arrows </w:t>
                            </w:r>
                            <w:r w:rsidRPr="00105BE1">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xml:space="preserve"> and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Consistent with empirical findings, chosen unit activity reaches a common decision bound and show little input dependence, while unchosen activity remains suppressed by input strength. Empirical and behavioral and neural dataset from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Roitman &amp; Shadlen (2002)</w:t>
                            </w:r>
                            <w:r>
                              <w:rPr>
                                <w:rFonts w:ascii="Times New Roman" w:hAnsi="Times New Roman" w:cs="Times New Roman"/>
                                <w:i w:val="0"/>
                                <w:color w:val="000000" w:themeColor="text1"/>
                                <w:sz w:val="24"/>
                                <w:szCs w:val="24"/>
                              </w:rPr>
                              <w:fldChar w:fldCharType="end"/>
                            </w:r>
                            <w:r w:rsidRPr="00105BE1">
                              <w:rPr>
                                <w:rFonts w:ascii="Times New Roman" w:hAnsi="Times New Roman" w:cs="Times New Roman"/>
                                <w:i w:val="0"/>
                                <w:color w:val="000000" w:themeColor="text1"/>
                                <w:sz w:val="24"/>
                                <w:szCs w:val="24"/>
                              </w:rPr>
                              <w:t>.</w:t>
                            </w:r>
                          </w:p>
                          <w:p w14:paraId="64B105F1" w14:textId="77777777" w:rsidR="009F0487" w:rsidRPr="00256221" w:rsidRDefault="009F0487" w:rsidP="00032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5pt;margin-top:-56.15pt;width:555.05pt;height:70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" fillcolor="white [3201]" strokeweight=".5pt">
                <v:textbox>
                  <w:txbxContent>
                    <w:p w14:paraId="2B82C503" w14:textId="77777777" w:rsidR="009F0487" w:rsidRDefault="009F0487" w:rsidP="000329EA">
                      <w:pPr>
                        <w:spacing w:line="480" w:lineRule="auto"/>
                        <w:jc w:val="both"/>
                        <w:rPr>
                          <w:rFonts w:ascii="Times New Roman" w:hAnsi="Times New Roman" w:cs="Times New Roman"/>
                        </w:rPr>
                      </w:pPr>
                    </w:p>
                    <w:p w14:paraId="52CCC341" w14:textId="77777777" w:rsidR="009F0487" w:rsidRDefault="009F0487" w:rsidP="000329EA">
                      <w:pPr>
                        <w:keepNext/>
                        <w:spacing w:line="480" w:lineRule="auto"/>
                        <w:jc w:val="center"/>
                      </w:pPr>
                      <w:r>
                        <w:rPr>
                          <w:noProof/>
                          <w:lang w:eastAsia="en-US"/>
                        </w:rPr>
                        <w:drawing>
                          <wp:inline distT="0" distB="0" distL="0" distR="0" wp14:anchorId="792E41A9" wp14:editId="7E99F90F">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p>
                    <w:p w14:paraId="146B732D" w14:textId="26AD4507" w:rsidR="009F0487" w:rsidRPr="00105BE1" w:rsidRDefault="009F0487" w:rsidP="000329EA">
                      <w:pPr>
                        <w:pStyle w:val="Caption"/>
                        <w:jc w:val="both"/>
                        <w:rPr>
                          <w:rFonts w:ascii="Times New Roman" w:hAnsi="Times New Roman" w:cs="Times New Roman"/>
                          <w:i w:val="0"/>
                          <w:color w:val="000000" w:themeColor="text1"/>
                          <w:sz w:val="24"/>
                          <w:szCs w:val="24"/>
                        </w:rPr>
                      </w:pPr>
                      <w:r w:rsidRPr="00105BE1">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6</w:t>
                      </w:r>
                      <w:r w:rsidRPr="00105BE1">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The LDDM performs as well as the RNM in capturing empirical behavior and neurophysiological data during perceptual decision-making.</w:t>
                      </w:r>
                      <w:r w:rsidRPr="00DF2612">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Model predicted RT distributions fit to behavioral data. Predicted RT distribution (lines) match the histogram of empirical RT distribution (bars), with correct and error trials separate</w:t>
                      </w:r>
                      <w:r>
                        <w:rPr>
                          <w:rFonts w:ascii="Times New Roman" w:hAnsi="Times New Roman" w:cs="Times New Roman"/>
                          <w:i w:val="0"/>
                          <w:color w:val="000000" w:themeColor="text1"/>
                          <w:sz w:val="24"/>
                          <w:szCs w:val="24"/>
                        </w:rPr>
                        <w:t>ly</w:t>
                      </w:r>
                      <w:r w:rsidRPr="00105BE1">
                        <w:rPr>
                          <w:rFonts w:ascii="Times New Roman" w:hAnsi="Times New Roman" w:cs="Times New Roman"/>
                          <w:i w:val="0"/>
                          <w:color w:val="000000" w:themeColor="text1"/>
                          <w:sz w:val="24"/>
                          <w:szCs w:val="24"/>
                        </w:rPr>
                        <w:t xml:space="preserve"> (indicated by color) across levels of input strength (% coherence).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fitting results of the LDDM and the original RNM (upper-right inset) visualized in </w:t>
                      </w:r>
                      <w:r w:rsidRPr="000B437B">
                        <w:rPr>
                          <w:rFonts w:ascii="Times New Roman" w:hAnsi="Times New Roman" w:cs="Times New Roman"/>
                          <w:i w:val="0"/>
                          <w:color w:val="000000" w:themeColor="text1"/>
                          <w:sz w:val="24"/>
                          <w:szCs w:val="24"/>
                        </w:rPr>
                        <w:t>Q</w:t>
                      </w:r>
                      <w:del w:id="361" w:author="Bo Shen" w:date="2022-11-28T13:49:00Z">
                        <w:r w:rsidRPr="000B437B" w:rsidDel="00662EFE">
                          <w:rPr>
                            <w:rFonts w:ascii="Times New Roman" w:hAnsi="Times New Roman" w:cs="Times New Roman"/>
                            <w:i w:val="0"/>
                            <w:color w:val="000000" w:themeColor="text1"/>
                            <w:sz w:val="24"/>
                            <w:szCs w:val="24"/>
                          </w:rPr>
                          <w:delText>-Q plot</w:delText>
                        </w:r>
                        <w:r w:rsidDel="00662EFE">
                          <w:rPr>
                            <w:rFonts w:ascii="Times New Roman" w:hAnsi="Times New Roman" w:cs="Times New Roman"/>
                            <w:i w:val="0"/>
                            <w:color w:val="000000" w:themeColor="text1"/>
                            <w:sz w:val="24"/>
                            <w:szCs w:val="24"/>
                          </w:rPr>
                          <w:delText>s</w:delText>
                        </w:r>
                      </w:del>
                      <w:ins w:id="362" w:author="Bo Shen" w:date="2022-11-28T13:49:00Z">
                        <w:r>
                          <w:rPr>
                            <w:rFonts w:ascii="Times New Roman" w:hAnsi="Times New Roman" w:cs="Times New Roman"/>
                            <w:i w:val="0"/>
                            <w:color w:val="000000" w:themeColor="text1"/>
                            <w:sz w:val="24"/>
                            <w:szCs w:val="24"/>
                          </w:rPr>
                          <w:t>PP</w:t>
                        </w:r>
                      </w:ins>
                      <w:r>
                        <w:rPr>
                          <w:rFonts w:ascii="Times New Roman" w:hAnsi="Times New Roman" w:cs="Times New Roman"/>
                          <w:i w:val="0"/>
                          <w:color w:val="000000" w:themeColor="text1"/>
                          <w:sz w:val="24"/>
                          <w:szCs w:val="24"/>
                        </w:rPr>
                        <w:t>. N</w:t>
                      </w:r>
                      <w:r w:rsidRPr="000B437B">
                        <w:rPr>
                          <w:rFonts w:ascii="Times New Roman" w:hAnsi="Times New Roman" w:cs="Times New Roman"/>
                          <w:i w:val="0"/>
                          <w:color w:val="000000" w:themeColor="text1"/>
                          <w:sz w:val="24"/>
                          <w:szCs w:val="24"/>
                        </w:rPr>
                        <w:t>ine quantiles of RT</w:t>
                      </w:r>
                      <w:r>
                        <w:rPr>
                          <w:rFonts w:ascii="Times New Roman" w:hAnsi="Times New Roman" w:cs="Times New Roman"/>
                          <w:i w:val="0"/>
                          <w:color w:val="000000" w:themeColor="text1"/>
                          <w:sz w:val="24"/>
                          <w:szCs w:val="24"/>
                        </w:rPr>
                        <w:t xml:space="preserve"> under each condition are stacked on the x-axis indicating the correct </w:t>
                      </w:r>
                      <w:r w:rsidRPr="000B437B">
                        <w:rPr>
                          <w:rFonts w:ascii="Times New Roman" w:hAnsi="Times New Roman" w:cs="Times New Roman"/>
                          <w:i w:val="0"/>
                          <w:color w:val="000000" w:themeColor="text1"/>
                          <w:sz w:val="24"/>
                          <w:szCs w:val="24"/>
                        </w:rPr>
                        <w:t>choice proportion</w:t>
                      </w:r>
                      <w:r>
                        <w:rPr>
                          <w:rFonts w:ascii="Times New Roman" w:hAnsi="Times New Roman" w:cs="Times New Roman"/>
                          <w:i w:val="0"/>
                          <w:color w:val="000000" w:themeColor="text1"/>
                          <w:sz w:val="24"/>
                          <w:szCs w:val="24"/>
                        </w:rPr>
                        <w:t xml:space="preserve"> under each input coherence</w:t>
                      </w:r>
                      <w:r w:rsidRPr="000B437B">
                        <w:rPr>
                          <w:rFonts w:ascii="Times New Roman" w:hAnsi="Times New Roman" w:cs="Times New Roman"/>
                          <w:i w:val="0"/>
                          <w:color w:val="000000" w:themeColor="text1"/>
                          <w:sz w:val="24"/>
                          <w:szCs w:val="24"/>
                        </w:rPr>
                        <w:t xml:space="preserve"> (0 - .5 are error trials, shown in red cross; .5 - 1 are correct trials, shown in green cross). </w:t>
                      </w:r>
                      <w:r>
                        <w:rPr>
                          <w:rFonts w:ascii="Times New Roman" w:hAnsi="Times New Roman" w:cs="Times New Roman"/>
                          <w:i w:val="0"/>
                          <w:color w:val="000000" w:themeColor="text1"/>
                          <w:sz w:val="24"/>
                          <w:szCs w:val="24"/>
                        </w:rPr>
                        <w:t xml:space="preserve">LDDM </w:t>
                      </w:r>
                      <w:r w:rsidRPr="000B437B">
                        <w:rPr>
                          <w:rFonts w:ascii="Times New Roman" w:hAnsi="Times New Roman" w:cs="Times New Roman"/>
                          <w:i w:val="0"/>
                          <w:color w:val="000000" w:themeColor="text1"/>
                          <w:sz w:val="24"/>
                          <w:szCs w:val="24"/>
                        </w:rPr>
                        <w:t>Model predicts the choice proportion and the shape of RT distribution</w:t>
                      </w:r>
                      <w:r>
                        <w:rPr>
                          <w:rFonts w:ascii="Times New Roman" w:hAnsi="Times New Roman" w:cs="Times New Roman"/>
                          <w:i w:val="0"/>
                          <w:color w:val="000000" w:themeColor="text1"/>
                          <w:sz w:val="24"/>
                          <w:szCs w:val="24"/>
                        </w:rPr>
                        <w:t xml:space="preserve"> as well as the original RNM</w:t>
                      </w:r>
                      <w:r w:rsidRPr="000B437B">
                        <w:rPr>
                          <w:rFonts w:ascii="Times New Roman" w:hAnsi="Times New Roman" w:cs="Times New Roman"/>
                          <w:i w:val="0"/>
                          <w:color w:val="000000" w:themeColor="text1"/>
                          <w:sz w:val="24"/>
                          <w:szCs w:val="24"/>
                        </w:rPr>
                        <w:t>.</w:t>
                      </w:r>
                      <w:r w:rsidRPr="00105BE1">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Model predicted psychometric function</w:t>
                      </w:r>
                      <w:r>
                        <w:rPr>
                          <w:rFonts w:ascii="Times New Roman" w:hAnsi="Times New Roman" w:cs="Times New Roman"/>
                          <w:i w:val="0"/>
                          <w:color w:val="000000" w:themeColor="text1"/>
                          <w:sz w:val="24"/>
                          <w:szCs w:val="24"/>
                        </w:rPr>
                        <w:t xml:space="preserve"> (upper) and</w:t>
                      </w:r>
                      <w:r w:rsidRPr="00522257">
                        <w:rPr>
                          <w:rFonts w:ascii="Times New Roman" w:hAnsi="Times New Roman" w:cs="Times New Roman"/>
                          <w:i w:val="0"/>
                          <w:color w:val="000000" w:themeColor="text1"/>
                          <w:sz w:val="24"/>
                          <w:szCs w:val="24"/>
                        </w:rPr>
                        <w:t xml:space="preserve"> </w:t>
                      </w:r>
                      <w:r w:rsidRPr="00105BE1">
                        <w:rPr>
                          <w:rFonts w:ascii="Times New Roman" w:hAnsi="Times New Roman" w:cs="Times New Roman"/>
                          <w:i w:val="0"/>
                          <w:color w:val="000000" w:themeColor="text1"/>
                          <w:sz w:val="24"/>
                          <w:szCs w:val="24"/>
                        </w:rPr>
                        <w:t>chronometric function</w:t>
                      </w:r>
                      <w:r>
                        <w:rPr>
                          <w:rFonts w:ascii="Times New Roman" w:hAnsi="Times New Roman" w:cs="Times New Roman"/>
                          <w:i w:val="0"/>
                          <w:color w:val="000000" w:themeColor="text1"/>
                          <w:sz w:val="24"/>
                          <w:szCs w:val="24"/>
                        </w:rPr>
                        <w:t xml:space="preserve"> (lower). </w:t>
                      </w:r>
                      <w:r w:rsidRPr="00105BE1">
                        <w:rPr>
                          <w:rFonts w:ascii="Times New Roman" w:hAnsi="Times New Roman" w:cs="Times New Roman"/>
                          <w:i w:val="0"/>
                          <w:color w:val="000000" w:themeColor="text1"/>
                          <w:sz w:val="24"/>
                          <w:szCs w:val="24"/>
                        </w:rPr>
                        <w:t>Choice accuracy aggregated by input strength (lines) fit well to the empirical data (cross</w:t>
                      </w:r>
                      <w:r>
                        <w:rPr>
                          <w:rFonts w:ascii="Times New Roman" w:hAnsi="Times New Roman" w:cs="Times New Roman"/>
                          <w:i w:val="0"/>
                          <w:color w:val="000000" w:themeColor="text1"/>
                          <w:sz w:val="24"/>
                          <w:szCs w:val="24"/>
                        </w:rPr>
                        <w:t>es).</w:t>
                      </w:r>
                      <w:r w:rsidRPr="00105BE1">
                        <w:rPr>
                          <w:rFonts w:ascii="Times New Roman" w:hAnsi="Times New Roman" w:cs="Times New Roman"/>
                          <w:i w:val="0"/>
                          <w:color w:val="000000" w:themeColor="text1"/>
                          <w:sz w:val="24"/>
                          <w:szCs w:val="24"/>
                        </w:rPr>
                        <w:t xml:space="preserve"> The predicted RT aggregated by input strength for correct (solid line) and error (dashed line) trials capture well the RT for correct (filled dots) and error (empty dots) trials in empirical data.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b</w:t>
                      </w:r>
                      <w:r w:rsidRPr="00105BE1">
                        <w:rPr>
                          <w:rFonts w:ascii="Times New Roman" w:hAnsi="Times New Roman" w:cs="Times New Roman"/>
                          <w:i w:val="0"/>
                          <w:color w:val="000000" w:themeColor="text1"/>
                          <w:sz w:val="24"/>
                          <w:szCs w:val="24"/>
                        </w:rPr>
                        <w:t>est</w:t>
                      </w:r>
                      <w:r>
                        <w:rPr>
                          <w:rFonts w:ascii="Times New Roman" w:hAnsi="Times New Roman" w:cs="Times New Roman"/>
                          <w:i w:val="0"/>
                          <w:color w:val="000000" w:themeColor="text1"/>
                          <w:sz w:val="24"/>
                          <w:szCs w:val="24"/>
                        </w:rPr>
                        <w:t>-</w:t>
                      </w:r>
                      <w:r w:rsidRPr="00105BE1">
                        <w:rPr>
                          <w:rFonts w:ascii="Times New Roman" w:hAnsi="Times New Roman" w:cs="Times New Roman"/>
                          <w:i w:val="0"/>
                          <w:color w:val="000000" w:themeColor="text1"/>
                          <w:sz w:val="24"/>
                          <w:szCs w:val="24"/>
                        </w:rPr>
                        <w:t>fit</w:t>
                      </w:r>
                      <w:r>
                        <w:rPr>
                          <w:rFonts w:ascii="Times New Roman" w:hAnsi="Times New Roman" w:cs="Times New Roman"/>
                          <w:i w:val="0"/>
                          <w:color w:val="000000" w:themeColor="text1"/>
                          <w:sz w:val="24"/>
                          <w:szCs w:val="24"/>
                        </w:rPr>
                        <w:t>ting</w:t>
                      </w:r>
                      <w:r w:rsidRPr="00105BE1">
                        <w:rPr>
                          <w:rFonts w:ascii="Times New Roman" w:hAnsi="Times New Roman" w:cs="Times New Roman"/>
                          <w:i w:val="0"/>
                          <w:color w:val="000000" w:themeColor="text1"/>
                          <w:sz w:val="24"/>
                          <w:szCs w:val="24"/>
                        </w:rPr>
                        <w:t xml:space="preserve"> model replicate</w:t>
                      </w:r>
                      <w:r>
                        <w:rPr>
                          <w:rFonts w:ascii="Times New Roman" w:hAnsi="Times New Roman" w:cs="Times New Roman"/>
                          <w:i w:val="0"/>
                          <w:color w:val="000000" w:themeColor="text1"/>
                          <w:sz w:val="24"/>
                          <w:szCs w:val="24"/>
                        </w:rPr>
                        <w:t>s the</w:t>
                      </w:r>
                      <w:r w:rsidRPr="00105BE1">
                        <w:rPr>
                          <w:rFonts w:ascii="Times New Roman" w:hAnsi="Times New Roman" w:cs="Times New Roman"/>
                          <w:i w:val="0"/>
                          <w:color w:val="000000" w:themeColor="text1"/>
                          <w:sz w:val="24"/>
                          <w:szCs w:val="24"/>
                        </w:rPr>
                        <w:t xml:space="preserve"> neural dynamic features of the recorded neural activity. </w:t>
                      </w:r>
                      <w:r w:rsidRPr="00105BE1">
                        <w:rPr>
                          <w:rFonts w:ascii="Times New Roman" w:hAnsi="Times New Roman" w:cs="Times New Roman"/>
                          <w:color w:val="000000" w:themeColor="text1"/>
                          <w:sz w:val="24"/>
                          <w:szCs w:val="24"/>
                        </w:rPr>
                        <w:t>R</w:t>
                      </w:r>
                      <w:r w:rsidRPr="00105BE1">
                        <w:rPr>
                          <w:rFonts w:ascii="Times New Roman" w:hAnsi="Times New Roman" w:cs="Times New Roman"/>
                          <w:i w:val="0"/>
                          <w:color w:val="000000" w:themeColor="text1"/>
                          <w:sz w:val="24"/>
                          <w:szCs w:val="24"/>
                        </w:rPr>
                        <w:t xml:space="preserve"> unit activities aligned to the onset of stimulus inputs</w:t>
                      </w:r>
                      <w:r>
                        <w:rPr>
                          <w:rFonts w:ascii="Times New Roman" w:hAnsi="Times New Roman" w:cs="Times New Roman"/>
                          <w:i w:val="0"/>
                          <w:color w:val="000000" w:themeColor="text1"/>
                          <w:sz w:val="24"/>
                          <w:szCs w:val="24"/>
                        </w:rPr>
                        <w:t xml:space="preserve"> (left) and</w:t>
                      </w:r>
                      <w:r w:rsidRPr="00105BE1">
                        <w:rPr>
                          <w:rFonts w:ascii="Times New Roman" w:hAnsi="Times New Roman" w:cs="Times New Roman"/>
                          <w:i w:val="0"/>
                          <w:color w:val="000000" w:themeColor="text1"/>
                          <w:sz w:val="24"/>
                          <w:szCs w:val="24"/>
                        </w:rPr>
                        <w:t xml:space="preserve"> aligned to the time of model decision</w:t>
                      </w:r>
                      <w:r>
                        <w:rPr>
                          <w:rFonts w:ascii="Times New Roman" w:hAnsi="Times New Roman" w:cs="Times New Roman"/>
                          <w:i w:val="0"/>
                          <w:color w:val="000000" w:themeColor="text1"/>
                          <w:sz w:val="24"/>
                          <w:szCs w:val="24"/>
                        </w:rPr>
                        <w:t xml:space="preserve"> (right)</w:t>
                      </w:r>
                      <w:r w:rsidRPr="00105BE1">
                        <w:rPr>
                          <w:rFonts w:ascii="Times New Roman" w:hAnsi="Times New Roman" w:cs="Times New Roman"/>
                          <w:i w:val="0"/>
                          <w:color w:val="000000" w:themeColor="text1"/>
                          <w:sz w:val="24"/>
                          <w:szCs w:val="24"/>
                        </w:rPr>
                        <w:t xml:space="preserve"> replicate the stereotyped ramping dynamics of units associated with the chosen side (solid lines) and suppression of units associated with the unchosen side (dashed lines) under different levels of input strength.</w:t>
                      </w:r>
                      <w:r>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E.</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early stage</w:t>
                      </w:r>
                      <w:proofErr w:type="gramEnd"/>
                      <w:r w:rsidRPr="00105BE1">
                        <w:rPr>
                          <w:rFonts w:ascii="Times New Roman" w:hAnsi="Times New Roman" w:cs="Times New Roman"/>
                          <w:i w:val="0"/>
                          <w:color w:val="000000" w:themeColor="text1"/>
                          <w:sz w:val="24"/>
                          <w:szCs w:val="24"/>
                        </w:rPr>
                        <w:t xml:space="preserve"> model activity shortly after stimulus onset, at times indicated by arrows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xml:space="preserve"> (chosen side) and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 xml:space="preserve"> (unchosen side). Consistent with empirical findings, the activity associated with chosen and unchosen options linearly increase and decrease with input strength. </w:t>
                      </w:r>
                      <w:r w:rsidRPr="00105BE1">
                        <w:rPr>
                          <w:rFonts w:ascii="Times New Roman" w:hAnsi="Times New Roman" w:cs="Times New Roman"/>
                          <w:b/>
                          <w:i w:val="0"/>
                          <w:color w:val="000000" w:themeColor="text1"/>
                          <w:sz w:val="24"/>
                          <w:szCs w:val="24"/>
                        </w:rPr>
                        <w:t>F.</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late stage</w:t>
                      </w:r>
                      <w:proofErr w:type="gramEnd"/>
                      <w:r w:rsidRPr="00105BE1">
                        <w:rPr>
                          <w:rFonts w:ascii="Times New Roman" w:hAnsi="Times New Roman" w:cs="Times New Roman"/>
                          <w:i w:val="0"/>
                          <w:color w:val="000000" w:themeColor="text1"/>
                          <w:sz w:val="24"/>
                          <w:szCs w:val="24"/>
                        </w:rPr>
                        <w:t xml:space="preserve"> model activity shortly before model choic</w:t>
                      </w:r>
                      <w:r>
                        <w:rPr>
                          <w:rFonts w:ascii="Times New Roman" w:hAnsi="Times New Roman" w:cs="Times New Roman"/>
                          <w:i w:val="0"/>
                          <w:color w:val="000000" w:themeColor="text1"/>
                          <w:sz w:val="24"/>
                          <w:szCs w:val="24"/>
                        </w:rPr>
                        <w:t>e</w:t>
                      </w:r>
                      <w:r w:rsidRPr="00105BE1">
                        <w:rPr>
                          <w:rFonts w:ascii="Times New Roman" w:hAnsi="Times New Roman" w:cs="Times New Roman"/>
                          <w:i w:val="0"/>
                          <w:color w:val="000000" w:themeColor="text1"/>
                          <w:sz w:val="24"/>
                          <w:szCs w:val="24"/>
                        </w:rPr>
                        <w:t xml:space="preserve">, at times indicated by arrows </w:t>
                      </w:r>
                      <w:r w:rsidRPr="00105BE1">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xml:space="preserve"> and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Consistent with empirical findings, chosen unit activity reaches a common decision bound and show little input dependence, while unchosen activity remains suppressed by input strength. Empirical and behavioral and neural dataset from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Roitman &amp; Shadlen (2002)</w:t>
                      </w:r>
                      <w:r>
                        <w:rPr>
                          <w:rFonts w:ascii="Times New Roman" w:hAnsi="Times New Roman" w:cs="Times New Roman"/>
                          <w:i w:val="0"/>
                          <w:color w:val="000000" w:themeColor="text1"/>
                          <w:sz w:val="24"/>
                          <w:szCs w:val="24"/>
                        </w:rPr>
                        <w:fldChar w:fldCharType="end"/>
                      </w:r>
                      <w:r w:rsidRPr="00105BE1">
                        <w:rPr>
                          <w:rFonts w:ascii="Times New Roman" w:hAnsi="Times New Roman" w:cs="Times New Roman"/>
                          <w:i w:val="0"/>
                          <w:color w:val="000000" w:themeColor="text1"/>
                          <w:sz w:val="24"/>
                          <w:szCs w:val="24"/>
                        </w:rPr>
                        <w:t>.</w:t>
                      </w:r>
                    </w:p>
                    <w:p w14:paraId="64B105F1" w14:textId="77777777" w:rsidR="009F0487" w:rsidRPr="00256221" w:rsidRDefault="009F0487" w:rsidP="000329EA"/>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363"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57246903">
                <wp:simplePos x="0" y="0"/>
                <wp:positionH relativeFrom="column">
                  <wp:posOffset>-508000</wp:posOffset>
                </wp:positionH>
                <wp:positionV relativeFrom="paragraph">
                  <wp:posOffset>-234462</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364"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365"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366"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367" w:author="Bo Shen" w:date="2023-01-26T16:42:00Z">
                              <w:r w:rsidR="00CA42B8">
                                <w:rPr>
                                  <w:rFonts w:ascii="Times New Roman" w:hAnsi="Times New Roman" w:cs="Times New Roman"/>
                                </w:rPr>
                                <w:t xml:space="preserve">oodness of fitting of LDDM to </w:t>
                              </w:r>
                            </w:ins>
                            <w:ins w:id="368"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369" w:author="Bo Shen" w:date="2023-01-26T16:42:00Z">
                              <w:r w:rsidR="00CA42B8">
                                <w:rPr>
                                  <w:rFonts w:ascii="Times New Roman" w:hAnsi="Times New Roman" w:cs="Times New Roman"/>
                                </w:rPr>
                                <w:t xml:space="preserve"> </w:t>
                              </w:r>
                            </w:ins>
                            <w:ins w:id="370" w:author="Bo Shen" w:date="2023-01-26T16:43:00Z">
                              <w:r w:rsidR="00CA42B8">
                                <w:rPr>
                                  <w:rFonts w:ascii="Times New Roman" w:hAnsi="Times New Roman" w:cs="Times New Roman"/>
                                </w:rPr>
                                <w:t>over</w:t>
                              </w:r>
                            </w:ins>
                            <w:ins w:id="371" w:author="Bo Shen" w:date="2023-01-26T16:42:00Z">
                              <w:r w:rsidR="00CA42B8">
                                <w:rPr>
                                  <w:rFonts w:ascii="Times New Roman" w:hAnsi="Times New Roman" w:cs="Times New Roman"/>
                                </w:rPr>
                                <w:t xml:space="preserve"> </w:t>
                              </w:r>
                            </w:ins>
                            <w:ins w:id="372" w:author="Bo Shen" w:date="2023-01-26T17:14:00Z">
                              <w:r w:rsidR="00AA6167">
                                <w:rPr>
                                  <w:rFonts w:ascii="Times New Roman" w:hAnsi="Times New Roman" w:cs="Times New Roman"/>
                                </w:rPr>
                                <w:t>the</w:t>
                              </w:r>
                            </w:ins>
                            <w:ins w:id="373" w:author="Bo Shen" w:date="2023-01-26T16:43:00Z">
                              <w:r w:rsidR="00CA42B8">
                                <w:rPr>
                                  <w:rFonts w:ascii="Times New Roman" w:hAnsi="Times New Roman" w:cs="Times New Roman"/>
                                </w:rPr>
                                <w:t xml:space="preserve"> regimes</w:t>
                              </w:r>
                            </w:ins>
                            <w:ins w:id="374" w:author="Bo Shen" w:date="2023-01-26T16:44:00Z">
                              <w:r w:rsidR="00CA42B8">
                                <w:rPr>
                                  <w:rFonts w:ascii="Times New Roman" w:hAnsi="Times New Roman" w:cs="Times New Roman"/>
                                </w:rPr>
                                <w:t xml:space="preserve"> of</w:t>
                              </w:r>
                            </w:ins>
                            <w:ins w:id="375" w:author="Bo Shen" w:date="2023-01-26T16:43:00Z">
                              <w:r w:rsidR="00CA42B8">
                                <w:rPr>
                                  <w:rFonts w:ascii="Times New Roman" w:hAnsi="Times New Roman" w:cs="Times New Roman"/>
                                </w:rPr>
                                <w:t xml:space="preserve"> </w:t>
                              </w:r>
                            </w:ins>
                            <w:ins w:id="376" w:author="Bo Shen" w:date="2023-01-26T16:44:00Z">
                              <w:r w:rsidR="00CA42B8">
                                <w:rPr>
                                  <w:rFonts w:ascii="Times New Roman" w:hAnsi="Times New Roman" w:cs="Times New Roman"/>
                                </w:rPr>
                                <w:t xml:space="preserve">the seven </w:t>
                              </w:r>
                            </w:ins>
                            <w:ins w:id="377" w:author="Bo Shen" w:date="2023-01-26T16:43:00Z">
                              <w:r w:rsidR="00CA42B8">
                                <w:rPr>
                                  <w:rFonts w:ascii="Times New Roman" w:hAnsi="Times New Roman" w:cs="Times New Roman"/>
                                </w:rPr>
                                <w:t>free parameters</w:t>
                              </w:r>
                            </w:ins>
                            <w:ins w:id="378" w:author="Bo Shen" w:date="2023-01-26T16:44:00Z">
                              <w:r w:rsidR="00CA42B8">
                                <w:rPr>
                                  <w:rFonts w:ascii="Times New Roman" w:hAnsi="Times New Roman" w:cs="Times New Roman"/>
                                </w:rPr>
                                <w:t>.</w:t>
                              </w:r>
                            </w:ins>
                            <w:ins w:id="379" w:author="Bo Shen" w:date="2023-01-26T16:45:00Z">
                              <w:r w:rsidR="00CA42B8">
                                <w:rPr>
                                  <w:rFonts w:ascii="Times New Roman" w:hAnsi="Times New Roman" w:cs="Times New Roman"/>
                                </w:rPr>
                                <w:t xml:space="preserve"> </w:t>
                              </w:r>
                            </w:ins>
                            <w:ins w:id="380" w:author="Bo Shen" w:date="2023-01-26T16:54:00Z">
                              <w:r w:rsidR="00860C8C">
                                <w:rPr>
                                  <w:rFonts w:ascii="Times New Roman" w:hAnsi="Times New Roman" w:cs="Times New Roman"/>
                                </w:rPr>
                                <w:t>Each two p</w:t>
                              </w:r>
                            </w:ins>
                            <w:ins w:id="381" w:author="Bo Shen" w:date="2023-01-26T16:53:00Z">
                              <w:r w:rsidR="00860C8C">
                                <w:rPr>
                                  <w:rFonts w:ascii="Times New Roman" w:hAnsi="Times New Roman" w:cs="Times New Roman"/>
                                </w:rPr>
                                <w:t xml:space="preserve">arameters </w:t>
                              </w:r>
                            </w:ins>
                            <w:ins w:id="382" w:author="Bo Shen" w:date="2023-01-26T16:54:00Z">
                              <w:r w:rsidR="00860C8C">
                                <w:rPr>
                                  <w:rFonts w:ascii="Times New Roman" w:hAnsi="Times New Roman" w:cs="Times New Roman"/>
                                </w:rPr>
                                <w:t>were</w:t>
                              </w:r>
                            </w:ins>
                            <w:ins w:id="383" w:author="Bo Shen" w:date="2023-01-26T16:53:00Z">
                              <w:r w:rsidR="00860C8C">
                                <w:rPr>
                                  <w:rFonts w:ascii="Times New Roman" w:hAnsi="Times New Roman" w:cs="Times New Roman"/>
                                </w:rPr>
                                <w:t xml:space="preserve"> paired to show the log-likelihood space</w:t>
                              </w:r>
                            </w:ins>
                            <w:ins w:id="384" w:author="Bo Shen" w:date="2023-01-26T16:54:00Z">
                              <w:r w:rsidR="00860C8C">
                                <w:rPr>
                                  <w:rFonts w:ascii="Times New Roman" w:hAnsi="Times New Roman" w:cs="Times New Roman"/>
                                </w:rPr>
                                <w:t xml:space="preserve">, with </w:t>
                              </w:r>
                            </w:ins>
                            <w:ins w:id="385" w:author="Bo Shen" w:date="2023-01-26T16:53:00Z">
                              <w:r w:rsidR="00860C8C">
                                <w:rPr>
                                  <w:rFonts w:ascii="Times New Roman" w:hAnsi="Times New Roman" w:cs="Times New Roman"/>
                                </w:rPr>
                                <w:t>other parameters se</w:t>
                              </w:r>
                            </w:ins>
                            <w:ins w:id="386" w:author="Bo Shen" w:date="2023-01-26T16:54:00Z">
                              <w:r w:rsidR="00860C8C">
                                <w:rPr>
                                  <w:rFonts w:ascii="Times New Roman" w:hAnsi="Times New Roman" w:cs="Times New Roman"/>
                                </w:rPr>
                                <w:t xml:space="preserve">t as </w:t>
                              </w:r>
                            </w:ins>
                            <w:ins w:id="387" w:author="Bo Shen" w:date="2023-01-26T17:20:00Z">
                              <w:r w:rsidR="00FB1566">
                                <w:rPr>
                                  <w:rFonts w:ascii="Times New Roman" w:hAnsi="Times New Roman" w:cs="Times New Roman"/>
                                </w:rPr>
                                <w:t xml:space="preserve">the </w:t>
                              </w:r>
                            </w:ins>
                            <w:ins w:id="388"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389" w:author="Bo Shen" w:date="2023-01-26T16:47:00Z">
                              <w:r w:rsidR="002D4911">
                                <w:rPr>
                                  <w:rFonts w:ascii="Times New Roman" w:hAnsi="Times New Roman" w:cs="Times New Roman"/>
                                </w:rPr>
                                <w:t>The contour lines indicate the isolines of log</w:t>
                              </w:r>
                            </w:ins>
                            <w:ins w:id="390" w:author="Bo Shen" w:date="2023-01-26T16:48:00Z">
                              <w:r w:rsidR="002D4911">
                                <w:rPr>
                                  <w:rFonts w:ascii="Times New Roman" w:hAnsi="Times New Roman" w:cs="Times New Roman"/>
                                </w:rPr>
                                <w:t>-</w:t>
                              </w:r>
                            </w:ins>
                            <w:ins w:id="391" w:author="Bo Shen" w:date="2023-01-26T16:47:00Z">
                              <w:r w:rsidR="002D4911">
                                <w:rPr>
                                  <w:rFonts w:ascii="Times New Roman" w:hAnsi="Times New Roman" w:cs="Times New Roman"/>
                                </w:rPr>
                                <w:t xml:space="preserve">likelihood, with the colors indicating </w:t>
                              </w:r>
                            </w:ins>
                            <w:ins w:id="392" w:author="Bo Shen" w:date="2023-01-26T16:55:00Z">
                              <w:r w:rsidR="00860C8C">
                                <w:rPr>
                                  <w:rFonts w:ascii="Times New Roman" w:hAnsi="Times New Roman" w:cs="Times New Roman"/>
                                </w:rPr>
                                <w:t>its</w:t>
                              </w:r>
                            </w:ins>
                            <w:ins w:id="393" w:author="Bo Shen" w:date="2023-01-26T16:47:00Z">
                              <w:r w:rsidR="002D4911">
                                <w:rPr>
                                  <w:rFonts w:ascii="Times New Roman" w:hAnsi="Times New Roman" w:cs="Times New Roman"/>
                                </w:rPr>
                                <w:t xml:space="preserve"> value</w:t>
                              </w:r>
                            </w:ins>
                            <w:ins w:id="394" w:author="Bo Shen" w:date="2023-01-26T16:56:00Z">
                              <w:r w:rsidR="00DA5A6B">
                                <w:rPr>
                                  <w:rFonts w:ascii="Times New Roman" w:hAnsi="Times New Roman" w:cs="Times New Roman"/>
                                </w:rPr>
                                <w:t xml:space="preserve"> and the red cross indicating the maximized log-likelihood</w:t>
                              </w:r>
                            </w:ins>
                            <w:ins w:id="395" w:author="Bo Shen" w:date="2023-01-26T16:47:00Z">
                              <w:r w:rsidR="002D4911">
                                <w:rPr>
                                  <w:rFonts w:ascii="Times New Roman" w:hAnsi="Times New Roman" w:cs="Times New Roman"/>
                                </w:rPr>
                                <w:t>.</w:t>
                              </w:r>
                            </w:ins>
                            <w:ins w:id="396" w:author="Bo Shen" w:date="2023-01-26T17:20:00Z">
                              <w:r w:rsidR="00FB1566">
                                <w:rPr>
                                  <w:rFonts w:ascii="Times New Roman" w:hAnsi="Times New Roman" w:cs="Times New Roman"/>
                                </w:rPr>
                                <w:t xml:space="preserve"> </w:t>
                              </w:r>
                            </w:ins>
                            <w:ins w:id="397" w:author="Bo Shen" w:date="2023-01-26T17:22:00Z">
                              <w:r w:rsidR="009324FA">
                                <w:rPr>
                                  <w:rFonts w:ascii="Times New Roman" w:hAnsi="Times New Roman" w:cs="Times New Roman"/>
                                </w:rPr>
                                <w:t xml:space="preserve">The spaces of log-likelihood showed </w:t>
                              </w:r>
                            </w:ins>
                            <w:ins w:id="398"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399" w:author="Bo Shen" w:date="2023-01-27T09:19:00Z">
                              <w:r w:rsidR="008604B0">
                                <w:rPr>
                                  <w:rFonts w:ascii="Times New Roman" w:hAnsi="Times New Roman" w:cs="Times New Roman"/>
                                </w:rPr>
                                <w:t>topography</w:t>
                              </w:r>
                            </w:ins>
                            <w:ins w:id="400" w:author="Bo Shen" w:date="2023-01-27T09:18:00Z">
                              <w:r w:rsidR="008604B0">
                                <w:rPr>
                                  <w:rFonts w:ascii="Times New Roman" w:hAnsi="Times New Roman" w:cs="Times New Roman"/>
                                </w:rPr>
                                <w:t>.</w:t>
                              </w:r>
                            </w:ins>
                            <w:ins w:id="401" w:author="Bo Shen" w:date="2023-01-26T17:21:00Z">
                              <w:r w:rsidR="009324FA">
                                <w:rPr>
                                  <w:rFonts w:ascii="Times New Roman" w:hAnsi="Times New Roman" w:cs="Times New Roman"/>
                                </w:rPr>
                                <w:t xml:space="preserve"> </w:t>
                              </w:r>
                            </w:ins>
                            <w:ins w:id="402" w:author="Bo Shen" w:date="2023-01-26T16:43:00Z">
                              <w:r w:rsidR="00CA42B8" w:rsidRPr="00AA6167">
                                <w:rPr>
                                  <w:rFonts w:ascii="Times New Roman" w:hAnsi="Times New Roman" w:cs="Times New Roman"/>
                                  <w:b/>
                                  <w:bCs/>
                                  <w:rPrChange w:id="403" w:author="Bo Shen" w:date="2023-01-26T17:15:00Z">
                                    <w:rPr>
                                      <w:rFonts w:ascii="Times New Roman" w:hAnsi="Times New Roman" w:cs="Times New Roman"/>
                                    </w:rPr>
                                  </w:rPrChange>
                                </w:rPr>
                                <w:t>A.</w:t>
                              </w:r>
                            </w:ins>
                            <w:ins w:id="404" w:author="Bo Shen" w:date="2023-01-26T16:48:00Z">
                              <w:r w:rsidR="002D4911">
                                <w:rPr>
                                  <w:rFonts w:ascii="Times New Roman" w:hAnsi="Times New Roman" w:cs="Times New Roman"/>
                                </w:rPr>
                                <w:t xml:space="preserve"> </w:t>
                              </w:r>
                            </w:ins>
                            <w:ins w:id="405" w:author="Bo Shen" w:date="2023-01-26T16:55:00Z">
                              <w:r w:rsidR="00860C8C">
                                <w:rPr>
                                  <w:rFonts w:ascii="Times New Roman" w:hAnsi="Times New Roman" w:cs="Times New Roman"/>
                                </w:rPr>
                                <w:t>T</w:t>
                              </w:r>
                            </w:ins>
                            <w:ins w:id="406" w:author="Bo Shen" w:date="2023-01-26T16:53:00Z">
                              <w:r w:rsidR="00860C8C">
                                <w:rPr>
                                  <w:rFonts w:ascii="Times New Roman" w:hAnsi="Times New Roman" w:cs="Times New Roman"/>
                                </w:rPr>
                                <w:t xml:space="preserve">he connection weights parameters </w:t>
                              </w:r>
                            </w:ins>
                            <m:oMath>
                              <m:r>
                                <w:ins w:id="407" w:author="Bo Shen" w:date="2023-01-26T16:55:00Z">
                                  <w:rPr>
                                    <w:rFonts w:ascii="Cambria Math" w:hAnsi="Cambria Math" w:cs="Times New Roman"/>
                                  </w:rPr>
                                  <m:t>α</m:t>
                                </w:ins>
                              </m:r>
                            </m:oMath>
                            <w:ins w:id="408" w:author="Bo Shen" w:date="2023-01-26T16:55:00Z">
                              <w:r w:rsidR="00860C8C">
                                <w:rPr>
                                  <w:rFonts w:ascii="Times New Roman" w:hAnsi="Times New Roman" w:cs="Times New Roman"/>
                                </w:rPr>
                                <w:t xml:space="preserve"> </w:t>
                              </w:r>
                            </w:ins>
                            <w:ins w:id="409" w:author="Bo Shen" w:date="2023-01-26T16:53:00Z">
                              <w:r w:rsidR="00860C8C">
                                <w:rPr>
                                  <w:rFonts w:ascii="Times New Roman" w:hAnsi="Times New Roman" w:cs="Times New Roman"/>
                                </w:rPr>
                                <w:t xml:space="preserve">and </w:t>
                              </w:r>
                            </w:ins>
                            <m:oMath>
                              <m:r>
                                <w:ins w:id="410" w:author="Bo Shen" w:date="2023-01-26T16:56:00Z">
                                  <w:rPr>
                                    <w:rFonts w:ascii="Cambria Math" w:hAnsi="Cambria Math" w:cs="Times New Roman"/>
                                  </w:rPr>
                                  <m:t xml:space="preserve">β </m:t>
                                </w:ins>
                              </m:r>
                            </m:oMath>
                            <w:ins w:id="411" w:author="Bo Shen" w:date="2023-01-26T17:17:00Z">
                              <w:r w:rsidR="00403EA6">
                                <w:rPr>
                                  <w:rFonts w:ascii="Times New Roman" w:hAnsi="Times New Roman" w:cs="Times New Roman"/>
                                </w:rPr>
                                <w:t>were paired</w:t>
                              </w:r>
                            </w:ins>
                            <w:ins w:id="412" w:author="Bo Shen" w:date="2023-01-27T09:23:00Z">
                              <w:r w:rsidR="00D560CF">
                                <w:rPr>
                                  <w:rFonts w:ascii="Times New Roman" w:hAnsi="Times New Roman" w:cs="Times New Roman"/>
                                </w:rPr>
                                <w:t xml:space="preserve"> since</w:t>
                              </w:r>
                            </w:ins>
                            <w:ins w:id="413" w:author="Bo Shen" w:date="2023-01-26T17:16:00Z">
                              <w:r w:rsidR="00403EA6">
                                <w:rPr>
                                  <w:rFonts w:ascii="Times New Roman" w:hAnsi="Times New Roman" w:cs="Times New Roman"/>
                                </w:rPr>
                                <w:t xml:space="preserve"> </w:t>
                              </w:r>
                            </w:ins>
                            <w:ins w:id="414" w:author="Bo Shen" w:date="2023-01-26T17:17:00Z">
                              <w:r w:rsidR="00403EA6">
                                <w:rPr>
                                  <w:rFonts w:ascii="Times New Roman" w:hAnsi="Times New Roman" w:cs="Times New Roman"/>
                                </w:rPr>
                                <w:t xml:space="preserve">both of them control the ramping-up speed of the competition dynamics. </w:t>
                              </w:r>
                            </w:ins>
                            <w:ins w:id="415" w:author="Bo Shen" w:date="2023-01-26T17:01:00Z">
                              <w:r w:rsidR="00E87C66" w:rsidRPr="008604B0">
                                <w:rPr>
                                  <w:rFonts w:ascii="Times New Roman" w:hAnsi="Times New Roman" w:cs="Times New Roman"/>
                                  <w:b/>
                                  <w:bCs/>
                                  <w:rPrChange w:id="416"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417" w:author="Bo Shen" w:date="2023-01-26T17:02:00Z">
                              <w:r w:rsidR="00E87C66">
                                <w:rPr>
                                  <w:rFonts w:ascii="Times New Roman" w:hAnsi="Times New Roman" w:cs="Times New Roman"/>
                                </w:rPr>
                                <w:t>(</w:t>
                              </w:r>
                            </w:ins>
                            <m:oMath>
                              <m:r>
                                <w:ins w:id="418" w:author="Bo Shen" w:date="2023-01-26T17:12:00Z">
                                  <w:rPr>
                                    <w:rFonts w:ascii="Cambria Math" w:hAnsi="Cambria Math" w:cs="Times New Roman"/>
                                  </w:rPr>
                                  <m:t>σ</m:t>
                                </w:ins>
                              </m:r>
                            </m:oMath>
                            <w:ins w:id="419"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420" w:author="Bo Shen" w:date="2023-01-26T17:12:00Z">
                                    <w:rPr>
                                      <w:rFonts w:ascii="Times New Roman" w:hAnsi="Times New Roman" w:cs="Times New Roman"/>
                                    </w:rPr>
                                  </w:rPrChange>
                                </w:rPr>
                                <w:t>S</w:t>
                              </w:r>
                              <w:r w:rsidR="00E87C66">
                                <w:rPr>
                                  <w:rFonts w:ascii="Times New Roman" w:hAnsi="Times New Roman" w:cs="Times New Roman"/>
                                </w:rPr>
                                <w:t>)</w:t>
                              </w:r>
                            </w:ins>
                            <w:ins w:id="421"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422"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423" w:author="Bo Shen" w:date="2023-01-27T09:25:00Z">
                              <w:r w:rsidR="00D560CF">
                                <w:rPr>
                                  <w:rFonts w:ascii="Times New Roman" w:hAnsi="Times New Roman" w:cs="Times New Roman"/>
                                </w:rPr>
                                <w:t>The time constants of the three units were paired.</w:t>
                              </w:r>
                            </w:ins>
                            <w:ins w:id="424" w:author="Bo Shen" w:date="2023-01-26T17:12:00Z">
                              <w:r w:rsidR="00AA6167">
                                <w:rPr>
                                  <w:rFonts w:ascii="Times New Roman" w:hAnsi="Times New Roman" w:cs="Times New Roman"/>
                                </w:rPr>
                                <w:t xml:space="preserve"> </w:t>
                              </w:r>
                            </w:ins>
                            <w:ins w:id="425" w:author="Bo Shen" w:date="2023-01-27T17:08:00Z">
                              <w:r w:rsidR="0009610D">
                                <w:rPr>
                                  <w:rFonts w:ascii="Times New Roman" w:hAnsi="Times New Roman" w:cs="Times New Roman"/>
                                </w:rPr>
                                <w:t xml:space="preserve">The values of the parameters at the maximum points </w:t>
                              </w:r>
                            </w:ins>
                            <w:ins w:id="426" w:author="Bo Shen" w:date="2023-01-27T17:09:00Z">
                              <w:r w:rsidR="0009610D">
                                <w:rPr>
                                  <w:rFonts w:ascii="Times New Roman" w:hAnsi="Times New Roman" w:cs="Times New Roman"/>
                                </w:rPr>
                                <w:t>precisely match</w:t>
                              </w:r>
                            </w:ins>
                            <w:ins w:id="427" w:author="Bo Shen" w:date="2023-01-27T17:08:00Z">
                              <w:r w:rsidR="0009610D">
                                <w:rPr>
                                  <w:rFonts w:ascii="Times New Roman" w:hAnsi="Times New Roman" w:cs="Times New Roman"/>
                                </w:rPr>
                                <w:t xml:space="preserve"> </w:t>
                              </w:r>
                            </w:ins>
                            <w:ins w:id="428" w:author="Bo Shen" w:date="2023-01-27T17:09:00Z">
                              <w:r w:rsidR="0009610D">
                                <w:rPr>
                                  <w:rFonts w:ascii="Times New Roman" w:hAnsi="Times New Roman" w:cs="Times New Roman"/>
                                </w:rPr>
                                <w:t>the best-fitting results given the precision</w:t>
                              </w:r>
                            </w:ins>
                            <w:ins w:id="429" w:author="Bo Shen" w:date="2023-01-27T17:10:00Z">
                              <w:r w:rsidR="00CF5F98">
                                <w:rPr>
                                  <w:rFonts w:ascii="Times New Roman" w:hAnsi="Times New Roman" w:cs="Times New Roman"/>
                                </w:rPr>
                                <w:t>s</w:t>
                              </w:r>
                            </w:ins>
                            <w:ins w:id="430" w:author="Bo Shen" w:date="2023-01-27T17:09:00Z">
                              <w:r w:rsidR="0009610D">
                                <w:rPr>
                                  <w:rFonts w:ascii="Times New Roman" w:hAnsi="Times New Roman" w:cs="Times New Roman"/>
                                </w:rPr>
                                <w:t xml:space="preserve"> of the grids (parameter values on the peaks: </w:t>
                              </w:r>
                            </w:ins>
                            <m:oMath>
                              <m:r>
                                <w:ins w:id="431" w:author="Bo Shen" w:date="2023-01-27T16:40:00Z">
                                  <w:rPr>
                                    <w:rFonts w:ascii="Cambria Math" w:hAnsi="Cambria Math" w:cs="Times New Roman"/>
                                  </w:rPr>
                                  <m:t>α=0</m:t>
                                </w:ins>
                              </m:r>
                            </m:oMath>
                            <w:ins w:id="432" w:author="Bo Shen" w:date="2023-01-27T16:40:00Z">
                              <w:r w:rsidR="00520D97">
                                <w:rPr>
                                  <w:rFonts w:ascii="Times New Roman" w:hAnsi="Times New Roman" w:cs="Times New Roman"/>
                                </w:rPr>
                                <w:t xml:space="preserve">, </w:t>
                              </w:r>
                            </w:ins>
                            <m:oMath>
                              <m:r>
                                <w:ins w:id="433" w:author="Bo Shen" w:date="2023-01-27T16:40:00Z">
                                  <w:rPr>
                                    <w:rFonts w:ascii="Cambria Math" w:hAnsi="Cambria Math" w:cs="Times New Roman"/>
                                  </w:rPr>
                                  <m:t>β=1.4</m:t>
                                </w:ins>
                              </m:r>
                            </m:oMath>
                            <w:ins w:id="434" w:author="Bo Shen" w:date="2023-01-27T16:40:00Z">
                              <w:r w:rsidR="00520D97">
                                <w:rPr>
                                  <w:rFonts w:ascii="Times New Roman" w:hAnsi="Times New Roman" w:cs="Times New Roman"/>
                                </w:rPr>
                                <w:t xml:space="preserve">, </w:t>
                              </w:r>
                            </w:ins>
                            <m:oMath>
                              <m:r>
                                <w:ins w:id="435" w:author="Bo Shen" w:date="2023-01-27T16:40:00Z">
                                  <w:rPr>
                                    <w:rFonts w:ascii="Cambria Math" w:hAnsi="Cambria Math" w:cs="Times New Roman"/>
                                  </w:rPr>
                                  <m:t>σ = 26</m:t>
                                </w:ins>
                              </m:r>
                            </m:oMath>
                            <w:ins w:id="436" w:author="Bo Shen" w:date="2023-01-27T16:40:00Z">
                              <w:r w:rsidR="00520D97">
                                <w:rPr>
                                  <w:rFonts w:ascii="Times New Roman" w:hAnsi="Times New Roman" w:cs="Times New Roman"/>
                                </w:rPr>
                                <w:t xml:space="preserve">, </w:t>
                              </w:r>
                            </w:ins>
                            <m:oMath>
                              <m:r>
                                <w:ins w:id="437" w:author="Bo Shen" w:date="2023-01-27T16:40:00Z">
                                  <w:rPr>
                                    <w:rFonts w:ascii="Cambria Math" w:hAnsi="Cambria Math" w:cs="Times New Roman"/>
                                  </w:rPr>
                                  <m:t>S = 3210</m:t>
                                </w:ins>
                              </m:r>
                            </m:oMath>
                            <w:ins w:id="438" w:author="Bo Shen" w:date="2023-01-27T16:40:00Z">
                              <w:r w:rsidR="00520D97">
                                <w:rPr>
                                  <w:rFonts w:ascii="Times New Roman" w:hAnsi="Times New Roman" w:cs="Times New Roman"/>
                                </w:rPr>
                                <w:t xml:space="preserve">, </w:t>
                              </w:r>
                            </w:ins>
                            <m:oMath>
                              <m:sSub>
                                <m:sSubPr>
                                  <m:ctrlPr>
                                    <w:ins w:id="439" w:author="Bo Shen" w:date="2023-01-27T16:40:00Z">
                                      <w:rPr>
                                        <w:rFonts w:ascii="Cambria Math" w:hAnsi="Cambria Math" w:cs="Times New Roman"/>
                                        <w:i/>
                                      </w:rPr>
                                    </w:ins>
                                  </m:ctrlPr>
                                </m:sSubPr>
                                <m:e>
                                  <m:r>
                                    <w:ins w:id="440" w:author="Bo Shen" w:date="2023-01-27T16:40:00Z">
                                      <w:rPr>
                                        <w:rFonts w:ascii="Cambria Math" w:hAnsi="Cambria Math" w:cs="Times New Roman"/>
                                      </w:rPr>
                                      <m:t>τ</m:t>
                                    </w:ins>
                                  </m:r>
                                </m:e>
                                <m:sub>
                                  <m:r>
                                    <w:ins w:id="441" w:author="Bo Shen" w:date="2023-01-27T16:40:00Z">
                                      <w:rPr>
                                        <w:rFonts w:ascii="Cambria Math" w:hAnsi="Cambria Math" w:cs="Times New Roman"/>
                                      </w:rPr>
                                      <m:t>R</m:t>
                                    </w:ins>
                                  </m:r>
                                </m:sub>
                              </m:sSub>
                              <m:r>
                                <w:ins w:id="442" w:author="Bo Shen" w:date="2023-01-27T16:40:00Z">
                                  <w:rPr>
                                    <w:rFonts w:ascii="Cambria Math" w:hAnsi="Cambria Math" w:cs="Times New Roman"/>
                                  </w:rPr>
                                  <m:t xml:space="preserve"> = .1995</m:t>
                                </w:ins>
                              </m:r>
                            </m:oMath>
                            <w:ins w:id="443" w:author="Bo Shen" w:date="2023-01-27T16:40:00Z">
                              <w:r w:rsidR="00520D97">
                                <w:rPr>
                                  <w:rFonts w:ascii="Times New Roman" w:hAnsi="Times New Roman" w:cs="Times New Roman"/>
                                </w:rPr>
                                <w:t xml:space="preserve">, </w:t>
                              </w:r>
                            </w:ins>
                            <m:oMath>
                              <m:sSub>
                                <m:sSubPr>
                                  <m:ctrlPr>
                                    <w:ins w:id="444" w:author="Bo Shen" w:date="2023-01-27T16:40:00Z">
                                      <w:rPr>
                                        <w:rFonts w:ascii="Cambria Math" w:hAnsi="Cambria Math" w:cs="Times New Roman"/>
                                        <w:i/>
                                      </w:rPr>
                                    </w:ins>
                                  </m:ctrlPr>
                                </m:sSubPr>
                                <m:e>
                                  <m:r>
                                    <w:ins w:id="445" w:author="Bo Shen" w:date="2023-01-27T16:40:00Z">
                                      <w:rPr>
                                        <w:rFonts w:ascii="Cambria Math" w:hAnsi="Cambria Math" w:cs="Times New Roman"/>
                                      </w:rPr>
                                      <m:t>τ</m:t>
                                    </w:ins>
                                  </m:r>
                                </m:e>
                                <m:sub>
                                  <m:r>
                                    <w:ins w:id="446" w:author="Bo Shen" w:date="2023-01-27T16:40:00Z">
                                      <w:rPr>
                                        <w:rFonts w:ascii="Cambria Math" w:hAnsi="Cambria Math" w:cs="Times New Roman"/>
                                      </w:rPr>
                                      <m:t>G</m:t>
                                    </w:ins>
                                  </m:r>
                                </m:sub>
                              </m:sSub>
                              <m:r>
                                <w:ins w:id="447" w:author="Bo Shen" w:date="2023-01-27T16:40:00Z">
                                  <w:rPr>
                                    <w:rFonts w:ascii="Cambria Math" w:hAnsi="Cambria Math" w:cs="Times New Roman"/>
                                  </w:rPr>
                                  <m:t xml:space="preserve"> = </m:t>
                                </w:ins>
                              </m:r>
                              <m:r>
                                <w:ins w:id="448" w:author="Bo Shen" w:date="2023-01-27T16:42:00Z">
                                  <w:rPr>
                                    <w:rFonts w:ascii="Cambria Math" w:hAnsi="Cambria Math" w:cs="Times New Roman"/>
                                  </w:rPr>
                                  <m:t xml:space="preserve">.1995 </m:t>
                                </w:ins>
                              </m:r>
                            </m:oMath>
                            <w:ins w:id="449"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450"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451" w:author="Bo Shen" w:date="2023-01-27T16:44:00Z">
                                  <w:rPr>
                                    <w:rFonts w:ascii="Cambria Math" w:hAnsi="Cambria Math" w:cs="Times New Roman"/>
                                  </w:rPr>
                                  <m:t>.2512</m:t>
                                </w:ins>
                              </m:r>
                            </m:oMath>
                            <w:ins w:id="452" w:author="Bo Shen" w:date="2023-01-27T16:44:00Z">
                              <w:r w:rsidR="00520D97">
                                <w:rPr>
                                  <w:rFonts w:ascii="Times New Roman" w:hAnsi="Times New Roman" w:cs="Times New Roman"/>
                                </w:rPr>
                                <w:t xml:space="preserve"> </w:t>
                              </w:r>
                            </w:ins>
                            <w:ins w:id="453"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454" w:author="Bo Shen" w:date="2023-01-27T16:44:00Z">
                                    <w:rPr>
                                      <w:rFonts w:ascii="Times New Roman" w:hAnsi="Times New Roman" w:cs="Times New Roman"/>
                                    </w:rPr>
                                  </w:rPrChange>
                                </w:rPr>
                                <w:t>D</w:t>
                              </w:r>
                              <w:r w:rsidR="00520D97">
                                <w:rPr>
                                  <w:rFonts w:ascii="Times New Roman" w:hAnsi="Times New Roman" w:cs="Times New Roman"/>
                                </w:rPr>
                                <w:t>)</w:t>
                              </w:r>
                            </w:ins>
                            <w:ins w:id="455" w:author="Bo Shen" w:date="2023-01-27T16:45:00Z">
                              <w:r w:rsidR="000D3164">
                                <w:rPr>
                                  <w:rFonts w:ascii="Times New Roman" w:hAnsi="Times New Roman" w:cs="Times New Roman"/>
                                </w:rPr>
                                <w:t xml:space="preserve"> (two adjacent points given the grid resolution)</w:t>
                              </w:r>
                            </w:ins>
                            <w:ins w:id="456" w:author="Bo Shen" w:date="2023-01-27T16:43:00Z">
                              <w:r w:rsidR="00520D97">
                                <w:rPr>
                                  <w:rFonts w:ascii="Times New Roman" w:hAnsi="Times New Roman" w:cs="Times New Roman"/>
                                </w:rPr>
                                <w:t>,</w:t>
                              </w:r>
                            </w:ins>
                            <w:ins w:id="457" w:author="Bo Shen" w:date="2023-01-27T16:40:00Z">
                              <w:r w:rsidR="00520D97">
                                <w:rPr>
                                  <w:rFonts w:ascii="Times New Roman" w:hAnsi="Times New Roman" w:cs="Times New Roman"/>
                                </w:rPr>
                                <w:t xml:space="preserve"> </w:t>
                              </w:r>
                            </w:ins>
                            <m:oMath>
                              <m:sSub>
                                <m:sSubPr>
                                  <m:ctrlPr>
                                    <w:ins w:id="458" w:author="Bo Shen" w:date="2023-01-27T16:40:00Z">
                                      <w:rPr>
                                        <w:rFonts w:ascii="Cambria Math" w:hAnsi="Cambria Math" w:cs="Times New Roman"/>
                                        <w:i/>
                                      </w:rPr>
                                    </w:ins>
                                  </m:ctrlPr>
                                </m:sSubPr>
                                <m:e>
                                  <m:r>
                                    <w:ins w:id="459" w:author="Bo Shen" w:date="2023-01-27T16:40:00Z">
                                      <w:rPr>
                                        <w:rFonts w:ascii="Cambria Math" w:hAnsi="Cambria Math" w:cs="Times New Roman"/>
                                      </w:rPr>
                                      <m:t>τ</m:t>
                                    </w:ins>
                                  </m:r>
                                </m:e>
                                <m:sub>
                                  <m:r>
                                    <w:ins w:id="460" w:author="Bo Shen" w:date="2023-01-27T16:40:00Z">
                                      <w:rPr>
                                        <w:rFonts w:ascii="Cambria Math" w:hAnsi="Cambria Math" w:cs="Times New Roman"/>
                                      </w:rPr>
                                      <m:t>D</m:t>
                                    </w:ins>
                                  </m:r>
                                </m:sub>
                              </m:sSub>
                              <m:r>
                                <w:ins w:id="461" w:author="Bo Shen" w:date="2023-01-27T16:40:00Z">
                                  <w:rPr>
                                    <w:rFonts w:ascii="Cambria Math" w:hAnsi="Cambria Math" w:cs="Times New Roman"/>
                                  </w:rPr>
                                  <m:t xml:space="preserve"> = .3162</m:t>
                                </w:ins>
                              </m:r>
                            </m:oMath>
                            <w:ins w:id="462" w:author="Bo Shen" w:date="2023-01-27T16:44:00Z">
                              <w:r w:rsidR="00520D97">
                                <w:rPr>
                                  <w:rFonts w:ascii="Times New Roman" w:hAnsi="Times New Roman" w:cs="Times New Roman"/>
                                </w:rPr>
                                <w:t>.</w:t>
                              </w:r>
                            </w:ins>
                            <w:ins w:id="463"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8.4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464"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465"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466"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467" w:author="Bo Shen" w:date="2023-01-26T16:42:00Z">
                        <w:r w:rsidR="00CA42B8">
                          <w:rPr>
                            <w:rFonts w:ascii="Times New Roman" w:hAnsi="Times New Roman" w:cs="Times New Roman"/>
                          </w:rPr>
                          <w:t xml:space="preserve">oodness of fitting of LDDM to </w:t>
                        </w:r>
                      </w:ins>
                      <w:ins w:id="468"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469" w:author="Bo Shen" w:date="2023-01-26T16:42:00Z">
                        <w:r w:rsidR="00CA42B8">
                          <w:rPr>
                            <w:rFonts w:ascii="Times New Roman" w:hAnsi="Times New Roman" w:cs="Times New Roman"/>
                          </w:rPr>
                          <w:t xml:space="preserve"> </w:t>
                        </w:r>
                      </w:ins>
                      <w:ins w:id="470" w:author="Bo Shen" w:date="2023-01-26T16:43:00Z">
                        <w:r w:rsidR="00CA42B8">
                          <w:rPr>
                            <w:rFonts w:ascii="Times New Roman" w:hAnsi="Times New Roman" w:cs="Times New Roman"/>
                          </w:rPr>
                          <w:t>over</w:t>
                        </w:r>
                      </w:ins>
                      <w:ins w:id="471" w:author="Bo Shen" w:date="2023-01-26T16:42:00Z">
                        <w:r w:rsidR="00CA42B8">
                          <w:rPr>
                            <w:rFonts w:ascii="Times New Roman" w:hAnsi="Times New Roman" w:cs="Times New Roman"/>
                          </w:rPr>
                          <w:t xml:space="preserve"> </w:t>
                        </w:r>
                      </w:ins>
                      <w:ins w:id="472" w:author="Bo Shen" w:date="2023-01-26T17:14:00Z">
                        <w:r w:rsidR="00AA6167">
                          <w:rPr>
                            <w:rFonts w:ascii="Times New Roman" w:hAnsi="Times New Roman" w:cs="Times New Roman"/>
                          </w:rPr>
                          <w:t>the</w:t>
                        </w:r>
                      </w:ins>
                      <w:ins w:id="473" w:author="Bo Shen" w:date="2023-01-26T16:43:00Z">
                        <w:r w:rsidR="00CA42B8">
                          <w:rPr>
                            <w:rFonts w:ascii="Times New Roman" w:hAnsi="Times New Roman" w:cs="Times New Roman"/>
                          </w:rPr>
                          <w:t xml:space="preserve"> regimes</w:t>
                        </w:r>
                      </w:ins>
                      <w:ins w:id="474" w:author="Bo Shen" w:date="2023-01-26T16:44:00Z">
                        <w:r w:rsidR="00CA42B8">
                          <w:rPr>
                            <w:rFonts w:ascii="Times New Roman" w:hAnsi="Times New Roman" w:cs="Times New Roman"/>
                          </w:rPr>
                          <w:t xml:space="preserve"> of</w:t>
                        </w:r>
                      </w:ins>
                      <w:ins w:id="475" w:author="Bo Shen" w:date="2023-01-26T16:43:00Z">
                        <w:r w:rsidR="00CA42B8">
                          <w:rPr>
                            <w:rFonts w:ascii="Times New Roman" w:hAnsi="Times New Roman" w:cs="Times New Roman"/>
                          </w:rPr>
                          <w:t xml:space="preserve"> </w:t>
                        </w:r>
                      </w:ins>
                      <w:ins w:id="476" w:author="Bo Shen" w:date="2023-01-26T16:44:00Z">
                        <w:r w:rsidR="00CA42B8">
                          <w:rPr>
                            <w:rFonts w:ascii="Times New Roman" w:hAnsi="Times New Roman" w:cs="Times New Roman"/>
                          </w:rPr>
                          <w:t xml:space="preserve">the seven </w:t>
                        </w:r>
                      </w:ins>
                      <w:ins w:id="477" w:author="Bo Shen" w:date="2023-01-26T16:43:00Z">
                        <w:r w:rsidR="00CA42B8">
                          <w:rPr>
                            <w:rFonts w:ascii="Times New Roman" w:hAnsi="Times New Roman" w:cs="Times New Roman"/>
                          </w:rPr>
                          <w:t>free parameters</w:t>
                        </w:r>
                      </w:ins>
                      <w:ins w:id="478" w:author="Bo Shen" w:date="2023-01-26T16:44:00Z">
                        <w:r w:rsidR="00CA42B8">
                          <w:rPr>
                            <w:rFonts w:ascii="Times New Roman" w:hAnsi="Times New Roman" w:cs="Times New Roman"/>
                          </w:rPr>
                          <w:t>.</w:t>
                        </w:r>
                      </w:ins>
                      <w:ins w:id="479" w:author="Bo Shen" w:date="2023-01-26T16:45:00Z">
                        <w:r w:rsidR="00CA42B8">
                          <w:rPr>
                            <w:rFonts w:ascii="Times New Roman" w:hAnsi="Times New Roman" w:cs="Times New Roman"/>
                          </w:rPr>
                          <w:t xml:space="preserve"> </w:t>
                        </w:r>
                      </w:ins>
                      <w:ins w:id="480" w:author="Bo Shen" w:date="2023-01-26T16:54:00Z">
                        <w:r w:rsidR="00860C8C">
                          <w:rPr>
                            <w:rFonts w:ascii="Times New Roman" w:hAnsi="Times New Roman" w:cs="Times New Roman"/>
                          </w:rPr>
                          <w:t>Each two p</w:t>
                        </w:r>
                      </w:ins>
                      <w:ins w:id="481" w:author="Bo Shen" w:date="2023-01-26T16:53:00Z">
                        <w:r w:rsidR="00860C8C">
                          <w:rPr>
                            <w:rFonts w:ascii="Times New Roman" w:hAnsi="Times New Roman" w:cs="Times New Roman"/>
                          </w:rPr>
                          <w:t xml:space="preserve">arameters </w:t>
                        </w:r>
                      </w:ins>
                      <w:ins w:id="482" w:author="Bo Shen" w:date="2023-01-26T16:54:00Z">
                        <w:r w:rsidR="00860C8C">
                          <w:rPr>
                            <w:rFonts w:ascii="Times New Roman" w:hAnsi="Times New Roman" w:cs="Times New Roman"/>
                          </w:rPr>
                          <w:t>were</w:t>
                        </w:r>
                      </w:ins>
                      <w:ins w:id="483" w:author="Bo Shen" w:date="2023-01-26T16:53:00Z">
                        <w:r w:rsidR="00860C8C">
                          <w:rPr>
                            <w:rFonts w:ascii="Times New Roman" w:hAnsi="Times New Roman" w:cs="Times New Roman"/>
                          </w:rPr>
                          <w:t xml:space="preserve"> paired to show the log-likelihood space</w:t>
                        </w:r>
                      </w:ins>
                      <w:ins w:id="484" w:author="Bo Shen" w:date="2023-01-26T16:54:00Z">
                        <w:r w:rsidR="00860C8C">
                          <w:rPr>
                            <w:rFonts w:ascii="Times New Roman" w:hAnsi="Times New Roman" w:cs="Times New Roman"/>
                          </w:rPr>
                          <w:t xml:space="preserve">, with </w:t>
                        </w:r>
                      </w:ins>
                      <w:ins w:id="485" w:author="Bo Shen" w:date="2023-01-26T16:53:00Z">
                        <w:r w:rsidR="00860C8C">
                          <w:rPr>
                            <w:rFonts w:ascii="Times New Roman" w:hAnsi="Times New Roman" w:cs="Times New Roman"/>
                          </w:rPr>
                          <w:t>other parameters se</w:t>
                        </w:r>
                      </w:ins>
                      <w:ins w:id="486" w:author="Bo Shen" w:date="2023-01-26T16:54:00Z">
                        <w:r w:rsidR="00860C8C">
                          <w:rPr>
                            <w:rFonts w:ascii="Times New Roman" w:hAnsi="Times New Roman" w:cs="Times New Roman"/>
                          </w:rPr>
                          <w:t xml:space="preserve">t as </w:t>
                        </w:r>
                      </w:ins>
                      <w:ins w:id="487" w:author="Bo Shen" w:date="2023-01-26T17:20:00Z">
                        <w:r w:rsidR="00FB1566">
                          <w:rPr>
                            <w:rFonts w:ascii="Times New Roman" w:hAnsi="Times New Roman" w:cs="Times New Roman"/>
                          </w:rPr>
                          <w:t xml:space="preserve">the </w:t>
                        </w:r>
                      </w:ins>
                      <w:ins w:id="488"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489" w:author="Bo Shen" w:date="2023-01-26T16:47:00Z">
                        <w:r w:rsidR="002D4911">
                          <w:rPr>
                            <w:rFonts w:ascii="Times New Roman" w:hAnsi="Times New Roman" w:cs="Times New Roman"/>
                          </w:rPr>
                          <w:t>The contour lines indicate the isolines of log</w:t>
                        </w:r>
                      </w:ins>
                      <w:ins w:id="490" w:author="Bo Shen" w:date="2023-01-26T16:48:00Z">
                        <w:r w:rsidR="002D4911">
                          <w:rPr>
                            <w:rFonts w:ascii="Times New Roman" w:hAnsi="Times New Roman" w:cs="Times New Roman"/>
                          </w:rPr>
                          <w:t>-</w:t>
                        </w:r>
                      </w:ins>
                      <w:ins w:id="491" w:author="Bo Shen" w:date="2023-01-26T16:47:00Z">
                        <w:r w:rsidR="002D4911">
                          <w:rPr>
                            <w:rFonts w:ascii="Times New Roman" w:hAnsi="Times New Roman" w:cs="Times New Roman"/>
                          </w:rPr>
                          <w:t xml:space="preserve">likelihood, with the colors indicating </w:t>
                        </w:r>
                      </w:ins>
                      <w:ins w:id="492" w:author="Bo Shen" w:date="2023-01-26T16:55:00Z">
                        <w:r w:rsidR="00860C8C">
                          <w:rPr>
                            <w:rFonts w:ascii="Times New Roman" w:hAnsi="Times New Roman" w:cs="Times New Roman"/>
                          </w:rPr>
                          <w:t>its</w:t>
                        </w:r>
                      </w:ins>
                      <w:ins w:id="493" w:author="Bo Shen" w:date="2023-01-26T16:47:00Z">
                        <w:r w:rsidR="002D4911">
                          <w:rPr>
                            <w:rFonts w:ascii="Times New Roman" w:hAnsi="Times New Roman" w:cs="Times New Roman"/>
                          </w:rPr>
                          <w:t xml:space="preserve"> value</w:t>
                        </w:r>
                      </w:ins>
                      <w:ins w:id="494" w:author="Bo Shen" w:date="2023-01-26T16:56:00Z">
                        <w:r w:rsidR="00DA5A6B">
                          <w:rPr>
                            <w:rFonts w:ascii="Times New Roman" w:hAnsi="Times New Roman" w:cs="Times New Roman"/>
                          </w:rPr>
                          <w:t xml:space="preserve"> and the red cross indicating the maximized log-likelihood</w:t>
                        </w:r>
                      </w:ins>
                      <w:ins w:id="495" w:author="Bo Shen" w:date="2023-01-26T16:47:00Z">
                        <w:r w:rsidR="002D4911">
                          <w:rPr>
                            <w:rFonts w:ascii="Times New Roman" w:hAnsi="Times New Roman" w:cs="Times New Roman"/>
                          </w:rPr>
                          <w:t>.</w:t>
                        </w:r>
                      </w:ins>
                      <w:ins w:id="496" w:author="Bo Shen" w:date="2023-01-26T17:20:00Z">
                        <w:r w:rsidR="00FB1566">
                          <w:rPr>
                            <w:rFonts w:ascii="Times New Roman" w:hAnsi="Times New Roman" w:cs="Times New Roman"/>
                          </w:rPr>
                          <w:t xml:space="preserve"> </w:t>
                        </w:r>
                      </w:ins>
                      <w:ins w:id="497" w:author="Bo Shen" w:date="2023-01-26T17:22:00Z">
                        <w:r w:rsidR="009324FA">
                          <w:rPr>
                            <w:rFonts w:ascii="Times New Roman" w:hAnsi="Times New Roman" w:cs="Times New Roman"/>
                          </w:rPr>
                          <w:t xml:space="preserve">The spaces of log-likelihood showed </w:t>
                        </w:r>
                      </w:ins>
                      <w:ins w:id="498"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499" w:author="Bo Shen" w:date="2023-01-27T09:19:00Z">
                        <w:r w:rsidR="008604B0">
                          <w:rPr>
                            <w:rFonts w:ascii="Times New Roman" w:hAnsi="Times New Roman" w:cs="Times New Roman"/>
                          </w:rPr>
                          <w:t>topography</w:t>
                        </w:r>
                      </w:ins>
                      <w:ins w:id="500" w:author="Bo Shen" w:date="2023-01-27T09:18:00Z">
                        <w:r w:rsidR="008604B0">
                          <w:rPr>
                            <w:rFonts w:ascii="Times New Roman" w:hAnsi="Times New Roman" w:cs="Times New Roman"/>
                          </w:rPr>
                          <w:t>.</w:t>
                        </w:r>
                      </w:ins>
                      <w:ins w:id="501" w:author="Bo Shen" w:date="2023-01-26T17:21:00Z">
                        <w:r w:rsidR="009324FA">
                          <w:rPr>
                            <w:rFonts w:ascii="Times New Roman" w:hAnsi="Times New Roman" w:cs="Times New Roman"/>
                          </w:rPr>
                          <w:t xml:space="preserve"> </w:t>
                        </w:r>
                      </w:ins>
                      <w:ins w:id="502" w:author="Bo Shen" w:date="2023-01-26T16:43:00Z">
                        <w:r w:rsidR="00CA42B8" w:rsidRPr="00AA6167">
                          <w:rPr>
                            <w:rFonts w:ascii="Times New Roman" w:hAnsi="Times New Roman" w:cs="Times New Roman"/>
                            <w:b/>
                            <w:bCs/>
                            <w:rPrChange w:id="503" w:author="Bo Shen" w:date="2023-01-26T17:15:00Z">
                              <w:rPr>
                                <w:rFonts w:ascii="Times New Roman" w:hAnsi="Times New Roman" w:cs="Times New Roman"/>
                              </w:rPr>
                            </w:rPrChange>
                          </w:rPr>
                          <w:t>A.</w:t>
                        </w:r>
                      </w:ins>
                      <w:ins w:id="504" w:author="Bo Shen" w:date="2023-01-26T16:48:00Z">
                        <w:r w:rsidR="002D4911">
                          <w:rPr>
                            <w:rFonts w:ascii="Times New Roman" w:hAnsi="Times New Roman" w:cs="Times New Roman"/>
                          </w:rPr>
                          <w:t xml:space="preserve"> </w:t>
                        </w:r>
                      </w:ins>
                      <w:ins w:id="505" w:author="Bo Shen" w:date="2023-01-26T16:55:00Z">
                        <w:r w:rsidR="00860C8C">
                          <w:rPr>
                            <w:rFonts w:ascii="Times New Roman" w:hAnsi="Times New Roman" w:cs="Times New Roman"/>
                          </w:rPr>
                          <w:t>T</w:t>
                        </w:r>
                      </w:ins>
                      <w:ins w:id="506" w:author="Bo Shen" w:date="2023-01-26T16:53:00Z">
                        <w:r w:rsidR="00860C8C">
                          <w:rPr>
                            <w:rFonts w:ascii="Times New Roman" w:hAnsi="Times New Roman" w:cs="Times New Roman"/>
                          </w:rPr>
                          <w:t xml:space="preserve">he connection weights parameters </w:t>
                        </w:r>
                      </w:ins>
                      <m:oMath>
                        <m:r>
                          <w:ins w:id="507" w:author="Bo Shen" w:date="2023-01-26T16:55:00Z">
                            <w:rPr>
                              <w:rFonts w:ascii="Cambria Math" w:hAnsi="Cambria Math" w:cs="Times New Roman"/>
                            </w:rPr>
                            <m:t>α</m:t>
                          </w:ins>
                        </m:r>
                      </m:oMath>
                      <w:ins w:id="508" w:author="Bo Shen" w:date="2023-01-26T16:55:00Z">
                        <w:r w:rsidR="00860C8C">
                          <w:rPr>
                            <w:rFonts w:ascii="Times New Roman" w:hAnsi="Times New Roman" w:cs="Times New Roman"/>
                          </w:rPr>
                          <w:t xml:space="preserve"> </w:t>
                        </w:r>
                      </w:ins>
                      <w:ins w:id="509" w:author="Bo Shen" w:date="2023-01-26T16:53:00Z">
                        <w:r w:rsidR="00860C8C">
                          <w:rPr>
                            <w:rFonts w:ascii="Times New Roman" w:hAnsi="Times New Roman" w:cs="Times New Roman"/>
                          </w:rPr>
                          <w:t xml:space="preserve">and </w:t>
                        </w:r>
                      </w:ins>
                      <m:oMath>
                        <m:r>
                          <w:ins w:id="510" w:author="Bo Shen" w:date="2023-01-26T16:56:00Z">
                            <w:rPr>
                              <w:rFonts w:ascii="Cambria Math" w:hAnsi="Cambria Math" w:cs="Times New Roman"/>
                            </w:rPr>
                            <m:t xml:space="preserve">β </m:t>
                          </w:ins>
                        </m:r>
                      </m:oMath>
                      <w:ins w:id="511" w:author="Bo Shen" w:date="2023-01-26T17:17:00Z">
                        <w:r w:rsidR="00403EA6">
                          <w:rPr>
                            <w:rFonts w:ascii="Times New Roman" w:hAnsi="Times New Roman" w:cs="Times New Roman"/>
                          </w:rPr>
                          <w:t>were paired</w:t>
                        </w:r>
                      </w:ins>
                      <w:ins w:id="512" w:author="Bo Shen" w:date="2023-01-27T09:23:00Z">
                        <w:r w:rsidR="00D560CF">
                          <w:rPr>
                            <w:rFonts w:ascii="Times New Roman" w:hAnsi="Times New Roman" w:cs="Times New Roman"/>
                          </w:rPr>
                          <w:t xml:space="preserve"> since</w:t>
                        </w:r>
                      </w:ins>
                      <w:ins w:id="513" w:author="Bo Shen" w:date="2023-01-26T17:16:00Z">
                        <w:r w:rsidR="00403EA6">
                          <w:rPr>
                            <w:rFonts w:ascii="Times New Roman" w:hAnsi="Times New Roman" w:cs="Times New Roman"/>
                          </w:rPr>
                          <w:t xml:space="preserve"> </w:t>
                        </w:r>
                      </w:ins>
                      <w:ins w:id="514" w:author="Bo Shen" w:date="2023-01-26T17:17:00Z">
                        <w:r w:rsidR="00403EA6">
                          <w:rPr>
                            <w:rFonts w:ascii="Times New Roman" w:hAnsi="Times New Roman" w:cs="Times New Roman"/>
                          </w:rPr>
                          <w:t xml:space="preserve">both of them control the ramping-up speed of the competition dynamics. </w:t>
                        </w:r>
                      </w:ins>
                      <w:ins w:id="515" w:author="Bo Shen" w:date="2023-01-26T17:01:00Z">
                        <w:r w:rsidR="00E87C66" w:rsidRPr="008604B0">
                          <w:rPr>
                            <w:rFonts w:ascii="Times New Roman" w:hAnsi="Times New Roman" w:cs="Times New Roman"/>
                            <w:b/>
                            <w:bCs/>
                            <w:rPrChange w:id="516"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517" w:author="Bo Shen" w:date="2023-01-26T17:02:00Z">
                        <w:r w:rsidR="00E87C66">
                          <w:rPr>
                            <w:rFonts w:ascii="Times New Roman" w:hAnsi="Times New Roman" w:cs="Times New Roman"/>
                          </w:rPr>
                          <w:t>(</w:t>
                        </w:r>
                      </w:ins>
                      <m:oMath>
                        <m:r>
                          <w:ins w:id="518" w:author="Bo Shen" w:date="2023-01-26T17:12:00Z">
                            <w:rPr>
                              <w:rFonts w:ascii="Cambria Math" w:hAnsi="Cambria Math" w:cs="Times New Roman"/>
                            </w:rPr>
                            <m:t>σ</m:t>
                          </w:ins>
                        </m:r>
                      </m:oMath>
                      <w:ins w:id="519"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520" w:author="Bo Shen" w:date="2023-01-26T17:12:00Z">
                              <w:rPr>
                                <w:rFonts w:ascii="Times New Roman" w:hAnsi="Times New Roman" w:cs="Times New Roman"/>
                              </w:rPr>
                            </w:rPrChange>
                          </w:rPr>
                          <w:t>S</w:t>
                        </w:r>
                        <w:r w:rsidR="00E87C66">
                          <w:rPr>
                            <w:rFonts w:ascii="Times New Roman" w:hAnsi="Times New Roman" w:cs="Times New Roman"/>
                          </w:rPr>
                          <w:t>)</w:t>
                        </w:r>
                      </w:ins>
                      <w:ins w:id="521"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522"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523" w:author="Bo Shen" w:date="2023-01-27T09:25:00Z">
                        <w:r w:rsidR="00D560CF">
                          <w:rPr>
                            <w:rFonts w:ascii="Times New Roman" w:hAnsi="Times New Roman" w:cs="Times New Roman"/>
                          </w:rPr>
                          <w:t>The time constants of the three units were paired.</w:t>
                        </w:r>
                      </w:ins>
                      <w:ins w:id="524" w:author="Bo Shen" w:date="2023-01-26T17:12:00Z">
                        <w:r w:rsidR="00AA6167">
                          <w:rPr>
                            <w:rFonts w:ascii="Times New Roman" w:hAnsi="Times New Roman" w:cs="Times New Roman"/>
                          </w:rPr>
                          <w:t xml:space="preserve"> </w:t>
                        </w:r>
                      </w:ins>
                      <w:ins w:id="525" w:author="Bo Shen" w:date="2023-01-27T17:08:00Z">
                        <w:r w:rsidR="0009610D">
                          <w:rPr>
                            <w:rFonts w:ascii="Times New Roman" w:hAnsi="Times New Roman" w:cs="Times New Roman"/>
                          </w:rPr>
                          <w:t xml:space="preserve">The values of the parameters at the maximum points </w:t>
                        </w:r>
                      </w:ins>
                      <w:ins w:id="526" w:author="Bo Shen" w:date="2023-01-27T17:09:00Z">
                        <w:r w:rsidR="0009610D">
                          <w:rPr>
                            <w:rFonts w:ascii="Times New Roman" w:hAnsi="Times New Roman" w:cs="Times New Roman"/>
                          </w:rPr>
                          <w:t>precisely match</w:t>
                        </w:r>
                      </w:ins>
                      <w:ins w:id="527" w:author="Bo Shen" w:date="2023-01-27T17:08:00Z">
                        <w:r w:rsidR="0009610D">
                          <w:rPr>
                            <w:rFonts w:ascii="Times New Roman" w:hAnsi="Times New Roman" w:cs="Times New Roman"/>
                          </w:rPr>
                          <w:t xml:space="preserve"> </w:t>
                        </w:r>
                      </w:ins>
                      <w:ins w:id="528" w:author="Bo Shen" w:date="2023-01-27T17:09:00Z">
                        <w:r w:rsidR="0009610D">
                          <w:rPr>
                            <w:rFonts w:ascii="Times New Roman" w:hAnsi="Times New Roman" w:cs="Times New Roman"/>
                          </w:rPr>
                          <w:t>the best-fitting results given the precision</w:t>
                        </w:r>
                      </w:ins>
                      <w:ins w:id="529" w:author="Bo Shen" w:date="2023-01-27T17:10:00Z">
                        <w:r w:rsidR="00CF5F98">
                          <w:rPr>
                            <w:rFonts w:ascii="Times New Roman" w:hAnsi="Times New Roman" w:cs="Times New Roman"/>
                          </w:rPr>
                          <w:t>s</w:t>
                        </w:r>
                      </w:ins>
                      <w:ins w:id="530" w:author="Bo Shen" w:date="2023-01-27T17:09:00Z">
                        <w:r w:rsidR="0009610D">
                          <w:rPr>
                            <w:rFonts w:ascii="Times New Roman" w:hAnsi="Times New Roman" w:cs="Times New Roman"/>
                          </w:rPr>
                          <w:t xml:space="preserve"> of the grids (parameter values on the peaks: </w:t>
                        </w:r>
                      </w:ins>
                      <m:oMath>
                        <m:r>
                          <w:ins w:id="531" w:author="Bo Shen" w:date="2023-01-27T16:40:00Z">
                            <w:rPr>
                              <w:rFonts w:ascii="Cambria Math" w:hAnsi="Cambria Math" w:cs="Times New Roman"/>
                            </w:rPr>
                            <m:t>α=0</m:t>
                          </w:ins>
                        </m:r>
                      </m:oMath>
                      <w:ins w:id="532" w:author="Bo Shen" w:date="2023-01-27T16:40:00Z">
                        <w:r w:rsidR="00520D97">
                          <w:rPr>
                            <w:rFonts w:ascii="Times New Roman" w:hAnsi="Times New Roman" w:cs="Times New Roman"/>
                          </w:rPr>
                          <w:t xml:space="preserve">, </w:t>
                        </w:r>
                      </w:ins>
                      <m:oMath>
                        <m:r>
                          <w:ins w:id="533" w:author="Bo Shen" w:date="2023-01-27T16:40:00Z">
                            <w:rPr>
                              <w:rFonts w:ascii="Cambria Math" w:hAnsi="Cambria Math" w:cs="Times New Roman"/>
                            </w:rPr>
                            <m:t>β=1.4</m:t>
                          </w:ins>
                        </m:r>
                      </m:oMath>
                      <w:ins w:id="534" w:author="Bo Shen" w:date="2023-01-27T16:40:00Z">
                        <w:r w:rsidR="00520D97">
                          <w:rPr>
                            <w:rFonts w:ascii="Times New Roman" w:hAnsi="Times New Roman" w:cs="Times New Roman"/>
                          </w:rPr>
                          <w:t xml:space="preserve">, </w:t>
                        </w:r>
                      </w:ins>
                      <m:oMath>
                        <m:r>
                          <w:ins w:id="535" w:author="Bo Shen" w:date="2023-01-27T16:40:00Z">
                            <w:rPr>
                              <w:rFonts w:ascii="Cambria Math" w:hAnsi="Cambria Math" w:cs="Times New Roman"/>
                            </w:rPr>
                            <m:t>σ = 26</m:t>
                          </w:ins>
                        </m:r>
                      </m:oMath>
                      <w:ins w:id="536" w:author="Bo Shen" w:date="2023-01-27T16:40:00Z">
                        <w:r w:rsidR="00520D97">
                          <w:rPr>
                            <w:rFonts w:ascii="Times New Roman" w:hAnsi="Times New Roman" w:cs="Times New Roman"/>
                          </w:rPr>
                          <w:t xml:space="preserve">, </w:t>
                        </w:r>
                      </w:ins>
                      <m:oMath>
                        <m:r>
                          <w:ins w:id="537" w:author="Bo Shen" w:date="2023-01-27T16:40:00Z">
                            <w:rPr>
                              <w:rFonts w:ascii="Cambria Math" w:hAnsi="Cambria Math" w:cs="Times New Roman"/>
                            </w:rPr>
                            <m:t>S = 3210</m:t>
                          </w:ins>
                        </m:r>
                      </m:oMath>
                      <w:ins w:id="538" w:author="Bo Shen" w:date="2023-01-27T16:40:00Z">
                        <w:r w:rsidR="00520D97">
                          <w:rPr>
                            <w:rFonts w:ascii="Times New Roman" w:hAnsi="Times New Roman" w:cs="Times New Roman"/>
                          </w:rPr>
                          <w:t xml:space="preserve">, </w:t>
                        </w:r>
                      </w:ins>
                      <m:oMath>
                        <m:sSub>
                          <m:sSubPr>
                            <m:ctrlPr>
                              <w:ins w:id="539" w:author="Bo Shen" w:date="2023-01-27T16:40:00Z">
                                <w:rPr>
                                  <w:rFonts w:ascii="Cambria Math" w:hAnsi="Cambria Math" w:cs="Times New Roman"/>
                                  <w:i/>
                                </w:rPr>
                              </w:ins>
                            </m:ctrlPr>
                          </m:sSubPr>
                          <m:e>
                            <m:r>
                              <w:ins w:id="540" w:author="Bo Shen" w:date="2023-01-27T16:40:00Z">
                                <w:rPr>
                                  <w:rFonts w:ascii="Cambria Math" w:hAnsi="Cambria Math" w:cs="Times New Roman"/>
                                </w:rPr>
                                <m:t>τ</m:t>
                              </w:ins>
                            </m:r>
                          </m:e>
                          <m:sub>
                            <m:r>
                              <w:ins w:id="541" w:author="Bo Shen" w:date="2023-01-27T16:40:00Z">
                                <w:rPr>
                                  <w:rFonts w:ascii="Cambria Math" w:hAnsi="Cambria Math" w:cs="Times New Roman"/>
                                </w:rPr>
                                <m:t>R</m:t>
                              </w:ins>
                            </m:r>
                          </m:sub>
                        </m:sSub>
                        <m:r>
                          <w:ins w:id="542" w:author="Bo Shen" w:date="2023-01-27T16:40:00Z">
                            <w:rPr>
                              <w:rFonts w:ascii="Cambria Math" w:hAnsi="Cambria Math" w:cs="Times New Roman"/>
                            </w:rPr>
                            <m:t xml:space="preserve"> = .1995</m:t>
                          </w:ins>
                        </m:r>
                      </m:oMath>
                      <w:ins w:id="543" w:author="Bo Shen" w:date="2023-01-27T16:40:00Z">
                        <w:r w:rsidR="00520D97">
                          <w:rPr>
                            <w:rFonts w:ascii="Times New Roman" w:hAnsi="Times New Roman" w:cs="Times New Roman"/>
                          </w:rPr>
                          <w:t xml:space="preserve">, </w:t>
                        </w:r>
                      </w:ins>
                      <m:oMath>
                        <m:sSub>
                          <m:sSubPr>
                            <m:ctrlPr>
                              <w:ins w:id="544" w:author="Bo Shen" w:date="2023-01-27T16:40:00Z">
                                <w:rPr>
                                  <w:rFonts w:ascii="Cambria Math" w:hAnsi="Cambria Math" w:cs="Times New Roman"/>
                                  <w:i/>
                                </w:rPr>
                              </w:ins>
                            </m:ctrlPr>
                          </m:sSubPr>
                          <m:e>
                            <m:r>
                              <w:ins w:id="545" w:author="Bo Shen" w:date="2023-01-27T16:40:00Z">
                                <w:rPr>
                                  <w:rFonts w:ascii="Cambria Math" w:hAnsi="Cambria Math" w:cs="Times New Roman"/>
                                </w:rPr>
                                <m:t>τ</m:t>
                              </w:ins>
                            </m:r>
                          </m:e>
                          <m:sub>
                            <m:r>
                              <w:ins w:id="546" w:author="Bo Shen" w:date="2023-01-27T16:40:00Z">
                                <w:rPr>
                                  <w:rFonts w:ascii="Cambria Math" w:hAnsi="Cambria Math" w:cs="Times New Roman"/>
                                </w:rPr>
                                <m:t>G</m:t>
                              </w:ins>
                            </m:r>
                          </m:sub>
                        </m:sSub>
                        <m:r>
                          <w:ins w:id="547" w:author="Bo Shen" w:date="2023-01-27T16:40:00Z">
                            <w:rPr>
                              <w:rFonts w:ascii="Cambria Math" w:hAnsi="Cambria Math" w:cs="Times New Roman"/>
                            </w:rPr>
                            <m:t xml:space="preserve"> = </m:t>
                          </w:ins>
                        </m:r>
                        <m:r>
                          <w:ins w:id="548" w:author="Bo Shen" w:date="2023-01-27T16:42:00Z">
                            <w:rPr>
                              <w:rFonts w:ascii="Cambria Math" w:hAnsi="Cambria Math" w:cs="Times New Roman"/>
                            </w:rPr>
                            <m:t xml:space="preserve">.1995 </m:t>
                          </w:ins>
                        </m:r>
                      </m:oMath>
                      <w:ins w:id="549"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550"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551" w:author="Bo Shen" w:date="2023-01-27T16:44:00Z">
                            <w:rPr>
                              <w:rFonts w:ascii="Cambria Math" w:hAnsi="Cambria Math" w:cs="Times New Roman"/>
                            </w:rPr>
                            <m:t>.2512</m:t>
                          </w:ins>
                        </m:r>
                      </m:oMath>
                      <w:ins w:id="552" w:author="Bo Shen" w:date="2023-01-27T16:44:00Z">
                        <w:r w:rsidR="00520D97">
                          <w:rPr>
                            <w:rFonts w:ascii="Times New Roman" w:hAnsi="Times New Roman" w:cs="Times New Roman"/>
                          </w:rPr>
                          <w:t xml:space="preserve"> </w:t>
                        </w:r>
                      </w:ins>
                      <w:ins w:id="553"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554" w:author="Bo Shen" w:date="2023-01-27T16:44:00Z">
                              <w:rPr>
                                <w:rFonts w:ascii="Times New Roman" w:hAnsi="Times New Roman" w:cs="Times New Roman"/>
                              </w:rPr>
                            </w:rPrChange>
                          </w:rPr>
                          <w:t>D</w:t>
                        </w:r>
                        <w:r w:rsidR="00520D97">
                          <w:rPr>
                            <w:rFonts w:ascii="Times New Roman" w:hAnsi="Times New Roman" w:cs="Times New Roman"/>
                          </w:rPr>
                          <w:t>)</w:t>
                        </w:r>
                      </w:ins>
                      <w:ins w:id="555" w:author="Bo Shen" w:date="2023-01-27T16:45:00Z">
                        <w:r w:rsidR="000D3164">
                          <w:rPr>
                            <w:rFonts w:ascii="Times New Roman" w:hAnsi="Times New Roman" w:cs="Times New Roman"/>
                          </w:rPr>
                          <w:t xml:space="preserve"> (two adjacent points given the grid resolution)</w:t>
                        </w:r>
                      </w:ins>
                      <w:ins w:id="556" w:author="Bo Shen" w:date="2023-01-27T16:43:00Z">
                        <w:r w:rsidR="00520D97">
                          <w:rPr>
                            <w:rFonts w:ascii="Times New Roman" w:hAnsi="Times New Roman" w:cs="Times New Roman"/>
                          </w:rPr>
                          <w:t>,</w:t>
                        </w:r>
                      </w:ins>
                      <w:ins w:id="557" w:author="Bo Shen" w:date="2023-01-27T16:40:00Z">
                        <w:r w:rsidR="00520D97">
                          <w:rPr>
                            <w:rFonts w:ascii="Times New Roman" w:hAnsi="Times New Roman" w:cs="Times New Roman"/>
                          </w:rPr>
                          <w:t xml:space="preserve"> </w:t>
                        </w:r>
                      </w:ins>
                      <m:oMath>
                        <m:sSub>
                          <m:sSubPr>
                            <m:ctrlPr>
                              <w:ins w:id="558" w:author="Bo Shen" w:date="2023-01-27T16:40:00Z">
                                <w:rPr>
                                  <w:rFonts w:ascii="Cambria Math" w:hAnsi="Cambria Math" w:cs="Times New Roman"/>
                                  <w:i/>
                                </w:rPr>
                              </w:ins>
                            </m:ctrlPr>
                          </m:sSubPr>
                          <m:e>
                            <m:r>
                              <w:ins w:id="559" w:author="Bo Shen" w:date="2023-01-27T16:40:00Z">
                                <w:rPr>
                                  <w:rFonts w:ascii="Cambria Math" w:hAnsi="Cambria Math" w:cs="Times New Roman"/>
                                </w:rPr>
                                <m:t>τ</m:t>
                              </w:ins>
                            </m:r>
                          </m:e>
                          <m:sub>
                            <m:r>
                              <w:ins w:id="560" w:author="Bo Shen" w:date="2023-01-27T16:40:00Z">
                                <w:rPr>
                                  <w:rFonts w:ascii="Cambria Math" w:hAnsi="Cambria Math" w:cs="Times New Roman"/>
                                </w:rPr>
                                <m:t>D</m:t>
                              </w:ins>
                            </m:r>
                          </m:sub>
                        </m:sSub>
                        <m:r>
                          <w:ins w:id="561" w:author="Bo Shen" w:date="2023-01-27T16:40:00Z">
                            <w:rPr>
                              <w:rFonts w:ascii="Cambria Math" w:hAnsi="Cambria Math" w:cs="Times New Roman"/>
                            </w:rPr>
                            <m:t xml:space="preserve"> = .3162</m:t>
                          </w:ins>
                        </m:r>
                      </m:oMath>
                      <w:ins w:id="562" w:author="Bo Shen" w:date="2023-01-27T16:44:00Z">
                        <w:r w:rsidR="00520D97">
                          <w:rPr>
                            <w:rFonts w:ascii="Times New Roman" w:hAnsi="Times New Roman" w:cs="Times New Roman"/>
                          </w:rPr>
                          <w:t>.</w:t>
                        </w:r>
                      </w:ins>
                      <w:ins w:id="563"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564" w:author="Bo Shen" w:date="2023-01-26T16:25:00Z">
        <w:r>
          <w:rPr>
            <w:rFonts w:ascii="Times New Roman" w:hAnsi="Times New Roman" w:cs="Times New Roman"/>
            <w:i/>
            <w:color w:val="000000" w:themeColor="text1"/>
          </w:rPr>
          <w:br w:type="page"/>
        </w:r>
      </w:ins>
    </w:p>
    <w:p w14:paraId="7D4DABC7" w14:textId="55168E4F" w:rsidR="00737325" w:rsidRDefault="00737325">
      <w:pPr>
        <w:rPr>
          <w:ins w:id="565" w:author="Bo Shen" w:date="2023-01-27T09:48:00Z"/>
          <w:rFonts w:ascii="Times New Roman" w:hAnsi="Times New Roman" w:cs="Times New Roman"/>
          <w:i/>
          <w:color w:val="000000" w:themeColor="text1"/>
        </w:rPr>
      </w:pPr>
      <w:ins w:id="566"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567"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568" w:author="Bo Shen" w:date="2023-01-27T09:49:00Z">
                                <w:r>
                                  <w:rPr>
                                    <w:rFonts w:ascii="Times New Roman" w:hAnsi="Times New Roman" w:cs="Times New Roman"/>
                                    <w:b/>
                                  </w:rPr>
                                  <w:t>2</w:t>
                                </w:r>
                              </w:ins>
                              <w:del w:id="569"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570"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571" w:author="Bo Shen" w:date="2023-01-26T16:42:00Z">
                                <w:r>
                                  <w:rPr>
                                    <w:rFonts w:ascii="Times New Roman" w:hAnsi="Times New Roman" w:cs="Times New Roman"/>
                                  </w:rPr>
                                  <w:t xml:space="preserve">of LDDM </w:t>
                                </w:r>
                              </w:ins>
                              <w:ins w:id="572" w:author="Bo Shen" w:date="2023-01-27T09:49:00Z">
                                <w:r>
                                  <w:rPr>
                                    <w:rFonts w:ascii="Times New Roman" w:hAnsi="Times New Roman" w:cs="Times New Roman"/>
                                  </w:rPr>
                                  <w:t>on the best-fitt</w:t>
                                </w:r>
                              </w:ins>
                              <w:ins w:id="573" w:author="Bo Shen" w:date="2023-01-27T09:50:00Z">
                                <w:r>
                                  <w:rPr>
                                    <w:rFonts w:ascii="Times New Roman" w:hAnsi="Times New Roman" w:cs="Times New Roman"/>
                                  </w:rPr>
                                  <w:t>ed</w:t>
                                </w:r>
                              </w:ins>
                              <w:ins w:id="574" w:author="Bo Shen" w:date="2023-01-27T09:49:00Z">
                                <w:r>
                                  <w:rPr>
                                    <w:rFonts w:ascii="Times New Roman" w:hAnsi="Times New Roman" w:cs="Times New Roman"/>
                                  </w:rPr>
                                  <w:t xml:space="preserve"> parameters </w:t>
                                </w:r>
                              </w:ins>
                              <w:ins w:id="575" w:author="Bo Shen" w:date="2023-01-27T09:50:00Z">
                                <w:r>
                                  <w:rPr>
                                    <w:rFonts w:ascii="Times New Roman" w:hAnsi="Times New Roman" w:cs="Times New Roman"/>
                                  </w:rPr>
                                  <w:t>to</w:t>
                                </w:r>
                              </w:ins>
                              <w:ins w:id="576" w:author="Bo Shen" w:date="2023-01-26T16:42:00Z">
                                <w:r>
                                  <w:rPr>
                                    <w:rFonts w:ascii="Times New Roman" w:hAnsi="Times New Roman" w:cs="Times New Roman"/>
                                  </w:rPr>
                                  <w:t xml:space="preserve"> </w:t>
                                </w:r>
                              </w:ins>
                              <w:ins w:id="577"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78" w:author="Bo Shen" w:date="2023-01-26T16:44:00Z">
                                <w:r>
                                  <w:rPr>
                                    <w:rFonts w:ascii="Times New Roman" w:hAnsi="Times New Roman" w:cs="Times New Roman"/>
                                  </w:rPr>
                                  <w:t>.</w:t>
                                </w:r>
                              </w:ins>
                              <w:ins w:id="579" w:author="Bo Shen" w:date="2023-01-27T17:15:00Z">
                                <w:r w:rsidR="0092715D">
                                  <w:rPr>
                                    <w:rFonts w:ascii="Times New Roman" w:hAnsi="Times New Roman" w:cs="Times New Roman"/>
                                  </w:rPr>
                                  <w:t xml:space="preserve"> We </w:t>
                                </w:r>
                              </w:ins>
                              <w:ins w:id="580" w:author="Bo Shen" w:date="2023-01-27T17:16:00Z">
                                <w:r w:rsidR="0092715D">
                                  <w:rPr>
                                    <w:rFonts w:ascii="Times New Roman" w:hAnsi="Times New Roman" w:cs="Times New Roman"/>
                                  </w:rPr>
                                  <w:t>visualized</w:t>
                                </w:r>
                              </w:ins>
                              <w:ins w:id="581" w:author="Bo Shen" w:date="2023-01-27T09:52:00Z">
                                <w:r>
                                  <w:rPr>
                                    <w:rFonts w:ascii="Times New Roman" w:hAnsi="Times New Roman" w:cs="Times New Roman"/>
                                  </w:rPr>
                                  <w:t xml:space="preserve"> </w:t>
                                </w:r>
                              </w:ins>
                              <w:ins w:id="582" w:author="Bo Shen" w:date="2023-01-27T17:16:00Z">
                                <w:r w:rsidR="0092715D">
                                  <w:rPr>
                                    <w:rFonts w:ascii="Times New Roman" w:hAnsi="Times New Roman" w:cs="Times New Roman"/>
                                  </w:rPr>
                                  <w:t>t</w:t>
                                </w:r>
                              </w:ins>
                              <w:ins w:id="583" w:author="Bo Shen" w:date="2023-01-27T17:15:00Z">
                                <w:r w:rsidR="0092715D">
                                  <w:rPr>
                                    <w:rFonts w:ascii="Times New Roman" w:hAnsi="Times New Roman" w:cs="Times New Roman"/>
                                  </w:rPr>
                                  <w:t xml:space="preserve">he log-likelihood of the model </w:t>
                                </w:r>
                              </w:ins>
                              <w:ins w:id="584" w:author="Bo Shen" w:date="2023-01-27T17:16:00Z">
                                <w:r w:rsidR="0092715D">
                                  <w:rPr>
                                    <w:rFonts w:ascii="Times New Roman" w:hAnsi="Times New Roman" w:cs="Times New Roman"/>
                                  </w:rPr>
                                  <w:t xml:space="preserve">re-fitting </w:t>
                                </w:r>
                              </w:ins>
                              <w:ins w:id="585" w:author="Bo Shen" w:date="2023-01-27T17:15:00Z">
                                <w:r w:rsidR="0092715D">
                                  <w:rPr>
                                    <w:rFonts w:ascii="Times New Roman" w:hAnsi="Times New Roman" w:cs="Times New Roman"/>
                                  </w:rPr>
                                  <w:t xml:space="preserve">to </w:t>
                                </w:r>
                              </w:ins>
                              <w:ins w:id="586" w:author="Bo Shen" w:date="2023-01-27T09:52:00Z">
                                <w:r>
                                  <w:rPr>
                                    <w:rFonts w:ascii="Times New Roman" w:hAnsi="Times New Roman" w:cs="Times New Roman"/>
                                  </w:rPr>
                                  <w:t xml:space="preserve">the simulated </w:t>
                                </w:r>
                              </w:ins>
                              <w:ins w:id="587" w:author="Bo Shen" w:date="2023-01-27T09:53:00Z">
                                <w:r>
                                  <w:rPr>
                                    <w:rFonts w:ascii="Times New Roman" w:hAnsi="Times New Roman" w:cs="Times New Roman"/>
                                  </w:rPr>
                                  <w:t>data</w:t>
                                </w:r>
                              </w:ins>
                              <w:ins w:id="588" w:author="Bo Shen" w:date="2023-01-27T09:55:00Z">
                                <w:r w:rsidR="002F0D53">
                                  <w:rPr>
                                    <w:rFonts w:ascii="Times New Roman" w:hAnsi="Times New Roman" w:cs="Times New Roman"/>
                                  </w:rPr>
                                  <w:t xml:space="preserve"> based on the set of best-fitted </w:t>
                                </w:r>
                              </w:ins>
                              <w:ins w:id="589" w:author="Bo Shen" w:date="2023-01-27T17:13:00Z">
                                <w:r w:rsidR="00F6264E">
                                  <w:rPr>
                                    <w:rFonts w:ascii="Times New Roman" w:hAnsi="Times New Roman" w:cs="Times New Roman"/>
                                  </w:rPr>
                                  <w:t>parameters shown</w:t>
                                </w:r>
                              </w:ins>
                              <w:ins w:id="590" w:author="Bo Shen" w:date="2023-01-27T09:55:00Z">
                                <w:r w:rsidR="002F0D53">
                                  <w:rPr>
                                    <w:rFonts w:ascii="Times New Roman" w:hAnsi="Times New Roman" w:cs="Times New Roman"/>
                                  </w:rPr>
                                  <w:t xml:space="preserve"> in </w:t>
                                </w:r>
                              </w:ins>
                              <w:ins w:id="591" w:author="Bo Shen" w:date="2023-01-27T17:13:00Z">
                                <w:r w:rsidR="00F6264E" w:rsidRPr="00F6264E">
                                  <w:rPr>
                                    <w:rFonts w:ascii="Times New Roman" w:hAnsi="Times New Roman" w:cs="Times New Roman"/>
                                    <w:b/>
                                    <w:bCs/>
                                    <w:rPrChange w:id="592"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593" w:author="Bo Shen" w:date="2023-01-27T17:16:00Z">
                                <w:r w:rsidR="0092715D">
                                  <w:rPr>
                                    <w:rFonts w:ascii="Times New Roman" w:hAnsi="Times New Roman" w:cs="Times New Roman"/>
                                  </w:rPr>
                                  <w:t xml:space="preserve">Each panel has </w:t>
                                </w:r>
                              </w:ins>
                              <w:ins w:id="594" w:author="Bo Shen" w:date="2023-01-27T17:17:00Z">
                                <w:r w:rsidR="0092715D">
                                  <w:rPr>
                                    <w:rFonts w:ascii="Times New Roman" w:hAnsi="Times New Roman" w:cs="Times New Roman"/>
                                  </w:rPr>
                                  <w:t>similar meaning to the corresponding panel in</w:t>
                                </w:r>
                              </w:ins>
                              <w:ins w:id="595"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596" w:author="Bo Shen" w:date="2023-01-27T17:17:00Z">
                                <w:r w:rsidR="0092715D">
                                  <w:rPr>
                                    <w:rFonts w:ascii="Times New Roman" w:hAnsi="Times New Roman" w:cs="Times New Roman"/>
                                  </w:rPr>
                                  <w:t>but now the log-likelihood values are the goodness of fit to simulated data</w:t>
                                </w:r>
                              </w:ins>
                              <w:ins w:id="597" w:author="Bo Shen" w:date="2023-01-27T17:14:00Z">
                                <w:r w:rsidR="00F6264E">
                                  <w:rPr>
                                    <w:rFonts w:ascii="Times New Roman" w:hAnsi="Times New Roman" w:cs="Times New Roman"/>
                                  </w:rPr>
                                  <w:t>. T</w:t>
                                </w:r>
                              </w:ins>
                              <w:ins w:id="598" w:author="Bo Shen" w:date="2023-01-27T17:10:00Z">
                                <w:r w:rsidR="00CF5F98">
                                  <w:rPr>
                                    <w:rFonts w:ascii="Times New Roman" w:hAnsi="Times New Roman" w:cs="Times New Roman"/>
                                  </w:rPr>
                                  <w:t>he parameter values on the peaks are exactly the same as in</w:t>
                                </w:r>
                              </w:ins>
                              <w:ins w:id="599"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600"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601" w:author="Bo Shen" w:date="2023-01-27T17:12:00Z">
                                <w:r w:rsidR="00CF5F98">
                                  <w:rPr>
                                    <w:rFonts w:ascii="Times New Roman" w:hAnsi="Times New Roman" w:cs="Times New Roman"/>
                                    <w:bCs/>
                                  </w:rPr>
                                  <w:t xml:space="preserve"> and </w:t>
                                </w:r>
                              </w:ins>
                              <w:ins w:id="602" w:author="Bo Shen" w:date="2023-01-27T17:48:00Z">
                                <w:r w:rsidR="00C73EDD">
                                  <w:rPr>
                                    <w:rFonts w:ascii="Times New Roman" w:hAnsi="Times New Roman" w:cs="Times New Roman"/>
                                    <w:bCs/>
                                  </w:rPr>
                                  <w:t>identifiable</w:t>
                                </w:r>
                              </w:ins>
                              <w:ins w:id="603" w:author="Bo Shen" w:date="2023-01-27T17:12:00Z">
                                <w:r w:rsidR="00CF5F98">
                                  <w:rPr>
                                    <w:rFonts w:ascii="Times New Roman" w:hAnsi="Times New Roman" w:cs="Times New Roman"/>
                                    <w:bCs/>
                                  </w:rPr>
                                  <w:t xml:space="preserve"> </w:t>
                                </w:r>
                              </w:ins>
                              <w:ins w:id="604" w:author="Bo Shen" w:date="2023-01-27T17:11:00Z">
                                <w:r w:rsidR="00CF5F98">
                                  <w:rPr>
                                    <w:rFonts w:ascii="Times New Roman" w:hAnsi="Times New Roman" w:cs="Times New Roman"/>
                                  </w:rPr>
                                  <w:t>(</w:t>
                                </w:r>
                              </w:ins>
                              <m:oMath>
                                <m:r>
                                  <w:ins w:id="605" w:author="Bo Shen" w:date="2023-01-27T16:44:00Z">
                                    <w:rPr>
                                      <w:rFonts w:ascii="Cambria Math" w:hAnsi="Cambria Math" w:cs="Times New Roman"/>
                                    </w:rPr>
                                    <m:t>α=0</m:t>
                                  </w:ins>
                                </m:r>
                              </m:oMath>
                              <w:ins w:id="606" w:author="Bo Shen" w:date="2023-01-27T16:44:00Z">
                                <w:r w:rsidR="006A5AD2">
                                  <w:rPr>
                                    <w:rFonts w:ascii="Times New Roman" w:hAnsi="Times New Roman" w:cs="Times New Roman"/>
                                  </w:rPr>
                                  <w:t xml:space="preserve">, </w:t>
                                </w:r>
                              </w:ins>
                              <m:oMath>
                                <m:r>
                                  <w:ins w:id="607" w:author="Bo Shen" w:date="2023-01-27T16:44:00Z">
                                    <w:rPr>
                                      <w:rFonts w:ascii="Cambria Math" w:hAnsi="Cambria Math" w:cs="Times New Roman"/>
                                    </w:rPr>
                                    <m:t>β=1.4</m:t>
                                  </w:ins>
                                </m:r>
                              </m:oMath>
                              <w:ins w:id="608" w:author="Bo Shen" w:date="2023-01-27T16:44:00Z">
                                <w:r w:rsidR="006A5AD2">
                                  <w:rPr>
                                    <w:rFonts w:ascii="Times New Roman" w:hAnsi="Times New Roman" w:cs="Times New Roman"/>
                                  </w:rPr>
                                  <w:t xml:space="preserve">, </w:t>
                                </w:r>
                              </w:ins>
                              <m:oMath>
                                <m:r>
                                  <w:ins w:id="609" w:author="Bo Shen" w:date="2023-01-27T16:44:00Z">
                                    <w:rPr>
                                      <w:rFonts w:ascii="Cambria Math" w:hAnsi="Cambria Math" w:cs="Times New Roman"/>
                                    </w:rPr>
                                    <m:t>σ = 26</m:t>
                                  </w:ins>
                                </m:r>
                              </m:oMath>
                              <w:ins w:id="610" w:author="Bo Shen" w:date="2023-01-27T16:44:00Z">
                                <w:r w:rsidR="006A5AD2">
                                  <w:rPr>
                                    <w:rFonts w:ascii="Times New Roman" w:hAnsi="Times New Roman" w:cs="Times New Roman"/>
                                  </w:rPr>
                                  <w:t xml:space="preserve">, </w:t>
                                </w:r>
                              </w:ins>
                              <m:oMath>
                                <m:r>
                                  <w:ins w:id="611" w:author="Bo Shen" w:date="2023-01-27T16:44:00Z">
                                    <w:rPr>
                                      <w:rFonts w:ascii="Cambria Math" w:hAnsi="Cambria Math" w:cs="Times New Roman"/>
                                    </w:rPr>
                                    <m:t>S = 3210</m:t>
                                  </w:ins>
                                </m:r>
                              </m:oMath>
                              <w:ins w:id="612" w:author="Bo Shen" w:date="2023-01-27T16:44:00Z">
                                <w:r w:rsidR="006A5AD2">
                                  <w:rPr>
                                    <w:rFonts w:ascii="Times New Roman" w:hAnsi="Times New Roman" w:cs="Times New Roman"/>
                                  </w:rPr>
                                  <w:t xml:space="preserve">, </w:t>
                                </w:r>
                              </w:ins>
                              <m:oMath>
                                <m:sSub>
                                  <m:sSubPr>
                                    <m:ctrlPr>
                                      <w:ins w:id="613" w:author="Bo Shen" w:date="2023-01-27T16:44:00Z">
                                        <w:rPr>
                                          <w:rFonts w:ascii="Cambria Math" w:hAnsi="Cambria Math" w:cs="Times New Roman"/>
                                          <w:i/>
                                        </w:rPr>
                                      </w:ins>
                                    </m:ctrlPr>
                                  </m:sSubPr>
                                  <m:e>
                                    <m:r>
                                      <w:ins w:id="614" w:author="Bo Shen" w:date="2023-01-27T16:44:00Z">
                                        <w:rPr>
                                          <w:rFonts w:ascii="Cambria Math" w:hAnsi="Cambria Math" w:cs="Times New Roman"/>
                                        </w:rPr>
                                        <m:t>τ</m:t>
                                      </w:ins>
                                    </m:r>
                                  </m:e>
                                  <m:sub>
                                    <m:r>
                                      <w:ins w:id="615" w:author="Bo Shen" w:date="2023-01-27T16:44:00Z">
                                        <w:rPr>
                                          <w:rFonts w:ascii="Cambria Math" w:hAnsi="Cambria Math" w:cs="Times New Roman"/>
                                        </w:rPr>
                                        <m:t>R</m:t>
                                      </w:ins>
                                    </m:r>
                                  </m:sub>
                                </m:sSub>
                                <m:r>
                                  <w:ins w:id="616" w:author="Bo Shen" w:date="2023-01-27T16:44:00Z">
                                    <w:rPr>
                                      <w:rFonts w:ascii="Cambria Math" w:hAnsi="Cambria Math" w:cs="Times New Roman"/>
                                    </w:rPr>
                                    <m:t xml:space="preserve"> = .1995</m:t>
                                  </w:ins>
                                </m:r>
                              </m:oMath>
                              <w:ins w:id="617" w:author="Bo Shen" w:date="2023-01-27T16:44:00Z">
                                <w:r w:rsidR="006A5AD2">
                                  <w:rPr>
                                    <w:rFonts w:ascii="Times New Roman" w:hAnsi="Times New Roman" w:cs="Times New Roman"/>
                                  </w:rPr>
                                  <w:t xml:space="preserve">, </w:t>
                                </w:r>
                              </w:ins>
                              <m:oMath>
                                <m:sSub>
                                  <m:sSubPr>
                                    <m:ctrlPr>
                                      <w:ins w:id="618" w:author="Bo Shen" w:date="2023-01-27T16:44:00Z">
                                        <w:rPr>
                                          <w:rFonts w:ascii="Cambria Math" w:hAnsi="Cambria Math" w:cs="Times New Roman"/>
                                          <w:i/>
                                        </w:rPr>
                                      </w:ins>
                                    </m:ctrlPr>
                                  </m:sSubPr>
                                  <m:e>
                                    <m:r>
                                      <w:ins w:id="619" w:author="Bo Shen" w:date="2023-01-27T16:44:00Z">
                                        <w:rPr>
                                          <w:rFonts w:ascii="Cambria Math" w:hAnsi="Cambria Math" w:cs="Times New Roman"/>
                                        </w:rPr>
                                        <m:t>τ</m:t>
                                      </w:ins>
                                    </m:r>
                                  </m:e>
                                  <m:sub>
                                    <m:r>
                                      <w:ins w:id="620" w:author="Bo Shen" w:date="2023-01-27T16:44:00Z">
                                        <w:rPr>
                                          <w:rFonts w:ascii="Cambria Math" w:hAnsi="Cambria Math" w:cs="Times New Roman"/>
                                        </w:rPr>
                                        <m:t>G</m:t>
                                      </w:ins>
                                    </m:r>
                                  </m:sub>
                                </m:sSub>
                                <m:r>
                                  <w:ins w:id="621" w:author="Bo Shen" w:date="2023-01-27T16:44:00Z">
                                    <w:rPr>
                                      <w:rFonts w:ascii="Cambria Math" w:hAnsi="Cambria Math" w:cs="Times New Roman"/>
                                    </w:rPr>
                                    <m:t xml:space="preserve"> = .1995 </m:t>
                                  </w:ins>
                                </m:r>
                              </m:oMath>
                              <w:ins w:id="622"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623" w:author="Bo Shen" w:date="2023-01-27T16:44:00Z">
                                    <w:rPr>
                                      <w:rFonts w:ascii="Cambria Math" w:hAnsi="Cambria Math" w:cs="Times New Roman"/>
                                    </w:rPr>
                                    <m:t>.2512</m:t>
                                  </w:ins>
                                </m:r>
                              </m:oMath>
                              <w:ins w:id="624"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625"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626" w:author="Bo Shen" w:date="2023-01-27T16:44:00Z">
                                <w:r w:rsidR="006A5AD2">
                                  <w:rPr>
                                    <w:rFonts w:ascii="Times New Roman" w:hAnsi="Times New Roman" w:cs="Times New Roman"/>
                                  </w:rPr>
                                  <w:t xml:space="preserve">, </w:t>
                                </w:r>
                              </w:ins>
                              <m:oMath>
                                <m:sSub>
                                  <m:sSubPr>
                                    <m:ctrlPr>
                                      <w:ins w:id="627" w:author="Bo Shen" w:date="2023-01-27T16:44:00Z">
                                        <w:rPr>
                                          <w:rFonts w:ascii="Cambria Math" w:hAnsi="Cambria Math" w:cs="Times New Roman"/>
                                          <w:i/>
                                        </w:rPr>
                                      </w:ins>
                                    </m:ctrlPr>
                                  </m:sSubPr>
                                  <m:e>
                                    <m:r>
                                      <w:ins w:id="628" w:author="Bo Shen" w:date="2023-01-27T16:44:00Z">
                                        <w:rPr>
                                          <w:rFonts w:ascii="Cambria Math" w:hAnsi="Cambria Math" w:cs="Times New Roman"/>
                                        </w:rPr>
                                        <m:t>τ</m:t>
                                      </w:ins>
                                    </m:r>
                                  </m:e>
                                  <m:sub>
                                    <m:r>
                                      <w:ins w:id="629" w:author="Bo Shen" w:date="2023-01-27T16:44:00Z">
                                        <w:rPr>
                                          <w:rFonts w:ascii="Cambria Math" w:hAnsi="Cambria Math" w:cs="Times New Roman"/>
                                        </w:rPr>
                                        <m:t>D</m:t>
                                      </w:ins>
                                    </m:r>
                                  </m:sub>
                                </m:sSub>
                                <m:r>
                                  <w:ins w:id="630" w:author="Bo Shen" w:date="2023-01-27T16:44:00Z">
                                    <w:rPr>
                                      <w:rFonts w:ascii="Cambria Math" w:hAnsi="Cambria Math" w:cs="Times New Roman"/>
                                    </w:rPr>
                                    <m:t xml:space="preserve"> = .3162</m:t>
                                  </w:ins>
                                </m:r>
                              </m:oMath>
                              <w:ins w:id="631" w:author="Bo Shen" w:date="2023-01-27T16:44:00Z">
                                <w:r w:rsidR="006A5AD2">
                                  <w:rPr>
                                    <w:rFonts w:ascii="Times New Roman" w:hAnsi="Times New Roman" w:cs="Times New Roman"/>
                                  </w:rPr>
                                  <w:t>.</w:t>
                                </w:r>
                              </w:ins>
                              <w:ins w:id="632"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633"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634" w:author="Bo Shen" w:date="2023-01-27T09:49:00Z">
                          <w:r>
                            <w:rPr>
                              <w:rFonts w:ascii="Times New Roman" w:hAnsi="Times New Roman" w:cs="Times New Roman"/>
                              <w:b/>
                            </w:rPr>
                            <w:t>2</w:t>
                          </w:r>
                        </w:ins>
                        <w:del w:id="635"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636"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637" w:author="Bo Shen" w:date="2023-01-26T16:42:00Z">
                          <w:r>
                            <w:rPr>
                              <w:rFonts w:ascii="Times New Roman" w:hAnsi="Times New Roman" w:cs="Times New Roman"/>
                            </w:rPr>
                            <w:t xml:space="preserve">of LDDM </w:t>
                          </w:r>
                        </w:ins>
                        <w:ins w:id="638" w:author="Bo Shen" w:date="2023-01-27T09:49:00Z">
                          <w:r>
                            <w:rPr>
                              <w:rFonts w:ascii="Times New Roman" w:hAnsi="Times New Roman" w:cs="Times New Roman"/>
                            </w:rPr>
                            <w:t>on the best-fitt</w:t>
                          </w:r>
                        </w:ins>
                        <w:ins w:id="639" w:author="Bo Shen" w:date="2023-01-27T09:50:00Z">
                          <w:r>
                            <w:rPr>
                              <w:rFonts w:ascii="Times New Roman" w:hAnsi="Times New Roman" w:cs="Times New Roman"/>
                            </w:rPr>
                            <w:t>ed</w:t>
                          </w:r>
                        </w:ins>
                        <w:ins w:id="640" w:author="Bo Shen" w:date="2023-01-27T09:49:00Z">
                          <w:r>
                            <w:rPr>
                              <w:rFonts w:ascii="Times New Roman" w:hAnsi="Times New Roman" w:cs="Times New Roman"/>
                            </w:rPr>
                            <w:t xml:space="preserve"> parameters </w:t>
                          </w:r>
                        </w:ins>
                        <w:ins w:id="641" w:author="Bo Shen" w:date="2023-01-27T09:50:00Z">
                          <w:r>
                            <w:rPr>
                              <w:rFonts w:ascii="Times New Roman" w:hAnsi="Times New Roman" w:cs="Times New Roman"/>
                            </w:rPr>
                            <w:t>to</w:t>
                          </w:r>
                        </w:ins>
                        <w:ins w:id="642" w:author="Bo Shen" w:date="2023-01-26T16:42:00Z">
                          <w:r>
                            <w:rPr>
                              <w:rFonts w:ascii="Times New Roman" w:hAnsi="Times New Roman" w:cs="Times New Roman"/>
                            </w:rPr>
                            <w:t xml:space="preserve"> </w:t>
                          </w:r>
                        </w:ins>
                        <w:ins w:id="643"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644" w:author="Bo Shen" w:date="2023-01-26T16:44:00Z">
                          <w:r>
                            <w:rPr>
                              <w:rFonts w:ascii="Times New Roman" w:hAnsi="Times New Roman" w:cs="Times New Roman"/>
                            </w:rPr>
                            <w:t>.</w:t>
                          </w:r>
                        </w:ins>
                        <w:ins w:id="645" w:author="Bo Shen" w:date="2023-01-27T17:15:00Z">
                          <w:r w:rsidR="0092715D">
                            <w:rPr>
                              <w:rFonts w:ascii="Times New Roman" w:hAnsi="Times New Roman" w:cs="Times New Roman"/>
                            </w:rPr>
                            <w:t xml:space="preserve"> We </w:t>
                          </w:r>
                        </w:ins>
                        <w:ins w:id="646" w:author="Bo Shen" w:date="2023-01-27T17:16:00Z">
                          <w:r w:rsidR="0092715D">
                            <w:rPr>
                              <w:rFonts w:ascii="Times New Roman" w:hAnsi="Times New Roman" w:cs="Times New Roman"/>
                            </w:rPr>
                            <w:t>visualized</w:t>
                          </w:r>
                        </w:ins>
                        <w:ins w:id="647" w:author="Bo Shen" w:date="2023-01-27T09:52:00Z">
                          <w:r>
                            <w:rPr>
                              <w:rFonts w:ascii="Times New Roman" w:hAnsi="Times New Roman" w:cs="Times New Roman"/>
                            </w:rPr>
                            <w:t xml:space="preserve"> </w:t>
                          </w:r>
                        </w:ins>
                        <w:ins w:id="648" w:author="Bo Shen" w:date="2023-01-27T17:16:00Z">
                          <w:r w:rsidR="0092715D">
                            <w:rPr>
                              <w:rFonts w:ascii="Times New Roman" w:hAnsi="Times New Roman" w:cs="Times New Roman"/>
                            </w:rPr>
                            <w:t>t</w:t>
                          </w:r>
                        </w:ins>
                        <w:ins w:id="649" w:author="Bo Shen" w:date="2023-01-27T17:15:00Z">
                          <w:r w:rsidR="0092715D">
                            <w:rPr>
                              <w:rFonts w:ascii="Times New Roman" w:hAnsi="Times New Roman" w:cs="Times New Roman"/>
                            </w:rPr>
                            <w:t xml:space="preserve">he log-likelihood of the model </w:t>
                          </w:r>
                        </w:ins>
                        <w:ins w:id="650" w:author="Bo Shen" w:date="2023-01-27T17:16:00Z">
                          <w:r w:rsidR="0092715D">
                            <w:rPr>
                              <w:rFonts w:ascii="Times New Roman" w:hAnsi="Times New Roman" w:cs="Times New Roman"/>
                            </w:rPr>
                            <w:t xml:space="preserve">re-fitting </w:t>
                          </w:r>
                        </w:ins>
                        <w:ins w:id="651" w:author="Bo Shen" w:date="2023-01-27T17:15:00Z">
                          <w:r w:rsidR="0092715D">
                            <w:rPr>
                              <w:rFonts w:ascii="Times New Roman" w:hAnsi="Times New Roman" w:cs="Times New Roman"/>
                            </w:rPr>
                            <w:t xml:space="preserve">to </w:t>
                          </w:r>
                        </w:ins>
                        <w:ins w:id="652" w:author="Bo Shen" w:date="2023-01-27T09:52:00Z">
                          <w:r>
                            <w:rPr>
                              <w:rFonts w:ascii="Times New Roman" w:hAnsi="Times New Roman" w:cs="Times New Roman"/>
                            </w:rPr>
                            <w:t xml:space="preserve">the simulated </w:t>
                          </w:r>
                        </w:ins>
                        <w:ins w:id="653" w:author="Bo Shen" w:date="2023-01-27T09:53:00Z">
                          <w:r>
                            <w:rPr>
                              <w:rFonts w:ascii="Times New Roman" w:hAnsi="Times New Roman" w:cs="Times New Roman"/>
                            </w:rPr>
                            <w:t>data</w:t>
                          </w:r>
                        </w:ins>
                        <w:ins w:id="654" w:author="Bo Shen" w:date="2023-01-27T09:55:00Z">
                          <w:r w:rsidR="002F0D53">
                            <w:rPr>
                              <w:rFonts w:ascii="Times New Roman" w:hAnsi="Times New Roman" w:cs="Times New Roman"/>
                            </w:rPr>
                            <w:t xml:space="preserve"> based on the set of best-fitted </w:t>
                          </w:r>
                        </w:ins>
                        <w:ins w:id="655" w:author="Bo Shen" w:date="2023-01-27T17:13:00Z">
                          <w:r w:rsidR="00F6264E">
                            <w:rPr>
                              <w:rFonts w:ascii="Times New Roman" w:hAnsi="Times New Roman" w:cs="Times New Roman"/>
                            </w:rPr>
                            <w:t>parameters shown</w:t>
                          </w:r>
                        </w:ins>
                        <w:ins w:id="656" w:author="Bo Shen" w:date="2023-01-27T09:55:00Z">
                          <w:r w:rsidR="002F0D53">
                            <w:rPr>
                              <w:rFonts w:ascii="Times New Roman" w:hAnsi="Times New Roman" w:cs="Times New Roman"/>
                            </w:rPr>
                            <w:t xml:space="preserve"> in </w:t>
                          </w:r>
                        </w:ins>
                        <w:ins w:id="657" w:author="Bo Shen" w:date="2023-01-27T17:13:00Z">
                          <w:r w:rsidR="00F6264E" w:rsidRPr="00F6264E">
                            <w:rPr>
                              <w:rFonts w:ascii="Times New Roman" w:hAnsi="Times New Roman" w:cs="Times New Roman"/>
                              <w:b/>
                              <w:bCs/>
                              <w:rPrChange w:id="658"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659" w:author="Bo Shen" w:date="2023-01-27T17:16:00Z">
                          <w:r w:rsidR="0092715D">
                            <w:rPr>
                              <w:rFonts w:ascii="Times New Roman" w:hAnsi="Times New Roman" w:cs="Times New Roman"/>
                            </w:rPr>
                            <w:t xml:space="preserve">Each panel has </w:t>
                          </w:r>
                        </w:ins>
                        <w:ins w:id="660" w:author="Bo Shen" w:date="2023-01-27T17:17:00Z">
                          <w:r w:rsidR="0092715D">
                            <w:rPr>
                              <w:rFonts w:ascii="Times New Roman" w:hAnsi="Times New Roman" w:cs="Times New Roman"/>
                            </w:rPr>
                            <w:t>similar meaning to the corresponding panel in</w:t>
                          </w:r>
                        </w:ins>
                        <w:ins w:id="661"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662" w:author="Bo Shen" w:date="2023-01-27T17:17:00Z">
                          <w:r w:rsidR="0092715D">
                            <w:rPr>
                              <w:rFonts w:ascii="Times New Roman" w:hAnsi="Times New Roman" w:cs="Times New Roman"/>
                            </w:rPr>
                            <w:t>but now the log-likelihood values are the goodness of fit to simulated data</w:t>
                          </w:r>
                        </w:ins>
                        <w:ins w:id="663" w:author="Bo Shen" w:date="2023-01-27T17:14:00Z">
                          <w:r w:rsidR="00F6264E">
                            <w:rPr>
                              <w:rFonts w:ascii="Times New Roman" w:hAnsi="Times New Roman" w:cs="Times New Roman"/>
                            </w:rPr>
                            <w:t>. T</w:t>
                          </w:r>
                        </w:ins>
                        <w:ins w:id="664" w:author="Bo Shen" w:date="2023-01-27T17:10:00Z">
                          <w:r w:rsidR="00CF5F98">
                            <w:rPr>
                              <w:rFonts w:ascii="Times New Roman" w:hAnsi="Times New Roman" w:cs="Times New Roman"/>
                            </w:rPr>
                            <w:t>he parameter values on the peaks are exactly the same as in</w:t>
                          </w:r>
                        </w:ins>
                        <w:ins w:id="665"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666"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667" w:author="Bo Shen" w:date="2023-01-27T17:12:00Z">
                          <w:r w:rsidR="00CF5F98">
                            <w:rPr>
                              <w:rFonts w:ascii="Times New Roman" w:hAnsi="Times New Roman" w:cs="Times New Roman"/>
                              <w:bCs/>
                            </w:rPr>
                            <w:t xml:space="preserve"> and </w:t>
                          </w:r>
                        </w:ins>
                        <w:ins w:id="668" w:author="Bo Shen" w:date="2023-01-27T17:48:00Z">
                          <w:r w:rsidR="00C73EDD">
                            <w:rPr>
                              <w:rFonts w:ascii="Times New Roman" w:hAnsi="Times New Roman" w:cs="Times New Roman"/>
                              <w:bCs/>
                            </w:rPr>
                            <w:t>identifiable</w:t>
                          </w:r>
                        </w:ins>
                        <w:ins w:id="669" w:author="Bo Shen" w:date="2023-01-27T17:12:00Z">
                          <w:r w:rsidR="00CF5F98">
                            <w:rPr>
                              <w:rFonts w:ascii="Times New Roman" w:hAnsi="Times New Roman" w:cs="Times New Roman"/>
                              <w:bCs/>
                            </w:rPr>
                            <w:t xml:space="preserve"> </w:t>
                          </w:r>
                        </w:ins>
                        <w:ins w:id="670" w:author="Bo Shen" w:date="2023-01-27T17:11:00Z">
                          <w:r w:rsidR="00CF5F98">
                            <w:rPr>
                              <w:rFonts w:ascii="Times New Roman" w:hAnsi="Times New Roman" w:cs="Times New Roman"/>
                            </w:rPr>
                            <w:t>(</w:t>
                          </w:r>
                        </w:ins>
                        <m:oMath>
                          <m:r>
                            <w:ins w:id="671" w:author="Bo Shen" w:date="2023-01-27T16:44:00Z">
                              <w:rPr>
                                <w:rFonts w:ascii="Cambria Math" w:hAnsi="Cambria Math" w:cs="Times New Roman"/>
                              </w:rPr>
                              <m:t>α=0</m:t>
                            </w:ins>
                          </m:r>
                        </m:oMath>
                        <w:ins w:id="672" w:author="Bo Shen" w:date="2023-01-27T16:44:00Z">
                          <w:r w:rsidR="006A5AD2">
                            <w:rPr>
                              <w:rFonts w:ascii="Times New Roman" w:hAnsi="Times New Roman" w:cs="Times New Roman"/>
                            </w:rPr>
                            <w:t xml:space="preserve">, </w:t>
                          </w:r>
                        </w:ins>
                        <m:oMath>
                          <m:r>
                            <w:ins w:id="673" w:author="Bo Shen" w:date="2023-01-27T16:44:00Z">
                              <w:rPr>
                                <w:rFonts w:ascii="Cambria Math" w:hAnsi="Cambria Math" w:cs="Times New Roman"/>
                              </w:rPr>
                              <m:t>β=1.4</m:t>
                            </w:ins>
                          </m:r>
                        </m:oMath>
                        <w:ins w:id="674" w:author="Bo Shen" w:date="2023-01-27T16:44:00Z">
                          <w:r w:rsidR="006A5AD2">
                            <w:rPr>
                              <w:rFonts w:ascii="Times New Roman" w:hAnsi="Times New Roman" w:cs="Times New Roman"/>
                            </w:rPr>
                            <w:t xml:space="preserve">, </w:t>
                          </w:r>
                        </w:ins>
                        <m:oMath>
                          <m:r>
                            <w:ins w:id="675" w:author="Bo Shen" w:date="2023-01-27T16:44:00Z">
                              <w:rPr>
                                <w:rFonts w:ascii="Cambria Math" w:hAnsi="Cambria Math" w:cs="Times New Roman"/>
                              </w:rPr>
                              <m:t>σ = 26</m:t>
                            </w:ins>
                          </m:r>
                        </m:oMath>
                        <w:ins w:id="676" w:author="Bo Shen" w:date="2023-01-27T16:44:00Z">
                          <w:r w:rsidR="006A5AD2">
                            <w:rPr>
                              <w:rFonts w:ascii="Times New Roman" w:hAnsi="Times New Roman" w:cs="Times New Roman"/>
                            </w:rPr>
                            <w:t xml:space="preserve">, </w:t>
                          </w:r>
                        </w:ins>
                        <m:oMath>
                          <m:r>
                            <w:ins w:id="677" w:author="Bo Shen" w:date="2023-01-27T16:44:00Z">
                              <w:rPr>
                                <w:rFonts w:ascii="Cambria Math" w:hAnsi="Cambria Math" w:cs="Times New Roman"/>
                              </w:rPr>
                              <m:t>S = 3210</m:t>
                            </w:ins>
                          </m:r>
                        </m:oMath>
                        <w:ins w:id="678" w:author="Bo Shen" w:date="2023-01-27T16:44:00Z">
                          <w:r w:rsidR="006A5AD2">
                            <w:rPr>
                              <w:rFonts w:ascii="Times New Roman" w:hAnsi="Times New Roman" w:cs="Times New Roman"/>
                            </w:rPr>
                            <w:t xml:space="preserve">, </w:t>
                          </w:r>
                        </w:ins>
                        <m:oMath>
                          <m:sSub>
                            <m:sSubPr>
                              <m:ctrlPr>
                                <w:ins w:id="679" w:author="Bo Shen" w:date="2023-01-27T16:44:00Z">
                                  <w:rPr>
                                    <w:rFonts w:ascii="Cambria Math" w:hAnsi="Cambria Math" w:cs="Times New Roman"/>
                                    <w:i/>
                                  </w:rPr>
                                </w:ins>
                              </m:ctrlPr>
                            </m:sSubPr>
                            <m:e>
                              <m:r>
                                <w:ins w:id="680" w:author="Bo Shen" w:date="2023-01-27T16:44:00Z">
                                  <w:rPr>
                                    <w:rFonts w:ascii="Cambria Math" w:hAnsi="Cambria Math" w:cs="Times New Roman"/>
                                  </w:rPr>
                                  <m:t>τ</m:t>
                                </w:ins>
                              </m:r>
                            </m:e>
                            <m:sub>
                              <m:r>
                                <w:ins w:id="681" w:author="Bo Shen" w:date="2023-01-27T16:44:00Z">
                                  <w:rPr>
                                    <w:rFonts w:ascii="Cambria Math" w:hAnsi="Cambria Math" w:cs="Times New Roman"/>
                                  </w:rPr>
                                  <m:t>R</m:t>
                                </w:ins>
                              </m:r>
                            </m:sub>
                          </m:sSub>
                          <m:r>
                            <w:ins w:id="682" w:author="Bo Shen" w:date="2023-01-27T16:44:00Z">
                              <w:rPr>
                                <w:rFonts w:ascii="Cambria Math" w:hAnsi="Cambria Math" w:cs="Times New Roman"/>
                              </w:rPr>
                              <m:t xml:space="preserve"> = .1995</m:t>
                            </w:ins>
                          </m:r>
                        </m:oMath>
                        <w:ins w:id="683" w:author="Bo Shen" w:date="2023-01-27T16:44:00Z">
                          <w:r w:rsidR="006A5AD2">
                            <w:rPr>
                              <w:rFonts w:ascii="Times New Roman" w:hAnsi="Times New Roman" w:cs="Times New Roman"/>
                            </w:rPr>
                            <w:t xml:space="preserve">, </w:t>
                          </w:r>
                        </w:ins>
                        <m:oMath>
                          <m:sSub>
                            <m:sSubPr>
                              <m:ctrlPr>
                                <w:ins w:id="684" w:author="Bo Shen" w:date="2023-01-27T16:44:00Z">
                                  <w:rPr>
                                    <w:rFonts w:ascii="Cambria Math" w:hAnsi="Cambria Math" w:cs="Times New Roman"/>
                                    <w:i/>
                                  </w:rPr>
                                </w:ins>
                              </m:ctrlPr>
                            </m:sSubPr>
                            <m:e>
                              <m:r>
                                <w:ins w:id="685" w:author="Bo Shen" w:date="2023-01-27T16:44:00Z">
                                  <w:rPr>
                                    <w:rFonts w:ascii="Cambria Math" w:hAnsi="Cambria Math" w:cs="Times New Roman"/>
                                  </w:rPr>
                                  <m:t>τ</m:t>
                                </w:ins>
                              </m:r>
                            </m:e>
                            <m:sub>
                              <m:r>
                                <w:ins w:id="686" w:author="Bo Shen" w:date="2023-01-27T16:44:00Z">
                                  <w:rPr>
                                    <w:rFonts w:ascii="Cambria Math" w:hAnsi="Cambria Math" w:cs="Times New Roman"/>
                                  </w:rPr>
                                  <m:t>G</m:t>
                                </w:ins>
                              </m:r>
                            </m:sub>
                          </m:sSub>
                          <m:r>
                            <w:ins w:id="687" w:author="Bo Shen" w:date="2023-01-27T16:44:00Z">
                              <w:rPr>
                                <w:rFonts w:ascii="Cambria Math" w:hAnsi="Cambria Math" w:cs="Times New Roman"/>
                              </w:rPr>
                              <m:t xml:space="preserve"> = .1995 </m:t>
                            </w:ins>
                          </m:r>
                        </m:oMath>
                        <w:ins w:id="688"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689" w:author="Bo Shen" w:date="2023-01-27T16:44:00Z">
                              <w:rPr>
                                <w:rFonts w:ascii="Cambria Math" w:hAnsi="Cambria Math" w:cs="Times New Roman"/>
                              </w:rPr>
                              <m:t>.2512</m:t>
                            </w:ins>
                          </m:r>
                        </m:oMath>
                        <w:ins w:id="690"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691"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692" w:author="Bo Shen" w:date="2023-01-27T16:44:00Z">
                          <w:r w:rsidR="006A5AD2">
                            <w:rPr>
                              <w:rFonts w:ascii="Times New Roman" w:hAnsi="Times New Roman" w:cs="Times New Roman"/>
                            </w:rPr>
                            <w:t xml:space="preserve">, </w:t>
                          </w:r>
                        </w:ins>
                        <m:oMath>
                          <m:sSub>
                            <m:sSubPr>
                              <m:ctrlPr>
                                <w:ins w:id="693" w:author="Bo Shen" w:date="2023-01-27T16:44:00Z">
                                  <w:rPr>
                                    <w:rFonts w:ascii="Cambria Math" w:hAnsi="Cambria Math" w:cs="Times New Roman"/>
                                    <w:i/>
                                  </w:rPr>
                                </w:ins>
                              </m:ctrlPr>
                            </m:sSubPr>
                            <m:e>
                              <m:r>
                                <w:ins w:id="694" w:author="Bo Shen" w:date="2023-01-27T16:44:00Z">
                                  <w:rPr>
                                    <w:rFonts w:ascii="Cambria Math" w:hAnsi="Cambria Math" w:cs="Times New Roman"/>
                                  </w:rPr>
                                  <m:t>τ</m:t>
                                </w:ins>
                              </m:r>
                            </m:e>
                            <m:sub>
                              <m:r>
                                <w:ins w:id="695" w:author="Bo Shen" w:date="2023-01-27T16:44:00Z">
                                  <w:rPr>
                                    <w:rFonts w:ascii="Cambria Math" w:hAnsi="Cambria Math" w:cs="Times New Roman"/>
                                  </w:rPr>
                                  <m:t>D</m:t>
                                </w:ins>
                              </m:r>
                            </m:sub>
                          </m:sSub>
                          <m:r>
                            <w:ins w:id="696" w:author="Bo Shen" w:date="2023-01-27T16:44:00Z">
                              <w:rPr>
                                <w:rFonts w:ascii="Cambria Math" w:hAnsi="Cambria Math" w:cs="Times New Roman"/>
                              </w:rPr>
                              <m:t xml:space="preserve"> = .3162</m:t>
                            </w:ins>
                          </m:r>
                        </m:oMath>
                        <w:ins w:id="697" w:author="Bo Shen" w:date="2023-01-27T16:44:00Z">
                          <w:r w:rsidR="006A5AD2">
                            <w:rPr>
                              <w:rFonts w:ascii="Times New Roman" w:hAnsi="Times New Roman" w:cs="Times New Roman"/>
                            </w:rPr>
                            <w:t>.</w:t>
                          </w:r>
                        </w:ins>
                        <w:ins w:id="698"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699" w:author="Bo Shen" w:date="2023-01-27T09:48:00Z"/>
          <w:rFonts w:ascii="Times New Roman" w:hAnsi="Times New Roman" w:cs="Times New Roman"/>
          <w:i/>
          <w:color w:val="000000" w:themeColor="text1"/>
        </w:rPr>
      </w:pPr>
    </w:p>
    <w:p w14:paraId="3DF7D1D2" w14:textId="27C3E835" w:rsidR="001C58BB" w:rsidRDefault="001C58BB">
      <w:pPr>
        <w:rPr>
          <w:ins w:id="700" w:author="Bo Shen" w:date="2023-01-27T09:33:00Z"/>
          <w:rFonts w:ascii="Times New Roman" w:hAnsi="Times New Roman" w:cs="Times New Roman"/>
          <w:i/>
          <w:color w:val="000000" w:themeColor="text1"/>
        </w:rPr>
      </w:pPr>
      <w:ins w:id="701" w:author="Bo Shen" w:date="2023-01-27T09:33:00Z">
        <w:r w:rsidRPr="00737325">
          <w:rPr>
            <w:rFonts w:ascii="Times New Roman" w:hAnsi="Times New Roman" w:cs="Times New Roman"/>
            <w:rPrChange w:id="702"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703"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704" w:author="Bo Shen" w:date="2023-01-26T17:12:00Z">
                              <w:r>
                                <w:rPr>
                                  <w:rFonts w:ascii="Times New Roman" w:hAnsi="Times New Roman" w:cs="Times New Roman"/>
                                </w:rPr>
                                <w:t xml:space="preserve"> </w:t>
                              </w:r>
                            </w:ins>
                            <w:ins w:id="705" w:author="Bo Shen" w:date="2023-01-27T09:40:00Z">
                              <w:r w:rsidR="00EF06D8">
                                <w:rPr>
                                  <w:rFonts w:ascii="Times New Roman" w:hAnsi="Times New Roman" w:cs="Times New Roman"/>
                                </w:rPr>
                                <w:t>Collinearity</w:t>
                              </w:r>
                            </w:ins>
                            <w:ins w:id="706" w:author="Bo Shen" w:date="2023-01-27T09:35:00Z">
                              <w:r>
                                <w:rPr>
                                  <w:rFonts w:ascii="Times New Roman" w:hAnsi="Times New Roman" w:cs="Times New Roman"/>
                                </w:rPr>
                                <w:t xml:space="preserve"> between</w:t>
                              </w:r>
                            </w:ins>
                            <w:ins w:id="707" w:author="Bo Shen" w:date="2023-01-27T09:36:00Z">
                              <w:r>
                                <w:rPr>
                                  <w:rFonts w:ascii="Times New Roman" w:hAnsi="Times New Roman" w:cs="Times New Roman"/>
                                </w:rPr>
                                <w:t xml:space="preserve"> self-</w:t>
                              </w:r>
                            </w:ins>
                            <w:ins w:id="708" w:author="Bo Shen" w:date="2023-01-27T17:25:00Z">
                              <w:r w:rsidR="00327B96">
                                <w:rPr>
                                  <w:rFonts w:ascii="Times New Roman" w:hAnsi="Times New Roman" w:cs="Times New Roman"/>
                                </w:rPr>
                                <w:t>excitation</w:t>
                              </w:r>
                            </w:ins>
                            <w:ins w:id="709" w:author="Bo Shen" w:date="2023-01-27T09:35:00Z">
                              <w:r>
                                <w:rPr>
                                  <w:rFonts w:ascii="Times New Roman" w:hAnsi="Times New Roman" w:cs="Times New Roman"/>
                                </w:rPr>
                                <w:t xml:space="preserve"> </w:t>
                              </w:r>
                            </w:ins>
                            <m:oMath>
                              <m:r>
                                <w:ins w:id="710" w:author="Bo Shen" w:date="2023-01-27T09:35:00Z">
                                  <w:rPr>
                                    <w:rFonts w:ascii="Cambria Math" w:hAnsi="Cambria Math" w:cs="Times New Roman"/>
                                  </w:rPr>
                                  <m:t>α</m:t>
                                </w:ins>
                              </m:r>
                            </m:oMath>
                            <w:ins w:id="711" w:author="Bo Shen" w:date="2023-01-27T09:35:00Z">
                              <w:r>
                                <w:rPr>
                                  <w:rFonts w:ascii="Times New Roman" w:hAnsi="Times New Roman" w:cs="Times New Roman"/>
                                </w:rPr>
                                <w:t xml:space="preserve"> and</w:t>
                              </w:r>
                            </w:ins>
                            <w:ins w:id="712" w:author="Bo Shen" w:date="2023-01-27T09:36:00Z">
                              <w:r>
                                <w:rPr>
                                  <w:rFonts w:ascii="Times New Roman" w:hAnsi="Times New Roman" w:cs="Times New Roman"/>
                                </w:rPr>
                                <w:t xml:space="preserve"> baseline gain control</w:t>
                              </w:r>
                            </w:ins>
                            <w:ins w:id="713" w:author="Bo Shen" w:date="2023-01-27T09:35:00Z">
                              <w:r>
                                <w:rPr>
                                  <w:rFonts w:ascii="Times New Roman" w:hAnsi="Times New Roman" w:cs="Times New Roman"/>
                                </w:rPr>
                                <w:t xml:space="preserve"> </w:t>
                              </w:r>
                            </w:ins>
                            <m:oMath>
                              <m:sSub>
                                <m:sSubPr>
                                  <m:ctrlPr>
                                    <w:ins w:id="714" w:author="Bo Shen" w:date="2023-01-27T09:36:00Z">
                                      <w:rPr>
                                        <w:rFonts w:ascii="Cambria Math" w:hAnsi="Cambria Math" w:cs="Times New Roman"/>
                                        <w:i/>
                                      </w:rPr>
                                    </w:ins>
                                  </m:ctrlPr>
                                </m:sSubPr>
                                <m:e>
                                  <m:r>
                                    <w:ins w:id="715" w:author="Bo Shen" w:date="2023-01-27T09:36:00Z">
                                      <w:rPr>
                                        <w:rFonts w:ascii="Cambria Math" w:hAnsi="Cambria Math" w:cs="Times New Roman"/>
                                      </w:rPr>
                                      <m:t>G</m:t>
                                    </w:ins>
                                  </m:r>
                                </m:e>
                                <m:sub>
                                  <m:r>
                                    <w:ins w:id="716" w:author="Bo Shen" w:date="2023-01-27T09:36:00Z">
                                      <w:rPr>
                                        <w:rFonts w:ascii="Cambria Math" w:hAnsi="Cambria Math" w:cs="Times New Roman"/>
                                      </w:rPr>
                                      <m:t>0</m:t>
                                    </w:ins>
                                  </m:r>
                                </m:sub>
                              </m:sSub>
                            </m:oMath>
                            <w:ins w:id="717" w:author="Bo Shen" w:date="2023-01-27T09:36:00Z">
                              <w:r>
                                <w:rPr>
                                  <w:rFonts w:ascii="Times New Roman" w:hAnsi="Times New Roman" w:cs="Times New Roman"/>
                                </w:rPr>
                                <w:t xml:space="preserve">. </w:t>
                              </w:r>
                            </w:ins>
                            <w:ins w:id="718" w:author="Bo Shen" w:date="2023-01-27T09:43:00Z">
                              <w:r w:rsidR="00EA7198">
                                <w:rPr>
                                  <w:rFonts w:ascii="Times New Roman" w:hAnsi="Times New Roman" w:cs="Times New Roman" w:hint="eastAsia"/>
                                </w:rPr>
                                <w:t>T</w:t>
                              </w:r>
                            </w:ins>
                            <w:ins w:id="719" w:author="Bo Shen" w:date="2023-01-27T09:37:00Z">
                              <w:r w:rsidR="00EF06D8">
                                <w:rPr>
                                  <w:rFonts w:ascii="Times New Roman" w:hAnsi="Times New Roman" w:cs="Times New Roman"/>
                                </w:rPr>
                                <w:t xml:space="preserve">he log-likelihood </w:t>
                              </w:r>
                            </w:ins>
                            <w:ins w:id="720" w:author="Bo Shen" w:date="2023-01-27T09:43:00Z">
                              <w:r w:rsidR="00EA7198">
                                <w:rPr>
                                  <w:rFonts w:ascii="Times New Roman" w:hAnsi="Times New Roman" w:cs="Times New Roman"/>
                                </w:rPr>
                                <w:t xml:space="preserve">space </w:t>
                              </w:r>
                            </w:ins>
                            <w:ins w:id="721" w:author="Bo Shen" w:date="2023-01-27T09:44:00Z">
                              <w:r w:rsidR="00EA7198">
                                <w:rPr>
                                  <w:rFonts w:ascii="Times New Roman" w:hAnsi="Times New Roman" w:cs="Times New Roman"/>
                                </w:rPr>
                                <w:t xml:space="preserve">showed high </w:t>
                              </w:r>
                            </w:ins>
                            <w:ins w:id="722" w:author="Bo Shen" w:date="2023-01-27T16:46:00Z">
                              <w:r w:rsidR="0046155D">
                                <w:rPr>
                                  <w:rFonts w:ascii="Times New Roman" w:hAnsi="Times New Roman" w:cs="Times New Roman"/>
                                </w:rPr>
                                <w:t>collinearity</w:t>
                              </w:r>
                            </w:ins>
                            <w:ins w:id="723" w:author="Bo Shen" w:date="2023-01-27T09:44:00Z">
                              <w:r w:rsidR="00EA7198">
                                <w:rPr>
                                  <w:rFonts w:ascii="Times New Roman" w:hAnsi="Times New Roman" w:cs="Times New Roman"/>
                                </w:rPr>
                                <w:t xml:space="preserve"> between </w:t>
                              </w:r>
                            </w:ins>
                            <m:oMath>
                              <m:r>
                                <w:ins w:id="724" w:author="Bo Shen" w:date="2023-01-27T09:37:00Z">
                                  <w:rPr>
                                    <w:rFonts w:ascii="Cambria Math" w:hAnsi="Cambria Math" w:cs="Times New Roman"/>
                                  </w:rPr>
                                  <m:t>α</m:t>
                                </w:ins>
                              </m:r>
                            </m:oMath>
                            <w:ins w:id="725" w:author="Bo Shen" w:date="2023-01-27T09:37:00Z">
                              <w:r w:rsidR="00EF06D8">
                                <w:rPr>
                                  <w:rFonts w:ascii="Times New Roman" w:hAnsi="Times New Roman" w:cs="Times New Roman"/>
                                </w:rPr>
                                <w:t xml:space="preserve"> and </w:t>
                              </w:r>
                            </w:ins>
                            <m:oMath>
                              <m:sSub>
                                <m:sSubPr>
                                  <m:ctrlPr>
                                    <w:ins w:id="726" w:author="Bo Shen" w:date="2023-01-27T09:38:00Z">
                                      <w:rPr>
                                        <w:rFonts w:ascii="Cambria Math" w:hAnsi="Cambria Math" w:cs="Times New Roman"/>
                                        <w:i/>
                                      </w:rPr>
                                    </w:ins>
                                  </m:ctrlPr>
                                </m:sSubPr>
                                <m:e>
                                  <m:r>
                                    <w:ins w:id="727" w:author="Bo Shen" w:date="2023-01-27T09:38:00Z">
                                      <w:rPr>
                                        <w:rFonts w:ascii="Cambria Math" w:hAnsi="Cambria Math" w:cs="Times New Roman"/>
                                      </w:rPr>
                                      <m:t>G</m:t>
                                    </w:ins>
                                  </m:r>
                                </m:e>
                                <m:sub>
                                  <m:r>
                                    <w:ins w:id="728" w:author="Bo Shen" w:date="2023-01-27T09:38:00Z">
                                      <w:rPr>
                                        <w:rFonts w:ascii="Cambria Math" w:hAnsi="Cambria Math" w:cs="Times New Roman"/>
                                      </w:rPr>
                                      <m:t>0</m:t>
                                    </w:ins>
                                  </m:r>
                                </m:sub>
                              </m:sSub>
                              <m:r>
                                <w:ins w:id="729" w:author="Bo Shen" w:date="2023-01-27T09:44:00Z">
                                  <w:rPr>
                                    <w:rFonts w:ascii="Cambria Math" w:hAnsi="Cambria Math" w:cs="Times New Roman"/>
                                  </w:rPr>
                                  <m:t>.</m:t>
                                </w:ins>
                              </m:r>
                            </m:oMath>
                            <w:ins w:id="730" w:author="Bo Shen" w:date="2023-01-27T09:44:00Z">
                              <w:r w:rsidR="00EA7198">
                                <w:rPr>
                                  <w:rFonts w:ascii="Times New Roman" w:hAnsi="Times New Roman" w:cs="Times New Roman"/>
                                </w:rPr>
                                <w:t xml:space="preserve"> </w:t>
                              </w:r>
                            </w:ins>
                            <w:ins w:id="731" w:author="Bo Shen" w:date="2023-01-27T09:38:00Z">
                              <w:r w:rsidR="00EF06D8">
                                <w:rPr>
                                  <w:rFonts w:ascii="Times New Roman" w:hAnsi="Times New Roman" w:cs="Times New Roman"/>
                                </w:rPr>
                                <w:t xml:space="preserve">Other parameters were set as the best fitted values </w:t>
                              </w:r>
                            </w:ins>
                            <w:ins w:id="732"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733"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734"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735" w:author="Bo Shen" w:date="2023-01-26T17:12:00Z">
                        <w:r>
                          <w:rPr>
                            <w:rFonts w:ascii="Times New Roman" w:hAnsi="Times New Roman" w:cs="Times New Roman"/>
                          </w:rPr>
                          <w:t xml:space="preserve"> </w:t>
                        </w:r>
                      </w:ins>
                      <w:ins w:id="736" w:author="Bo Shen" w:date="2023-01-27T09:40:00Z">
                        <w:r w:rsidR="00EF06D8">
                          <w:rPr>
                            <w:rFonts w:ascii="Times New Roman" w:hAnsi="Times New Roman" w:cs="Times New Roman"/>
                          </w:rPr>
                          <w:t>Collinearity</w:t>
                        </w:r>
                      </w:ins>
                      <w:ins w:id="737" w:author="Bo Shen" w:date="2023-01-27T09:35:00Z">
                        <w:r>
                          <w:rPr>
                            <w:rFonts w:ascii="Times New Roman" w:hAnsi="Times New Roman" w:cs="Times New Roman"/>
                          </w:rPr>
                          <w:t xml:space="preserve"> between</w:t>
                        </w:r>
                      </w:ins>
                      <w:ins w:id="738" w:author="Bo Shen" w:date="2023-01-27T09:36:00Z">
                        <w:r>
                          <w:rPr>
                            <w:rFonts w:ascii="Times New Roman" w:hAnsi="Times New Roman" w:cs="Times New Roman"/>
                          </w:rPr>
                          <w:t xml:space="preserve"> self-</w:t>
                        </w:r>
                      </w:ins>
                      <w:ins w:id="739" w:author="Bo Shen" w:date="2023-01-27T17:25:00Z">
                        <w:r w:rsidR="00327B96">
                          <w:rPr>
                            <w:rFonts w:ascii="Times New Roman" w:hAnsi="Times New Roman" w:cs="Times New Roman"/>
                          </w:rPr>
                          <w:t>excitation</w:t>
                        </w:r>
                      </w:ins>
                      <w:ins w:id="740" w:author="Bo Shen" w:date="2023-01-27T09:35:00Z">
                        <w:r>
                          <w:rPr>
                            <w:rFonts w:ascii="Times New Roman" w:hAnsi="Times New Roman" w:cs="Times New Roman"/>
                          </w:rPr>
                          <w:t xml:space="preserve"> </w:t>
                        </w:r>
                      </w:ins>
                      <m:oMath>
                        <m:r>
                          <w:ins w:id="741" w:author="Bo Shen" w:date="2023-01-27T09:35:00Z">
                            <w:rPr>
                              <w:rFonts w:ascii="Cambria Math" w:hAnsi="Cambria Math" w:cs="Times New Roman"/>
                            </w:rPr>
                            <m:t>α</m:t>
                          </w:ins>
                        </m:r>
                      </m:oMath>
                      <w:ins w:id="742" w:author="Bo Shen" w:date="2023-01-27T09:35:00Z">
                        <w:r>
                          <w:rPr>
                            <w:rFonts w:ascii="Times New Roman" w:hAnsi="Times New Roman" w:cs="Times New Roman"/>
                          </w:rPr>
                          <w:t xml:space="preserve"> and</w:t>
                        </w:r>
                      </w:ins>
                      <w:ins w:id="743" w:author="Bo Shen" w:date="2023-01-27T09:36:00Z">
                        <w:r>
                          <w:rPr>
                            <w:rFonts w:ascii="Times New Roman" w:hAnsi="Times New Roman" w:cs="Times New Roman"/>
                          </w:rPr>
                          <w:t xml:space="preserve"> baseline gain control</w:t>
                        </w:r>
                      </w:ins>
                      <w:ins w:id="744" w:author="Bo Shen" w:date="2023-01-27T09:35:00Z">
                        <w:r>
                          <w:rPr>
                            <w:rFonts w:ascii="Times New Roman" w:hAnsi="Times New Roman" w:cs="Times New Roman"/>
                          </w:rPr>
                          <w:t xml:space="preserve"> </w:t>
                        </w:r>
                      </w:ins>
                      <m:oMath>
                        <m:sSub>
                          <m:sSubPr>
                            <m:ctrlPr>
                              <w:ins w:id="745" w:author="Bo Shen" w:date="2023-01-27T09:36:00Z">
                                <w:rPr>
                                  <w:rFonts w:ascii="Cambria Math" w:hAnsi="Cambria Math" w:cs="Times New Roman"/>
                                  <w:i/>
                                </w:rPr>
                              </w:ins>
                            </m:ctrlPr>
                          </m:sSubPr>
                          <m:e>
                            <m:r>
                              <w:ins w:id="746" w:author="Bo Shen" w:date="2023-01-27T09:36:00Z">
                                <w:rPr>
                                  <w:rFonts w:ascii="Cambria Math" w:hAnsi="Cambria Math" w:cs="Times New Roman"/>
                                </w:rPr>
                                <m:t>G</m:t>
                              </w:ins>
                            </m:r>
                          </m:e>
                          <m:sub>
                            <m:r>
                              <w:ins w:id="747" w:author="Bo Shen" w:date="2023-01-27T09:36:00Z">
                                <w:rPr>
                                  <w:rFonts w:ascii="Cambria Math" w:hAnsi="Cambria Math" w:cs="Times New Roman"/>
                                </w:rPr>
                                <m:t>0</m:t>
                              </w:ins>
                            </m:r>
                          </m:sub>
                        </m:sSub>
                      </m:oMath>
                      <w:ins w:id="748" w:author="Bo Shen" w:date="2023-01-27T09:36:00Z">
                        <w:r>
                          <w:rPr>
                            <w:rFonts w:ascii="Times New Roman" w:hAnsi="Times New Roman" w:cs="Times New Roman"/>
                          </w:rPr>
                          <w:t xml:space="preserve">. </w:t>
                        </w:r>
                      </w:ins>
                      <w:ins w:id="749" w:author="Bo Shen" w:date="2023-01-27T09:43:00Z">
                        <w:r w:rsidR="00EA7198">
                          <w:rPr>
                            <w:rFonts w:ascii="Times New Roman" w:hAnsi="Times New Roman" w:cs="Times New Roman" w:hint="eastAsia"/>
                          </w:rPr>
                          <w:t>T</w:t>
                        </w:r>
                      </w:ins>
                      <w:ins w:id="750" w:author="Bo Shen" w:date="2023-01-27T09:37:00Z">
                        <w:r w:rsidR="00EF06D8">
                          <w:rPr>
                            <w:rFonts w:ascii="Times New Roman" w:hAnsi="Times New Roman" w:cs="Times New Roman"/>
                          </w:rPr>
                          <w:t xml:space="preserve">he log-likelihood </w:t>
                        </w:r>
                      </w:ins>
                      <w:ins w:id="751" w:author="Bo Shen" w:date="2023-01-27T09:43:00Z">
                        <w:r w:rsidR="00EA7198">
                          <w:rPr>
                            <w:rFonts w:ascii="Times New Roman" w:hAnsi="Times New Roman" w:cs="Times New Roman"/>
                          </w:rPr>
                          <w:t xml:space="preserve">space </w:t>
                        </w:r>
                      </w:ins>
                      <w:ins w:id="752" w:author="Bo Shen" w:date="2023-01-27T09:44:00Z">
                        <w:r w:rsidR="00EA7198">
                          <w:rPr>
                            <w:rFonts w:ascii="Times New Roman" w:hAnsi="Times New Roman" w:cs="Times New Roman"/>
                          </w:rPr>
                          <w:t xml:space="preserve">showed high </w:t>
                        </w:r>
                      </w:ins>
                      <w:ins w:id="753" w:author="Bo Shen" w:date="2023-01-27T16:46:00Z">
                        <w:r w:rsidR="0046155D">
                          <w:rPr>
                            <w:rFonts w:ascii="Times New Roman" w:hAnsi="Times New Roman" w:cs="Times New Roman"/>
                          </w:rPr>
                          <w:t>collinearity</w:t>
                        </w:r>
                      </w:ins>
                      <w:ins w:id="754" w:author="Bo Shen" w:date="2023-01-27T09:44:00Z">
                        <w:r w:rsidR="00EA7198">
                          <w:rPr>
                            <w:rFonts w:ascii="Times New Roman" w:hAnsi="Times New Roman" w:cs="Times New Roman"/>
                          </w:rPr>
                          <w:t xml:space="preserve"> between </w:t>
                        </w:r>
                      </w:ins>
                      <m:oMath>
                        <m:r>
                          <w:ins w:id="755" w:author="Bo Shen" w:date="2023-01-27T09:37:00Z">
                            <w:rPr>
                              <w:rFonts w:ascii="Cambria Math" w:hAnsi="Cambria Math" w:cs="Times New Roman"/>
                            </w:rPr>
                            <m:t>α</m:t>
                          </w:ins>
                        </m:r>
                      </m:oMath>
                      <w:ins w:id="756" w:author="Bo Shen" w:date="2023-01-27T09:37:00Z">
                        <w:r w:rsidR="00EF06D8">
                          <w:rPr>
                            <w:rFonts w:ascii="Times New Roman" w:hAnsi="Times New Roman" w:cs="Times New Roman"/>
                          </w:rPr>
                          <w:t xml:space="preserve"> and </w:t>
                        </w:r>
                      </w:ins>
                      <m:oMath>
                        <m:sSub>
                          <m:sSubPr>
                            <m:ctrlPr>
                              <w:ins w:id="757" w:author="Bo Shen" w:date="2023-01-27T09:38:00Z">
                                <w:rPr>
                                  <w:rFonts w:ascii="Cambria Math" w:hAnsi="Cambria Math" w:cs="Times New Roman"/>
                                  <w:i/>
                                </w:rPr>
                              </w:ins>
                            </m:ctrlPr>
                          </m:sSubPr>
                          <m:e>
                            <m:r>
                              <w:ins w:id="758" w:author="Bo Shen" w:date="2023-01-27T09:38:00Z">
                                <w:rPr>
                                  <w:rFonts w:ascii="Cambria Math" w:hAnsi="Cambria Math" w:cs="Times New Roman"/>
                                </w:rPr>
                                <m:t>G</m:t>
                              </w:ins>
                            </m:r>
                          </m:e>
                          <m:sub>
                            <m:r>
                              <w:ins w:id="759" w:author="Bo Shen" w:date="2023-01-27T09:38:00Z">
                                <w:rPr>
                                  <w:rFonts w:ascii="Cambria Math" w:hAnsi="Cambria Math" w:cs="Times New Roman"/>
                                </w:rPr>
                                <m:t>0</m:t>
                              </w:ins>
                            </m:r>
                          </m:sub>
                        </m:sSub>
                        <m:r>
                          <w:ins w:id="760" w:author="Bo Shen" w:date="2023-01-27T09:44:00Z">
                            <w:rPr>
                              <w:rFonts w:ascii="Cambria Math" w:hAnsi="Cambria Math" w:cs="Times New Roman"/>
                            </w:rPr>
                            <m:t>.</m:t>
                          </w:ins>
                        </m:r>
                      </m:oMath>
                      <w:ins w:id="761" w:author="Bo Shen" w:date="2023-01-27T09:44:00Z">
                        <w:r w:rsidR="00EA7198">
                          <w:rPr>
                            <w:rFonts w:ascii="Times New Roman" w:hAnsi="Times New Roman" w:cs="Times New Roman"/>
                          </w:rPr>
                          <w:t xml:space="preserve"> </w:t>
                        </w:r>
                      </w:ins>
                      <w:ins w:id="762" w:author="Bo Shen" w:date="2023-01-27T09:38:00Z">
                        <w:r w:rsidR="00EF06D8">
                          <w:rPr>
                            <w:rFonts w:ascii="Times New Roman" w:hAnsi="Times New Roman" w:cs="Times New Roman"/>
                          </w:rPr>
                          <w:t xml:space="preserve">Other parameters were set as the best fitted values </w:t>
                        </w:r>
                      </w:ins>
                      <w:ins w:id="763"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764" w:author="Bo Shen" w:date="2023-01-27T09:38:00Z">
                        <w:r w:rsidR="00EF06D8">
                          <w:rPr>
                            <w:rFonts w:ascii="Times New Roman" w:hAnsi="Times New Roman" w:cs="Times New Roman"/>
                          </w:rPr>
                          <w:t>in Figure 6.</w:t>
                        </w:r>
                      </w:ins>
                    </w:p>
                  </w:txbxContent>
                </v:textbox>
              </v:shape>
            </w:pict>
          </mc:Fallback>
        </mc:AlternateContent>
      </w:r>
      <w:ins w:id="765"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766"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51DF3298">
                <wp:simplePos x="0" y="0"/>
                <wp:positionH relativeFrom="column">
                  <wp:posOffset>-513373</wp:posOffset>
                </wp:positionH>
                <wp:positionV relativeFrom="paragraph">
                  <wp:posOffset>-224936</wp:posOffset>
                </wp:positionV>
                <wp:extent cx="7049386" cy="8771861"/>
                <wp:effectExtent l="0" t="0" r="12065" b="17145"/>
                <wp:wrapNone/>
                <wp:docPr id="5" name="Text Box 5"/>
                <wp:cNvGraphicFramePr/>
                <a:graphic xmlns:a="http://schemas.openxmlformats.org/drawingml/2006/main">
                  <a:graphicData uri="http://schemas.microsoft.com/office/word/2010/wordprocessingShape">
                    <wps:wsp>
                      <wps:cNvSpPr txBox="1"/>
                      <wps:spPr>
                        <a:xfrm>
                          <a:off x="0" y="0"/>
                          <a:ext cx="7049386" cy="8771861"/>
                        </a:xfrm>
                        <a:prstGeom prst="rect">
                          <a:avLst/>
                        </a:prstGeom>
                        <a:solidFill>
                          <a:schemeClr val="lt1"/>
                        </a:solidFill>
                        <a:ln w="6350">
                          <a:solidFill>
                            <a:prstClr val="black"/>
                          </a:solidFill>
                        </a:ln>
                      </wps:spPr>
                      <wps:txbx>
                        <w:txbxContent>
                          <w:p w14:paraId="27F0FE57" w14:textId="77777777" w:rsidR="009F0487" w:rsidRDefault="009F0487" w:rsidP="003A7944">
                            <w:pPr>
                              <w:spacing w:line="480" w:lineRule="auto"/>
                              <w:jc w:val="center"/>
                              <w:rPr>
                                <w:rFonts w:ascii="Times New Roman" w:hAnsi="Times New Roman" w:cs="Times New Roman"/>
                                <w:b/>
                              </w:rPr>
                            </w:pPr>
                            <w:r>
                              <w:rPr>
                                <w:rFonts w:ascii="Times New Roman" w:hAnsi="Times New Roman" w:cs="Times New Roman"/>
                                <w:b/>
                                <w:noProof/>
                                <w:lang w:eastAsia="en-US"/>
                              </w:rPr>
                              <w:drawing>
                                <wp:inline distT="0" distB="0" distL="0" distR="0" wp14:anchorId="12CEB827" wp14:editId="1F7B7A59">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2"/>
                                          <a:stretch>
                                            <a:fillRect/>
                                          </a:stretch>
                                        </pic:blipFill>
                                        <pic:spPr>
                                          <a:xfrm>
                                            <a:off x="0" y="0"/>
                                            <a:ext cx="5943600" cy="4904105"/>
                                          </a:xfrm>
                                          <a:prstGeom prst="rect">
                                            <a:avLst/>
                                          </a:prstGeom>
                                        </pic:spPr>
                                      </pic:pic>
                                    </a:graphicData>
                                  </a:graphic>
                                </wp:inline>
                              </w:drawing>
                            </w:r>
                          </w:p>
                          <w:p w14:paraId="635A119E" w14:textId="70427AF9" w:rsidR="009F0487" w:rsidRPr="00054B32" w:rsidRDefault="009F0487" w:rsidP="003A7944">
                            <w:pPr>
                              <w:jc w:val="both"/>
                              <w:rPr>
                                <w:rFonts w:ascii="Times New Roman" w:hAnsi="Times New Roman" w:cs="Times New Roman"/>
                              </w:rPr>
                            </w:pPr>
                            <w:r>
                              <w:rPr>
                                <w:rFonts w:ascii="Times New Roman" w:hAnsi="Times New Roman" w:cs="Times New Roman"/>
                                <w:b/>
                              </w:rPr>
                              <w:t xml:space="preserve">Figure 6-figure supplement </w:t>
                            </w:r>
                            <w:ins w:id="767" w:author="Bo Shen" w:date="2023-01-27T09:35:00Z">
                              <w:r w:rsidR="001C58BB">
                                <w:rPr>
                                  <w:rFonts w:ascii="Times New Roman" w:hAnsi="Times New Roman" w:cs="Times New Roman"/>
                                  <w:b/>
                                </w:rPr>
                                <w:t>4</w:t>
                              </w:r>
                            </w:ins>
                            <w:del w:id="768"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the original RNM 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769" w:author="Bo Shen" w:date="2022-11-28T13:49:00Z">
                              <w:r w:rsidDel="00662EFE">
                                <w:rPr>
                                  <w:rFonts w:ascii="Times New Roman" w:hAnsi="Times New Roman" w:cs="Times New Roman"/>
                                </w:rPr>
                                <w:delText>a quantile-quantile (Q-Q) plot</w:delText>
                              </w:r>
                            </w:del>
                            <w:ins w:id="770"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4pt;margin-top:-17.7pt;width:555.05pt;height:69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" fillcolor="white [3201]" strokeweight=".5pt">
                <v:textbox>
                  <w:txbxContent>
                    <w:p w14:paraId="27F0FE57" w14:textId="77777777" w:rsidR="009F0487" w:rsidRDefault="009F0487" w:rsidP="003A7944">
                      <w:pPr>
                        <w:spacing w:line="480" w:lineRule="auto"/>
                        <w:jc w:val="center"/>
                        <w:rPr>
                          <w:rFonts w:ascii="Times New Roman" w:hAnsi="Times New Roman" w:cs="Times New Roman"/>
                          <w:b/>
                        </w:rPr>
                      </w:pPr>
                      <w:r>
                        <w:rPr>
                          <w:rFonts w:ascii="Times New Roman" w:hAnsi="Times New Roman" w:cs="Times New Roman"/>
                          <w:b/>
                          <w:noProof/>
                          <w:lang w:eastAsia="en-US"/>
                        </w:rPr>
                        <w:drawing>
                          <wp:inline distT="0" distB="0" distL="0" distR="0" wp14:anchorId="12CEB827" wp14:editId="1F7B7A59">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2"/>
                                    <a:stretch>
                                      <a:fillRect/>
                                    </a:stretch>
                                  </pic:blipFill>
                                  <pic:spPr>
                                    <a:xfrm>
                                      <a:off x="0" y="0"/>
                                      <a:ext cx="5943600" cy="4904105"/>
                                    </a:xfrm>
                                    <a:prstGeom prst="rect">
                                      <a:avLst/>
                                    </a:prstGeom>
                                  </pic:spPr>
                                </pic:pic>
                              </a:graphicData>
                            </a:graphic>
                          </wp:inline>
                        </w:drawing>
                      </w:r>
                    </w:p>
                    <w:p w14:paraId="635A119E" w14:textId="70427AF9" w:rsidR="009F0487" w:rsidRPr="00054B32" w:rsidRDefault="009F0487" w:rsidP="003A7944">
                      <w:pPr>
                        <w:jc w:val="both"/>
                        <w:rPr>
                          <w:rFonts w:ascii="Times New Roman" w:hAnsi="Times New Roman" w:cs="Times New Roman"/>
                        </w:rPr>
                      </w:pPr>
                      <w:r>
                        <w:rPr>
                          <w:rFonts w:ascii="Times New Roman" w:hAnsi="Times New Roman" w:cs="Times New Roman"/>
                          <w:b/>
                        </w:rPr>
                        <w:t xml:space="preserve">Figure 6-figure supplement </w:t>
                      </w:r>
                      <w:ins w:id="771" w:author="Bo Shen" w:date="2023-01-27T09:35:00Z">
                        <w:r w:rsidR="001C58BB">
                          <w:rPr>
                            <w:rFonts w:ascii="Times New Roman" w:hAnsi="Times New Roman" w:cs="Times New Roman"/>
                            <w:b/>
                          </w:rPr>
                          <w:t>4</w:t>
                        </w:r>
                      </w:ins>
                      <w:del w:id="772"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the original RNM 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773" w:author="Bo Shen" w:date="2022-11-28T13:49:00Z">
                        <w:r w:rsidDel="00662EFE">
                          <w:rPr>
                            <w:rFonts w:ascii="Times New Roman" w:hAnsi="Times New Roman" w:cs="Times New Roman"/>
                          </w:rPr>
                          <w:delText>a quantile-quantile (Q-Q) plot</w:delText>
                        </w:r>
                      </w:del>
                      <w:ins w:id="774"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v:textbox>
              </v:shape>
            </w:pict>
          </mc:Fallback>
        </mc:AlternateContent>
      </w:r>
    </w:p>
    <w:p w14:paraId="00FA5561" w14:textId="77777777" w:rsidR="00E36B40" w:rsidRDefault="00E36B40">
      <w:pPr>
        <w:rPr>
          <w:ins w:id="775" w:author="Bo Shen" w:date="2023-01-26T16:25:00Z"/>
          <w:rFonts w:ascii="Times New Roman" w:hAnsi="Times New Roman" w:cs="Times New Roman"/>
          <w:i/>
          <w:color w:val="000000" w:themeColor="text1"/>
        </w:rPr>
      </w:pPr>
    </w:p>
    <w:p w14:paraId="391AC1F1" w14:textId="77777777" w:rsidR="00E36B40" w:rsidRDefault="00E36B40">
      <w:pPr>
        <w:rPr>
          <w:ins w:id="776" w:author="Bo Shen" w:date="2023-01-26T16:25:00Z"/>
          <w:rFonts w:ascii="Times New Roman" w:hAnsi="Times New Roman" w:cs="Times New Roman"/>
          <w:i/>
          <w:color w:val="000000" w:themeColor="text1"/>
        </w:rPr>
      </w:pPr>
    </w:p>
    <w:p w14:paraId="28B77CA2" w14:textId="77777777" w:rsidR="00E36B40" w:rsidRDefault="00E36B40">
      <w:pPr>
        <w:rPr>
          <w:ins w:id="777"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69DA4F8B" w14:textId="31BC6A19"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6EA66F83"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778"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779"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4C31FCC"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58743A26" w:rsidR="00EA5E1F" w:rsidRPr="0060258A" w:rsidRDefault="00D66A16" w:rsidP="00B26F88">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576860A">
                <wp:simplePos x="0" y="0"/>
                <wp:positionH relativeFrom="column">
                  <wp:posOffset>9525</wp:posOffset>
                </wp:positionH>
                <wp:positionV relativeFrom="paragraph">
                  <wp:posOffset>85611</wp:posOffset>
                </wp:positionV>
                <wp:extent cx="5928852" cy="7084695"/>
                <wp:effectExtent l="0" t="0" r="15240" b="14605"/>
                <wp:wrapNone/>
                <wp:docPr id="11" name="Text Box 11"/>
                <wp:cNvGraphicFramePr/>
                <a:graphic xmlns:a="http://schemas.openxmlformats.org/drawingml/2006/main">
                  <a:graphicData uri="http://schemas.microsoft.com/office/word/2010/wordprocessingShape">
                    <wps:wsp>
                      <wps:cNvSpPr txBox="1"/>
                      <wps:spPr>
                        <a:xfrm>
                          <a:off x="0" y="0"/>
                          <a:ext cx="5928852" cy="7084695"/>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3"/>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8" type="#_x0000_t202" style="position:absolute;left:0;text-align:left;margin-left:.75pt;margin-top:6.75pt;width:466.85pt;height:5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3"/>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EA5E1F"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780"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781"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0257903D"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r w:rsidR="00F214BB"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{"citationID":"fFdUmhWw","properties":{"formattedCitation":"(Furman &amp; Wang, 2008; X.-J. Wang, 2002; Wong &amp; Wang, 2006)","plainCitation":"(Furman &amp; Wang, 2008; X.-J.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(Furman &amp; Wang, 2008; X.-J.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C262887"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782" w:name="_Toc101170402"/>
      <w:r w:rsidR="0044594E" w:rsidRPr="00EC6C76">
        <w:rPr>
          <w:rFonts w:ascii="Times New Roman" w:hAnsi="Times New Roman" w:cs="Times New Roman"/>
          <w:i/>
          <w:color w:val="000000" w:themeColor="text1"/>
        </w:rPr>
        <w:t>Analysis for persistent activity</w:t>
      </w:r>
      <w:bookmarkEnd w:id="782"/>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(Burak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3BBF0E9F"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0FA97AD"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5BDB7E1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4"/>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39"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" fillcolor="white [3201]" strokeweight=".5pt">
                <v:textbo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4"/>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035A9458">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5">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783"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783"/>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0"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wKs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o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JgTAqw8AgAAhQQAAA4AAAAAAAAA&#13;&#10;AAAAAAAALgIAAGRycy9lMm9Eb2MueG1sUEsBAi0AFAAGAAgAAAAhANI8AebbAAAACgEAAA8AAAAA&#13;&#10;AAAAAAAAAAAAlgQAAGRycy9kb3ducmV2LnhtbFBLBQYAAAAABAAEAPMAAACeBQAAAAA=&#13;&#10;" fillcolor="white [3201]" strokeweight=".5pt">
                <v:textbo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5">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784"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784"/>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3A32AF19">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6">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1"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ase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O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DomrHj0CAACFBAAADgAAAAAA&#13;&#10;AAAAAAAAAAAuAgAAZHJzL2Uyb0RvYy54bWxQSwECLQAUAAYACAAAACEAS7PEv9wAAAAKAQAADwAA&#13;&#10;AAAAAAAAAAAAAACXBAAAZHJzL2Rvd25yZXYueG1sUEsFBgAAAAAEAAQA8wAAAKAFAAAAAA==&#13;&#10;" fillcolor="white [3201]" strokeweight=".5pt">
                <v:textbo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6">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3FCB599C"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77777777" w:rsidR="00E60AF2" w:rsidRPr="0060258A" w:rsidRDefault="00E60AF2">
      <w:pPr>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br w:type="page"/>
      </w:r>
    </w:p>
    <w:p w14:paraId="39611319" w14:textId="18F26955" w:rsidR="00886C3F" w:rsidRPr="0060258A" w:rsidRDefault="00E60AF2" w:rsidP="00CB4DA2">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6D9F56FD">
                <wp:simplePos x="0" y="0"/>
                <wp:positionH relativeFrom="column">
                  <wp:posOffset>-606175</wp:posOffset>
                </wp:positionH>
                <wp:positionV relativeFrom="paragraph">
                  <wp:posOffset>-503434</wp:posOffset>
                </wp:positionV>
                <wp:extent cx="7211759" cy="9175897"/>
                <wp:effectExtent l="0" t="0" r="14605" b="19050"/>
                <wp:wrapNone/>
                <wp:docPr id="27" name="Text Box 27"/>
                <wp:cNvGraphicFramePr/>
                <a:graphic xmlns:a="http://schemas.openxmlformats.org/drawingml/2006/main">
                  <a:graphicData uri="http://schemas.microsoft.com/office/word/2010/wordprocessingShape">
                    <wps:wsp>
                      <wps:cNvSpPr txBox="1"/>
                      <wps:spPr>
                        <a:xfrm>
                          <a:off x="0" y="0"/>
                          <a:ext cx="7211759" cy="9175897"/>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7"/>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2" type="#_x0000_t202" style="position:absolute;margin-left:-47.75pt;margin-top:-39.65pt;width:567.85pt;height:7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7"/>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Pr="0060258A">
        <w:rPr>
          <w:rFonts w:ascii="Times New Roman" w:hAnsi="Times New Roman" w:cs="Times New Roman"/>
          <w:bCs/>
          <w:color w:val="000000" w:themeColor="text1"/>
        </w:rPr>
        <w:br w:type="page"/>
      </w:r>
    </w:p>
    <w:p w14:paraId="41317CB8" w14:textId="65A48792" w:rsidR="00101732"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t xml:space="preserve">How neural circuits implement dynamic control of selection – and a 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rsidP="00886C3F">
      <w:pPr>
        <w:spacing w:line="480" w:lineRule="auto"/>
        <w:jc w:val="both"/>
        <w:rPr>
          <w:rFonts w:ascii="Times New Roman" w:hAnsi="Times New Roman" w:cs="Times New Roman"/>
          <w:bCs/>
          <w:color w:val="000000" w:themeColor="text1"/>
        </w:rPr>
      </w:pPr>
    </w:p>
    <w:p w14:paraId="24499E2C" w14:textId="31A9DE4F" w:rsidR="00101732" w:rsidRPr="0060258A" w:rsidRDefault="001236B0"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rsidP="00886C3F">
      <w:pPr>
        <w:spacing w:line="480" w:lineRule="auto"/>
        <w:jc w:val="both"/>
        <w:rPr>
          <w:rFonts w:ascii="Times New Roman" w:hAnsi="Times New Roman" w:cs="Times New Roman"/>
          <w:bCs/>
          <w:color w:val="000000" w:themeColor="text1"/>
        </w:rPr>
      </w:pPr>
    </w:p>
    <w:p w14:paraId="18012622" w14:textId="2D92A46B" w:rsidR="00E5179A" w:rsidRPr="0060258A" w:rsidRDefault="00886C3F" w:rsidP="00921B7E">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1251E908">
                <wp:simplePos x="0" y="0"/>
                <wp:positionH relativeFrom="column">
                  <wp:posOffset>-174661</wp:posOffset>
                </wp:positionH>
                <wp:positionV relativeFrom="paragraph">
                  <wp:posOffset>0</wp:posOffset>
                </wp:positionV>
                <wp:extent cx="6513815" cy="6310630"/>
                <wp:effectExtent l="0" t="0" r="14605" b="13970"/>
                <wp:wrapNone/>
                <wp:docPr id="15" name="Text Box 15"/>
                <wp:cNvGraphicFramePr/>
                <a:graphic xmlns:a="http://schemas.openxmlformats.org/drawingml/2006/main">
                  <a:graphicData uri="http://schemas.microsoft.com/office/word/2010/wordprocessingShape">
                    <wps:wsp>
                      <wps:cNvSpPr txBox="1"/>
                      <wps:spPr>
                        <a:xfrm>
                          <a:off x="0" y="0"/>
                          <a:ext cx="6513815" cy="6310630"/>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8"/>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3" type="#_x0000_t202" style="position:absolute;margin-left:-13.75pt;margin-top:0;width:512.9pt;height:49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8"/>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RDefault="00C168E7"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r w:rsidR="00DE5E54" w:rsidRPr="0060258A">
        <w:rPr>
          <w:rFonts w:ascii="Times New Roman" w:hAnsi="Times New Roman" w:cs="Times New Roman"/>
          <w:b/>
          <w:color w:val="000000" w:themeColor="text1"/>
        </w:rPr>
        <w:br w:type="page"/>
      </w:r>
    </w:p>
    <w:p w14:paraId="73E645A9" w14:textId="4F276560" w:rsidR="00E15537" w:rsidRPr="00B71B76" w:rsidRDefault="00E15537" w:rsidP="008A72C9">
      <w:pPr>
        <w:spacing w:line="480" w:lineRule="auto"/>
        <w:rPr>
          <w:rFonts w:ascii="Times New Roman" w:hAnsi="Times New Roman" w:cs="Times New Roman"/>
          <w:b/>
          <w:color w:val="000000" w:themeColor="text1"/>
        </w:rPr>
      </w:pPr>
    </w:p>
    <w:sectPr w:rsidR="00E15537" w:rsidRPr="00B71B76" w:rsidSect="00962FD1">
      <w:footerReference w:type="even" r:id="rId29"/>
      <w:footerReference w:type="default" r:id="rId30"/>
      <w:footerReference w:type="firs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FA8AF" w14:textId="77777777" w:rsidR="00B5351A" w:rsidRDefault="00B5351A" w:rsidP="00CB61F1">
      <w:r>
        <w:separator/>
      </w:r>
    </w:p>
  </w:endnote>
  <w:endnote w:type="continuationSeparator" w:id="0">
    <w:p w14:paraId="1BC08234" w14:textId="77777777" w:rsidR="00B5351A" w:rsidRDefault="00B5351A"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EndPr>
      <w:rPr>
        <w:rStyle w:val="PageNumber"/>
      </w:rPr>
    </w:sdtEnd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EndPr>
      <w:rPr>
        <w:rStyle w:val="PageNumber"/>
      </w:rPr>
    </w:sdtEnd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EndPr>
      <w:rPr>
        <w:rStyle w:val="PageNumber"/>
      </w:rPr>
    </w:sdtEnd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7CF02" w14:textId="77777777" w:rsidR="00B5351A" w:rsidRDefault="00B5351A" w:rsidP="00CB61F1">
      <w:r>
        <w:separator/>
      </w:r>
    </w:p>
  </w:footnote>
  <w:footnote w:type="continuationSeparator" w:id="0">
    <w:p w14:paraId="24798834" w14:textId="77777777" w:rsidR="00B5351A" w:rsidRDefault="00B5351A"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4"/>
  </w:num>
  <w:num w:numId="5">
    <w:abstractNumId w:val="5"/>
  </w:num>
  <w:num w:numId="6">
    <w:abstractNumId w:val="3"/>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594"/>
    <w:rsid w:val="000D708E"/>
    <w:rsid w:val="000D7A21"/>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A8F"/>
    <w:rsid w:val="00291981"/>
    <w:rsid w:val="00291ABB"/>
    <w:rsid w:val="002923ED"/>
    <w:rsid w:val="00292BE5"/>
    <w:rsid w:val="002930BD"/>
    <w:rsid w:val="002936C3"/>
    <w:rsid w:val="00293767"/>
    <w:rsid w:val="00293AEC"/>
    <w:rsid w:val="00293EEE"/>
    <w:rsid w:val="00294015"/>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B49"/>
    <w:rsid w:val="002B1DC3"/>
    <w:rsid w:val="002B22D0"/>
    <w:rsid w:val="002B33D1"/>
    <w:rsid w:val="002B3676"/>
    <w:rsid w:val="002B42DE"/>
    <w:rsid w:val="002B54F3"/>
    <w:rsid w:val="002B56BA"/>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D53"/>
    <w:rsid w:val="002F166E"/>
    <w:rsid w:val="002F1ACA"/>
    <w:rsid w:val="002F1C80"/>
    <w:rsid w:val="002F1C88"/>
    <w:rsid w:val="002F2605"/>
    <w:rsid w:val="002F26F6"/>
    <w:rsid w:val="002F281A"/>
    <w:rsid w:val="002F2A0D"/>
    <w:rsid w:val="002F2EB7"/>
    <w:rsid w:val="002F30A1"/>
    <w:rsid w:val="002F4255"/>
    <w:rsid w:val="002F49C6"/>
    <w:rsid w:val="002F565F"/>
    <w:rsid w:val="002F6864"/>
    <w:rsid w:val="002F6945"/>
    <w:rsid w:val="002F6FEF"/>
    <w:rsid w:val="002F740E"/>
    <w:rsid w:val="002F75F9"/>
    <w:rsid w:val="00300EBA"/>
    <w:rsid w:val="003011F1"/>
    <w:rsid w:val="00301409"/>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3139"/>
    <w:rsid w:val="0035329F"/>
    <w:rsid w:val="003536A4"/>
    <w:rsid w:val="0035386C"/>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4591"/>
    <w:rsid w:val="003B46A3"/>
    <w:rsid w:val="003B4F17"/>
    <w:rsid w:val="003B5860"/>
    <w:rsid w:val="003B5AE4"/>
    <w:rsid w:val="003B5DD7"/>
    <w:rsid w:val="003B6609"/>
    <w:rsid w:val="003B6C99"/>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50C2"/>
    <w:rsid w:val="003E5B90"/>
    <w:rsid w:val="003E5DC9"/>
    <w:rsid w:val="003E6098"/>
    <w:rsid w:val="003E649E"/>
    <w:rsid w:val="003E67C3"/>
    <w:rsid w:val="003E6E96"/>
    <w:rsid w:val="003E6FF5"/>
    <w:rsid w:val="003E7173"/>
    <w:rsid w:val="003E73AD"/>
    <w:rsid w:val="003E7760"/>
    <w:rsid w:val="003F00D1"/>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40CB3"/>
    <w:rsid w:val="004411C9"/>
    <w:rsid w:val="004424D3"/>
    <w:rsid w:val="004434D9"/>
    <w:rsid w:val="004434E4"/>
    <w:rsid w:val="00443599"/>
    <w:rsid w:val="004440F8"/>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27FD"/>
    <w:rsid w:val="00482DC6"/>
    <w:rsid w:val="00484636"/>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DFD"/>
    <w:rsid w:val="00523024"/>
    <w:rsid w:val="00523727"/>
    <w:rsid w:val="005238AF"/>
    <w:rsid w:val="00523F30"/>
    <w:rsid w:val="005242B4"/>
    <w:rsid w:val="0052451A"/>
    <w:rsid w:val="00524A3B"/>
    <w:rsid w:val="00524BD4"/>
    <w:rsid w:val="00524C65"/>
    <w:rsid w:val="00526010"/>
    <w:rsid w:val="0052615F"/>
    <w:rsid w:val="00526681"/>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A04C5"/>
    <w:rsid w:val="005A0722"/>
    <w:rsid w:val="005A0ACD"/>
    <w:rsid w:val="005A0D06"/>
    <w:rsid w:val="005A156C"/>
    <w:rsid w:val="005A1B6F"/>
    <w:rsid w:val="005A36E3"/>
    <w:rsid w:val="005A38B8"/>
    <w:rsid w:val="005A39E9"/>
    <w:rsid w:val="005A4350"/>
    <w:rsid w:val="005A4360"/>
    <w:rsid w:val="005A4478"/>
    <w:rsid w:val="005A51AE"/>
    <w:rsid w:val="005A51F4"/>
    <w:rsid w:val="005A58DA"/>
    <w:rsid w:val="005A5C6C"/>
    <w:rsid w:val="005A5FA6"/>
    <w:rsid w:val="005A6284"/>
    <w:rsid w:val="005A65A2"/>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19AD"/>
    <w:rsid w:val="00681F93"/>
    <w:rsid w:val="00681FC9"/>
    <w:rsid w:val="006821C7"/>
    <w:rsid w:val="006830E5"/>
    <w:rsid w:val="00684999"/>
    <w:rsid w:val="00684E5E"/>
    <w:rsid w:val="00685445"/>
    <w:rsid w:val="00685C3C"/>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CE6"/>
    <w:rsid w:val="007030DA"/>
    <w:rsid w:val="007035C8"/>
    <w:rsid w:val="007038D2"/>
    <w:rsid w:val="00703A93"/>
    <w:rsid w:val="00703CE4"/>
    <w:rsid w:val="00703F32"/>
    <w:rsid w:val="007048D9"/>
    <w:rsid w:val="00704A46"/>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DB5"/>
    <w:rsid w:val="0075010F"/>
    <w:rsid w:val="00751083"/>
    <w:rsid w:val="007516AD"/>
    <w:rsid w:val="00751C71"/>
    <w:rsid w:val="00751EE7"/>
    <w:rsid w:val="00751EF3"/>
    <w:rsid w:val="00752E32"/>
    <w:rsid w:val="00753DFF"/>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679"/>
    <w:rsid w:val="00763B63"/>
    <w:rsid w:val="00764224"/>
    <w:rsid w:val="007648B1"/>
    <w:rsid w:val="0076543A"/>
    <w:rsid w:val="00765D52"/>
    <w:rsid w:val="007666A2"/>
    <w:rsid w:val="00766C02"/>
    <w:rsid w:val="00767265"/>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F1F"/>
    <w:rsid w:val="007C24B9"/>
    <w:rsid w:val="007C2892"/>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952"/>
    <w:rsid w:val="007D5A20"/>
    <w:rsid w:val="007D7034"/>
    <w:rsid w:val="007D751F"/>
    <w:rsid w:val="007D7599"/>
    <w:rsid w:val="007D79AB"/>
    <w:rsid w:val="007D79FF"/>
    <w:rsid w:val="007E05EA"/>
    <w:rsid w:val="007E0673"/>
    <w:rsid w:val="007E0B94"/>
    <w:rsid w:val="007E0E21"/>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C74"/>
    <w:rsid w:val="00824E56"/>
    <w:rsid w:val="00824F5C"/>
    <w:rsid w:val="0082607D"/>
    <w:rsid w:val="00827006"/>
    <w:rsid w:val="008270B3"/>
    <w:rsid w:val="0082719E"/>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3792"/>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60BC"/>
    <w:rsid w:val="00A66B87"/>
    <w:rsid w:val="00A66BD0"/>
    <w:rsid w:val="00A66BD9"/>
    <w:rsid w:val="00A671C5"/>
    <w:rsid w:val="00A6726A"/>
    <w:rsid w:val="00A6732B"/>
    <w:rsid w:val="00A67EF6"/>
    <w:rsid w:val="00A70C79"/>
    <w:rsid w:val="00A7103A"/>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30340"/>
    <w:rsid w:val="00B3038B"/>
    <w:rsid w:val="00B30708"/>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A2D"/>
    <w:rsid w:val="00BF0DBC"/>
    <w:rsid w:val="00BF11EF"/>
    <w:rsid w:val="00BF128A"/>
    <w:rsid w:val="00BF1DFE"/>
    <w:rsid w:val="00BF1F22"/>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5E"/>
    <w:rsid w:val="00D012D0"/>
    <w:rsid w:val="00D019F6"/>
    <w:rsid w:val="00D01B4B"/>
    <w:rsid w:val="00D01FFF"/>
    <w:rsid w:val="00D036D5"/>
    <w:rsid w:val="00D03D12"/>
    <w:rsid w:val="00D043B7"/>
    <w:rsid w:val="00D0470B"/>
    <w:rsid w:val="00D05695"/>
    <w:rsid w:val="00D05737"/>
    <w:rsid w:val="00D0612F"/>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C0228"/>
    <w:rsid w:val="00DC09BD"/>
    <w:rsid w:val="00DC0CBD"/>
    <w:rsid w:val="00DC198B"/>
    <w:rsid w:val="00DC29ED"/>
    <w:rsid w:val="00DC2AFE"/>
    <w:rsid w:val="00DC2D27"/>
    <w:rsid w:val="00DC2DDC"/>
    <w:rsid w:val="00DC3017"/>
    <w:rsid w:val="00DC3714"/>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11C5"/>
    <w:rsid w:val="00E8128E"/>
    <w:rsid w:val="00E815F9"/>
    <w:rsid w:val="00E81AFB"/>
    <w:rsid w:val="00E81DC2"/>
    <w:rsid w:val="00E81E0B"/>
    <w:rsid w:val="00E81EED"/>
    <w:rsid w:val="00E82C61"/>
    <w:rsid w:val="00E82DD9"/>
    <w:rsid w:val="00E830EC"/>
    <w:rsid w:val="00E831EC"/>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4243"/>
    <w:rsid w:val="00F04EF2"/>
    <w:rsid w:val="00F05D63"/>
    <w:rsid w:val="00F05E1F"/>
    <w:rsid w:val="00F06324"/>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598D"/>
    <w:rsid w:val="00F85A3E"/>
    <w:rsid w:val="00F8679F"/>
    <w:rsid w:val="00F86A26"/>
    <w:rsid w:val="00F86B68"/>
    <w:rsid w:val="00F87499"/>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oter" Target="footer2.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40</Pages>
  <Words>32766</Words>
  <Characters>186771</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219099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284</cp:revision>
  <cp:lastPrinted>2022-09-06T15:48:00Z</cp:lastPrinted>
  <dcterms:created xsi:type="dcterms:W3CDTF">2022-09-06T13:12:00Z</dcterms:created>
  <dcterms:modified xsi:type="dcterms:W3CDTF">2023-01-31T17:41:00Z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id="5snL4E0z"/&gt;&lt;style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