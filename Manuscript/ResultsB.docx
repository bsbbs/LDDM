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51E4" w:rsidRPr="0060258A" w:rsidRDefault="005E51E4"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t>The LDDM captures empirical choice behavior and neural activity</w:t>
      </w:r>
    </w:p>
    <w:p w:rsidR="005E51E4" w:rsidRPr="0060258A" w:rsidRDefault="005E51E4" w:rsidP="00886C3F">
      <w:pPr>
        <w:spacing w:line="480" w:lineRule="auto"/>
        <w:jc w:val="both"/>
        <w:rPr>
          <w:rFonts w:ascii="Times New Roman" w:hAnsi="Times New Roman" w:cs="Times New Roman"/>
          <w:i/>
          <w:color w:val="000000" w:themeColor="text1"/>
        </w:rPr>
      </w:pPr>
    </w:p>
    <w:p w:rsidR="005E51E4" w:rsidRPr="0060258A" w:rsidRDefault="005E51E4"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preceding analyses show that the LDDM can generate value normalization and WTA selection, a critical question is whether this circuit architecture accurately captures behavioral and neural aspects of empirical decision making. Here, we take advantage of the limited number of parameters in this differential equation-based LDDM (compared to more complicated conductance-based biophysical models</w:t>
      </w:r>
      <w:ins w:id="0" w:author="Bo Shen" w:date="2023-01-25T14:52: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{"citationID":"YJqMLL8G","properties":{"formattedCitation":"(Tegn\\uc0\\u233{}r et al., 2002; Wang, 1999, 2002; Wong &amp; Wang, 2006)","plainCitation":"(Tegnér et al., 2002; Wang, 1999, 2002; Wong &amp; Wang, 2006)","noteIndex":0},"citationItems":[{"id":3562,"uris":["http://zotero.org/users/6345545/items/MPNBCZ3P"],"itemData":{"id":3562,"type":"article-journal","abstract":"The concept of reverberation proposed by Lorente de No´ and Hebb is key to understanding strongly recurrent cortical networks. In particular, synaptic reverberation is now viewed as a likely mechanism for the active maintenance of working memory in the prefrontal cortex. Theoretically, this has spurred a debate as to how such a potentially explosive mechanism can provide stable working-memory function given the synaptic and cellular mechanisms at play in the cerebral cortex. We present here new evidence for the participation of NMDA receptors in the stabilization of persistent delay activity in a biophysical network model of conductance-based neurons. We show that the stability of working-memory function, and the required NMDA/ AMPA ratio at recurrent excitatory synapses, depend on physiological properties of neurons and synaptic interactions, such as the time constants of excitation and inhibition, mutual inhibition between interneurons, diﬀerential NMDA receptor participation at excitatory projections to pyramidal neurons and interneurons, or the presence of slow intrinsic ion currents in pyramidal neurons. We review other mechanisms proposed to enhance the dynamical stability of synaptically generated attractor states of a reverberatory circuit. This recent work represents a necessary and signiﬁcant step towards testing attractor network models by cortical electrophysiology.","container-title":"Biological Cybernetics","DOI":"10.1007/s00422-002-0363-9","ISSN":"03401200","issue":"5-6","language":"en","page":"471-481","source":"DOI.org (Crossref)","title":"The dynamical stability of reverberatory neural circuits","volume":"87","author":[{"family":"Tegnér","given":"Jesper"},{"family":"Compte","given":"Albert"},{"family":"Wang","given":"Xiao-Jing"}],"issued":{"date-parts":[["2002",12,1]]}}},{"id":360,"uris":["http://zotero.org/users/6345545/items/S4IFSIRX"],"itemData":{"id":360,"type":"article-journal","container-title":"The Journal of Neuroscience","DOI":"10.1523/JNEUROSCI.19-21-09587.1999","ISSN":"0270-6474, 1529-2401","issue":"21","journalAbbreviation":"J. Neurosci.","language":"en","page":"9587-9603","source":"DOI.org (Crossref)","title":"Synaptic Basis of Cortical Persistent Activity: the Importance of NMDA Receptors to Working Memory","title-short":"Synaptic Basis of Cortical Persistent Activity","volume":"19","author":[{"family":"Wang","given":"Xiao-Jing"}],"issued":{"date-parts":[["1999",11,1]]}}},{"id":359,"uris":["http://zotero.org/users/6345545/items/AEKIVEH9"],"itemData":{"id":359,"type":"article-journal","abstract":"Recent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sidRPr="00406671">
        <w:rPr>
          <w:rFonts w:ascii="Times New Roman" w:hAnsi="Times New Roman" w:cs="Times New Roman"/>
          <w:color w:val="000000"/>
        </w:rPr>
        <w:t>(Tegnér et al., 2002; Wang, 1999,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which allows model fitting to empirical data. Specifically, we fit LDDM parameters to nonhuman primate behavior from the reaction-time version of the motion discrimination task described above. These choice and RT data from monkeys align with a reduced form model of decision making (the drift diffusion model)</w:t>
      </w:r>
      <w:ins w:id="1" w:author="Bo Shen" w:date="2023-01-25T14:58: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{"citationID":"JnAMaeIR","properties":{"formattedCitation":"(Ratcliff &amp; McKoon, 2008)","plainCitation":"(Ratcliff &amp; McKoon, 2008)","noteIndex":0},"citationItems":[{"id":5217,"uris":["http://zotero.org/users/6345545/items/UPYSFLUU"],"itemData":{"id":5217,"type":"article-journal","abstract":"The diffusion decision model allows detailed explanations of behavior in two-choice discrimination tasks. In this article, the model is reviewed to show how it translates behavioral data—accuracy, mean response times, and response time distributions—into components of cognitive processing. Three experiments are used to illustrate experimental manipulations of three components: stimulus difficulty affects the quality of information on which a decision is based; instructions emphasizing either speed or accuracy affect the criterial amounts of information that a subject requires before initiating a response; and the relative proportions of the two stimuli affect biases in drift rate and starting point. The experiments also illustrate the strong constraints that ensure the model is empirically testable and potentially falsifiable. The broad range of applications of the model is also reviewed, including research in the domains of aging and neurophysiology.","container-title":"Neural computation","DOI":"10.1162/neco.2008.12-06-420","ISSN":"0899-7667","issue":"4","journalAbbreviation":"Neural Comput","note":"PMID: 18085991\nPMCID: PMC2474742","page":"873-922","source":"PubMed Central","title":"The Diffusion Decision Model: Theory and Data for Two-Choice Decision Tasks","title-short":"The Diffusion Decision Model","volume":"20","author":[{"family":"Ratcliff","given":"Roger"},{"family":"McKoon","given":"Gail"}],"issued":{"date-parts":[["2008",4]]}}}],"schema":"https://github.com/citation-style-language/schema/raw/master/csl-citation.json"}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(Ratcliff &amp; McKoon,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the activity of posterior parietal neurons recorded during this task display characteristic decision-related features (motion-dependent ramping, a common decision threshold, and WTA activity).</w:t>
      </w:r>
    </w:p>
    <w:p w:rsidR="005E51E4" w:rsidRPr="0060258A" w:rsidRDefault="005E51E4" w:rsidP="00886C3F">
      <w:pPr>
        <w:spacing w:line="480" w:lineRule="auto"/>
        <w:jc w:val="both"/>
        <w:rPr>
          <w:rFonts w:ascii="Times New Roman" w:hAnsi="Times New Roman" w:cs="Times New Roman"/>
          <w:color w:val="000000" w:themeColor="text1"/>
        </w:rPr>
      </w:pPr>
    </w:p>
    <w:p w:rsidR="005E51E4" w:rsidRPr="0060258A" w:rsidRDefault="005E51E4"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rPr>
        <w:t>To fit the LDDM to behaviorally observed RTs, we employed the standard quantile maximum likelihood method (QMLE) to the RT distributions across input coherence levels (0 – 51.2%), with correct and error trials dissociated</w:t>
      </w:r>
      <w:ins w:id="2" w:author="Bo Shen" w:date="2023-01-25T10:19: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{"citationID":"8uEEOh7l","properties":{"formattedCitation":"(Hawkins et al., 2015; Heathcote et al., 2002; Ratcliff &amp; Tuerlinckx, 2002)","plainCitation":"(Hawkins et al., 2015; Heathcote et al., 2002; Ratcliff &amp; Tuerlinckx, 2002)","noteIndex":0},"citationItems":[{"id":3571,"uris":["http://zotero.org/users/6345545/items/HDWAXPXZ"],"itemData":{"id":3571,"type":"article-journal","abstract":"For nearly 50 years, the dominant account of decision-making holds that noisy information is accumulated until a fixed threshold is crossed. This account has been tested extensively against behavioral and neurophysiological data for decisions about consumer goods, perceptual stimuli, eyewitness testimony, memories, and dozens of other paradigms, with no systematic misfit between model and data. Recently, the standard model has been challenged by alternative accounts that assume that less evidence is required to trigger a decision as time passes. Such “collapsing boundaries” or “urgency signals” have gained popularity in some theoretical accounts of neurophysiology. Nevertheless, evidence in favor of these models is mixed, with support coming from only a narrow range of decision paradigms compared with a long history of support from dozens of paradigms for the standard theory. We conducted the first large-scale analysis of data from humans and nonhuman primates across three distinct paradigms using powerful model-selection methods to compare evidence for fixed versus collapsing bounds. Overall, we identified evidence in favor of the standard model with fixed decision boundaries. We further found that evidence for static or dynamic response boundaries may depend on specific paradigms or procedures, such as the extent of task practice. We conclude that the difficulty of selecting between collapsing and fixed bounds models has received insufficient attention in previous research, calling into question some previous results.","container-title":"Journal of Neuroscience","DOI":"10.1523/JNEUROSCI.2410-14.2015","ISSN":"0270-6474, 1529-2401","issue":"6","journalAbbreviation":"J. Neurosci.","language":"en","license":"Copyright © 2015 the authors 0270-6474/15/352476-09$15.00/0","note":"publisher: Society for Neuroscience\nsection: Articles\nPMID: 25673842","page":"2476-2484","source":"www.jneurosci.org","title":"Revisiting the Evidence for Collapsing Boundaries and Urgency Signals in Perceptual Decision-Making","volume":"35","author":[{"family":"Hawkins","given":"Guy E."},{"family":"Forstmann","given":"Birte U."},{"family":"Wagenmakers","given":"Eric-Jan"},{"family":"Ratcliff","given":"Roger"},{"family":"Brown","given":"Scott D."}],"issued":{"date-parts":[["2015",2,11]]}}},{"id":3847,"uris":["http://zotero.org/users/6345545/items/X6XXR2QC"],"itemData":{"id":3847,"type":"article-journal","abstract":"Queen’s University, Kingston, Ontario, Canada We introduce and evaluate via a Monte Carlo study a robust new estimation technique that fits distribution functions to grouped response time (RT) data, where the grouping is determined by sample quantiles. The new estimator, quantile maximum likelihood (QML), is more efficient and less biased than the best alternative estimation technique when fitting the commonly used ex-Gaussian distribution. Limitations of the Monte Carlo results are discussed and guidance provided for the practical application of the new technique. Because QML estimation can be computationally costly, we make fast open source code for fitting available that can be easily modified","container-title":"Psychonomic Bulletin &amp; Review","DOI":"10.3758/BF03196299","ISSN":"1531-5320","issue":"2","journalAbbreviation":"Psychonomic Bulletin &amp; Review","language":"en","page":"394-401","source":"Springer Link","title":"Quantile maximum likelihood estimation of response time distributions","volume":"9","author":[{"family":"Heathcote","given":"Andrew"},{"family":"Brown","given":"Scott"},{"family":"Mewhort","given":"D. J. K."}],"issued":{"date-parts":[["2002",6,1]]}}},{"id":3853,"uris":["http://zotero.org/users/6345545/items/89H4DA7W"],"itemData":{"id":3853,"type":"article-journal","abstract":"Three methods for fitting the diffusion model (Ratcliff, 1978) to experimental data are examined. Sets of simulated data were generated with known parameter values, and from fits of the model, we found that the maximum likelihood method was better than the chi-square and weighted least squares methods by criteria of bias in the parameters relative to the parameter values used to generate the data and standard deviations in the parameter estimates. The standard deviations in the parameter values can be used as measures of the variability in parameter estimates from fits to experimental data. We introduced contaminant reaction times and variability into the other components of processing besides the decision process and found that the maximum likelihood and chi-square methods failed, sometimes dramatically. But the weighted least squares method was robust to these two factors. We then present results from modifications of the maximum likelihood and chi-square methods, in which these factors are explicitly modeled, and show that the parameter values of the diffusion model are recovered well. We argue that explicit modeling is an important method for addressing contaminants and variability in nondecision processes and that it can be applied in any theoretical approach to modeling reaction time.","container-title":"Psychonomic Bulletin &amp; Review","DOI":"10.3758/BF03196302","ISSN":"1531-5320","issue":"3","journalAbbreviation":"Psychonomic Bulletin &amp; Review","language":"en","page":"438-481","source":"Springer Link","title":"Estimating parameters of the diffusion model: Approaches to dealing with contaminant reaction times and parameter variability","title-short":"Estimating parameters of the diffusion model","volume":"9","author":[{"family":"Ratcliff","given":"Roger"},{"family":"Tuerlinckx","given":"Francis"}],"issued":{"date-parts":[["2002",9,1]]}}}],"schema":"https://github.com/citation-style-language/schema/raw/master/csl-citation.json"}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(Hawkins et al., 2015; Heathcote et al., 2002; Ratcliff &amp; Tuerlinckx, 2002)</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w:t>
      </w:r>
      <w:ins w:id="3" w:author="Bo Shen" w:date="2023-01-26T14:21:00Z">
        <w:r>
          <w:rPr>
            <w:rFonts w:ascii="Times New Roman" w:hAnsi="Times New Roman" w:cs="Times New Roman"/>
            <w:color w:val="000000" w:themeColor="text1"/>
          </w:rPr>
          <w:t xml:space="preserve">We set </w:t>
        </w:r>
      </w:ins>
      <w:del w:id="4" w:author="Bo Shen" w:date="2023-01-26T14:21:00Z">
        <w:r w:rsidRPr="0060258A" w:rsidDel="003011F1">
          <w:rPr>
            <w:rFonts w:ascii="Times New Roman" w:hAnsi="Times New Roman" w:cs="Times New Roman"/>
            <w:color w:val="000000" w:themeColor="text1"/>
          </w:rPr>
          <w:delText xml:space="preserve">After defining connection weights </w:delText>
        </w:r>
      </w:del>
      <m:oMath>
        <m:sSub>
          <m:sSubPr>
            <m:ctrlPr>
              <w:rPr>
                <w:rFonts w:ascii="Cambria Math" w:hAnsi="Cambria Math" w:cs="Times New Roman"/>
                <w:i/>
                <w:color w:val="000000" w:themeColor="text1"/>
              </w:rPr>
            </m:ctrlPr>
          </m:sSubPr>
          <m:e>
            <m:r>
              <w:rPr>
                <w:rFonts w:ascii="Cambria Math" w:hAnsi="Cambria Math" w:cs="Times New Roman"/>
                <w:color w:val="000000" w:themeColor="text1"/>
              </w:rPr>
              <m:t>ω</m:t>
            </m:r>
          </m:e>
          <m:sub>
            <m:r>
              <w:rPr>
                <w:rFonts w:ascii="Cambria Math" w:hAnsi="Cambria Math" w:cs="Times New Roman"/>
                <w:color w:val="000000" w:themeColor="text1"/>
              </w:rPr>
              <m:t>ij</m:t>
            </m:r>
          </m:sub>
        </m:sSub>
      </m:oMath>
      <w:r w:rsidRPr="0060258A">
        <w:rPr>
          <w:rFonts w:ascii="Times New Roman" w:hAnsi="Times New Roman" w:cs="Times New Roman"/>
          <w:color w:val="000000" w:themeColor="text1"/>
        </w:rPr>
        <w:t xml:space="preserve"> as 1 </w:t>
      </w:r>
      <w:del w:id="5" w:author="Bo Shen" w:date="2023-01-26T14:22:00Z">
        <w:r w:rsidRPr="0060258A" w:rsidDel="003011F1">
          <w:rPr>
            <w:rFonts w:ascii="Times New Roman" w:hAnsi="Times New Roman" w:cs="Times New Roman"/>
            <w:color w:val="000000" w:themeColor="text1"/>
          </w:rPr>
          <w:delText>for simplicity</w:delText>
        </w:r>
      </w:del>
      <w:ins w:id="6" w:author="Bo Shen" w:date="2023-01-26T14:22:00Z">
        <w:r>
          <w:rPr>
            <w:rFonts w:ascii="Times New Roman" w:hAnsi="Times New Roman" w:cs="Times New Roman"/>
            <w:color w:val="000000" w:themeColor="text1"/>
          </w:rPr>
          <w:t xml:space="preserve">and the baseline input </w:t>
        </w:r>
        <w:r w:rsidRPr="003011F1">
          <w:rPr>
            <w:rFonts w:ascii="Times New Roman" w:hAnsi="Times New Roman" w:cs="Times New Roman"/>
            <w:i/>
            <w:iCs/>
            <w:color w:val="000000" w:themeColor="text1"/>
            <w:rPrChange w:id="7" w:author="Bo Shen" w:date="2023-01-26T14:22:00Z">
              <w:rPr>
                <w:rFonts w:ascii="Times New Roman" w:hAnsi="Times New Roman" w:cs="Times New Roman"/>
                <w:color w:val="000000" w:themeColor="text1"/>
              </w:rPr>
            </w:rPrChange>
          </w:rPr>
          <w:t>B</w:t>
        </w:r>
        <w:r>
          <w:rPr>
            <w:rFonts w:ascii="Times New Roman" w:hAnsi="Times New Roman" w:cs="Times New Roman"/>
            <w:color w:val="000000" w:themeColor="text1"/>
          </w:rPr>
          <w:t xml:space="preserve"> as zero</w:t>
        </w:r>
      </w:ins>
      <w:ins w:id="8" w:author="Bo Shen" w:date="2023-01-26T14:27:00Z">
        <w:r>
          <w:rPr>
            <w:rFonts w:ascii="Times New Roman" w:hAnsi="Times New Roman" w:cs="Times New Roman"/>
            <w:color w:val="000000" w:themeColor="text1"/>
          </w:rPr>
          <w:t>. We realized that</w:t>
        </w:r>
      </w:ins>
      <w:ins w:id="9" w:author="Bo Shen" w:date="2023-01-26T14:48:00Z">
        <w:r>
          <w:rPr>
            <w:rFonts w:ascii="Times New Roman" w:hAnsi="Times New Roman" w:cs="Times New Roman"/>
            <w:color w:val="000000" w:themeColor="text1"/>
          </w:rPr>
          <w:t xml:space="preserve"> the collinearity issue between</w:t>
        </w:r>
      </w:ins>
      <w:ins w:id="10" w:author="Bo Shen" w:date="2023-01-26T15:01:00Z">
        <w:r>
          <w:rPr>
            <w:rFonts w:ascii="Times New Roman" w:hAnsi="Times New Roman" w:cs="Times New Roman"/>
            <w:color w:val="000000" w:themeColor="text1"/>
          </w:rPr>
          <w:t xml:space="preserve"> baseline gain control (</w:t>
        </w:r>
      </w:ins>
      <m:oMath>
        <m:sSub>
          <m:sSubPr>
            <m:ctrlPr>
              <w:ins w:id="11" w:author="Bo Shen" w:date="2023-01-26T14:27:00Z">
                <w:rPr>
                  <w:rFonts w:ascii="Cambria Math" w:hAnsi="Cambria Math" w:cs="Times New Roman"/>
                  <w:i/>
                  <w:color w:val="000000" w:themeColor="text1"/>
                </w:rPr>
              </w:ins>
            </m:ctrlPr>
          </m:sSubPr>
          <m:e>
            <m:r>
              <w:ins w:id="12" w:author="Bo Shen" w:date="2023-01-26T14:27:00Z">
                <w:rPr>
                  <w:rFonts w:ascii="Cambria Math" w:hAnsi="Cambria Math" w:cs="Times New Roman"/>
                  <w:color w:val="000000" w:themeColor="text1"/>
                </w:rPr>
                <m:t>G</m:t>
              </w:ins>
            </m:r>
          </m:e>
          <m:sub>
            <m:r>
              <w:ins w:id="13" w:author="Bo Shen" w:date="2023-01-26T14:27:00Z">
                <w:rPr>
                  <w:rFonts w:ascii="Cambria Math" w:hAnsi="Cambria Math" w:cs="Times New Roman"/>
                  <w:color w:val="000000" w:themeColor="text1"/>
                </w:rPr>
                <m:t>0</m:t>
              </w:ins>
            </m:r>
          </m:sub>
        </m:sSub>
      </m:oMath>
      <w:ins w:id="14" w:author="Bo Shen" w:date="2023-01-26T15:01:00Z">
        <w:r>
          <w:rPr>
            <w:rFonts w:ascii="Times New Roman" w:hAnsi="Times New Roman" w:cs="Times New Roman"/>
            <w:color w:val="000000" w:themeColor="text1"/>
          </w:rPr>
          <w:t>)</w:t>
        </w:r>
      </w:ins>
      <w:ins w:id="15" w:author="Bo Shen" w:date="2023-01-26T14:27:00Z">
        <w:r>
          <w:rPr>
            <w:rFonts w:ascii="Times New Roman" w:hAnsi="Times New Roman" w:cs="Times New Roman"/>
            <w:color w:val="000000" w:themeColor="text1"/>
          </w:rPr>
          <w:t xml:space="preserve"> and</w:t>
        </w:r>
      </w:ins>
      <w:ins w:id="16" w:author="Bo Shen" w:date="2023-01-26T15:01:00Z">
        <w:r>
          <w:rPr>
            <w:rFonts w:ascii="Times New Roman" w:hAnsi="Times New Roman" w:cs="Times New Roman"/>
            <w:color w:val="000000" w:themeColor="text1"/>
          </w:rPr>
          <w:t xml:space="preserve"> self-excit</w:t>
        </w:r>
      </w:ins>
      <w:ins w:id="17" w:author="Bo Shen" w:date="2023-01-26T15:02:00Z">
        <w:r>
          <w:rPr>
            <w:rFonts w:ascii="Times New Roman" w:hAnsi="Times New Roman" w:cs="Times New Roman"/>
            <w:color w:val="000000" w:themeColor="text1"/>
          </w:rPr>
          <w:t>ation</w:t>
        </w:r>
      </w:ins>
      <w:ins w:id="18" w:author="Bo Shen" w:date="2023-01-26T14:27:00Z">
        <w:r>
          <w:rPr>
            <w:rFonts w:ascii="Times New Roman" w:hAnsi="Times New Roman" w:cs="Times New Roman"/>
            <w:color w:val="000000" w:themeColor="text1"/>
          </w:rPr>
          <w:t xml:space="preserve"> </w:t>
        </w:r>
      </w:ins>
      <w:ins w:id="19" w:author="Bo Shen" w:date="2023-01-26T15:02:00Z">
        <w:r>
          <w:rPr>
            <w:rFonts w:ascii="Times New Roman" w:hAnsi="Times New Roman" w:cs="Times New Roman"/>
            <w:color w:val="000000" w:themeColor="text1"/>
          </w:rPr>
          <w:t>(</w:t>
        </w:r>
      </w:ins>
      <m:oMath>
        <m:r>
          <w:ins w:id="20" w:author="Bo Shen" w:date="2023-01-26T14:28:00Z">
            <w:rPr>
              <w:rFonts w:ascii="Cambria Math" w:hAnsi="Cambria Math" w:cs="Times New Roman"/>
              <w:color w:val="000000" w:themeColor="text1"/>
            </w:rPr>
            <m:t>α</m:t>
          </w:ins>
        </m:r>
      </m:oMath>
      <w:ins w:id="21" w:author="Bo Shen" w:date="2023-01-26T15:02:00Z">
        <w:r>
          <w:rPr>
            <w:rFonts w:ascii="Times New Roman" w:hAnsi="Times New Roman" w:cs="Times New Roman"/>
            <w:color w:val="000000" w:themeColor="text1"/>
          </w:rPr>
          <w:t>)</w:t>
        </w:r>
      </w:ins>
      <w:ins w:id="22" w:author="Bo Shen" w:date="2023-01-26T14:28:00Z">
        <w:r>
          <w:rPr>
            <w:rFonts w:ascii="Times New Roman" w:hAnsi="Times New Roman" w:cs="Times New Roman"/>
            <w:color w:val="000000" w:themeColor="text1"/>
          </w:rPr>
          <w:t xml:space="preserve"> </w:t>
        </w:r>
      </w:ins>
      <w:ins w:id="23" w:author="Bo Shen" w:date="2023-01-26T14:48:00Z">
        <w:r>
          <w:rPr>
            <w:rFonts w:ascii="Times New Roman" w:hAnsi="Times New Roman" w:cs="Times New Roman"/>
            <w:color w:val="000000" w:themeColor="text1"/>
          </w:rPr>
          <w:t xml:space="preserve">we mentioned </w:t>
        </w:r>
      </w:ins>
      <w:ins w:id="24" w:author="Bo Shen" w:date="2023-01-26T14:49:00Z">
        <w:r>
          <w:rPr>
            <w:rFonts w:ascii="Times New Roman" w:hAnsi="Times New Roman" w:cs="Times New Roman"/>
            <w:color w:val="000000" w:themeColor="text1"/>
          </w:rPr>
          <w:t xml:space="preserve">above </w:t>
        </w:r>
      </w:ins>
      <w:ins w:id="25" w:author="Bo Shen" w:date="2023-01-26T14:48:00Z">
        <w:r>
          <w:rPr>
            <w:rFonts w:ascii="Times New Roman" w:hAnsi="Times New Roman" w:cs="Times New Roman"/>
            <w:color w:val="000000" w:themeColor="text1"/>
          </w:rPr>
          <w:t>(</w:t>
        </w:r>
      </w:ins>
      <w:ins w:id="26" w:author="Bo Shen" w:date="2023-01-26T14:50:00Z">
        <w:r>
          <w:rPr>
            <w:rFonts w:ascii="Times New Roman" w:hAnsi="Times New Roman" w:cs="Times New Roman"/>
            <w:color w:val="000000" w:themeColor="text1"/>
          </w:rPr>
          <w:t xml:space="preserve">see model fitting in </w:t>
        </w:r>
        <w:r w:rsidRPr="00D60EEE">
          <w:rPr>
            <w:rFonts w:ascii="Times New Roman" w:hAnsi="Times New Roman" w:cs="Times New Roman"/>
            <w:b/>
            <w:bCs/>
            <w:color w:val="000000" w:themeColor="text1"/>
            <w:rPrChange w:id="27" w:author="Bo Shen" w:date="2023-01-26T14:50:00Z">
              <w:rPr>
                <w:rFonts w:ascii="Times New Roman" w:hAnsi="Times New Roman" w:cs="Times New Roman"/>
                <w:color w:val="000000" w:themeColor="text1"/>
              </w:rPr>
            </w:rPrChange>
          </w:rPr>
          <w:t>Fig. 4</w:t>
        </w:r>
      </w:ins>
      <w:ins w:id="28" w:author="Bo Shen" w:date="2023-01-26T14:48:00Z">
        <w:r>
          <w:rPr>
            <w:rFonts w:ascii="Times New Roman" w:hAnsi="Times New Roman" w:cs="Times New Roman"/>
            <w:color w:val="000000" w:themeColor="text1"/>
          </w:rPr>
          <w:t xml:space="preserve">) </w:t>
        </w:r>
      </w:ins>
      <w:ins w:id="29" w:author="Bo Shen" w:date="2023-01-26T14:43:00Z">
        <w:r>
          <w:rPr>
            <w:rFonts w:ascii="Times New Roman" w:hAnsi="Times New Roman" w:cs="Times New Roman"/>
            <w:color w:val="000000" w:themeColor="text1"/>
          </w:rPr>
          <w:t xml:space="preserve">still </w:t>
        </w:r>
      </w:ins>
      <w:ins w:id="30" w:author="Bo Shen" w:date="2023-01-26T15:02:00Z">
        <w:r>
          <w:rPr>
            <w:rFonts w:ascii="Times New Roman" w:hAnsi="Times New Roman" w:cs="Times New Roman"/>
            <w:color w:val="000000" w:themeColor="text1"/>
          </w:rPr>
          <w:t>exists</w:t>
        </w:r>
      </w:ins>
      <w:ins w:id="31" w:author="Bo Shen" w:date="2023-01-26T14:50:00Z">
        <w:r>
          <w:rPr>
            <w:rFonts w:ascii="Times New Roman" w:hAnsi="Times New Roman" w:cs="Times New Roman"/>
            <w:color w:val="000000" w:themeColor="text1"/>
          </w:rPr>
          <w:t xml:space="preserve"> in </w:t>
        </w:r>
      </w:ins>
      <w:ins w:id="32" w:author="Bo Shen" w:date="2023-01-26T14:30:00Z">
        <w:r>
          <w:rPr>
            <w:rFonts w:ascii="Times New Roman" w:hAnsi="Times New Roman" w:cs="Times New Roman"/>
            <w:color w:val="000000" w:themeColor="text1"/>
          </w:rPr>
          <w:t>predicting WTA cho</w:t>
        </w:r>
      </w:ins>
      <w:ins w:id="33" w:author="Bo Shen" w:date="2023-01-26T14:44:00Z">
        <w:r>
          <w:rPr>
            <w:rFonts w:ascii="Times New Roman" w:hAnsi="Times New Roman" w:cs="Times New Roman"/>
            <w:color w:val="000000" w:themeColor="text1"/>
          </w:rPr>
          <w:t>ice</w:t>
        </w:r>
      </w:ins>
      <w:ins w:id="34" w:author="Bo Shen" w:date="2023-01-26T14:50:00Z">
        <w:r>
          <w:rPr>
            <w:rFonts w:ascii="Times New Roman" w:hAnsi="Times New Roman" w:cs="Times New Roman"/>
            <w:color w:val="000000" w:themeColor="text1"/>
          </w:rPr>
          <w:t xml:space="preserve"> behavior</w:t>
        </w:r>
      </w:ins>
      <w:ins w:id="35" w:author="Bo Shen" w:date="2023-01-26T14:45:00Z">
        <w:r>
          <w:rPr>
            <w:rFonts w:ascii="Times New Roman" w:hAnsi="Times New Roman" w:cs="Times New Roman"/>
            <w:color w:val="000000" w:themeColor="text1"/>
          </w:rPr>
          <w:t xml:space="preserve"> </w:t>
        </w:r>
      </w:ins>
      <w:ins w:id="36" w:author="Bo Shen" w:date="2023-01-26T14:44:00Z">
        <w:r>
          <w:rPr>
            <w:rFonts w:ascii="Times New Roman" w:hAnsi="Times New Roman" w:cs="Times New Roman"/>
            <w:color w:val="000000" w:themeColor="text1"/>
          </w:rPr>
          <w:t>(</w:t>
        </w:r>
      </w:ins>
      <w:ins w:id="37" w:author="Bo Shen" w:date="2023-01-26T14:45:00Z">
        <w:r>
          <w:rPr>
            <w:rFonts w:ascii="Times New Roman" w:hAnsi="Times New Roman" w:cs="Times New Roman"/>
            <w:color w:val="000000" w:themeColor="text1"/>
          </w:rPr>
          <w:t xml:space="preserve">see </w:t>
        </w:r>
      </w:ins>
      <w:ins w:id="38" w:author="Bo Shen" w:date="2023-01-26T14:46:00Z">
        <w:r w:rsidRPr="0060258A">
          <w:rPr>
            <w:rFonts w:ascii="Times New Roman" w:hAnsi="Times New Roman" w:cs="Times New Roman"/>
            <w:b/>
            <w:color w:val="000000" w:themeColor="text1"/>
            <w:lang w:eastAsia="zh-TW"/>
          </w:rPr>
          <w:t>Fig.</w:t>
        </w:r>
        <w:r>
          <w:rPr>
            <w:rFonts w:ascii="Times New Roman" w:hAnsi="Times New Roman" w:cs="Times New Roman"/>
            <w:b/>
            <w:color w:val="000000" w:themeColor="text1"/>
            <w:lang w:eastAsia="zh-TW"/>
          </w:rPr>
          <w:t xml:space="preserve"> 6-figure supplement </w:t>
        </w:r>
      </w:ins>
      <w:ins w:id="39" w:author="Bo Shen" w:date="2023-01-27T18:08:00Z">
        <w:r>
          <w:rPr>
            <w:rFonts w:ascii="Times New Roman" w:hAnsi="Times New Roman" w:cs="Times New Roman"/>
            <w:b/>
            <w:color w:val="000000" w:themeColor="text1"/>
            <w:lang w:eastAsia="zh-TW"/>
          </w:rPr>
          <w:t>3</w:t>
        </w:r>
      </w:ins>
      <w:ins w:id="40" w:author="Bo Shen" w:date="2023-01-26T14:44:00Z">
        <w:r>
          <w:rPr>
            <w:rFonts w:ascii="Times New Roman" w:hAnsi="Times New Roman" w:cs="Times New Roman"/>
            <w:color w:val="000000" w:themeColor="text1"/>
          </w:rPr>
          <w:t>)</w:t>
        </w:r>
      </w:ins>
      <w:ins w:id="41" w:author="Bo Shen" w:date="2023-01-26T14:47:00Z">
        <w:r>
          <w:rPr>
            <w:rFonts w:ascii="Times New Roman" w:hAnsi="Times New Roman" w:cs="Times New Roman"/>
            <w:color w:val="000000" w:themeColor="text1"/>
          </w:rPr>
          <w:t xml:space="preserve">. </w:t>
        </w:r>
      </w:ins>
      <w:ins w:id="42" w:author="Bo Shen" w:date="2023-01-26T14:46:00Z">
        <w:r>
          <w:rPr>
            <w:rFonts w:ascii="Times New Roman" w:hAnsi="Times New Roman" w:cs="Times New Roman"/>
            <w:color w:val="000000" w:themeColor="text1"/>
          </w:rPr>
          <w:t xml:space="preserve"> </w:t>
        </w:r>
      </w:ins>
      <w:ins w:id="43" w:author="Bo Shen" w:date="2023-01-26T14:50:00Z">
        <w:r>
          <w:rPr>
            <w:rFonts w:ascii="Times New Roman" w:hAnsi="Times New Roman" w:cs="Times New Roman"/>
            <w:color w:val="000000" w:themeColor="text1"/>
          </w:rPr>
          <w:t xml:space="preserve">Thus, </w:t>
        </w:r>
      </w:ins>
      <w:ins w:id="44" w:author="Bo Shen" w:date="2023-01-26T14:51:00Z">
        <w:r>
          <w:rPr>
            <w:rFonts w:ascii="Times New Roman" w:hAnsi="Times New Roman" w:cs="Times New Roman"/>
            <w:color w:val="000000" w:themeColor="text1"/>
          </w:rPr>
          <w:t xml:space="preserve">we </w:t>
        </w:r>
      </w:ins>
      <w:ins w:id="45" w:author="Bo Shen" w:date="2023-01-26T15:02:00Z">
        <w:r>
          <w:rPr>
            <w:rFonts w:ascii="Times New Roman" w:hAnsi="Times New Roman" w:cs="Times New Roman"/>
            <w:color w:val="000000" w:themeColor="text1"/>
          </w:rPr>
          <w:t xml:space="preserve">kept </w:t>
        </w:r>
      </w:ins>
      <m:oMath>
        <m:r>
          <w:ins w:id="46" w:author="Bo Shen" w:date="2023-01-26T15:02:00Z">
            <w:rPr>
              <w:rFonts w:ascii="Cambria Math" w:hAnsi="Cambria Math" w:cs="Times New Roman"/>
              <w:color w:val="000000" w:themeColor="text1"/>
              <w:lang w:eastAsia="zh-TW"/>
            </w:rPr>
            <m:t>α</m:t>
          </w:ins>
        </m:r>
      </m:oMath>
      <w:ins w:id="47" w:author="Bo Shen" w:date="2023-01-26T15:02:00Z">
        <w:r>
          <w:rPr>
            <w:rFonts w:ascii="Times New Roman" w:hAnsi="Times New Roman" w:cs="Times New Roman"/>
            <w:color w:val="000000" w:themeColor="text1"/>
          </w:rPr>
          <w:t xml:space="preserve"> as a free parameter</w:t>
        </w:r>
      </w:ins>
      <w:ins w:id="48" w:author="Bo Shen" w:date="2023-01-26T15:03:00Z">
        <w:r>
          <w:rPr>
            <w:rFonts w:ascii="Times New Roman" w:hAnsi="Times New Roman" w:cs="Times New Roman"/>
            <w:color w:val="000000" w:themeColor="text1"/>
          </w:rPr>
          <w:t xml:space="preserve"> but</w:t>
        </w:r>
      </w:ins>
      <w:ins w:id="49" w:author="Bo Shen" w:date="2023-01-26T15:02:00Z">
        <w:r>
          <w:rPr>
            <w:rFonts w:ascii="Times New Roman" w:hAnsi="Times New Roman" w:cs="Times New Roman"/>
            <w:color w:val="000000" w:themeColor="text1"/>
          </w:rPr>
          <w:t xml:space="preserve"> </w:t>
        </w:r>
      </w:ins>
      <w:ins w:id="50" w:author="Bo Shen" w:date="2023-01-26T14:51:00Z">
        <w:r>
          <w:rPr>
            <w:rFonts w:ascii="Times New Roman" w:hAnsi="Times New Roman" w:cs="Times New Roman"/>
            <w:color w:val="000000" w:themeColor="text1"/>
          </w:rPr>
          <w:t xml:space="preserve">set the </w:t>
        </w:r>
      </w:ins>
      <m:oMath>
        <m:sSub>
          <m:sSubPr>
            <m:ctrlPr>
              <w:ins w:id="51" w:author="Bo Shen" w:date="2023-01-26T14:51:00Z">
                <w:rPr>
                  <w:rFonts w:ascii="Cambria Math" w:hAnsi="Cambria Math" w:cs="Times New Roman"/>
                  <w:i/>
                  <w:color w:val="000000" w:themeColor="text1"/>
                </w:rPr>
              </w:ins>
            </m:ctrlPr>
          </m:sSubPr>
          <m:e>
            <m:r>
              <w:ins w:id="52" w:author="Bo Shen" w:date="2023-01-26T14:51:00Z">
                <w:rPr>
                  <w:rFonts w:ascii="Cambria Math" w:hAnsi="Cambria Math" w:cs="Times New Roman"/>
                  <w:color w:val="000000" w:themeColor="text1"/>
                </w:rPr>
                <m:t>G</m:t>
              </w:ins>
            </m:r>
          </m:e>
          <m:sub>
            <m:r>
              <w:ins w:id="53" w:author="Bo Shen" w:date="2023-01-26T14:51:00Z">
                <w:rPr>
                  <w:rFonts w:ascii="Cambria Math" w:hAnsi="Cambria Math" w:cs="Times New Roman"/>
                  <w:color w:val="000000" w:themeColor="text1"/>
                </w:rPr>
                <m:t>0</m:t>
              </w:ins>
            </m:r>
          </m:sub>
        </m:sSub>
      </m:oMath>
      <w:ins w:id="54" w:author="Bo Shen" w:date="2023-01-26T14:51:00Z">
        <w:r>
          <w:rPr>
            <w:rFonts w:ascii="Times New Roman" w:hAnsi="Times New Roman" w:cs="Times New Roman"/>
            <w:color w:val="000000" w:themeColor="text1"/>
          </w:rPr>
          <w:t xml:space="preserve"> to zero</w:t>
        </w:r>
      </w:ins>
      <w:ins w:id="55" w:author="Bo Shen" w:date="2023-01-26T14:56:00Z">
        <w:r>
          <w:rPr>
            <w:rFonts w:ascii="Times New Roman" w:hAnsi="Times New Roman" w:cs="Times New Roman"/>
            <w:color w:val="000000" w:themeColor="text1"/>
          </w:rPr>
          <w:t>.</w:t>
        </w:r>
      </w:ins>
      <w:ins w:id="56" w:author="Bo Shen" w:date="2023-01-26T15:03:00Z">
        <w:r>
          <w:rPr>
            <w:rFonts w:ascii="Times New Roman" w:hAnsi="Times New Roman" w:cs="Times New Roman"/>
            <w:color w:val="000000" w:themeColor="text1"/>
          </w:rPr>
          <w:t xml:space="preserve"> </w:t>
        </w:r>
      </w:ins>
      <w:ins w:id="57" w:author="Bo Shen" w:date="2023-01-26T15:04:00Z">
        <w:r>
          <w:rPr>
            <w:rFonts w:ascii="Times New Roman" w:hAnsi="Times New Roman" w:cs="Times New Roman"/>
            <w:color w:val="000000" w:themeColor="text1"/>
          </w:rPr>
          <w:t>W</w:t>
        </w:r>
      </w:ins>
      <w:ins w:id="58" w:author="Bo Shen" w:date="2023-01-26T15:03:00Z">
        <w:r>
          <w:rPr>
            <w:rFonts w:ascii="Times New Roman" w:hAnsi="Times New Roman" w:cs="Times New Roman"/>
            <w:color w:val="000000" w:themeColor="text1"/>
          </w:rPr>
          <w:t xml:space="preserve">e </w:t>
        </w:r>
      </w:ins>
      <w:ins w:id="59" w:author="Bo Shen" w:date="2023-01-26T15:27:00Z">
        <w:r>
          <w:rPr>
            <w:rFonts w:ascii="Times New Roman" w:hAnsi="Times New Roman" w:cs="Times New Roman"/>
            <w:color w:val="000000" w:themeColor="text1"/>
          </w:rPr>
          <w:t>acknowledged</w:t>
        </w:r>
      </w:ins>
      <w:ins w:id="60" w:author="Bo Shen" w:date="2023-01-26T15:03:00Z">
        <w:r>
          <w:rPr>
            <w:rFonts w:ascii="Times New Roman" w:hAnsi="Times New Roman" w:cs="Times New Roman"/>
            <w:color w:val="000000" w:themeColor="text1"/>
          </w:rPr>
          <w:t xml:space="preserve"> </w:t>
        </w:r>
      </w:ins>
      <w:ins w:id="61" w:author="Bo Shen" w:date="2023-01-26T15:26:00Z">
        <w:r>
          <w:rPr>
            <w:rFonts w:ascii="Times New Roman" w:hAnsi="Times New Roman" w:cs="Times New Roman"/>
            <w:color w:val="000000" w:themeColor="text1"/>
          </w:rPr>
          <w:t xml:space="preserve">that </w:t>
        </w:r>
      </w:ins>
      <w:ins w:id="62" w:author="Bo Shen" w:date="2023-01-26T15:04:00Z">
        <w:r>
          <w:rPr>
            <w:rFonts w:ascii="Times New Roman" w:hAnsi="Times New Roman" w:cs="Times New Roman"/>
            <w:color w:val="000000" w:themeColor="text1"/>
          </w:rPr>
          <w:t>th</w:t>
        </w:r>
      </w:ins>
      <w:ins w:id="63" w:author="Bo Shen" w:date="2023-01-26T15:25:00Z">
        <w:r>
          <w:rPr>
            <w:rFonts w:ascii="Times New Roman" w:hAnsi="Times New Roman" w:cs="Times New Roman"/>
            <w:color w:val="000000" w:themeColor="text1"/>
          </w:rPr>
          <w:t>is</w:t>
        </w:r>
      </w:ins>
      <w:ins w:id="64" w:author="Bo Shen" w:date="2023-01-26T15:04:00Z">
        <w:r>
          <w:rPr>
            <w:rFonts w:ascii="Times New Roman" w:hAnsi="Times New Roman" w:cs="Times New Roman"/>
            <w:color w:val="000000" w:themeColor="text1"/>
          </w:rPr>
          <w:t xml:space="preserve"> limitation </w:t>
        </w:r>
      </w:ins>
      <w:ins w:id="65" w:author="Bo Shen" w:date="2023-01-26T15:27:00Z">
        <w:r>
          <w:rPr>
            <w:rFonts w:ascii="Times New Roman" w:hAnsi="Times New Roman" w:cs="Times New Roman"/>
            <w:color w:val="000000" w:themeColor="text1"/>
          </w:rPr>
          <w:t>restricted</w:t>
        </w:r>
      </w:ins>
      <w:ins w:id="66" w:author="Bo Shen" w:date="2023-01-26T15:26:00Z">
        <w:r>
          <w:rPr>
            <w:rFonts w:ascii="Times New Roman" w:hAnsi="Times New Roman" w:cs="Times New Roman"/>
            <w:color w:val="000000" w:themeColor="text1"/>
          </w:rPr>
          <w:t xml:space="preserve"> the interpretation </w:t>
        </w:r>
      </w:ins>
      <w:ins w:id="67" w:author="Bo Shen" w:date="2023-01-26T15:27:00Z">
        <w:r>
          <w:rPr>
            <w:rFonts w:ascii="Times New Roman" w:hAnsi="Times New Roman" w:cs="Times New Roman"/>
            <w:color w:val="000000" w:themeColor="text1"/>
          </w:rPr>
          <w:t>of</w:t>
        </w:r>
      </w:ins>
      <w:ins w:id="68" w:author="Bo Shen" w:date="2023-01-26T15:26:00Z">
        <w:r>
          <w:rPr>
            <w:rFonts w:ascii="Times New Roman" w:hAnsi="Times New Roman" w:cs="Times New Roman"/>
            <w:color w:val="000000" w:themeColor="text1"/>
          </w:rPr>
          <w:t xml:space="preserve"> the parameter</w:t>
        </w:r>
      </w:ins>
      <w:ins w:id="69" w:author="Bo Shen" w:date="2023-01-26T15:03:00Z">
        <w:r>
          <w:rPr>
            <w:rFonts w:ascii="Times New Roman" w:hAnsi="Times New Roman" w:cs="Times New Roman"/>
            <w:color w:val="000000" w:themeColor="text1"/>
          </w:rPr>
          <w:t xml:space="preserve"> </w:t>
        </w:r>
      </w:ins>
      <m:oMath>
        <m:r>
          <w:ins w:id="70" w:author="Bo Shen" w:date="2023-01-26T15:03:00Z">
            <w:rPr>
              <w:rFonts w:ascii="Cambria Math" w:hAnsi="Cambria Math" w:cs="Times New Roman"/>
              <w:color w:val="000000" w:themeColor="text1"/>
              <w:lang w:eastAsia="zh-TW"/>
            </w:rPr>
            <m:t>α</m:t>
          </w:ins>
        </m:r>
      </m:oMath>
      <w:ins w:id="71" w:author="Bo Shen" w:date="2023-01-26T15:03:00Z">
        <w:r>
          <w:rPr>
            <w:rFonts w:ascii="Times New Roman" w:hAnsi="Times New Roman" w:cs="Times New Roman"/>
            <w:color w:val="000000" w:themeColor="text1"/>
            <w:lang w:eastAsia="zh-TW"/>
          </w:rPr>
          <w:t xml:space="preserve">. </w:t>
        </w:r>
      </w:ins>
      <w:del w:id="72" w:author="Bo Shen" w:date="2023-01-26T14:27:00Z">
        <w:r w:rsidRPr="0060258A" w:rsidDel="00BE4D64">
          <w:rPr>
            <w:rFonts w:ascii="Times New Roman" w:hAnsi="Times New Roman" w:cs="Times New Roman"/>
            <w:color w:val="000000" w:themeColor="text1"/>
          </w:rPr>
          <w:delText>,</w:delText>
        </w:r>
      </w:del>
      <w:ins w:id="73" w:author="Bo Shen" w:date="2023-01-26T14:57:00Z">
        <w:r>
          <w:rPr>
            <w:rFonts w:ascii="Times New Roman" w:hAnsi="Times New Roman" w:cs="Times New Roman"/>
            <w:color w:val="000000" w:themeColor="text1"/>
          </w:rPr>
          <w:t>T</w:t>
        </w:r>
      </w:ins>
      <w:del w:id="74" w:author="Bo Shen" w:date="2023-01-26T14:57:00Z">
        <w:r w:rsidRPr="0060258A" w:rsidDel="000C30B1">
          <w:rPr>
            <w:rFonts w:ascii="Times New Roman" w:hAnsi="Times New Roman" w:cs="Times New Roman"/>
            <w:color w:val="000000" w:themeColor="text1"/>
          </w:rPr>
          <w:delText xml:space="preserve"> t</w:delText>
        </w:r>
      </w:del>
      <w:r w:rsidRPr="0060258A">
        <w:rPr>
          <w:rFonts w:ascii="Times New Roman" w:hAnsi="Times New Roman" w:cs="Times New Roman"/>
          <w:color w:val="000000" w:themeColor="text1"/>
        </w:rPr>
        <w:t xml:space="preserve">he model is reduced to </w:t>
      </w:r>
      <w:r w:rsidRPr="0060258A">
        <w:rPr>
          <w:rFonts w:ascii="Times New Roman" w:hAnsi="Times New Roman" w:cs="Times New Roman" w:hint="eastAsia"/>
          <w:color w:val="000000" w:themeColor="text1"/>
        </w:rPr>
        <w:t>seven</w:t>
      </w:r>
      <w:r w:rsidRPr="0060258A">
        <w:rPr>
          <w:rFonts w:ascii="Times New Roman" w:hAnsi="Times New Roman" w:cs="Times New Roman"/>
          <w:color w:val="000000" w:themeColor="text1"/>
        </w:rPr>
        <w:t xml:space="preserve"> parameters: recurrent </w:t>
      </w:r>
      <w:r w:rsidRPr="0060258A">
        <w:rPr>
          <w:rFonts w:ascii="Times New Roman" w:hAnsi="Times New Roman" w:cs="Times New Roman"/>
          <w:color w:val="000000" w:themeColor="text1"/>
          <w:lang w:eastAsia="zh-TW"/>
        </w:rPr>
        <w:t xml:space="preserve">excitation weight </w:t>
      </w:r>
      <m:oMath>
        <m:r>
          <w:rPr>
            <w:rFonts w:ascii="Cambria Math" w:hAnsi="Cambria Math" w:cs="Times New Roman"/>
            <w:color w:val="000000" w:themeColor="text1"/>
            <w:lang w:eastAsia="zh-TW"/>
          </w:rPr>
          <m:t>α</m:t>
        </m:r>
      </m:oMath>
      <w:r w:rsidRPr="0060258A">
        <w:rPr>
          <w:rFonts w:ascii="Times New Roman" w:hAnsi="Times New Roman" w:cs="Times New Roman"/>
          <w:color w:val="000000" w:themeColor="text1"/>
          <w:lang w:eastAsia="zh-TW"/>
        </w:rPr>
        <w:t xml:space="preserve">, local disinhibition weight </w:t>
      </w:r>
      <m:oMath>
        <m:r>
          <w:rPr>
            <w:rFonts w:ascii="Cambria Math" w:hAnsi="Cambria Math" w:cs="Times New Roman"/>
            <w:color w:val="000000" w:themeColor="text1"/>
            <w:lang w:eastAsia="zh-TW"/>
          </w:rPr>
          <m:t>β</m:t>
        </m:r>
      </m:oMath>
      <w:r w:rsidRPr="0060258A">
        <w:rPr>
          <w:rFonts w:ascii="Times New Roman" w:hAnsi="Times New Roman" w:cs="Times New Roman"/>
          <w:color w:val="000000" w:themeColor="text1"/>
          <w:lang w:eastAsia="zh-TW"/>
        </w:rPr>
        <w:t xml:space="preserve">, noise parameter </w:t>
      </w:r>
      <m:oMath>
        <m:r>
          <w:rPr>
            <w:rFonts w:ascii="Cambria Math" w:hAnsi="Cambria Math" w:cs="Times New Roman"/>
            <w:color w:val="000000" w:themeColor="text1"/>
            <w:lang w:eastAsia="zh-TW"/>
          </w:rPr>
          <m:t>σ</m:t>
        </m:r>
      </m:oMath>
      <w:r w:rsidRPr="0060258A">
        <w:rPr>
          <w:rFonts w:ascii="Times New Roman" w:hAnsi="Times New Roman" w:cs="Times New Roman"/>
          <w:color w:val="000000" w:themeColor="text1"/>
          <w:lang w:eastAsia="zh-TW"/>
        </w:rPr>
        <w:t xml:space="preserve">, input </w:t>
      </w:r>
      <w:r w:rsidRPr="0060258A">
        <w:rPr>
          <w:rFonts w:ascii="Times New Roman" w:hAnsi="Times New Roman" w:cs="Times New Roman"/>
          <w:color w:val="000000" w:themeColor="text1"/>
          <w:lang w:eastAsia="zh-TW"/>
        </w:rPr>
        <w:lastRenderedPageBreak/>
        <w:t xml:space="preserve">value scaling parameter </w:t>
      </w:r>
      <w:r w:rsidRPr="0060258A">
        <w:rPr>
          <w:rFonts w:ascii="Times New Roman" w:hAnsi="Times New Roman" w:cs="Times New Roman"/>
          <w:i/>
          <w:iCs/>
          <w:color w:val="000000" w:themeColor="text1"/>
          <w:lang w:eastAsia="zh-TW"/>
        </w:rPr>
        <w:t>S</w:t>
      </w:r>
      <w:r w:rsidRPr="0060258A">
        <w:rPr>
          <w:rFonts w:ascii="Times New Roman" w:hAnsi="Times New Roman" w:cs="Times New Roman"/>
          <w:color w:val="000000" w:themeColor="text1"/>
          <w:lang w:eastAsia="zh-TW"/>
        </w:rPr>
        <w:t>, and time constants</w:t>
      </w:r>
      <w:del w:id="75" w:author="Bo Shen" w:date="2023-01-26T14:58:00Z">
        <w:r w:rsidRPr="0060258A" w:rsidDel="000C30B1">
          <w:rPr>
            <w:rFonts w:ascii="Times New Roman" w:hAnsi="Times New Roman" w:cs="Times New Roman"/>
            <w:color w:val="000000" w:themeColor="text1"/>
            <w:lang w:eastAsia="zh-TW"/>
          </w:rPr>
          <w:delText xml:space="preserve"> </w:delText>
        </w:r>
      </w:del>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oMath>
      <w:r w:rsidRPr="0060258A">
        <w:rPr>
          <w:rFonts w:ascii="Times New Roman" w:hAnsi="Times New Roman" w:cs="Times New Roman"/>
          <w:color w:val="000000" w:themeColor="text1"/>
          <w:lang w:eastAsia="zh-TW"/>
        </w:rPr>
        <w:t xml:space="preserve">,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oMath>
      <w:r w:rsidRPr="0060258A">
        <w:rPr>
          <w:rFonts w:ascii="Times New Roman" w:hAnsi="Times New Roman" w:cs="Times New Roman"/>
          <w:color w:val="000000" w:themeColor="text1"/>
          <w:lang w:eastAsia="zh-TW"/>
        </w:rPr>
        <w:t xml:space="preserve">, and </w:t>
      </w:r>
      <m:oMath>
        <m:sSub>
          <m:sSubPr>
            <m:ctrlPr>
              <w:rPr>
                <w:rFonts w:ascii="Cambria Math" w:hAnsi="Cambria Math" w:cs="Times New Roman"/>
                <w:i/>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oMath>
      <w:r w:rsidRPr="0060258A">
        <w:rPr>
          <w:rFonts w:ascii="Times New Roman" w:hAnsi="Times New Roman" w:cs="Times New Roman"/>
          <w:color w:val="000000" w:themeColor="text1"/>
          <w:lang w:eastAsia="zh-TW"/>
        </w:rPr>
        <w:t xml:space="preserve"> (see Methods for model-fitting details). Predictions of the best fitting model are shown in </w:t>
      </w:r>
      <w:r w:rsidRPr="0060258A">
        <w:rPr>
          <w:rFonts w:ascii="Times New Roman" w:hAnsi="Times New Roman" w:cs="Times New Roman"/>
          <w:b/>
          <w:color w:val="000000" w:themeColor="text1"/>
          <w:lang w:eastAsia="zh-TW"/>
        </w:rPr>
        <w:t>Fig. 6A</w:t>
      </w:r>
      <w:r w:rsidRPr="0060258A">
        <w:rPr>
          <w:rFonts w:ascii="Times New Roman" w:hAnsi="Times New Roman" w:cs="Times New Roman"/>
          <w:color w:val="000000" w:themeColor="text1"/>
          <w:lang w:eastAsia="zh-TW"/>
        </w:rPr>
        <w:t xml:space="preserve"> (best fitting parameters: </w:t>
      </w:r>
      <m:oMath>
        <m:r>
          <w:rPr>
            <w:rFonts w:ascii="Cambria Math" w:hAnsi="Cambria Math" w:cs="Times New Roman"/>
            <w:color w:val="000000" w:themeColor="text1"/>
            <w:lang w:eastAsia="zh-TW"/>
          </w:rPr>
          <m:t>α=0</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β=1.434</m:t>
        </m:r>
      </m:oMath>
      <w:r w:rsidRPr="0060258A">
        <w:rPr>
          <w:rFonts w:ascii="Times New Roman" w:hAnsi="Times New Roman" w:cs="Times New Roman"/>
          <w:color w:val="000000" w:themeColor="text1"/>
          <w:lang w:eastAsia="zh-TW"/>
        </w:rPr>
        <w:t xml:space="preserve">, </w:t>
      </w:r>
      <m:oMath>
        <m:r>
          <w:rPr>
            <w:rFonts w:ascii="Cambria Math" w:hAnsi="Cambria Math" w:cs="Times New Roman"/>
            <w:color w:val="000000" w:themeColor="text1"/>
            <w:lang w:eastAsia="zh-TW"/>
          </w:rPr>
          <m:t>σ=25.36</m:t>
        </m:r>
      </m:oMath>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i/>
          <w:iCs/>
          <w:color w:val="000000" w:themeColor="text1"/>
          <w:lang w:eastAsia="zh-TW"/>
        </w:rPr>
        <w:t>S</w:t>
      </w:r>
      <w:r w:rsidRPr="0060258A">
        <w:rPr>
          <w:rFonts w:ascii="Times New Roman" w:hAnsi="Times New Roman" w:cs="Times New Roman"/>
          <w:iCs/>
          <w:color w:val="000000" w:themeColor="text1"/>
          <w:lang w:eastAsia="zh-TW"/>
        </w:rPr>
        <w:t xml:space="preserve"> = 3251,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R</m:t>
            </m:r>
          </m:sub>
        </m:sSub>
        <m:r>
          <w:rPr>
            <w:rFonts w:ascii="Cambria Math" w:hAnsi="Cambria Math" w:cs="Times New Roman"/>
            <w:color w:val="000000" w:themeColor="text1"/>
            <w:lang w:eastAsia="zh-TW"/>
          </w:rPr>
          <m:t>=.1853</m:t>
        </m:r>
      </m:oMath>
      <w:r w:rsidRPr="0060258A">
        <w:rPr>
          <w:rFonts w:ascii="Times New Roman" w:hAnsi="Times New Roman" w:cs="Times New Roman"/>
          <w:iCs/>
          <w:color w:val="000000" w:themeColor="text1"/>
          <w:lang w:eastAsia="zh-TW"/>
        </w:rPr>
        <w:t xml:space="preserve">,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G</m:t>
            </m:r>
          </m:sub>
        </m:sSub>
        <m:r>
          <w:rPr>
            <w:rFonts w:ascii="Cambria Math" w:hAnsi="Cambria Math" w:cs="Times New Roman"/>
            <w:color w:val="000000" w:themeColor="text1"/>
            <w:lang w:eastAsia="zh-TW"/>
          </w:rPr>
          <m:t>=.2244</m:t>
        </m:r>
      </m:oMath>
      <w:r w:rsidRPr="0060258A">
        <w:rPr>
          <w:rFonts w:ascii="Times New Roman" w:hAnsi="Times New Roman" w:cs="Times New Roman"/>
          <w:iCs/>
          <w:color w:val="000000" w:themeColor="text1"/>
          <w:lang w:eastAsia="zh-TW"/>
        </w:rPr>
        <w:t xml:space="preserve">, and </w:t>
      </w:r>
      <m:oMath>
        <m:sSub>
          <m:sSubPr>
            <m:ctrlPr>
              <w:rPr>
                <w:rFonts w:ascii="Cambria Math" w:hAnsi="Cambria Math" w:cs="Times New Roman"/>
                <w:i/>
                <w:iCs/>
                <w:color w:val="000000" w:themeColor="text1"/>
                <w:lang w:eastAsia="zh-TW"/>
              </w:rPr>
            </m:ctrlPr>
          </m:sSubPr>
          <m:e>
            <m:r>
              <w:rPr>
                <w:rFonts w:ascii="Cambria Math" w:hAnsi="Cambria Math" w:cs="Times New Roman"/>
                <w:color w:val="000000" w:themeColor="text1"/>
                <w:lang w:eastAsia="zh-TW"/>
              </w:rPr>
              <m:t>τ</m:t>
            </m:r>
          </m:e>
          <m:sub>
            <m:r>
              <w:rPr>
                <w:rFonts w:ascii="Cambria Math" w:hAnsi="Cambria Math" w:cs="Times New Roman"/>
                <w:color w:val="000000" w:themeColor="text1"/>
                <w:lang w:eastAsia="zh-TW"/>
              </w:rPr>
              <m:t>D</m:t>
            </m:r>
          </m:sub>
        </m:sSub>
        <m:r>
          <w:rPr>
            <w:rFonts w:ascii="Cambria Math" w:hAnsi="Cambria Math" w:cs="Times New Roman"/>
            <w:color w:val="000000" w:themeColor="text1"/>
            <w:lang w:eastAsia="zh-TW"/>
          </w:rPr>
          <m:t>=.3231</m:t>
        </m:r>
      </m:oMath>
      <w:r w:rsidRPr="0060258A">
        <w:rPr>
          <w:rFonts w:ascii="Times New Roman" w:hAnsi="Times New Roman" w:cs="Times New Roman"/>
          <w:color w:val="000000" w:themeColor="text1"/>
          <w:lang w:eastAsia="zh-TW"/>
        </w:rPr>
        <w:t xml:space="preserve">). </w:t>
      </w:r>
      <w:ins w:id="76" w:author="Bo Shen" w:date="2023-01-27T18:03:00Z">
        <w:r>
          <w:rPr>
            <w:rFonts w:ascii="Times New Roman" w:hAnsi="Times New Roman" w:cs="Times New Roman"/>
            <w:color w:val="000000" w:themeColor="text1"/>
            <w:lang w:eastAsia="zh-TW"/>
          </w:rPr>
          <w:t>The optimization surface</w:t>
        </w:r>
      </w:ins>
      <w:ins w:id="77" w:author="Bo Shen" w:date="2023-01-27T18:04:00Z">
        <w:r>
          <w:rPr>
            <w:rFonts w:ascii="Times New Roman" w:hAnsi="Times New Roman" w:cs="Times New Roman"/>
            <w:color w:val="000000" w:themeColor="text1"/>
            <w:lang w:eastAsia="zh-TW"/>
          </w:rPr>
          <w:t>s</w:t>
        </w:r>
      </w:ins>
      <w:ins w:id="78" w:author="Bo Shen" w:date="2023-01-27T18:03:00Z">
        <w:r>
          <w:rPr>
            <w:rFonts w:ascii="Times New Roman" w:hAnsi="Times New Roman" w:cs="Times New Roman"/>
            <w:color w:val="000000" w:themeColor="text1"/>
            <w:lang w:eastAsia="zh-TW"/>
          </w:rPr>
          <w:t xml:space="preserve"> of the model fitting </w:t>
        </w:r>
      </w:ins>
      <w:ins w:id="79" w:author="Bo Shen" w:date="2023-01-27T18:04:00Z">
        <w:r>
          <w:rPr>
            <w:rFonts w:ascii="Times New Roman" w:hAnsi="Times New Roman" w:cs="Times New Roman"/>
            <w:color w:val="000000" w:themeColor="text1"/>
            <w:lang w:eastAsia="zh-TW"/>
          </w:rPr>
          <w:t>were</w:t>
        </w:r>
      </w:ins>
      <w:ins w:id="80" w:author="Bo Shen" w:date="2023-01-27T18:03:00Z">
        <w:r>
          <w:rPr>
            <w:rFonts w:ascii="Times New Roman" w:hAnsi="Times New Roman" w:cs="Times New Roman"/>
            <w:color w:val="000000" w:themeColor="text1"/>
            <w:lang w:eastAsia="zh-TW"/>
          </w:rPr>
          <w:t xml:space="preserve"> </w:t>
        </w:r>
      </w:ins>
      <w:ins w:id="81" w:author="Bo Shen" w:date="2023-01-27T18:05:00Z">
        <w:r>
          <w:rPr>
            <w:rFonts w:ascii="Times New Roman" w:hAnsi="Times New Roman" w:cs="Times New Roman"/>
            <w:color w:val="000000" w:themeColor="text1"/>
            <w:lang w:eastAsia="zh-TW"/>
          </w:rPr>
          <w:t>visualized</w:t>
        </w:r>
      </w:ins>
      <w:ins w:id="82" w:author="Bo Shen" w:date="2023-01-27T18:03:00Z">
        <w:r>
          <w:rPr>
            <w:rFonts w:ascii="Times New Roman" w:hAnsi="Times New Roman" w:cs="Times New Roman"/>
            <w:color w:val="000000" w:themeColor="text1"/>
            <w:lang w:eastAsia="zh-TW"/>
          </w:rPr>
          <w:t xml:space="preserve"> across</w:t>
        </w:r>
      </w:ins>
      <w:ins w:id="83" w:author="Bo Shen" w:date="2023-01-27T18:04:00Z">
        <w:r>
          <w:rPr>
            <w:rFonts w:ascii="Times New Roman" w:hAnsi="Times New Roman" w:cs="Times New Roman"/>
            <w:color w:val="000000" w:themeColor="text1"/>
            <w:lang w:eastAsia="zh-TW"/>
          </w:rPr>
          <w:t xml:space="preserve"> pairs of</w:t>
        </w:r>
      </w:ins>
      <w:ins w:id="84" w:author="Bo Shen" w:date="2023-01-27T18:03:00Z">
        <w:r>
          <w:rPr>
            <w:rFonts w:ascii="Times New Roman" w:hAnsi="Times New Roman" w:cs="Times New Roman"/>
            <w:color w:val="000000" w:themeColor="text1"/>
            <w:lang w:eastAsia="zh-TW"/>
          </w:rPr>
          <w:t xml:space="preserve"> parameter</w:t>
        </w:r>
      </w:ins>
      <w:ins w:id="85" w:author="Bo Shen" w:date="2023-01-27T18:04:00Z">
        <w:r>
          <w:rPr>
            <w:rFonts w:ascii="Times New Roman" w:hAnsi="Times New Roman" w:cs="Times New Roman"/>
            <w:color w:val="000000" w:themeColor="text1"/>
            <w:lang w:eastAsia="zh-TW"/>
          </w:rPr>
          <w:t>s</w:t>
        </w:r>
      </w:ins>
      <w:ins w:id="86" w:author="Bo Shen" w:date="2023-01-27T18:05:00Z">
        <w:r>
          <w:rPr>
            <w:rFonts w:ascii="Times New Roman" w:hAnsi="Times New Roman" w:cs="Times New Roman"/>
            <w:color w:val="000000" w:themeColor="text1"/>
            <w:lang w:eastAsia="zh-TW"/>
          </w:rPr>
          <w:t xml:space="preserve"> (</w:t>
        </w:r>
      </w:ins>
      <w:ins w:id="87" w:author="Bo Shen" w:date="2023-01-27T18:06:00Z">
        <w:r w:rsidRPr="0060258A">
          <w:rPr>
            <w:rFonts w:ascii="Times New Roman" w:hAnsi="Times New Roman" w:cs="Times New Roman"/>
            <w:b/>
            <w:color w:val="000000" w:themeColor="text1"/>
            <w:lang w:eastAsia="zh-TW"/>
          </w:rPr>
          <w:t>Fig.</w:t>
        </w:r>
        <w:r>
          <w:rPr>
            <w:rFonts w:ascii="Times New Roman" w:hAnsi="Times New Roman" w:cs="Times New Roman"/>
            <w:b/>
            <w:color w:val="000000" w:themeColor="text1"/>
            <w:lang w:eastAsia="zh-TW"/>
          </w:rPr>
          <w:t xml:space="preserve"> 6-figure supplement 1</w:t>
        </w:r>
      </w:ins>
      <w:ins w:id="88" w:author="Bo Shen" w:date="2023-01-27T18:05:00Z">
        <w:r>
          <w:rPr>
            <w:rFonts w:ascii="Times New Roman" w:hAnsi="Times New Roman" w:cs="Times New Roman"/>
            <w:color w:val="000000" w:themeColor="text1"/>
            <w:lang w:eastAsia="zh-TW"/>
          </w:rPr>
          <w:t>)</w:t>
        </w:r>
      </w:ins>
      <w:ins w:id="89" w:author="Bo Shen" w:date="2023-01-27T18:03:00Z">
        <w:r>
          <w:rPr>
            <w:rFonts w:ascii="Times New Roman" w:hAnsi="Times New Roman" w:cs="Times New Roman"/>
            <w:color w:val="000000" w:themeColor="text1"/>
            <w:lang w:eastAsia="zh-TW"/>
          </w:rPr>
          <w:t>.</w:t>
        </w:r>
      </w:ins>
      <w:ins w:id="90" w:author="Bo Shen" w:date="2023-01-27T18:06:00Z">
        <w:r>
          <w:rPr>
            <w:rFonts w:ascii="Times New Roman" w:hAnsi="Times New Roman" w:cs="Times New Roman"/>
            <w:color w:val="000000" w:themeColor="text1"/>
            <w:lang w:eastAsia="zh-TW"/>
          </w:rPr>
          <w:t xml:space="preserve"> Model recovery on the best-fitted parameters indicated that the parameters are recoverable and identifiable within the </w:t>
        </w:r>
      </w:ins>
      <w:ins w:id="91" w:author="Bo Shen" w:date="2023-01-27T18:07:00Z">
        <w:r>
          <w:rPr>
            <w:rFonts w:ascii="Times New Roman" w:hAnsi="Times New Roman" w:cs="Times New Roman"/>
            <w:color w:val="000000" w:themeColor="text1"/>
            <w:lang w:eastAsia="zh-TW"/>
          </w:rPr>
          <w:t>network (</w:t>
        </w:r>
        <w:r w:rsidRPr="0060258A">
          <w:rPr>
            <w:rFonts w:ascii="Times New Roman" w:hAnsi="Times New Roman" w:cs="Times New Roman"/>
            <w:b/>
            <w:color w:val="000000" w:themeColor="text1"/>
            <w:lang w:eastAsia="zh-TW"/>
          </w:rPr>
          <w:t>Fig.</w:t>
        </w:r>
        <w:r>
          <w:rPr>
            <w:rFonts w:ascii="Times New Roman" w:hAnsi="Times New Roman" w:cs="Times New Roman"/>
            <w:b/>
            <w:color w:val="000000" w:themeColor="text1"/>
            <w:lang w:eastAsia="zh-TW"/>
          </w:rPr>
          <w:t xml:space="preserve"> 6-figure supplement 2</w:t>
        </w:r>
        <w:r>
          <w:rPr>
            <w:rFonts w:ascii="Times New Roman" w:hAnsi="Times New Roman" w:cs="Times New Roman"/>
            <w:color w:val="000000" w:themeColor="text1"/>
            <w:lang w:eastAsia="zh-TW"/>
          </w:rPr>
          <w:t>).</w:t>
        </w:r>
      </w:ins>
      <w:ins w:id="92" w:author="Bo Shen" w:date="2023-01-27T18:03:00Z">
        <w:r>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Model-predicted RT distributions (lines) closely follow the empirical distributions (</w:t>
      </w:r>
      <w:r w:rsidRPr="0060258A">
        <w:rPr>
          <w:rFonts w:ascii="Times New Roman" w:hAnsi="Times New Roman" w:cs="Times New Roman" w:hint="eastAsia"/>
          <w:color w:val="000000" w:themeColor="text1"/>
        </w:rPr>
        <w:t>bars</w:t>
      </w:r>
      <w:r w:rsidRPr="0060258A">
        <w:rPr>
          <w:rFonts w:ascii="Times New Roman" w:hAnsi="Times New Roman" w:cs="Times New Roman"/>
          <w:color w:val="000000" w:themeColor="text1"/>
          <w:lang w:eastAsia="zh-TW"/>
        </w:rPr>
        <w:t xml:space="preserve">) for both correct (blue) and error (red) trials across different levels of input coherence. The aggregated mean choice accuracy and RT data are shown in </w:t>
      </w:r>
      <w:r w:rsidRPr="0060258A">
        <w:rPr>
          <w:rFonts w:ascii="Times New Roman" w:hAnsi="Times New Roman" w:cs="Times New Roman"/>
          <w:b/>
          <w:color w:val="000000" w:themeColor="text1"/>
          <w:lang w:eastAsia="zh-TW"/>
        </w:rPr>
        <w:t>Fig.</w:t>
      </w:r>
      <w:r w:rsidRPr="0060258A">
        <w:rPr>
          <w:rFonts w:ascii="Times New Roman" w:hAnsi="Times New Roman" w:cs="Times New Roman"/>
          <w:color w:val="000000" w:themeColor="text1"/>
          <w:lang w:eastAsia="zh-TW"/>
        </w:rPr>
        <w:t xml:space="preserve"> </w:t>
      </w:r>
      <w:r w:rsidRPr="0060258A">
        <w:rPr>
          <w:rFonts w:ascii="Times New Roman" w:hAnsi="Times New Roman" w:cs="Times New Roman"/>
          <w:b/>
          <w:color w:val="000000" w:themeColor="text1"/>
          <w:lang w:eastAsia="zh-TW"/>
        </w:rPr>
        <w:t>6C</w:t>
      </w:r>
      <w:r w:rsidRPr="0060258A">
        <w:rPr>
          <w:rFonts w:ascii="Times New Roman" w:hAnsi="Times New Roman" w:cs="Times New Roman"/>
          <w:color w:val="000000" w:themeColor="text1"/>
          <w:lang w:eastAsia="zh-TW"/>
        </w:rPr>
        <w:t>. Model choice accuracy (line) captures the average empirical psychometric function (crosses); model RT captures coherence-dependent changes in the chronometric function, including longer RTs in error trials (dashed line and empty dots) compared to correct trials (solid line and dots). Beyond mean RT data, the LDDM accurately captured aspects of the empirical RT distributions, as evident in the quantile</w:t>
      </w:r>
      <w:ins w:id="93" w:author="Bo Shen" w:date="2022-11-28T13:47:00Z">
        <w:r>
          <w:rPr>
            <w:rFonts w:ascii="Times New Roman" w:hAnsi="Times New Roman" w:cs="Times New Roman"/>
            <w:color w:val="000000" w:themeColor="text1"/>
            <w:lang w:eastAsia="zh-TW"/>
          </w:rPr>
          <w:t xml:space="preserve"> </w:t>
        </w:r>
      </w:ins>
      <w:del w:id="94" w:author="Bo Shen" w:date="2022-11-28T13:47:00Z">
        <w:r w:rsidRPr="0060258A" w:rsidDel="00662EFE">
          <w:rPr>
            <w:rFonts w:ascii="Times New Roman" w:hAnsi="Times New Roman" w:cs="Times New Roman"/>
            <w:color w:val="000000" w:themeColor="text1"/>
            <w:lang w:eastAsia="zh-TW"/>
          </w:rPr>
          <w:delText>-quantile</w:delText>
        </w:r>
      </w:del>
      <w:ins w:id="95" w:author="Bo Shen" w:date="2022-11-28T13:47:00Z">
        <w:r>
          <w:rPr>
            <w:rFonts w:ascii="Times New Roman" w:hAnsi="Times New Roman" w:cs="Times New Roman"/>
            <w:color w:val="000000" w:themeColor="text1"/>
            <w:lang w:eastAsia="zh-TW"/>
          </w:rPr>
          <w:t>probability</w:t>
        </w:r>
      </w:ins>
      <w:r w:rsidRPr="0060258A">
        <w:rPr>
          <w:rFonts w:ascii="Times New Roman" w:hAnsi="Times New Roman" w:cs="Times New Roman"/>
          <w:color w:val="000000" w:themeColor="text1"/>
          <w:lang w:eastAsia="zh-TW"/>
        </w:rPr>
        <w:t xml:space="preserve"> </w:t>
      </w:r>
      <w:del w:id="96" w:author="Bo Shen" w:date="2022-11-28T13:48:00Z">
        <w:r w:rsidRPr="0060258A" w:rsidDel="00662EFE">
          <w:rPr>
            <w:rFonts w:ascii="Times New Roman" w:hAnsi="Times New Roman" w:cs="Times New Roman"/>
            <w:color w:val="000000" w:themeColor="text1"/>
            <w:lang w:eastAsia="zh-TW"/>
          </w:rPr>
          <w:delText xml:space="preserve">(Q-Q) </w:delText>
        </w:r>
      </w:del>
      <w:r w:rsidRPr="0060258A">
        <w:rPr>
          <w:rFonts w:ascii="Times New Roman" w:hAnsi="Times New Roman" w:cs="Times New Roman"/>
          <w:color w:val="000000" w:themeColor="text1"/>
          <w:lang w:eastAsia="zh-TW"/>
        </w:rPr>
        <w:t xml:space="preserve">plot </w:t>
      </w:r>
      <w:ins w:id="97" w:author="Bo Shen" w:date="2022-11-28T13:48:00Z">
        <w:r w:rsidRPr="0060258A">
          <w:rPr>
            <w:rFonts w:ascii="Times New Roman" w:hAnsi="Times New Roman" w:cs="Times New Roman"/>
            <w:color w:val="000000" w:themeColor="text1"/>
            <w:lang w:eastAsia="zh-TW"/>
          </w:rPr>
          <w:t>(Q</w:t>
        </w:r>
        <w:r>
          <w:rPr>
            <w:rFonts w:ascii="Times New Roman" w:hAnsi="Times New Roman" w:cs="Times New Roman"/>
            <w:color w:val="000000" w:themeColor="text1"/>
            <w:lang w:eastAsia="zh-TW"/>
          </w:rPr>
          <w:t>PP</w:t>
        </w:r>
        <w:r w:rsidRPr="0060258A">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of RT quantiles as functions of chosen ratio (</w:t>
      </w:r>
      <w:r w:rsidRPr="0060258A">
        <w:rPr>
          <w:rFonts w:ascii="Times New Roman" w:hAnsi="Times New Roman" w:cs="Times New Roman"/>
          <w:b/>
          <w:color w:val="000000" w:themeColor="text1"/>
          <w:lang w:eastAsia="zh-TW"/>
        </w:rPr>
        <w:t>Fig. 6B</w:t>
      </w:r>
      <w:r w:rsidRPr="0060258A">
        <w:rPr>
          <w:rFonts w:ascii="Times New Roman" w:hAnsi="Times New Roman" w:cs="Times New Roman"/>
          <w:color w:val="000000" w:themeColor="text1"/>
          <w:lang w:eastAsia="zh-TW"/>
        </w:rPr>
        <w:t>).</w:t>
      </w:r>
      <w:ins w:id="98" w:author="Bo Shen" w:date="2023-01-26T14:58:00Z">
        <w:r>
          <w:rPr>
            <w:rFonts w:ascii="Times New Roman" w:hAnsi="Times New Roman" w:cs="Times New Roman"/>
            <w:color w:val="000000" w:themeColor="text1"/>
            <w:lang w:eastAsia="zh-TW"/>
          </w:rPr>
          <w:t xml:space="preserve"> Since the collinearity issue between </w:t>
        </w:r>
      </w:ins>
      <m:oMath>
        <m:sSub>
          <m:sSubPr>
            <m:ctrlPr>
              <w:ins w:id="99" w:author="Bo Shen" w:date="2023-01-26T14:58:00Z">
                <w:rPr>
                  <w:rFonts w:ascii="Cambria Math" w:hAnsi="Cambria Math" w:cs="Times New Roman"/>
                  <w:i/>
                  <w:color w:val="000000" w:themeColor="text1"/>
                </w:rPr>
              </w:ins>
            </m:ctrlPr>
          </m:sSubPr>
          <m:e>
            <m:r>
              <w:ins w:id="100" w:author="Bo Shen" w:date="2023-01-26T14:58:00Z">
                <w:rPr>
                  <w:rFonts w:ascii="Cambria Math" w:hAnsi="Cambria Math" w:cs="Times New Roman"/>
                  <w:color w:val="000000" w:themeColor="text1"/>
                </w:rPr>
                <m:t>G</m:t>
              </w:ins>
            </m:r>
          </m:e>
          <m:sub>
            <m:r>
              <w:ins w:id="101" w:author="Bo Shen" w:date="2023-01-26T14:58:00Z">
                <w:rPr>
                  <w:rFonts w:ascii="Cambria Math" w:hAnsi="Cambria Math" w:cs="Times New Roman"/>
                  <w:color w:val="000000" w:themeColor="text1"/>
                </w:rPr>
                <m:t>0</m:t>
              </w:ins>
            </m:r>
          </m:sub>
        </m:sSub>
      </m:oMath>
      <w:ins w:id="102" w:author="Bo Shen" w:date="2023-01-26T14:58:00Z">
        <w:r>
          <w:rPr>
            <w:rFonts w:ascii="Times New Roman" w:hAnsi="Times New Roman" w:cs="Times New Roman"/>
            <w:color w:val="000000" w:themeColor="text1"/>
          </w:rPr>
          <w:t xml:space="preserve"> and </w:t>
        </w:r>
      </w:ins>
      <m:oMath>
        <m:r>
          <w:ins w:id="103" w:author="Bo Shen" w:date="2023-01-26T14:58:00Z">
            <w:rPr>
              <w:rFonts w:ascii="Cambria Math" w:hAnsi="Cambria Math" w:cs="Times New Roman"/>
              <w:color w:val="000000" w:themeColor="text1"/>
            </w:rPr>
            <m:t>α</m:t>
          </w:ins>
        </m:r>
      </m:oMath>
      <w:ins w:id="104" w:author="Bo Shen" w:date="2023-01-26T14:58:00Z">
        <w:r>
          <w:rPr>
            <w:rFonts w:ascii="Times New Roman" w:hAnsi="Times New Roman" w:cs="Times New Roman"/>
            <w:color w:val="000000" w:themeColor="text1"/>
          </w:rPr>
          <w:t xml:space="preserve">, the fitted value of </w:t>
        </w:r>
      </w:ins>
      <m:oMath>
        <m:r>
          <w:ins w:id="105" w:author="Bo Shen" w:date="2023-01-26T14:59:00Z">
            <w:rPr>
              <w:rFonts w:ascii="Cambria Math" w:hAnsi="Cambria Math" w:cs="Times New Roman"/>
              <w:color w:val="000000" w:themeColor="text1"/>
            </w:rPr>
            <m:t>α</m:t>
          </w:ins>
        </m:r>
      </m:oMath>
      <w:ins w:id="106" w:author="Bo Shen" w:date="2023-01-26T15:00:00Z">
        <w:r>
          <w:rPr>
            <w:rFonts w:ascii="Times New Roman" w:hAnsi="Times New Roman" w:cs="Times New Roman"/>
            <w:color w:val="000000" w:themeColor="text1"/>
          </w:rPr>
          <w:t xml:space="preserve"> showed here</w:t>
        </w:r>
      </w:ins>
      <w:ins w:id="107" w:author="Bo Shen" w:date="2023-01-26T14:59:00Z">
        <w:r>
          <w:rPr>
            <w:rFonts w:ascii="Times New Roman" w:hAnsi="Times New Roman" w:cs="Times New Roman"/>
            <w:color w:val="000000" w:themeColor="text1"/>
          </w:rPr>
          <w:t xml:space="preserve"> may not reflect the exact level of recurrence </w:t>
        </w:r>
      </w:ins>
      <w:ins w:id="108" w:author="Bo Shen" w:date="2023-01-26T15:00:00Z">
        <w:r>
          <w:rPr>
            <w:rFonts w:ascii="Times New Roman" w:hAnsi="Times New Roman" w:cs="Times New Roman"/>
            <w:color w:val="000000" w:themeColor="text1"/>
          </w:rPr>
          <w:t>of</w:t>
        </w:r>
      </w:ins>
      <w:ins w:id="109" w:author="Bo Shen" w:date="2023-01-26T14:59:00Z">
        <w:r>
          <w:rPr>
            <w:rFonts w:ascii="Times New Roman" w:hAnsi="Times New Roman" w:cs="Times New Roman"/>
            <w:color w:val="000000" w:themeColor="text1"/>
          </w:rPr>
          <w:t xml:space="preserve"> the circuit and we acknowledged that future empirical data is </w:t>
        </w:r>
      </w:ins>
      <w:ins w:id="110" w:author="Bo Shen" w:date="2023-01-26T15:01:00Z">
        <w:r>
          <w:rPr>
            <w:rFonts w:ascii="Times New Roman" w:hAnsi="Times New Roman" w:cs="Times New Roman"/>
            <w:color w:val="000000" w:themeColor="text1"/>
          </w:rPr>
          <w:t>needed</w:t>
        </w:r>
      </w:ins>
      <w:ins w:id="111" w:author="Bo Shen" w:date="2023-01-26T14:59:00Z">
        <w:r>
          <w:rPr>
            <w:rFonts w:ascii="Times New Roman" w:hAnsi="Times New Roman" w:cs="Times New Roman"/>
            <w:color w:val="000000" w:themeColor="text1"/>
          </w:rPr>
          <w:t xml:space="preserve"> </w:t>
        </w:r>
      </w:ins>
      <w:ins w:id="112" w:author="Bo Shen" w:date="2023-01-26T15:01:00Z">
        <w:r>
          <w:rPr>
            <w:rFonts w:ascii="Times New Roman" w:hAnsi="Times New Roman" w:cs="Times New Roman"/>
            <w:color w:val="000000" w:themeColor="text1"/>
          </w:rPr>
          <w:t>to</w:t>
        </w:r>
      </w:ins>
      <w:ins w:id="113" w:author="Bo Shen" w:date="2023-01-26T14:59:00Z">
        <w:r>
          <w:rPr>
            <w:rFonts w:ascii="Times New Roman" w:hAnsi="Times New Roman" w:cs="Times New Roman"/>
            <w:color w:val="000000" w:themeColor="text1"/>
          </w:rPr>
          <w:t xml:space="preserve"> </w:t>
        </w:r>
      </w:ins>
      <w:ins w:id="114" w:author="Bo Shen" w:date="2023-01-26T15:01:00Z">
        <w:r>
          <w:rPr>
            <w:rFonts w:ascii="Times New Roman" w:hAnsi="Times New Roman" w:cs="Times New Roman"/>
            <w:color w:val="000000" w:themeColor="text1"/>
          </w:rPr>
          <w:t>differentiate</w:t>
        </w:r>
      </w:ins>
      <w:ins w:id="115" w:author="Bo Shen" w:date="2023-01-26T14:59:00Z">
        <w:r>
          <w:rPr>
            <w:rFonts w:ascii="Times New Roman" w:hAnsi="Times New Roman" w:cs="Times New Roman"/>
            <w:color w:val="000000" w:themeColor="text1"/>
          </w:rPr>
          <w:t xml:space="preserve"> the level of recurrence and baseline gain</w:t>
        </w:r>
      </w:ins>
      <w:ins w:id="116" w:author="Bo Shen" w:date="2023-01-26T15:00:00Z">
        <w:r>
          <w:rPr>
            <w:rFonts w:ascii="Times New Roman" w:hAnsi="Times New Roman" w:cs="Times New Roman"/>
            <w:color w:val="000000" w:themeColor="text1"/>
          </w:rPr>
          <w:t>-</w:t>
        </w:r>
      </w:ins>
      <w:ins w:id="117" w:author="Bo Shen" w:date="2023-01-26T14:59:00Z">
        <w:r>
          <w:rPr>
            <w:rFonts w:ascii="Times New Roman" w:hAnsi="Times New Roman" w:cs="Times New Roman"/>
            <w:color w:val="000000" w:themeColor="text1"/>
          </w:rPr>
          <w:t>control inhibition</w:t>
        </w:r>
      </w:ins>
      <w:ins w:id="118" w:author="Bo Shen" w:date="2023-01-26T15:00:00Z">
        <w:r>
          <w:rPr>
            <w:rFonts w:ascii="Times New Roman" w:hAnsi="Times New Roman" w:cs="Times New Roman"/>
            <w:color w:val="000000" w:themeColor="text1"/>
          </w:rPr>
          <w:t xml:space="preserve"> in the network.</w:t>
        </w:r>
      </w:ins>
    </w:p>
    <w:p w:rsidR="005E51E4" w:rsidRPr="0060258A" w:rsidRDefault="005E51E4" w:rsidP="00695141">
      <w:pPr>
        <w:spacing w:line="480" w:lineRule="auto"/>
        <w:jc w:val="both"/>
        <w:rPr>
          <w:rFonts w:ascii="Times New Roman" w:hAnsi="Times New Roman" w:cs="Times New Roman"/>
          <w:color w:val="000000" w:themeColor="text1"/>
          <w:lang w:eastAsia="zh-TW"/>
        </w:rPr>
      </w:pPr>
    </w:p>
    <w:p w:rsidR="005E51E4" w:rsidRPr="0060258A" w:rsidRDefault="005E51E4" w:rsidP="00695141">
      <w:pPr>
        <w:spacing w:line="480" w:lineRule="auto"/>
        <w:jc w:val="both"/>
        <w:rPr>
          <w:rFonts w:ascii="Times New Roman" w:hAnsi="Times New Roman" w:cs="Times New Roman"/>
          <w:color w:val="000000" w:themeColor="text1"/>
          <w:lang w:eastAsia="zh-TW"/>
        </w:rPr>
      </w:pPr>
      <w:r w:rsidRPr="0060258A">
        <w:rPr>
          <w:rFonts w:ascii="Times New Roman" w:hAnsi="Times New Roman" w:cs="Times New Roman"/>
          <w:color w:val="000000" w:themeColor="text1"/>
          <w:lang w:eastAsia="zh-TW"/>
        </w:rPr>
        <w:t>We compared the performance of the LDDM in fitting this classical dataset with the reduced form of the RNM</w:t>
      </w:r>
      <w:ins w:id="119" w:author="Bo Shen" w:date="2023-02-03T10:50:00Z">
        <w:r>
          <w:rPr>
            <w:rFonts w:ascii="Times New Roman" w:hAnsi="Times New Roman" w:cs="Times New Roman"/>
            <w:color w:val="000000" w:themeColor="text1"/>
            <w:lang w:eastAsia="zh-TW"/>
          </w:rPr>
          <w:t xml:space="preserve"> </w:t>
        </w:r>
        <w:r w:rsidRPr="0060258A">
          <w:rPr>
            <w:rFonts w:ascii="Times New Roman" w:hAnsi="Times New Roman" w:cs="Times New Roman"/>
            <w:color w:val="000000" w:themeColor="text1"/>
            <w:lang w:eastAsia="zh-TW"/>
          </w:rPr>
          <w:fldChar w:fldCharType="begin"/>
        </w:r>
        <w:r>
          <w:rPr>
            <w:rFonts w:ascii="Times New Roman" w:hAnsi="Times New Roman" w:cs="Times New Roman"/>
            <w:color w:val="000000" w:themeColor="text1"/>
            <w:lang w:eastAsia="zh-TW"/>
          </w:rPr>
          <w: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Pr>
            <w:rFonts w:ascii="Times New Roman" w:hAnsi="Times New Roman" w:cs="Times New Roman"/>
            <w:color w:val="000000" w:themeColor="text1"/>
          </w:rPr>
          <w:t>(Wong &amp; Wang, 2006)</w:t>
        </w:r>
        <w:r w:rsidRPr="0060258A">
          <w:rPr>
            <w:rFonts w:ascii="Times New Roman" w:hAnsi="Times New Roman" w:cs="Times New Roman"/>
            <w:color w:val="000000" w:themeColor="text1"/>
            <w:lang w:eastAsia="zh-TW"/>
          </w:rPr>
          <w:fldChar w:fldCharType="end"/>
        </w:r>
      </w:ins>
      <w:del w:id="120" w:author="Bo Shen" w:date="2023-02-03T10:49:00Z">
        <w:r w:rsidRPr="0060258A" w:rsidDel="00152CBC">
          <w:rPr>
            <w:rFonts w:ascii="Times New Roman" w:hAnsi="Times New Roman" w:cs="Times New Roman"/>
            <w:color w:val="000000" w:themeColor="text1"/>
            <w:lang w:eastAsia="zh-TW"/>
          </w:rPr>
          <w:delText>,</w:delText>
        </w:r>
      </w:del>
      <w:r w:rsidRPr="0060258A">
        <w:rPr>
          <w:rFonts w:ascii="Times New Roman" w:hAnsi="Times New Roman" w:cs="Times New Roman"/>
          <w:color w:val="000000" w:themeColor="text1"/>
          <w:lang w:eastAsia="zh-TW"/>
        </w:rPr>
        <w:t xml:space="preserve"> </w:t>
      </w:r>
      <w:del w:id="121" w:author="Bo Shen" w:date="2023-02-03T10:49:00Z">
        <w:r w:rsidRPr="0060258A" w:rsidDel="00152CBC">
          <w:rPr>
            <w:rFonts w:ascii="Times New Roman" w:hAnsi="Times New Roman" w:cs="Times New Roman"/>
            <w:color w:val="000000" w:themeColor="text1"/>
            <w:lang w:eastAsia="zh-TW"/>
          </w:rPr>
          <w:delText xml:space="preserve">which can be reduced to eight free parameters </w:delText>
        </w:r>
      </w:del>
      <w:r w:rsidRPr="0060258A">
        <w:rPr>
          <w:rFonts w:ascii="Times New Roman" w:hAnsi="Times New Roman" w:cs="Times New Roman"/>
          <w:color w:val="000000" w:themeColor="text1"/>
          <w:lang w:eastAsia="zh-TW"/>
        </w:rPr>
        <w:t>(</w:t>
      </w:r>
      <w:del w:id="122" w:author="Bo Shen" w:date="2023-02-03T10:44:00Z">
        <w:r w:rsidRPr="0060258A" w:rsidDel="007C2977">
          <w:rPr>
            <w:rFonts w:ascii="Times New Roman" w:hAnsi="Times New Roman" w:cs="Times New Roman"/>
            <w:color w:val="000000" w:themeColor="text1"/>
            <w:lang w:eastAsia="zh-TW"/>
          </w:rPr>
          <w:delText xml:space="preserve">see </w:delText>
        </w:r>
      </w:del>
      <w:r w:rsidRPr="0060258A">
        <w:rPr>
          <w:rFonts w:ascii="Times New Roman" w:hAnsi="Times New Roman" w:cs="Times New Roman"/>
          <w:color w:val="000000" w:themeColor="text1"/>
          <w:lang w:eastAsia="zh-TW"/>
        </w:rPr>
        <w:t xml:space="preserve">supplementary </w:t>
      </w:r>
      <w:r w:rsidRPr="0060258A">
        <w:rPr>
          <w:rFonts w:ascii="Times New Roman" w:hAnsi="Times New Roman" w:cs="Times New Roman"/>
          <w:b/>
          <w:color w:val="000000" w:themeColor="text1"/>
          <w:lang w:eastAsia="zh-TW"/>
        </w:rPr>
        <w:t>Fig.</w:t>
      </w:r>
      <w:r>
        <w:rPr>
          <w:rFonts w:ascii="Times New Roman" w:hAnsi="Times New Roman" w:cs="Times New Roman"/>
          <w:b/>
          <w:color w:val="000000" w:themeColor="text1"/>
          <w:lang w:eastAsia="zh-TW"/>
        </w:rPr>
        <w:t xml:space="preserve"> 6-figure supplement </w:t>
      </w:r>
      <w:ins w:id="123" w:author="Bo Shen" w:date="2023-01-27T18:07:00Z">
        <w:r>
          <w:rPr>
            <w:rFonts w:ascii="Times New Roman" w:hAnsi="Times New Roman" w:cs="Times New Roman"/>
            <w:b/>
            <w:color w:val="000000" w:themeColor="text1"/>
            <w:lang w:eastAsia="zh-TW"/>
          </w:rPr>
          <w:t>4</w:t>
        </w:r>
      </w:ins>
      <w:del w:id="124" w:author="Bo Shen" w:date="2023-01-27T18:07:00Z">
        <w:r w:rsidDel="00E76512">
          <w:rPr>
            <w:rFonts w:ascii="Times New Roman" w:hAnsi="Times New Roman" w:cs="Times New Roman"/>
            <w:b/>
            <w:color w:val="000000" w:themeColor="text1"/>
            <w:lang w:eastAsia="zh-TW"/>
          </w:rPr>
          <w:delText>1</w:delText>
        </w:r>
      </w:del>
      <w:del w:id="125" w:author="Bo Shen" w:date="2023-02-03T10:44:00Z">
        <w:r w:rsidRPr="0060258A" w:rsidDel="007C2977">
          <w:rPr>
            <w:rFonts w:ascii="Times New Roman" w:hAnsi="Times New Roman" w:cs="Times New Roman"/>
            <w:color w:val="000000" w:themeColor="text1"/>
            <w:lang w:eastAsia="zh-TW"/>
          </w:rPr>
          <w:delText xml:space="preserve"> for details</w:delText>
        </w:r>
      </w:del>
      <w:r w:rsidRPr="0060258A">
        <w:rPr>
          <w:rFonts w:ascii="Times New Roman" w:hAnsi="Times New Roman" w:cs="Times New Roman"/>
          <w:color w:val="000000" w:themeColor="text1"/>
          <w:lang w:eastAsia="zh-TW"/>
        </w:rPr>
        <w:t>)</w:t>
      </w:r>
      <w:ins w:id="126" w:author="Bo Shen" w:date="2023-01-31T11:00:00Z">
        <w:r>
          <w:rPr>
            <w:rFonts w:ascii="Times New Roman" w:hAnsi="Times New Roman" w:cs="Times New Roman"/>
            <w:color w:val="000000" w:themeColor="text1"/>
            <w:lang w:eastAsia="zh-TW"/>
          </w:rPr>
          <w:t xml:space="preserve"> </w:t>
        </w:r>
      </w:ins>
      <w:del w:id="127" w:author="Bo Shen" w:date="2023-02-03T10:50:00Z">
        <w:r w:rsidRPr="0060258A" w:rsidDel="00152CBC">
          <w:rPr>
            <w:rFonts w:ascii="Times New Roman" w:hAnsi="Times New Roman" w:cs="Times New Roman"/>
            <w:color w:val="000000" w:themeColor="text1"/>
            <w:lang w:eastAsia="zh-TW"/>
          </w:rPr>
          <w:fldChar w:fldCharType="begin"/>
        </w:r>
        <w:r w:rsidDel="00152CBC">
          <w:rPr>
            <w:rFonts w:ascii="Times New Roman" w:hAnsi="Times New Roman" w:cs="Times New Roman"/>
            <w:color w:val="000000" w:themeColor="text1"/>
            <w:lang w:eastAsia="zh-TW"/>
          </w:rPr>
          <w:delInstrText xml:space="preserve"> ADDIN ZOTERO_ITEM CSL_CITATION {"citationID":"Euy7rFmX","properties":{"formattedCitation":"(Wong &amp; Wang, 2006)","plainCitation":"(Wong &amp; Wang, 2006)","noteIndex":0},"citationItems":[{"id":52,"uris":["http://zotero.org/users/6345545/items/W5B2KD2G"],"itemData":{"id":52,"type":"article-journal","abstract":"Recent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delInstrText>
        </w:r>
        <w:r w:rsidRPr="0060258A" w:rsidDel="00152CBC">
          <w:rPr>
            <w:rFonts w:ascii="Times New Roman" w:hAnsi="Times New Roman" w:cs="Times New Roman"/>
            <w:color w:val="000000" w:themeColor="text1"/>
            <w:lang w:eastAsia="zh-TW"/>
          </w:rPr>
          <w:fldChar w:fldCharType="separate"/>
        </w:r>
        <w:r w:rsidDel="00152CBC">
          <w:rPr>
            <w:rFonts w:ascii="Times New Roman" w:hAnsi="Times New Roman" w:cs="Times New Roman"/>
            <w:color w:val="000000" w:themeColor="text1"/>
          </w:rPr>
          <w:delText>(Wong &amp; Wang, 2006)</w:delText>
        </w:r>
        <w:r w:rsidRPr="0060258A" w:rsidDel="00152CBC">
          <w:rPr>
            <w:rFonts w:ascii="Times New Roman" w:hAnsi="Times New Roman" w:cs="Times New Roman"/>
            <w:color w:val="000000" w:themeColor="text1"/>
            <w:lang w:eastAsia="zh-TW"/>
          </w:rPr>
          <w:fldChar w:fldCharType="end"/>
        </w:r>
      </w:del>
      <w:ins w:id="128" w:author="Bo Shen" w:date="2023-02-03T10:49:00Z">
        <w:r>
          <w:rPr>
            <w:rFonts w:ascii="Times New Roman" w:hAnsi="Times New Roman" w:cs="Times New Roman"/>
            <w:color w:val="000000" w:themeColor="text1"/>
            <w:lang w:eastAsia="zh-TW"/>
          </w:rPr>
          <w:t>and another widely acknowledged decision circuit model</w:t>
        </w:r>
      </w:ins>
      <w:ins w:id="129" w:author="Bo Shen" w:date="2023-02-03T11:31:00Z">
        <w:r>
          <w:rPr>
            <w:rFonts w:ascii="Times New Roman" w:hAnsi="Times New Roman" w:cs="Times New Roman"/>
            <w:color w:val="000000" w:themeColor="text1"/>
            <w:lang w:eastAsia="zh-TW"/>
          </w:rPr>
          <w:t xml:space="preserve"> sharing the similar architecture of mutual inhibition</w:t>
        </w:r>
      </w:ins>
      <w:ins w:id="130" w:author="Bo Shen" w:date="2023-02-03T11:32:00Z">
        <w:r>
          <w:rPr>
            <w:rFonts w:ascii="Times New Roman" w:hAnsi="Times New Roman" w:cs="Times New Roman"/>
            <w:color w:val="000000" w:themeColor="text1"/>
            <w:lang w:eastAsia="zh-TW"/>
          </w:rPr>
          <w:t xml:space="preserve"> as the RNM</w:t>
        </w:r>
      </w:ins>
      <w:ins w:id="131" w:author="Bo Shen" w:date="2023-02-03T10:49:00Z">
        <w:r>
          <w:rPr>
            <w:rFonts w:ascii="Times New Roman" w:hAnsi="Times New Roman" w:cs="Times New Roman"/>
            <w:color w:val="000000" w:themeColor="text1"/>
            <w:lang w:eastAsia="zh-TW"/>
          </w:rPr>
          <w:t xml:space="preserve"> – the leaky competin</w:t>
        </w:r>
      </w:ins>
      <w:ins w:id="132" w:author="Bo Shen" w:date="2023-02-03T11:55:00Z">
        <w:r>
          <w:rPr>
            <w:rFonts w:ascii="Times New Roman" w:hAnsi="Times New Roman" w:cs="Times New Roman"/>
            <w:color w:val="000000" w:themeColor="text1"/>
            <w:lang w:eastAsia="zh-TW"/>
          </w:rPr>
          <w:t>g</w:t>
        </w:r>
      </w:ins>
      <w:ins w:id="133" w:author="Bo Shen" w:date="2023-02-03T10:49:00Z">
        <w:r>
          <w:rPr>
            <w:rFonts w:ascii="Times New Roman" w:hAnsi="Times New Roman" w:cs="Times New Roman"/>
            <w:color w:val="000000" w:themeColor="text1"/>
            <w:lang w:eastAsia="zh-TW"/>
          </w:rPr>
          <w:t xml:space="preserve"> accumulator model (LCA)</w:t>
        </w:r>
      </w:ins>
      <w:ins w:id="134" w:author="Bo Shen" w:date="2023-02-03T10:50:00Z">
        <w:r w:rsidRPr="00152CBC">
          <w:rPr>
            <w:rFonts w:ascii="Times New Roman" w:hAnsi="Times New Roman" w:cs="Times New Roman"/>
            <w:color w:val="000000" w:themeColor="text1"/>
            <w:lang w:eastAsia="zh-TW"/>
          </w:rPr>
          <w:t xml:space="preserve"> </w:t>
        </w:r>
        <w:r>
          <w:rPr>
            <w:rFonts w:ascii="Times New Roman" w:hAnsi="Times New Roman" w:cs="Times New Roman"/>
            <w:color w:val="000000" w:themeColor="text1"/>
            <w:lang w:eastAsia="zh-TW"/>
          </w:rPr>
          <w:fldChar w:fldCharType="begin"/>
        </w:r>
        <w:r>
          <w:rPr>
            <w:rFonts w:ascii="Times New Roman" w:hAnsi="Times New Roman" w:cs="Times New Roman"/>
            <w:color w:val="000000" w:themeColor="text1"/>
            <w:lang w:eastAsia="zh-TW"/>
          </w:rPr>
          <w: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instrText>
        </w:r>
        <w:r>
          <w:rPr>
            <w:rFonts w:ascii="Times New Roman" w:hAnsi="Times New Roman" w:cs="Times New Roman"/>
            <w:color w:val="000000" w:themeColor="text1"/>
            <w:lang w:eastAsia="zh-TW"/>
          </w:rPr>
          <w:fldChar w:fldCharType="separate"/>
        </w:r>
        <w:r>
          <w:rPr>
            <w:rFonts w:ascii="Times New Roman" w:hAnsi="Times New Roman" w:cs="Times New Roman"/>
            <w:noProof/>
            <w:color w:val="000000" w:themeColor="text1"/>
            <w:lang w:eastAsia="zh-TW"/>
          </w:rPr>
          <w:t>(Usher &amp; McClelland, 2001)</w:t>
        </w:r>
        <w:r>
          <w:rPr>
            <w:rFonts w:ascii="Times New Roman" w:hAnsi="Times New Roman" w:cs="Times New Roman"/>
            <w:color w:val="000000" w:themeColor="text1"/>
            <w:lang w:eastAsia="zh-TW"/>
          </w:rPr>
          <w:fldChar w:fldCharType="end"/>
        </w:r>
        <w:r>
          <w:rPr>
            <w:rFonts w:ascii="Times New Roman" w:hAnsi="Times New Roman" w:cs="Times New Roman"/>
            <w:color w:val="000000" w:themeColor="text1"/>
            <w:lang w:eastAsia="zh-TW"/>
          </w:rPr>
          <w:t xml:space="preserve"> (see supplementary </w:t>
        </w:r>
        <w:r w:rsidRPr="003D617A">
          <w:rPr>
            <w:rFonts w:ascii="Times New Roman" w:hAnsi="Times New Roman" w:cs="Times New Roman"/>
            <w:b/>
            <w:bCs/>
            <w:color w:val="000000" w:themeColor="text1"/>
            <w:lang w:eastAsia="zh-TW"/>
          </w:rPr>
          <w:t>Fig. 6-figure supplement 5</w:t>
        </w:r>
        <w:r>
          <w:rPr>
            <w:rFonts w:ascii="Times New Roman" w:hAnsi="Times New Roman" w:cs="Times New Roman"/>
            <w:color w:val="000000" w:themeColor="text1"/>
            <w:lang w:eastAsia="zh-TW"/>
          </w:rPr>
          <w:t>)</w:t>
        </w:r>
      </w:ins>
      <w:del w:id="135" w:author="Bo Shen" w:date="2023-02-03T10:45:00Z">
        <w:r w:rsidDel="007C2977">
          <w:rPr>
            <w:rFonts w:ascii="Times New Roman" w:hAnsi="Times New Roman" w:cs="Times New Roman"/>
            <w:color w:val="000000" w:themeColor="text1"/>
            <w:lang w:eastAsia="zh-TW"/>
          </w:rPr>
          <w:fldChar w:fldCharType="begin"/>
        </w:r>
        <w:r w:rsidDel="007C2977">
          <w:rPr>
            <w:rFonts w:ascii="Times New Roman" w:hAnsi="Times New Roman" w:cs="Times New Roman"/>
            <w:color w:val="000000" w:themeColor="text1"/>
            <w:lang w:eastAsia="zh-TW"/>
          </w:rPr>
          <w:delInstrText xml:space="preserve"> ADDIN ZOTERO_ITEM CSL_CITATION {"citationID":"nbpIj3gS","properties":{"formattedCitation":"(Usher &amp; McClelland, 2001)","plainCitation":"(Usher &amp; McClelland, 2001)","noteIndex":0},"citationItems":[{"id":643,"uris":["http://zotero.org/users/6345545/items/BP2UISTR"],"itemData":{"id":643,"type":"article-journal","container-title":"Psychological Review","DOI":"10.1037/0033-295X.108.3.550","ISSN":"1939-1471, 0033-295X","issue":"3","journalAbbreviation":"Psychological Review","language":"en","page":"550-592","source":"DOI.org (Crossref)","title":"The time course of perceptual choice: The leaky, competing accumulator model.","title-short":"The time course of perceptual choice","volume":"108","author":[{"family":"Usher","given":"Marius"},{"family":"McClelland","given":"James L."}],"issued":{"date-parts":[["2001"]]}}}],"schema":"https://github.com/citation-style-language/schema/raw/master/csl-citation.json"} </w:delInstrText>
        </w:r>
        <w:r w:rsidDel="007C2977">
          <w:rPr>
            <w:rFonts w:ascii="Times New Roman" w:hAnsi="Times New Roman" w:cs="Times New Roman"/>
            <w:color w:val="000000" w:themeColor="text1"/>
            <w:lang w:eastAsia="zh-TW"/>
          </w:rPr>
          <w:fldChar w:fldCharType="separate"/>
        </w:r>
        <w:r w:rsidDel="007C2977">
          <w:rPr>
            <w:rFonts w:ascii="Times New Roman" w:hAnsi="Times New Roman" w:cs="Times New Roman"/>
            <w:noProof/>
            <w:color w:val="000000" w:themeColor="text1"/>
            <w:lang w:eastAsia="zh-TW"/>
          </w:rPr>
          <w:delText>(Usher &amp; McClelland, 2001)</w:delText>
        </w:r>
        <w:r w:rsidDel="007C2977">
          <w:rPr>
            <w:rFonts w:ascii="Times New Roman" w:hAnsi="Times New Roman" w:cs="Times New Roman"/>
            <w:color w:val="000000" w:themeColor="text1"/>
            <w:lang w:eastAsia="zh-TW"/>
          </w:rPr>
          <w:fldChar w:fldCharType="end"/>
        </w:r>
      </w:del>
      <w:r w:rsidRPr="0060258A">
        <w:rPr>
          <w:rFonts w:ascii="Times New Roman" w:hAnsi="Times New Roman" w:cs="Times New Roman"/>
          <w:color w:val="000000" w:themeColor="text1"/>
          <w:lang w:eastAsia="zh-TW"/>
        </w:rPr>
        <w:t xml:space="preserve">. </w:t>
      </w:r>
      <w:ins w:id="136" w:author="Bo Shen" w:date="2023-02-03T10:51:00Z">
        <w:r>
          <w:rPr>
            <w:rFonts w:ascii="Times New Roman" w:hAnsi="Times New Roman" w:cs="Times New Roman"/>
            <w:color w:val="000000" w:themeColor="text1"/>
            <w:lang w:eastAsia="zh-TW"/>
          </w:rPr>
          <w:t xml:space="preserve">The performances of the three models </w:t>
        </w:r>
      </w:ins>
      <w:ins w:id="137" w:author="Bo Shen" w:date="2023-02-03T10:55:00Z">
        <w:r>
          <w:rPr>
            <w:rFonts w:ascii="Times New Roman" w:hAnsi="Times New Roman" w:cs="Times New Roman"/>
            <w:color w:val="000000" w:themeColor="text1"/>
            <w:lang w:eastAsia="zh-TW"/>
          </w:rPr>
          <w:t>were</w:t>
        </w:r>
      </w:ins>
      <w:ins w:id="138" w:author="Bo Shen" w:date="2023-02-03T10:51:00Z">
        <w:r>
          <w:rPr>
            <w:rFonts w:ascii="Times New Roman" w:hAnsi="Times New Roman" w:cs="Times New Roman"/>
            <w:color w:val="000000" w:themeColor="text1"/>
            <w:lang w:eastAsia="zh-TW"/>
          </w:rPr>
          <w:t xml:space="preserve"> close in </w:t>
        </w:r>
        <w:r>
          <w:rPr>
            <w:rFonts w:ascii="Times New Roman" w:hAnsi="Times New Roman" w:cs="Times New Roman"/>
            <w:color w:val="000000" w:themeColor="text1"/>
            <w:lang w:eastAsia="zh-TW"/>
          </w:rPr>
          <w:lastRenderedPageBreak/>
          <w:t>predicting averaged RTs and choice accuracy</w:t>
        </w:r>
      </w:ins>
      <w:ins w:id="139" w:author="Bo Shen" w:date="2023-02-03T10:55:00Z">
        <w:r>
          <w:rPr>
            <w:rFonts w:ascii="Times New Roman" w:hAnsi="Times New Roman" w:cs="Times New Roman"/>
            <w:color w:val="000000" w:themeColor="text1"/>
            <w:lang w:eastAsia="zh-TW"/>
          </w:rPr>
          <w:t>. W</w:t>
        </w:r>
      </w:ins>
      <w:ins w:id="140" w:author="Bo Shen" w:date="2023-02-03T10:51:00Z">
        <w:r>
          <w:rPr>
            <w:rFonts w:ascii="Times New Roman" w:hAnsi="Times New Roman" w:cs="Times New Roman"/>
            <w:color w:val="000000" w:themeColor="text1"/>
            <w:lang w:eastAsia="zh-TW"/>
          </w:rPr>
          <w:t>hereas</w:t>
        </w:r>
      </w:ins>
      <w:ins w:id="141" w:author="Bo Shen" w:date="2023-02-03T10:55:00Z">
        <w:r>
          <w:rPr>
            <w:rFonts w:ascii="Times New Roman" w:hAnsi="Times New Roman" w:cs="Times New Roman"/>
            <w:color w:val="000000" w:themeColor="text1"/>
            <w:lang w:eastAsia="zh-TW"/>
          </w:rPr>
          <w:t>,</w:t>
        </w:r>
      </w:ins>
      <w:ins w:id="142" w:author="Bo Shen" w:date="2023-02-03T10:51:00Z">
        <w:r>
          <w:rPr>
            <w:rFonts w:ascii="Times New Roman" w:hAnsi="Times New Roman" w:cs="Times New Roman"/>
            <w:color w:val="000000" w:themeColor="text1"/>
            <w:lang w:eastAsia="zh-TW"/>
          </w:rPr>
          <w:t xml:space="preserve"> LDDM captures the skewness and the shape of RT distributions better than the other two, thus </w:t>
        </w:r>
      </w:ins>
      <w:ins w:id="143" w:author="Bo Shen" w:date="2023-02-03T10:54:00Z">
        <w:r>
          <w:rPr>
            <w:rFonts w:ascii="Times New Roman" w:hAnsi="Times New Roman" w:cs="Times New Roman"/>
            <w:color w:val="000000" w:themeColor="text1"/>
            <w:lang w:eastAsia="zh-TW"/>
          </w:rPr>
          <w:t>showing</w:t>
        </w:r>
      </w:ins>
      <w:ins w:id="144" w:author="Bo Shen" w:date="2023-02-03T10:51:00Z">
        <w:r>
          <w:rPr>
            <w:rFonts w:ascii="Times New Roman" w:hAnsi="Times New Roman" w:cs="Times New Roman"/>
            <w:color w:val="000000" w:themeColor="text1"/>
            <w:lang w:eastAsia="zh-TW"/>
          </w:rPr>
          <w:t xml:space="preserve"> better goodness of fit </w:t>
        </w:r>
      </w:ins>
      <w:ins w:id="145" w:author="Bo Shen" w:date="2023-02-03T10:52:00Z">
        <w:r>
          <w:rPr>
            <w:rFonts w:ascii="Times New Roman" w:hAnsi="Times New Roman" w:cs="Times New Roman"/>
            <w:color w:val="000000" w:themeColor="text1"/>
            <w:lang w:eastAsia="zh-TW"/>
          </w:rPr>
          <w:t xml:space="preserve">(negative loglikelihood) </w:t>
        </w:r>
      </w:ins>
      <w:ins w:id="146" w:author="Bo Shen" w:date="2023-02-03T10:51:00Z">
        <w:r>
          <w:rPr>
            <w:rFonts w:ascii="Times New Roman" w:hAnsi="Times New Roman" w:cs="Times New Roman"/>
            <w:color w:val="000000" w:themeColor="text1"/>
            <w:lang w:eastAsia="zh-TW"/>
          </w:rPr>
          <w:t>and AIC valu</w:t>
        </w:r>
      </w:ins>
      <w:ins w:id="147" w:author="Bo Shen" w:date="2023-02-03T10:52:00Z">
        <w:r>
          <w:rPr>
            <w:rFonts w:ascii="Times New Roman" w:hAnsi="Times New Roman" w:cs="Times New Roman"/>
            <w:color w:val="000000" w:themeColor="text1"/>
            <w:lang w:eastAsia="zh-TW"/>
          </w:rPr>
          <w:t>e</w:t>
        </w:r>
      </w:ins>
      <w:ins w:id="148" w:author="Bo Shen" w:date="2023-02-03T10:51:00Z">
        <w:r>
          <w:rPr>
            <w:rFonts w:ascii="Times New Roman" w:hAnsi="Times New Roman" w:cs="Times New Roman"/>
            <w:color w:val="000000" w:themeColor="text1"/>
            <w:lang w:eastAsia="zh-TW"/>
          </w:rPr>
          <w:t xml:space="preserve"> (</w:t>
        </w:r>
      </w:ins>
      <w:del w:id="149" w:author="Bo Shen" w:date="2023-02-03T10:53:00Z">
        <w:r w:rsidRPr="0060258A" w:rsidDel="00152CBC">
          <w:rPr>
            <w:rFonts w:ascii="Times New Roman" w:hAnsi="Times New Roman" w:cs="Times New Roman"/>
            <w:color w:val="000000" w:themeColor="text1"/>
            <w:lang w:eastAsia="zh-TW"/>
          </w:rPr>
          <w:delText xml:space="preserve">The negative loglikelihood (nLL) and AIC values of the </w:delText>
        </w:r>
      </w:del>
      <w:del w:id="150" w:author="Bo Shen" w:date="2023-02-03T10:50:00Z">
        <w:r w:rsidRPr="0060258A" w:rsidDel="00152CBC">
          <w:rPr>
            <w:rFonts w:ascii="Times New Roman" w:hAnsi="Times New Roman" w:cs="Times New Roman"/>
            <w:color w:val="000000" w:themeColor="text1"/>
            <w:lang w:eastAsia="zh-TW"/>
          </w:rPr>
          <w:delText xml:space="preserve">two </w:delText>
        </w:r>
      </w:del>
      <w:del w:id="151" w:author="Bo Shen" w:date="2023-02-03T10:53:00Z">
        <w:r w:rsidRPr="0060258A" w:rsidDel="00152CBC">
          <w:rPr>
            <w:rFonts w:ascii="Times New Roman" w:hAnsi="Times New Roman" w:cs="Times New Roman"/>
            <w:color w:val="000000" w:themeColor="text1"/>
            <w:lang w:eastAsia="zh-TW"/>
          </w:rPr>
          <w:delText xml:space="preserve">models are close, with </w:delText>
        </w:r>
      </w:del>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16546, nLL</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16573, </w:t>
      </w:r>
      <w:ins w:id="152" w:author="Bo Shen" w:date="2023-02-03T10:52:00Z">
        <w:r w:rsidRPr="0060258A">
          <w:rPr>
            <w:rFonts w:ascii="Times New Roman" w:hAnsi="Times New Roman" w:cs="Times New Roman"/>
            <w:color w:val="000000" w:themeColor="text1"/>
            <w:lang w:eastAsia="zh-TW"/>
          </w:rPr>
          <w:t>nLL</w:t>
        </w:r>
        <w:r w:rsidRPr="0060258A">
          <w:rPr>
            <w:rFonts w:ascii="Times New Roman" w:hAnsi="Times New Roman" w:cs="Times New Roman"/>
            <w:color w:val="000000" w:themeColor="text1"/>
            <w:vertAlign w:val="subscript"/>
            <w:lang w:eastAsia="zh-TW"/>
          </w:rPr>
          <w:t>L</w:t>
        </w:r>
        <w:r>
          <w:rPr>
            <w:rFonts w:ascii="Times New Roman" w:hAnsi="Times New Roman" w:cs="Times New Roman"/>
            <w:color w:val="000000" w:themeColor="text1"/>
            <w:vertAlign w:val="subscript"/>
            <w:lang w:eastAsia="zh-TW"/>
          </w:rPr>
          <w:t>CA</w:t>
        </w:r>
        <w:r w:rsidRPr="0060258A">
          <w:rPr>
            <w:rFonts w:ascii="Times New Roman" w:hAnsi="Times New Roman" w:cs="Times New Roman"/>
            <w:color w:val="000000" w:themeColor="text1"/>
            <w:lang w:eastAsia="zh-TW"/>
          </w:rPr>
          <w:t xml:space="preserve"> = 16</w:t>
        </w:r>
      </w:ins>
      <w:ins w:id="153" w:author="Bo Shen" w:date="2023-02-03T10:53:00Z">
        <w:r>
          <w:rPr>
            <w:rFonts w:ascii="Times New Roman" w:hAnsi="Times New Roman" w:cs="Times New Roman"/>
            <w:color w:val="000000" w:themeColor="text1"/>
            <w:lang w:eastAsia="zh-TW"/>
          </w:rPr>
          <w:t>6</w:t>
        </w:r>
      </w:ins>
      <w:ins w:id="154" w:author="Bo Shen" w:date="2023-02-03T10:54:00Z">
        <w:r>
          <w:rPr>
            <w:rFonts w:ascii="Times New Roman" w:hAnsi="Times New Roman" w:cs="Times New Roman"/>
            <w:color w:val="000000" w:themeColor="text1"/>
            <w:lang w:eastAsia="zh-TW"/>
          </w:rPr>
          <w:t>56</w:t>
        </w:r>
      </w:ins>
      <w:ins w:id="155" w:author="Bo Shen" w:date="2023-02-03T10:52:00Z">
        <w:r w:rsidRPr="0060258A">
          <w:rPr>
            <w:rFonts w:ascii="Times New Roman" w:hAnsi="Times New Roman" w:cs="Times New Roman"/>
            <w:color w:val="000000" w:themeColor="text1"/>
            <w:lang w:eastAsia="zh-TW"/>
          </w:rPr>
          <w:t>,</w:t>
        </w:r>
        <w:r>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t>AIC</w:t>
      </w:r>
      <w:r w:rsidRPr="0060258A">
        <w:rPr>
          <w:rFonts w:ascii="Times New Roman" w:hAnsi="Times New Roman" w:cs="Times New Roman"/>
          <w:color w:val="000000" w:themeColor="text1"/>
          <w:vertAlign w:val="subscript"/>
          <w:lang w:eastAsia="zh-TW"/>
        </w:rPr>
        <w:t>LDDM</w:t>
      </w:r>
      <w:r w:rsidRPr="0060258A">
        <w:rPr>
          <w:rFonts w:ascii="Times New Roman" w:hAnsi="Times New Roman" w:cs="Times New Roman"/>
          <w:color w:val="000000" w:themeColor="text1"/>
          <w:lang w:eastAsia="zh-TW"/>
        </w:rPr>
        <w:t xml:space="preserve"> = 33109, AIC</w:t>
      </w:r>
      <w:r w:rsidRPr="0060258A">
        <w:rPr>
          <w:rFonts w:ascii="Times New Roman" w:hAnsi="Times New Roman" w:cs="Times New Roman"/>
          <w:color w:val="000000" w:themeColor="text1"/>
          <w:vertAlign w:val="subscript"/>
          <w:lang w:eastAsia="zh-TW"/>
        </w:rPr>
        <w:t>RNM</w:t>
      </w:r>
      <w:r w:rsidRPr="0060258A">
        <w:rPr>
          <w:rFonts w:ascii="Times New Roman" w:hAnsi="Times New Roman" w:cs="Times New Roman"/>
          <w:color w:val="000000" w:themeColor="text1"/>
          <w:lang w:eastAsia="zh-TW"/>
        </w:rPr>
        <w:t xml:space="preserve"> = 33165,</w:t>
      </w:r>
      <w:ins w:id="156" w:author="Bo Shen" w:date="2023-02-03T10:53:00Z">
        <w:r w:rsidRPr="00152CBC">
          <w:rPr>
            <w:rFonts w:ascii="Times New Roman" w:hAnsi="Times New Roman" w:cs="Times New Roman"/>
            <w:color w:val="000000" w:themeColor="text1"/>
            <w:lang w:eastAsia="zh-TW"/>
          </w:rPr>
          <w:t xml:space="preserve"> </w:t>
        </w:r>
        <w:r w:rsidRPr="0060258A">
          <w:rPr>
            <w:rFonts w:ascii="Times New Roman" w:hAnsi="Times New Roman" w:cs="Times New Roman"/>
            <w:color w:val="000000" w:themeColor="text1"/>
            <w:lang w:eastAsia="zh-TW"/>
          </w:rPr>
          <w:t>AIC</w:t>
        </w:r>
        <w:r w:rsidRPr="0060258A">
          <w:rPr>
            <w:rFonts w:ascii="Times New Roman" w:hAnsi="Times New Roman" w:cs="Times New Roman"/>
            <w:color w:val="000000" w:themeColor="text1"/>
            <w:vertAlign w:val="subscript"/>
            <w:lang w:eastAsia="zh-TW"/>
          </w:rPr>
          <w:t>L</w:t>
        </w:r>
        <w:r>
          <w:rPr>
            <w:rFonts w:ascii="Times New Roman" w:hAnsi="Times New Roman" w:cs="Times New Roman"/>
            <w:color w:val="000000" w:themeColor="text1"/>
            <w:vertAlign w:val="subscript"/>
            <w:lang w:eastAsia="zh-TW"/>
          </w:rPr>
          <w:t>CA</w:t>
        </w:r>
        <w:r w:rsidRPr="0060258A">
          <w:rPr>
            <w:rFonts w:ascii="Times New Roman" w:hAnsi="Times New Roman" w:cs="Times New Roman"/>
            <w:color w:val="000000" w:themeColor="text1"/>
            <w:lang w:eastAsia="zh-TW"/>
          </w:rPr>
          <w:t xml:space="preserve"> = 33</w:t>
        </w:r>
      </w:ins>
      <w:ins w:id="157" w:author="Bo Shen" w:date="2023-02-03T10:54:00Z">
        <w:r>
          <w:rPr>
            <w:rFonts w:ascii="Times New Roman" w:hAnsi="Times New Roman" w:cs="Times New Roman"/>
            <w:color w:val="000000" w:themeColor="text1"/>
            <w:lang w:eastAsia="zh-TW"/>
          </w:rPr>
          <w:t>323</w:t>
        </w:r>
      </w:ins>
      <w:ins w:id="158" w:author="Bo Shen" w:date="2023-02-03T10:53:00Z">
        <w:r>
          <w:rPr>
            <w:rFonts w:ascii="Times New Roman" w:hAnsi="Times New Roman" w:cs="Times New Roman"/>
            <w:color w:val="000000" w:themeColor="text1"/>
            <w:lang w:eastAsia="zh-TW"/>
          </w:rPr>
          <w:t>).</w:t>
        </w:r>
      </w:ins>
      <w:del w:id="159" w:author="Bo Shen" w:date="2023-02-03T10:53:00Z">
        <w:r w:rsidRPr="0060258A" w:rsidDel="00152CBC">
          <w:rPr>
            <w:rFonts w:ascii="Times New Roman" w:hAnsi="Times New Roman" w:cs="Times New Roman"/>
            <w:color w:val="000000" w:themeColor="text1"/>
            <w:lang w:eastAsia="zh-TW"/>
          </w:rPr>
          <w:delText xml:space="preserve"> suggesting that the LDDM performs as well as the original RNM in fitting behavior in the RT task.</w:delText>
        </w:r>
      </w:del>
      <w:ins w:id="160" w:author="Bo Shen" w:date="2023-02-03T10:46:00Z">
        <w:r>
          <w:rPr>
            <w:rFonts w:ascii="Times New Roman" w:hAnsi="Times New Roman" w:cs="Times New Roman"/>
            <w:color w:val="000000" w:themeColor="text1"/>
            <w:lang w:eastAsia="zh-TW"/>
          </w:rPr>
          <w:t xml:space="preserve"> </w:t>
        </w:r>
      </w:ins>
    </w:p>
    <w:p w:rsidR="005E51E4" w:rsidRPr="0060258A" w:rsidRDefault="005E51E4" w:rsidP="00695141">
      <w:pPr>
        <w:spacing w:line="480" w:lineRule="auto"/>
        <w:jc w:val="both"/>
        <w:rPr>
          <w:rFonts w:ascii="Times New Roman" w:hAnsi="Times New Roman" w:cs="Times New Roman"/>
          <w:color w:val="000000" w:themeColor="text1"/>
          <w:lang w:eastAsia="zh-TW"/>
        </w:rPr>
      </w:pPr>
    </w:p>
    <w:p w:rsidR="005E51E4" w:rsidRPr="0060258A" w:rsidRDefault="005E51E4" w:rsidP="00695141">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Importantly, the LDDM – fit only to behavior – generates predictions about the underlying neural dynamics that can be compared to electrophysiological findings. We examined </w:t>
      </w:r>
      <w:r w:rsidRPr="0060258A">
        <w:rPr>
          <w:rFonts w:ascii="Times New Roman" w:hAnsi="Times New Roman" w:cs="Times New Roman"/>
          <w:i/>
          <w:color w:val="000000" w:themeColor="text1"/>
          <w:lang w:eastAsia="zh-TW"/>
        </w:rPr>
        <w:t xml:space="preserve">R </w:t>
      </w:r>
      <w:r w:rsidRPr="0060258A">
        <w:rPr>
          <w:rFonts w:ascii="Times New Roman" w:hAnsi="Times New Roman" w:cs="Times New Roman"/>
          <w:color w:val="000000" w:themeColor="text1"/>
          <w:lang w:eastAsia="zh-TW"/>
        </w:rPr>
        <w:t>unit activity in the best-fitting model, with predicted activity aggregated across trials and aligned to the onset of stimuli and the time of decision as in the original study</w:t>
      </w:r>
      <w:ins w:id="161" w:author="Bo Shen" w:date="2023-01-31T11:02:00Z">
        <w:r>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Pr>
          <w:rFonts w:ascii="Times New Roman" w:hAnsi="Times New Roman" w:cs="Times New Roman"/>
          <w:color w:val="000000" w:themeColor="text1"/>
          <w:lang w:eastAsia="zh-TW"/>
        </w:rPr>
        <w:instrText xml:space="preserve"> ADDIN ZOTERO_ITEM CSL_CITATION {"citationID":"dlpKEuZ8","properties":{"formattedCitation":"(Roitman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Aligned to the onset of stimuli</w:t>
      </w:r>
      <w:r w:rsidRPr="0060258A">
        <w:rPr>
          <w:rFonts w:ascii="Times New Roman" w:hAnsi="Times New Roman" w:cs="Times New Roman"/>
          <w:b/>
          <w:color w:val="000000" w:themeColor="text1"/>
          <w:lang w:eastAsia="zh-TW"/>
        </w:rPr>
        <w:t xml:space="preserve"> (Fig. 6D</w:t>
      </w:r>
      <w:r w:rsidRPr="0060258A">
        <w:rPr>
          <w:rFonts w:ascii="Times New Roman" w:hAnsi="Times New Roman" w:cs="Times New Roman"/>
          <w:color w:val="000000" w:themeColor="text1"/>
          <w:lang w:eastAsia="zh-TW"/>
        </w:rPr>
        <w:t>, left), neural responses are aggregated by coherence level and eventual choice, and truncated</w:t>
      </w:r>
      <w:r w:rsidRPr="0060258A">
        <w:rPr>
          <w:rFonts w:ascii="Times New Roman" w:hAnsi="Times New Roman" w:cs="Times New Roman"/>
          <w:color w:val="000000" w:themeColor="text1"/>
        </w:rPr>
        <w:t xml:space="preserve"> at median RT. These data show clear evidence of WTA competition: chosen (solid) and unchosen (dashed) activity traces diverge over time. Moreover, neural activity is stimulus-dependent: the dynamics of both chosen and unchosen units ramp at different, coherence-dependent speeds, consistent with empirical findings consistent with an accumulation process. More q</w:t>
      </w:r>
      <w:r w:rsidRPr="0060258A">
        <w:rPr>
          <w:rFonts w:ascii="Times New Roman" w:hAnsi="Times New Roman" w:cs="Times New Roman" w:hint="eastAsia"/>
          <w:color w:val="000000" w:themeColor="text1"/>
        </w:rPr>
        <w:t>uantitative</w:t>
      </w:r>
      <w:r w:rsidRPr="0060258A">
        <w:rPr>
          <w:rFonts w:ascii="Times New Roman" w:hAnsi="Times New Roman" w:cs="Times New Roman"/>
          <w:color w:val="000000" w:themeColor="text1"/>
        </w:rPr>
        <w:t xml:space="preserve">ly, we examined the relationship between activity and coherence at the specific time point (arrow points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reported in the original work (</w:t>
      </w:r>
      <w:r w:rsidRPr="0060258A">
        <w:rPr>
          <w:rFonts w:ascii="Times New Roman" w:hAnsi="Times New Roman" w:cs="Times New Roman"/>
          <w:b/>
          <w:color w:val="000000" w:themeColor="text1"/>
          <w:lang w:eastAsia="zh-TW"/>
        </w:rPr>
        <w:t>Fig. 6E</w:t>
      </w:r>
      <w:r w:rsidRPr="0060258A">
        <w:rPr>
          <w:rFonts w:ascii="Times New Roman" w:hAnsi="Times New Roman" w:cs="Times New Roman"/>
          <w:color w:val="000000" w:themeColor="text1"/>
          <w:lang w:eastAsia="zh-TW"/>
        </w:rPr>
        <w:t>)</w:t>
      </w:r>
      <w:r w:rsidRPr="0060258A">
        <w:rPr>
          <w:rFonts w:ascii="Times New Roman" w:hAnsi="Times New Roman" w:cs="Times New Roman"/>
          <w:color w:val="000000" w:themeColor="text1"/>
        </w:rPr>
        <w:t>. Model predictions align well with empirical observations: chosen activity shows a significant increase with input coherence (</w:t>
      </w:r>
      <w:r w:rsidRPr="0060258A">
        <w:rPr>
          <w:rFonts w:ascii="Times New Roman" w:hAnsi="Times New Roman" w:cs="Times New Roman"/>
          <w:b/>
          <w:color w:val="000000" w:themeColor="text1"/>
        </w:rPr>
        <w:t>a</w:t>
      </w:r>
      <w:r w:rsidRPr="0060258A">
        <w:rPr>
          <w:rFonts w:ascii="Times New Roman" w:hAnsi="Times New Roman" w:cs="Times New Roman"/>
          <w:color w:val="000000" w:themeColor="text1"/>
        </w:rPr>
        <w:t>, 18.56 spikes/second/100% coherence), while unchosen activity shows a decrease (</w:t>
      </w:r>
      <w:r w:rsidRPr="0060258A">
        <w:rPr>
          <w:rFonts w:ascii="Times New Roman" w:hAnsi="Times New Roman" w:cs="Times New Roman"/>
          <w:b/>
          <w:color w:val="000000" w:themeColor="text1"/>
        </w:rPr>
        <w:t>b</w:t>
      </w:r>
      <w:r w:rsidRPr="0060258A">
        <w:rPr>
          <w:rFonts w:ascii="Times New Roman" w:hAnsi="Times New Roman" w:cs="Times New Roman"/>
          <w:color w:val="000000" w:themeColor="text1"/>
        </w:rPr>
        <w:t>, -30.18 spikes/second/100% coherence).</w:t>
      </w:r>
    </w:p>
    <w:p w:rsidR="005E51E4" w:rsidRPr="0060258A" w:rsidRDefault="005E51E4" w:rsidP="00695141">
      <w:pPr>
        <w:spacing w:line="480" w:lineRule="auto"/>
        <w:jc w:val="both"/>
        <w:rPr>
          <w:rFonts w:ascii="Times New Roman" w:hAnsi="Times New Roman" w:cs="Times New Roman"/>
          <w:color w:val="000000" w:themeColor="text1"/>
          <w:lang w:eastAsia="zh-TW"/>
        </w:rPr>
      </w:pPr>
    </w:p>
    <w:p w:rsidR="005E51E4" w:rsidRPr="0060258A" w:rsidRDefault="005E51E4"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lang w:eastAsia="zh-TW"/>
        </w:rPr>
        <w:t xml:space="preserve">Aligned to the onset of </w:t>
      </w:r>
      <w:r w:rsidRPr="0060258A">
        <w:rPr>
          <w:rFonts w:ascii="Times New Roman" w:hAnsi="Times New Roman" w:cs="Times New Roman"/>
          <w:color w:val="000000" w:themeColor="text1"/>
        </w:rPr>
        <w:t>decision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rPr>
        <w:t xml:space="preserve"> right), model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 activity near the time of choice shows further evidence of WTA competition observed in real neurons: the initial divergence between chosen and unchosen activity traces extends into a categorical coding of choice. </w:t>
      </w:r>
      <w:r w:rsidRPr="0060258A">
        <w:rPr>
          <w:rFonts w:ascii="Times New Roman" w:hAnsi="Times New Roman" w:cs="Times New Roman"/>
          <w:color w:val="000000" w:themeColor="text1"/>
          <w:lang w:eastAsia="zh-TW"/>
        </w:rPr>
        <w:t xml:space="preserve">The </w:t>
      </w:r>
      <w:r w:rsidRPr="0060258A">
        <w:rPr>
          <w:rFonts w:ascii="Times New Roman" w:hAnsi="Times New Roman" w:cs="Times New Roman"/>
          <w:color w:val="000000" w:themeColor="text1"/>
          <w:lang w:eastAsia="zh-TW"/>
        </w:rPr>
        <w:lastRenderedPageBreak/>
        <w:t>relationship between activity and coherence quantitatively replicates the empirical pattern immediately preceding the decision time</w:t>
      </w:r>
      <w:ins w:id="162" w:author="Bo Shen" w:date="2023-01-26T14:49:00Z">
        <w:r>
          <w:rPr>
            <w:rFonts w:ascii="Times New Roman" w:hAnsi="Times New Roman" w:cs="Times New Roman"/>
            <w:color w:val="000000" w:themeColor="text1"/>
            <w:lang w:eastAsia="zh-TW"/>
          </w:rPr>
          <w:t xml:space="preserve"> </w:t>
        </w:r>
      </w:ins>
      <w:r w:rsidRPr="0060258A">
        <w:rPr>
          <w:rFonts w:ascii="Times New Roman" w:hAnsi="Times New Roman" w:cs="Times New Roman"/>
          <w:color w:val="000000" w:themeColor="text1"/>
          <w:lang w:eastAsia="zh-TW"/>
        </w:rPr>
        <w:fldChar w:fldCharType="begin"/>
      </w:r>
      <w:r>
        <w:rPr>
          <w:rFonts w:ascii="Times New Roman" w:hAnsi="Times New Roman" w:cs="Times New Roman"/>
          <w:color w:val="000000" w:themeColor="text1"/>
          <w:lang w:eastAsia="zh-TW"/>
        </w:rPr>
        <w:instrText xml:space="preserve"> ADDIN ZOTERO_ITEM CSL_CITATION {"citationID":"Rm5XANX3","properties":{"formattedCitation":"(Roitman &amp; Shadlen, 2002)","plainCitation":"(Roitman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instrText>
      </w:r>
      <w:r w:rsidRPr="0060258A">
        <w:rPr>
          <w:rFonts w:ascii="Times New Roman" w:hAnsi="Times New Roman" w:cs="Times New Roman"/>
          <w:color w:val="000000" w:themeColor="text1"/>
          <w:lang w:eastAsia="zh-TW"/>
        </w:rPr>
        <w:fldChar w:fldCharType="separate"/>
      </w:r>
      <w:r>
        <w:rPr>
          <w:rFonts w:ascii="Times New Roman" w:hAnsi="Times New Roman" w:cs="Times New Roman"/>
          <w:color w:val="000000" w:themeColor="text1"/>
        </w:rPr>
        <w:t>(Roitman &amp; Shadlen, 2002)</w:t>
      </w:r>
      <w:r w:rsidRPr="0060258A">
        <w:rPr>
          <w:rFonts w:ascii="Times New Roman" w:hAnsi="Times New Roman" w:cs="Times New Roman"/>
          <w:color w:val="000000" w:themeColor="text1"/>
          <w:lang w:eastAsia="zh-TW"/>
        </w:rPr>
        <w:fldChar w:fldCharType="end"/>
      </w:r>
      <w:r w:rsidRPr="0060258A">
        <w:rPr>
          <w:rFonts w:ascii="Times New Roman" w:hAnsi="Times New Roman" w:cs="Times New Roman"/>
          <w:color w:val="000000" w:themeColor="text1"/>
          <w:lang w:eastAsia="zh-TW"/>
        </w:rPr>
        <w:t xml:space="preserve">: chosen activity (indicated by arrow </w:t>
      </w:r>
      <w:r w:rsidRPr="0060258A">
        <w:rPr>
          <w:rFonts w:ascii="Times New Roman" w:hAnsi="Times New Roman" w:cs="Times New Roman"/>
          <w:b/>
          <w:color w:val="000000" w:themeColor="text1"/>
          <w:lang w:eastAsia="zh-TW"/>
        </w:rPr>
        <w:t>c</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no longer shows much difference across coherence conditions (-.</w:t>
      </w:r>
      <w:r w:rsidRPr="0060258A">
        <w:rPr>
          <w:rFonts w:ascii="Times New Roman" w:hAnsi="Times New Roman" w:cs="Times New Roman" w:hint="eastAsia"/>
          <w:color w:val="000000" w:themeColor="text1"/>
        </w:rPr>
        <w:t>0</w:t>
      </w:r>
      <w:r w:rsidRPr="0060258A">
        <w:rPr>
          <w:rFonts w:ascii="Times New Roman" w:hAnsi="Times New Roman" w:cs="Times New Roman"/>
          <w:color w:val="000000" w:themeColor="text1"/>
        </w:rPr>
        <w:t>09</w:t>
      </w:r>
      <w:r w:rsidRPr="0060258A">
        <w:rPr>
          <w:rFonts w:ascii="Times New Roman" w:hAnsi="Times New Roman" w:cs="Times New Roman"/>
          <w:color w:val="000000" w:themeColor="text1"/>
          <w:lang w:eastAsia="zh-TW"/>
        </w:rPr>
        <w:t xml:space="preserve"> spikes /second/100% coherence), while unchosen activity (indicated by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in </w:t>
      </w:r>
      <w:r w:rsidRPr="0060258A">
        <w:rPr>
          <w:rFonts w:ascii="Times New Roman" w:hAnsi="Times New Roman" w:cs="Times New Roman"/>
          <w:b/>
          <w:color w:val="000000" w:themeColor="text1"/>
          <w:lang w:eastAsia="zh-TW"/>
        </w:rPr>
        <w:t>Fig. 6D</w:t>
      </w:r>
      <w:r w:rsidRPr="0060258A">
        <w:rPr>
          <w:rFonts w:ascii="Times New Roman" w:hAnsi="Times New Roman" w:cs="Times New Roman"/>
          <w:color w:val="000000" w:themeColor="text1"/>
          <w:lang w:eastAsia="zh-TW"/>
        </w:rPr>
        <w:t xml:space="preserve"> and plotted in </w:t>
      </w:r>
      <w:r w:rsidRPr="0060258A">
        <w:rPr>
          <w:rFonts w:ascii="Times New Roman" w:hAnsi="Times New Roman" w:cs="Times New Roman"/>
          <w:b/>
          <w:color w:val="000000" w:themeColor="text1"/>
          <w:lang w:eastAsia="zh-TW"/>
        </w:rPr>
        <w:t>Fig. 6F</w:t>
      </w:r>
      <w:r w:rsidRPr="0060258A">
        <w:rPr>
          <w:rFonts w:ascii="Times New Roman" w:hAnsi="Times New Roman" w:cs="Times New Roman"/>
          <w:color w:val="000000" w:themeColor="text1"/>
          <w:lang w:eastAsia="zh-TW"/>
        </w:rPr>
        <w:t>) retains a decrease (</w:t>
      </w:r>
      <w:r w:rsidRPr="0060258A">
        <w:rPr>
          <w:rFonts w:ascii="Times New Roman" w:hAnsi="Times New Roman" w:cs="Times New Roman"/>
          <w:b/>
          <w:color w:val="000000" w:themeColor="text1"/>
          <w:lang w:eastAsia="zh-TW"/>
        </w:rPr>
        <w:t>d</w:t>
      </w:r>
      <w:r w:rsidRPr="0060258A">
        <w:rPr>
          <w:rFonts w:ascii="Times New Roman" w:hAnsi="Times New Roman" w:cs="Times New Roman"/>
          <w:color w:val="000000" w:themeColor="text1"/>
          <w:lang w:eastAsia="zh-TW"/>
        </w:rPr>
        <w:t xml:space="preserve">, -47.49 spikes/second/100% coherence). Thus, </w:t>
      </w:r>
      <w:r w:rsidRPr="0060258A">
        <w:rPr>
          <w:rFonts w:ascii="Times New Roman" w:hAnsi="Times New Roman" w:cs="Times New Roman"/>
          <w:i/>
          <w:color w:val="000000" w:themeColor="text1"/>
          <w:lang w:eastAsia="zh-TW"/>
        </w:rPr>
        <w:t>R</w:t>
      </w:r>
      <w:r w:rsidRPr="0060258A">
        <w:rPr>
          <w:rFonts w:ascii="Times New Roman" w:hAnsi="Times New Roman" w:cs="Times New Roman"/>
          <w:color w:val="000000" w:themeColor="text1"/>
          <w:lang w:eastAsia="zh-TW"/>
        </w:rPr>
        <w:t xml:space="preserve"> unit activity – in a model with parameters fit only to behavior – replicates the recorded activity of parietal neurons during both initial decision processing and eventual choice selection.</w:t>
      </w:r>
      <w:r w:rsidRPr="0060258A">
        <w:rPr>
          <w:rFonts w:ascii="Times New Roman" w:hAnsi="Times New Roman" w:cs="Times New Roman"/>
          <w:color w:val="000000" w:themeColor="text1"/>
        </w:rPr>
        <w:br w:type="page"/>
      </w:r>
    </w:p>
    <w:p w:rsidR="005E51E4" w:rsidRPr="0060258A" w:rsidRDefault="005E51E4"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390E8C56" wp14:editId="05CC7E71">
                <wp:simplePos x="0" y="0"/>
                <wp:positionH relativeFrom="column">
                  <wp:posOffset>-490818</wp:posOffset>
                </wp:positionH>
                <wp:positionV relativeFrom="paragraph">
                  <wp:posOffset>-712694</wp:posOffset>
                </wp:positionV>
                <wp:extent cx="7049386" cy="9197788"/>
                <wp:effectExtent l="0" t="0" r="12065" b="10160"/>
                <wp:wrapNone/>
                <wp:docPr id="22" name="Text Box 22"/>
                <wp:cNvGraphicFramePr/>
                <a:graphic xmlns:a="http://schemas.openxmlformats.org/drawingml/2006/main">
                  <a:graphicData uri="http://schemas.microsoft.com/office/word/2010/wordprocessingShape">
                    <wps:wsp>
                      <wps:cNvSpPr txBox="1"/>
                      <wps:spPr>
                        <a:xfrm>
                          <a:off x="0" y="0"/>
                          <a:ext cx="7049386" cy="9197788"/>
                        </a:xfrm>
                        <a:prstGeom prst="rect">
                          <a:avLst/>
                        </a:prstGeom>
                        <a:solidFill>
                          <a:schemeClr val="lt1"/>
                        </a:solidFill>
                        <a:ln w="6350">
                          <a:solidFill>
                            <a:prstClr val="black"/>
                          </a:solidFill>
                        </a:ln>
                      </wps:spPr>
                      <wps:txbx>
                        <w:txbxContent>
                          <w:p w:rsidR="005E51E4" w:rsidDel="003F0266" w:rsidRDefault="005E51E4">
                            <w:pPr>
                              <w:spacing w:line="480" w:lineRule="auto"/>
                              <w:jc w:val="center"/>
                              <w:rPr>
                                <w:del w:id="163" w:author="Bo Shen" w:date="2023-02-01T15:44:00Z"/>
                                <w:rFonts w:ascii="Times New Roman" w:hAnsi="Times New Roman" w:cs="Times New Roman"/>
                              </w:rPr>
                              <w:pPrChange w:id="164" w:author="Bo Shen" w:date="2023-02-02T17:05:00Z">
                                <w:pPr>
                                  <w:spacing w:line="480" w:lineRule="auto"/>
                                  <w:jc w:val="both"/>
                                </w:pPr>
                              </w:pPrChange>
                            </w:pPr>
                            <w:ins w:id="165"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
                                            <a:stretch>
                                              <a:fillRect/>
                                            </a:stretch>
                                          </pic:blipFill>
                                          <pic:spPr>
                                            <a:xfrm>
                                              <a:off x="0" y="0"/>
                                              <a:ext cx="5316779" cy="5654399"/>
                                            </a:xfrm>
                                            <a:prstGeom prst="rect">
                                              <a:avLst/>
                                            </a:prstGeom>
                                          </pic:spPr>
                                        </pic:pic>
                                      </a:graphicData>
                                    </a:graphic>
                                  </wp:inline>
                                </w:drawing>
                              </w:r>
                            </w:ins>
                          </w:p>
                          <w:p w:rsidR="005E51E4" w:rsidRDefault="005E51E4" w:rsidP="00703A03">
                            <w:pPr>
                              <w:keepNext/>
                              <w:spacing w:line="480" w:lineRule="auto"/>
                              <w:jc w:val="center"/>
                            </w:pPr>
                            <w:del w:id="166"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7"/>
                                            <a:stretch>
                                              <a:fillRect/>
                                            </a:stretch>
                                          </pic:blipFill>
                                          <pic:spPr>
                                            <a:xfrm>
                                              <a:off x="0" y="0"/>
                                              <a:ext cx="5943600" cy="4519295"/>
                                            </a:xfrm>
                                            <a:prstGeom prst="rect">
                                              <a:avLst/>
                                            </a:prstGeom>
                                          </pic:spPr>
                                        </pic:pic>
                                      </a:graphicData>
                                    </a:graphic>
                                  </wp:inline>
                                </w:drawing>
                              </w:r>
                            </w:del>
                          </w:p>
                          <w:p w:rsidR="005E51E4" w:rsidRPr="00E17244" w:rsidDel="000D7F3A" w:rsidRDefault="005E51E4">
                            <w:pPr>
                              <w:pStyle w:val="Caption"/>
                              <w:jc w:val="both"/>
                              <w:rPr>
                                <w:del w:id="167" w:author="Bo Shen" w:date="2023-02-02T17:14:00Z"/>
                                <w:rFonts w:ascii="Times New Roman" w:hAnsi="Times New Roman" w:cs="Times New Roman"/>
                                <w:i w:val="0"/>
                                <w:rPrChange w:id="168" w:author="Bo Shen" w:date="2023-02-03T09:58:00Z">
                                  <w:rPr>
                                    <w:del w:id="169"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Cs w:val="0"/>
                                <w:color w:val="000000" w:themeColor="text1"/>
                              </w:rPr>
                              <w:t>Figure 6</w:t>
                            </w:r>
                            <w:r w:rsidRPr="00E17244">
                              <w:rPr>
                                <w:rFonts w:ascii="Times New Roman" w:hAnsi="Times New Roman" w:cs="Times New Roman"/>
                                <w:iCs w:val="0"/>
                                <w:color w:val="000000" w:themeColor="text1"/>
                              </w:rPr>
                              <w:t xml:space="preserve">. The LDDM performs </w:t>
                            </w:r>
                            <w:del w:id="170" w:author="Bo Shen" w:date="2023-02-03T09:33:00Z">
                              <w:r w:rsidRPr="00E17244" w:rsidDel="00F06823">
                                <w:rPr>
                                  <w:rFonts w:ascii="Times New Roman" w:hAnsi="Times New Roman" w:cs="Times New Roman"/>
                                  <w:iCs w:val="0"/>
                                  <w:color w:val="000000" w:themeColor="text1"/>
                                </w:rPr>
                                <w:delText>as well as the RNM</w:delText>
                              </w:r>
                            </w:del>
                            <w:ins w:id="171" w:author="Bo Shen" w:date="2023-02-03T09:33:00Z">
                              <w:r w:rsidRPr="00E17244">
                                <w:rPr>
                                  <w:rFonts w:ascii="Times New Roman" w:hAnsi="Times New Roman" w:cs="Times New Roman"/>
                                  <w:iCs w:val="0"/>
                                  <w:color w:val="000000" w:themeColor="text1"/>
                                  <w:rPrChange w:id="172" w:author="Bo Shen" w:date="2023-02-03T09:58:00Z">
                                    <w:rPr>
                                      <w:rFonts w:ascii="Times New Roman" w:hAnsi="Times New Roman" w:cs="Times New Roman"/>
                                      <w:iCs w:val="0"/>
                                      <w:color w:val="000000" w:themeColor="text1"/>
                                      <w:sz w:val="20"/>
                                      <w:szCs w:val="20"/>
                                    </w:rPr>
                                  </w:rPrChange>
                                </w:rPr>
                                <w:t>well</w:t>
                              </w:r>
                            </w:ins>
                            <w:r w:rsidRPr="00E17244">
                              <w:rPr>
                                <w:rFonts w:ascii="Times New Roman" w:hAnsi="Times New Roman" w:cs="Times New Roman"/>
                                <w:iCs w:val="0"/>
                                <w:color w:val="000000" w:themeColor="text1"/>
                              </w:rPr>
                              <w:t xml:space="preserve"> in capturing empirical behavior and neurophysiological data during perceptual decision-making. </w:t>
                            </w:r>
                            <w:r w:rsidRPr="00E17244">
                              <w:rPr>
                                <w:rFonts w:ascii="Times New Roman" w:hAnsi="Times New Roman" w:cs="Times New Roman"/>
                                <w:b/>
                                <w:iCs w:val="0"/>
                                <w:color w:val="000000" w:themeColor="text1"/>
                              </w:rPr>
                              <w:t>A</w:t>
                            </w:r>
                            <w:r w:rsidRPr="00E17244">
                              <w:rPr>
                                <w:rFonts w:ascii="Times New Roman" w:hAnsi="Times New Roman" w:cs="Times New Roman"/>
                                <w:iCs w:val="0"/>
                                <w:color w:val="000000" w:themeColor="text1"/>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Cs w:val="0"/>
                                <w:color w:val="000000" w:themeColor="text1"/>
                              </w:rPr>
                              <w:t>B</w:t>
                            </w:r>
                            <w:r w:rsidRPr="00E17244">
                              <w:rPr>
                                <w:rFonts w:ascii="Times New Roman" w:hAnsi="Times New Roman" w:cs="Times New Roman"/>
                                <w:iCs w:val="0"/>
                                <w:color w:val="000000" w:themeColor="text1"/>
                              </w:rPr>
                              <w:t xml:space="preserve">. The fitting results of the LDDM and the original RNM (upper-right inset) visualized in </w:t>
                            </w:r>
                            <w:ins w:id="173" w:author="Bo Shen" w:date="2023-02-02T17:06:00Z">
                              <w:r w:rsidRPr="00E17244">
                                <w:rPr>
                                  <w:rFonts w:ascii="Times New Roman" w:hAnsi="Times New Roman" w:cs="Times New Roman"/>
                                  <w:iCs w:val="0"/>
                                  <w:color w:val="000000" w:themeColor="text1"/>
                                  <w:rPrChange w:id="174" w:author="Bo Shen" w:date="2023-02-03T09:58:00Z">
                                    <w:rPr>
                                      <w:rFonts w:ascii="Times New Roman" w:hAnsi="Times New Roman" w:cs="Times New Roman"/>
                                      <w:iCs w:val="0"/>
                                      <w:color w:val="000000" w:themeColor="text1"/>
                                      <w:sz w:val="22"/>
                                      <w:szCs w:val="22"/>
                                    </w:rPr>
                                  </w:rPrChange>
                                </w:rPr>
                                <w:t>quantile probabil</w:t>
                              </w:r>
                            </w:ins>
                            <w:ins w:id="175" w:author="Bo Shen" w:date="2023-02-02T17:07:00Z">
                              <w:r w:rsidRPr="00E17244">
                                <w:rPr>
                                  <w:rFonts w:ascii="Times New Roman" w:hAnsi="Times New Roman" w:cs="Times New Roman"/>
                                  <w:iCs w:val="0"/>
                                  <w:color w:val="000000" w:themeColor="text1"/>
                                  <w:rPrChange w:id="176" w:author="Bo Shen" w:date="2023-02-03T09:58:00Z">
                                    <w:rPr>
                                      <w:rFonts w:ascii="Times New Roman" w:hAnsi="Times New Roman" w:cs="Times New Roman"/>
                                      <w:iCs w:val="0"/>
                                      <w:color w:val="000000" w:themeColor="text1"/>
                                      <w:sz w:val="22"/>
                                      <w:szCs w:val="22"/>
                                    </w:rPr>
                                  </w:rPrChange>
                                </w:rPr>
                                <w:t>ities</w:t>
                              </w:r>
                            </w:ins>
                            <w:del w:id="177" w:author="Bo Shen" w:date="2023-02-02T17:06:00Z">
                              <w:r w:rsidRPr="00E17244" w:rsidDel="00F84F1D">
                                <w:rPr>
                                  <w:rFonts w:ascii="Times New Roman" w:hAnsi="Times New Roman" w:cs="Times New Roman"/>
                                  <w:iCs w:val="0"/>
                                  <w:color w:val="000000" w:themeColor="text1"/>
                                </w:rPr>
                                <w:delText>Q</w:delText>
                              </w:r>
                            </w:del>
                            <w:del w:id="178" w:author="Bo Shen" w:date="2022-11-28T13:49:00Z">
                              <w:r w:rsidRPr="00E17244" w:rsidDel="00662EFE">
                                <w:rPr>
                                  <w:rFonts w:ascii="Times New Roman" w:hAnsi="Times New Roman" w:cs="Times New Roman"/>
                                  <w:iCs w:val="0"/>
                                  <w:color w:val="000000" w:themeColor="text1"/>
                                </w:rPr>
                                <w:delText>-Q plots</w:delText>
                              </w:r>
                            </w:del>
                            <w:r w:rsidRPr="00E17244">
                              <w:rPr>
                                <w:rFonts w:ascii="Times New Roman" w:hAnsi="Times New Roman" w:cs="Times New Roman"/>
                                <w:iCs w:val="0"/>
                                <w:color w:val="000000" w:themeColor="text1"/>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Cs w:val="0"/>
                                <w:color w:val="000000" w:themeColor="text1"/>
                              </w:rPr>
                              <w:t xml:space="preserve"> C</w:t>
                            </w:r>
                            <w:r w:rsidRPr="00E17244">
                              <w:rPr>
                                <w:rFonts w:ascii="Times New Roman" w:hAnsi="Times New Roman" w:cs="Times New Roman"/>
                                <w:iCs w:val="0"/>
                                <w:color w:val="000000" w:themeColor="text1"/>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Cs w:val="0"/>
                                <w:color w:val="000000" w:themeColor="text1"/>
                              </w:rPr>
                              <w:t>D</w:t>
                            </w:r>
                            <w:r w:rsidRPr="00E17244">
                              <w:rPr>
                                <w:rFonts w:ascii="Times New Roman" w:hAnsi="Times New Roman" w:cs="Times New Roman"/>
                                <w:iCs w:val="0"/>
                                <w:color w:val="000000" w:themeColor="text1"/>
                              </w:rPr>
                              <w:t xml:space="preserve">. The </w:t>
                            </w:r>
                            <w:ins w:id="179" w:author="Bo Shen" w:date="2023-02-02T17:15:00Z">
                              <w:r w:rsidRPr="00E17244">
                                <w:rPr>
                                  <w:rFonts w:ascii="Times New Roman" w:hAnsi="Times New Roman" w:cs="Times New Roman"/>
                                  <w:iCs w:val="0"/>
                                  <w:color w:val="000000" w:themeColor="text1"/>
                                  <w:rPrChange w:id="180" w:author="Bo Shen" w:date="2023-02-03T09:58:00Z">
                                    <w:rPr>
                                      <w:rFonts w:ascii="Times New Roman" w:hAnsi="Times New Roman" w:cs="Times New Roman"/>
                                      <w:iCs w:val="0"/>
                                      <w:color w:val="000000" w:themeColor="text1"/>
                                      <w:sz w:val="22"/>
                                      <w:szCs w:val="22"/>
                                    </w:rPr>
                                  </w:rPrChange>
                                </w:rPr>
                                <w:t xml:space="preserve">model with best-fitting parameters </w:t>
                              </w:r>
                            </w:ins>
                            <w:del w:id="181" w:author="Bo Shen" w:date="2023-02-02T17:15:00Z">
                              <w:r w:rsidRPr="00E17244" w:rsidDel="000D7F3A">
                                <w:rPr>
                                  <w:rFonts w:ascii="Times New Roman" w:hAnsi="Times New Roman" w:cs="Times New Roman"/>
                                  <w:iCs w:val="0"/>
                                  <w:color w:val="000000" w:themeColor="text1"/>
                                </w:rPr>
                                <w:delText>best-fitting model</w:delText>
                              </w:r>
                            </w:del>
                            <w:ins w:id="182" w:author="Bo Shen" w:date="2023-02-02T17:15:00Z">
                              <w:r w:rsidRPr="00E17244">
                                <w:rPr>
                                  <w:rFonts w:ascii="Times New Roman" w:hAnsi="Times New Roman" w:cs="Times New Roman"/>
                                  <w:iCs w:val="0"/>
                                  <w:color w:val="000000" w:themeColor="text1"/>
                                  <w:rPrChange w:id="183" w:author="Bo Shen" w:date="2023-02-03T09:58:00Z">
                                    <w:rPr>
                                      <w:rFonts w:ascii="Times New Roman" w:hAnsi="Times New Roman" w:cs="Times New Roman"/>
                                      <w:iCs w:val="0"/>
                                      <w:color w:val="000000" w:themeColor="text1"/>
                                      <w:sz w:val="22"/>
                                      <w:szCs w:val="22"/>
                                    </w:rPr>
                                  </w:rPrChange>
                                </w:rPr>
                                <w:t>to the behaviors</w:t>
                              </w:r>
                            </w:ins>
                            <w:r w:rsidRPr="00E17244">
                              <w:rPr>
                                <w:rFonts w:ascii="Times New Roman" w:hAnsi="Times New Roman" w:cs="Times New Roman"/>
                                <w:iCs w:val="0"/>
                                <w:color w:val="000000" w:themeColor="text1"/>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Cs w:val="0"/>
                                <w:color w:val="000000" w:themeColor="text1"/>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184" w:author="Bo Shen" w:date="2023-02-03T09:34:00Z">
                              <w:r w:rsidRPr="00E17244">
                                <w:rPr>
                                  <w:rFonts w:ascii="Times New Roman" w:hAnsi="Times New Roman" w:cs="Times New Roman"/>
                                  <w:i w:val="0"/>
                                  <w:color w:val="000000" w:themeColor="text1"/>
                                  <w:rPrChange w:id="185" w:author="Bo Shen" w:date="2023-02-03T09:58:00Z">
                                    <w:rPr>
                                      <w:rFonts w:ascii="Times New Roman" w:hAnsi="Times New Roman" w:cs="Times New Roman"/>
                                      <w:i w:val="0"/>
                                      <w:color w:val="000000" w:themeColor="text1"/>
                                      <w:sz w:val="20"/>
                                      <w:szCs w:val="20"/>
                                    </w:rPr>
                                  </w:rPrChange>
                                </w:rPr>
                                <w:t xml:space="preserve"> The mean activities at</w:t>
                              </w:r>
                            </w:ins>
                            <w:ins w:id="186" w:author="Bo Shen" w:date="2023-02-03T09:36:00Z">
                              <w:r w:rsidRPr="00E17244">
                                <w:rPr>
                                  <w:rFonts w:ascii="Times New Roman" w:hAnsi="Times New Roman" w:cs="Times New Roman"/>
                                  <w:i w:val="0"/>
                                  <w:color w:val="000000" w:themeColor="text1"/>
                                  <w:rPrChange w:id="187" w:author="Bo Shen" w:date="2023-02-03T09:58:00Z">
                                    <w:rPr>
                                      <w:rFonts w:ascii="Times New Roman" w:hAnsi="Times New Roman" w:cs="Times New Roman"/>
                                      <w:i w:val="0"/>
                                      <w:color w:val="000000" w:themeColor="text1"/>
                                      <w:sz w:val="20"/>
                                      <w:szCs w:val="20"/>
                                    </w:rPr>
                                  </w:rPrChange>
                                </w:rPr>
                                <w:t xml:space="preserve"> early stage (</w:t>
                              </w:r>
                            </w:ins>
                            <w:ins w:id="188" w:author="Bo Shen" w:date="2023-02-03T09:34:00Z">
                              <w:r w:rsidRPr="00E17244">
                                <w:rPr>
                                  <w:rFonts w:ascii="Times New Roman" w:hAnsi="Times New Roman" w:cs="Times New Roman"/>
                                  <w:i w:val="0"/>
                                  <w:color w:val="000000" w:themeColor="text1"/>
                                  <w:rPrChange w:id="189" w:author="Bo Shen" w:date="2023-02-03T09:58:00Z">
                                    <w:rPr>
                                      <w:rFonts w:ascii="Times New Roman" w:hAnsi="Times New Roman" w:cs="Times New Roman"/>
                                      <w:i w:val="0"/>
                                      <w:color w:val="000000" w:themeColor="text1"/>
                                      <w:sz w:val="20"/>
                                      <w:szCs w:val="20"/>
                                    </w:rPr>
                                  </w:rPrChange>
                                </w:rPr>
                                <w:t xml:space="preserve">time point </w:t>
                              </w:r>
                            </w:ins>
                            <w:ins w:id="190" w:author="Bo Shen" w:date="2023-02-03T09:36:00Z">
                              <w:r w:rsidRPr="00E17244">
                                <w:rPr>
                                  <w:rFonts w:ascii="Times New Roman" w:hAnsi="Times New Roman" w:cs="Times New Roman"/>
                                  <w:i w:val="0"/>
                                  <w:color w:val="000000" w:themeColor="text1"/>
                                  <w:rPrChange w:id="191" w:author="Bo Shen" w:date="2023-02-03T09:58:00Z">
                                    <w:rPr>
                                      <w:rFonts w:ascii="Times New Roman" w:hAnsi="Times New Roman" w:cs="Times New Roman"/>
                                      <w:i w:val="0"/>
                                      <w:color w:val="000000" w:themeColor="text1"/>
                                      <w:sz w:val="20"/>
                                      <w:szCs w:val="20"/>
                                    </w:rPr>
                                  </w:rPrChange>
                                </w:rPr>
                                <w:t>indicated</w:t>
                              </w:r>
                            </w:ins>
                            <w:ins w:id="192" w:author="Bo Shen" w:date="2023-02-03T09:37:00Z">
                              <w:r w:rsidRPr="00E17244">
                                <w:rPr>
                                  <w:rFonts w:ascii="Times New Roman" w:hAnsi="Times New Roman" w:cs="Times New Roman"/>
                                  <w:i w:val="0"/>
                                  <w:color w:val="000000" w:themeColor="text1"/>
                                  <w:rPrChange w:id="193" w:author="Bo Shen" w:date="2023-02-03T09:58:00Z">
                                    <w:rPr>
                                      <w:rFonts w:ascii="Times New Roman" w:hAnsi="Times New Roman" w:cs="Times New Roman"/>
                                      <w:i w:val="0"/>
                                      <w:color w:val="000000" w:themeColor="text1"/>
                                      <w:sz w:val="20"/>
                                      <w:szCs w:val="20"/>
                                    </w:rPr>
                                  </w:rPrChange>
                                </w:rPr>
                                <w:t xml:space="preserve"> by arrows </w:t>
                              </w:r>
                            </w:ins>
                            <w:ins w:id="194" w:author="Bo Shen" w:date="2023-02-03T09:35:00Z">
                              <w:r w:rsidRPr="00E17244">
                                <w:rPr>
                                  <w:rFonts w:ascii="Times New Roman" w:hAnsi="Times New Roman" w:cs="Times New Roman"/>
                                  <w:b/>
                                  <w:bCs/>
                                  <w:i w:val="0"/>
                                  <w:color w:val="000000" w:themeColor="text1"/>
                                  <w:rPrChange w:id="195" w:author="Bo Shen" w:date="2023-02-03T09:58:00Z">
                                    <w:rPr>
                                      <w:rFonts w:ascii="Times New Roman" w:hAnsi="Times New Roman" w:cs="Times New Roman"/>
                                      <w:i w:val="0"/>
                                      <w:color w:val="000000" w:themeColor="text1"/>
                                      <w:sz w:val="20"/>
                                      <w:szCs w:val="20"/>
                                    </w:rPr>
                                  </w:rPrChange>
                                </w:rPr>
                                <w:t>a</w:t>
                              </w:r>
                              <w:r w:rsidRPr="00E17244">
                                <w:rPr>
                                  <w:rFonts w:ascii="Times New Roman" w:hAnsi="Times New Roman" w:cs="Times New Roman"/>
                                  <w:i w:val="0"/>
                                  <w:color w:val="000000" w:themeColor="text1"/>
                                  <w:rPrChange w:id="196" w:author="Bo Shen" w:date="2023-02-03T09:58:00Z">
                                    <w:rPr>
                                      <w:rFonts w:ascii="Times New Roman" w:hAnsi="Times New Roman" w:cs="Times New Roman"/>
                                      <w:i w:val="0"/>
                                      <w:color w:val="000000" w:themeColor="text1"/>
                                      <w:sz w:val="20"/>
                                      <w:szCs w:val="20"/>
                                    </w:rPr>
                                  </w:rPrChange>
                                </w:rPr>
                                <w:t xml:space="preserve"> and </w:t>
                              </w:r>
                              <w:r w:rsidRPr="00E17244">
                                <w:rPr>
                                  <w:rFonts w:ascii="Times New Roman" w:hAnsi="Times New Roman" w:cs="Times New Roman"/>
                                  <w:b/>
                                  <w:bCs/>
                                  <w:i w:val="0"/>
                                  <w:color w:val="000000" w:themeColor="text1"/>
                                  <w:rPrChange w:id="197" w:author="Bo Shen" w:date="2023-02-03T09:58:00Z">
                                    <w:rPr>
                                      <w:rFonts w:ascii="Times New Roman" w:hAnsi="Times New Roman" w:cs="Times New Roman"/>
                                      <w:i w:val="0"/>
                                      <w:color w:val="000000" w:themeColor="text1"/>
                                      <w:sz w:val="20"/>
                                      <w:szCs w:val="20"/>
                                    </w:rPr>
                                  </w:rPrChange>
                                </w:rPr>
                                <w:t>b</w:t>
                              </w:r>
                            </w:ins>
                            <w:ins w:id="198" w:author="Bo Shen" w:date="2023-02-03T09:39:00Z">
                              <w:r w:rsidRPr="00E17244">
                                <w:rPr>
                                  <w:rFonts w:ascii="Times New Roman" w:hAnsi="Times New Roman" w:cs="Times New Roman"/>
                                  <w:i w:val="0"/>
                                  <w:color w:val="000000" w:themeColor="text1"/>
                                  <w:rPrChange w:id="199" w:author="Bo Shen" w:date="2023-02-03T09:58:00Z">
                                    <w:rPr>
                                      <w:rFonts w:ascii="Times New Roman" w:hAnsi="Times New Roman" w:cs="Times New Roman"/>
                                      <w:i w:val="0"/>
                                      <w:color w:val="000000" w:themeColor="text1"/>
                                      <w:sz w:val="20"/>
                                      <w:szCs w:val="20"/>
                                    </w:rPr>
                                  </w:rPrChange>
                                </w:rPr>
                                <w:t>, i.e.,</w:t>
                              </w:r>
                            </w:ins>
                            <w:ins w:id="200" w:author="Bo Shen" w:date="2023-02-03T09:36:00Z">
                              <w:r w:rsidRPr="00E17244">
                                <w:rPr>
                                  <w:rFonts w:ascii="Times New Roman" w:hAnsi="Times New Roman" w:cs="Times New Roman"/>
                                  <w:i w:val="0"/>
                                  <w:color w:val="000000" w:themeColor="text1"/>
                                  <w:rPrChange w:id="201" w:author="Bo Shen" w:date="2023-02-03T09:58:00Z">
                                    <w:rPr>
                                      <w:rFonts w:ascii="Times New Roman" w:hAnsi="Times New Roman" w:cs="Times New Roman"/>
                                      <w:i w:val="0"/>
                                      <w:color w:val="000000" w:themeColor="text1"/>
                                      <w:sz w:val="20"/>
                                      <w:szCs w:val="20"/>
                                    </w:rPr>
                                  </w:rPrChange>
                                </w:rPr>
                                <w:t xml:space="preserve"> </w:t>
                              </w:r>
                            </w:ins>
                            <w:ins w:id="202" w:author="Bo Shen" w:date="2023-02-03T09:39:00Z">
                              <w:r w:rsidRPr="00E17244">
                                <w:rPr>
                                  <w:rFonts w:ascii="Times New Roman" w:hAnsi="Times New Roman" w:cs="Times New Roman"/>
                                  <w:i w:val="0"/>
                                  <w:color w:val="000000" w:themeColor="text1"/>
                                  <w:rPrChange w:id="203" w:author="Bo Shen" w:date="2023-02-03T09:58:00Z">
                                    <w:rPr>
                                      <w:rFonts w:ascii="Times New Roman" w:hAnsi="Times New Roman" w:cs="Times New Roman"/>
                                      <w:i w:val="0"/>
                                      <w:color w:val="000000" w:themeColor="text1"/>
                                      <w:sz w:val="20"/>
                                      <w:szCs w:val="20"/>
                                    </w:rPr>
                                  </w:rPrChange>
                                </w:rPr>
                                <w:t>320 ms after the onset of stimulus</w:t>
                              </w:r>
                            </w:ins>
                            <w:ins w:id="204" w:author="Bo Shen" w:date="2023-02-03T09:36:00Z">
                              <w:r w:rsidRPr="00E17244">
                                <w:rPr>
                                  <w:rFonts w:ascii="Times New Roman" w:hAnsi="Times New Roman" w:cs="Times New Roman"/>
                                  <w:i w:val="0"/>
                                  <w:color w:val="000000" w:themeColor="text1"/>
                                  <w:rPrChange w:id="205" w:author="Bo Shen" w:date="2023-02-03T09:58:00Z">
                                    <w:rPr>
                                      <w:rFonts w:ascii="Times New Roman" w:hAnsi="Times New Roman" w:cs="Times New Roman"/>
                                      <w:i w:val="0"/>
                                      <w:color w:val="000000" w:themeColor="text1"/>
                                      <w:sz w:val="20"/>
                                      <w:szCs w:val="20"/>
                                    </w:rPr>
                                  </w:rPrChange>
                                </w:rPr>
                                <w:t>)</w:t>
                              </w:r>
                            </w:ins>
                            <w:ins w:id="206" w:author="Bo Shen" w:date="2023-02-03T09:35:00Z">
                              <w:r w:rsidRPr="00E17244">
                                <w:rPr>
                                  <w:rFonts w:ascii="Times New Roman" w:hAnsi="Times New Roman" w:cs="Times New Roman"/>
                                  <w:i w:val="0"/>
                                  <w:color w:val="000000" w:themeColor="text1"/>
                                  <w:rPrChange w:id="207" w:author="Bo Shen" w:date="2023-02-03T09:58:00Z">
                                    <w:rPr>
                                      <w:rFonts w:ascii="Times New Roman" w:hAnsi="Times New Roman" w:cs="Times New Roman"/>
                                      <w:i w:val="0"/>
                                      <w:color w:val="000000" w:themeColor="text1"/>
                                      <w:sz w:val="20"/>
                                      <w:szCs w:val="20"/>
                                    </w:rPr>
                                  </w:rPrChange>
                                </w:rPr>
                                <w:t xml:space="preserve"> and at the onset of model choice (</w:t>
                              </w:r>
                            </w:ins>
                            <w:ins w:id="208" w:author="Bo Shen" w:date="2023-02-03T09:39:00Z">
                              <w:r w:rsidRPr="00E17244">
                                <w:rPr>
                                  <w:rFonts w:ascii="Times New Roman" w:hAnsi="Times New Roman" w:cs="Times New Roman"/>
                                  <w:i w:val="0"/>
                                  <w:color w:val="000000" w:themeColor="text1"/>
                                  <w:rPrChange w:id="209" w:author="Bo Shen" w:date="2023-02-03T09:58:00Z">
                                    <w:rPr>
                                      <w:rFonts w:ascii="Times New Roman" w:hAnsi="Times New Roman" w:cs="Times New Roman"/>
                                      <w:i w:val="0"/>
                                      <w:color w:val="000000" w:themeColor="text1"/>
                                      <w:sz w:val="20"/>
                                      <w:szCs w:val="20"/>
                                    </w:rPr>
                                  </w:rPrChange>
                                </w:rPr>
                                <w:t xml:space="preserve">indicated by arrows </w:t>
                              </w:r>
                              <w:r w:rsidRPr="00E17244">
                                <w:rPr>
                                  <w:rFonts w:ascii="Times New Roman" w:hAnsi="Times New Roman" w:cs="Times New Roman"/>
                                  <w:b/>
                                  <w:bCs/>
                                  <w:i w:val="0"/>
                                  <w:color w:val="000000" w:themeColor="text1"/>
                                  <w:rPrChange w:id="210" w:author="Bo Shen" w:date="2023-02-03T09:58:00Z">
                                    <w:rPr>
                                      <w:rFonts w:ascii="Times New Roman" w:hAnsi="Times New Roman" w:cs="Times New Roman"/>
                                      <w:i w:val="0"/>
                                      <w:color w:val="000000" w:themeColor="text1"/>
                                      <w:sz w:val="20"/>
                                      <w:szCs w:val="20"/>
                                    </w:rPr>
                                  </w:rPrChange>
                                </w:rPr>
                                <w:t>c</w:t>
                              </w:r>
                            </w:ins>
                            <w:ins w:id="211" w:author="Bo Shen" w:date="2023-02-03T09:35:00Z">
                              <w:r w:rsidRPr="00E17244">
                                <w:rPr>
                                  <w:rFonts w:ascii="Times New Roman" w:hAnsi="Times New Roman" w:cs="Times New Roman"/>
                                  <w:i w:val="0"/>
                                  <w:color w:val="000000" w:themeColor="text1"/>
                                  <w:rPrChange w:id="212" w:author="Bo Shen" w:date="2023-02-03T09:58:00Z">
                                    <w:rPr>
                                      <w:rFonts w:ascii="Times New Roman" w:hAnsi="Times New Roman" w:cs="Times New Roman"/>
                                      <w:i w:val="0"/>
                                      <w:color w:val="000000" w:themeColor="text1"/>
                                      <w:sz w:val="20"/>
                                      <w:szCs w:val="20"/>
                                    </w:rPr>
                                  </w:rPrChange>
                                </w:rPr>
                                <w:t xml:space="preserve"> and </w:t>
                              </w:r>
                              <w:r w:rsidRPr="00E17244">
                                <w:rPr>
                                  <w:rFonts w:ascii="Times New Roman" w:hAnsi="Times New Roman" w:cs="Times New Roman"/>
                                  <w:b/>
                                  <w:bCs/>
                                  <w:i w:val="0"/>
                                  <w:color w:val="000000" w:themeColor="text1"/>
                                  <w:rPrChange w:id="213" w:author="Bo Shen" w:date="2023-02-03T09:58:00Z">
                                    <w:rPr>
                                      <w:rFonts w:ascii="Times New Roman" w:hAnsi="Times New Roman" w:cs="Times New Roman"/>
                                      <w:i w:val="0"/>
                                      <w:color w:val="000000" w:themeColor="text1"/>
                                      <w:sz w:val="20"/>
                                      <w:szCs w:val="20"/>
                                    </w:rPr>
                                  </w:rPrChange>
                                </w:rPr>
                                <w:t>d</w:t>
                              </w:r>
                              <w:r w:rsidRPr="00E17244">
                                <w:rPr>
                                  <w:rFonts w:ascii="Times New Roman" w:hAnsi="Times New Roman" w:cs="Times New Roman"/>
                                  <w:i w:val="0"/>
                                  <w:color w:val="000000" w:themeColor="text1"/>
                                  <w:rPrChange w:id="214" w:author="Bo Shen" w:date="2023-02-03T09:58:00Z">
                                    <w:rPr>
                                      <w:rFonts w:ascii="Times New Roman" w:hAnsi="Times New Roman" w:cs="Times New Roman"/>
                                      <w:i w:val="0"/>
                                      <w:color w:val="000000" w:themeColor="text1"/>
                                      <w:sz w:val="20"/>
                                      <w:szCs w:val="20"/>
                                    </w:rPr>
                                  </w:rPrChange>
                                </w:rPr>
                                <w:t>)</w:t>
                              </w:r>
                            </w:ins>
                            <w:r w:rsidRPr="00E17244">
                              <w:rPr>
                                <w:rFonts w:ascii="Times New Roman" w:hAnsi="Times New Roman" w:cs="Times New Roman"/>
                                <w:iCs w:val="0"/>
                                <w:color w:val="000000" w:themeColor="text1"/>
                              </w:rPr>
                              <w:t xml:space="preserve"> </w:t>
                            </w:r>
                            <w:ins w:id="215" w:author="Bo Shen" w:date="2023-02-03T09:35:00Z">
                              <w:r w:rsidRPr="00E17244">
                                <w:rPr>
                                  <w:rFonts w:ascii="Times New Roman" w:hAnsi="Times New Roman" w:cs="Times New Roman"/>
                                  <w:i w:val="0"/>
                                  <w:color w:val="000000" w:themeColor="text1"/>
                                  <w:rPrChange w:id="216" w:author="Bo Shen" w:date="2023-02-03T09:58:00Z">
                                    <w:rPr>
                                      <w:rFonts w:ascii="Times New Roman" w:hAnsi="Times New Roman" w:cs="Times New Roman"/>
                                      <w:i w:val="0"/>
                                      <w:color w:val="000000" w:themeColor="text1"/>
                                      <w:sz w:val="20"/>
                                      <w:szCs w:val="20"/>
                                    </w:rPr>
                                  </w:rPrChange>
                                </w:rPr>
                                <w:t xml:space="preserve">were examined in the following panels. </w:t>
                              </w:r>
                            </w:ins>
                            <w:r w:rsidRPr="00E17244">
                              <w:rPr>
                                <w:rFonts w:ascii="Times New Roman" w:hAnsi="Times New Roman" w:cs="Times New Roman"/>
                                <w:b/>
                                <w:iCs w:val="0"/>
                                <w:color w:val="000000" w:themeColor="text1"/>
                              </w:rPr>
                              <w:t>E</w:t>
                            </w:r>
                            <w:r w:rsidRPr="00E17244">
                              <w:rPr>
                                <w:rFonts w:ascii="Times New Roman" w:hAnsi="Times New Roman" w:cs="Times New Roman"/>
                                <w:bCs/>
                                <w:iCs w:val="0"/>
                                <w:color w:val="000000" w:themeColor="text1"/>
                                <w:rPrChange w:id="217" w:author="Bo Shen" w:date="2023-02-03T09:58:00Z">
                                  <w:rPr>
                                    <w:rFonts w:ascii="Times New Roman" w:hAnsi="Times New Roman" w:cs="Times New Roman"/>
                                    <w:b/>
                                    <w:iCs w:val="0"/>
                                    <w:color w:val="000000" w:themeColor="text1"/>
                                  </w:rPr>
                                </w:rPrChange>
                              </w:rPr>
                              <w:t>.</w:t>
                            </w:r>
                            <w:r w:rsidRPr="00E17244">
                              <w:rPr>
                                <w:rFonts w:ascii="Times New Roman" w:hAnsi="Times New Roman" w:cs="Times New Roman"/>
                                <w:iCs w:val="0"/>
                                <w:color w:val="000000" w:themeColor="text1"/>
                              </w:rPr>
                              <w:t xml:space="preserve"> </w:t>
                            </w:r>
                            <w:ins w:id="218" w:author="Bo Shen" w:date="2023-02-02T17:11:00Z">
                              <w:r w:rsidRPr="00E17244">
                                <w:rPr>
                                  <w:rFonts w:ascii="Times New Roman" w:hAnsi="Times New Roman" w:cs="Times New Roman"/>
                                  <w:iCs w:val="0"/>
                                  <w:color w:val="000000" w:themeColor="text1"/>
                                  <w:rPrChange w:id="219" w:author="Bo Shen" w:date="2023-02-03T09:58:00Z">
                                    <w:rPr>
                                      <w:rFonts w:ascii="Times New Roman" w:hAnsi="Times New Roman" w:cs="Times New Roman"/>
                                      <w:iCs w:val="0"/>
                                      <w:color w:val="000000" w:themeColor="text1"/>
                                      <w:sz w:val="22"/>
                                      <w:szCs w:val="22"/>
                                    </w:rPr>
                                  </w:rPrChange>
                                </w:rPr>
                                <w:t xml:space="preserve">Upper panel: </w:t>
                              </w:r>
                            </w:ins>
                            <w:del w:id="220" w:author="Bo Shen" w:date="2023-02-02T17:09:00Z">
                              <w:r w:rsidRPr="00E17244" w:rsidDel="002F06BC">
                                <w:rPr>
                                  <w:rFonts w:ascii="Times New Roman" w:hAnsi="Times New Roman" w:cs="Times New Roman"/>
                                  <w:iCs w:val="0"/>
                                  <w:color w:val="000000" w:themeColor="text1"/>
                                </w:rPr>
                                <w:delText xml:space="preserve">Effect of input strength on </w:delText>
                              </w:r>
                            </w:del>
                            <w:ins w:id="221" w:author="Bo Shen" w:date="2023-02-02T17:11:00Z">
                              <w:r w:rsidRPr="00E17244">
                                <w:rPr>
                                  <w:rFonts w:ascii="Times New Roman" w:hAnsi="Times New Roman" w:cs="Times New Roman"/>
                                  <w:iCs w:val="0"/>
                                  <w:color w:val="000000" w:themeColor="text1"/>
                                  <w:rPrChange w:id="222" w:author="Bo Shen" w:date="2023-02-03T09:58:00Z">
                                    <w:rPr>
                                      <w:rFonts w:ascii="Times New Roman" w:hAnsi="Times New Roman" w:cs="Times New Roman"/>
                                      <w:iCs w:val="0"/>
                                      <w:color w:val="000000" w:themeColor="text1"/>
                                      <w:sz w:val="22"/>
                                      <w:szCs w:val="22"/>
                                    </w:rPr>
                                  </w:rPrChange>
                                </w:rPr>
                                <w:t>t</w:t>
                              </w:r>
                            </w:ins>
                            <w:ins w:id="223" w:author="Bo Shen" w:date="2023-02-02T17:09:00Z">
                              <w:r w:rsidRPr="00E17244">
                                <w:rPr>
                                  <w:rFonts w:ascii="Times New Roman" w:hAnsi="Times New Roman" w:cs="Times New Roman"/>
                                  <w:iCs w:val="0"/>
                                  <w:color w:val="000000" w:themeColor="text1"/>
                                  <w:rPrChange w:id="224" w:author="Bo Shen" w:date="2023-02-03T09:58:00Z">
                                    <w:rPr>
                                      <w:rFonts w:ascii="Times New Roman" w:hAnsi="Times New Roman" w:cs="Times New Roman"/>
                                      <w:iCs w:val="0"/>
                                      <w:color w:val="000000" w:themeColor="text1"/>
                                      <w:sz w:val="22"/>
                                      <w:szCs w:val="22"/>
                                    </w:rPr>
                                  </w:rPrChange>
                                </w:rPr>
                                <w:t>he e</w:t>
                              </w:r>
                            </w:ins>
                            <w:del w:id="225" w:author="Bo Shen" w:date="2023-02-02T17:09:00Z">
                              <w:r w:rsidRPr="00E17244" w:rsidDel="002F06BC">
                                <w:rPr>
                                  <w:rFonts w:ascii="Times New Roman" w:hAnsi="Times New Roman" w:cs="Times New Roman"/>
                                  <w:iCs w:val="0"/>
                                  <w:color w:val="000000" w:themeColor="text1"/>
                                </w:rPr>
                                <w:delText>e</w:delText>
                              </w:r>
                            </w:del>
                            <w:r w:rsidRPr="00E17244">
                              <w:rPr>
                                <w:rFonts w:ascii="Times New Roman" w:hAnsi="Times New Roman" w:cs="Times New Roman"/>
                                <w:iCs w:val="0"/>
                                <w:color w:val="000000" w:themeColor="text1"/>
                              </w:rPr>
                              <w:t>arly</w:t>
                            </w:r>
                            <w:ins w:id="226" w:author="Bo Shen" w:date="2023-02-02T17:08:00Z">
                              <w:r w:rsidRPr="00E17244">
                                <w:rPr>
                                  <w:rFonts w:ascii="Times New Roman" w:hAnsi="Times New Roman" w:cs="Times New Roman"/>
                                  <w:iCs w:val="0"/>
                                  <w:color w:val="000000" w:themeColor="text1"/>
                                  <w:rPrChange w:id="227" w:author="Bo Shen" w:date="2023-02-03T09:58:00Z">
                                    <w:rPr>
                                      <w:rFonts w:ascii="Times New Roman" w:hAnsi="Times New Roman" w:cs="Times New Roman"/>
                                      <w:iCs w:val="0"/>
                                      <w:color w:val="000000" w:themeColor="text1"/>
                                      <w:sz w:val="22"/>
                                      <w:szCs w:val="22"/>
                                    </w:rPr>
                                  </w:rPrChange>
                                </w:rPr>
                                <w:t>-</w:t>
                              </w:r>
                            </w:ins>
                            <w:del w:id="228" w:author="Bo Shen" w:date="2023-02-02T17:08:00Z">
                              <w:r w:rsidRPr="00E17244" w:rsidDel="00F84F1D">
                                <w:rPr>
                                  <w:rFonts w:ascii="Times New Roman" w:hAnsi="Times New Roman" w:cs="Times New Roman"/>
                                  <w:iCs w:val="0"/>
                                  <w:color w:val="000000" w:themeColor="text1"/>
                                </w:rPr>
                                <w:delText xml:space="preserve"> </w:delText>
                              </w:r>
                            </w:del>
                            <w:r w:rsidRPr="00E17244">
                              <w:rPr>
                                <w:rFonts w:ascii="Times New Roman" w:hAnsi="Times New Roman" w:cs="Times New Roman"/>
                                <w:iCs w:val="0"/>
                                <w:color w:val="000000" w:themeColor="text1"/>
                              </w:rPr>
                              <w:t>stage model activit</w:t>
                            </w:r>
                            <w:ins w:id="229" w:author="Bo Shen" w:date="2023-02-02T17:09:00Z">
                              <w:r w:rsidRPr="00E17244">
                                <w:rPr>
                                  <w:rFonts w:ascii="Times New Roman" w:hAnsi="Times New Roman" w:cs="Times New Roman"/>
                                  <w:iCs w:val="0"/>
                                  <w:color w:val="000000" w:themeColor="text1"/>
                                  <w:rPrChange w:id="230" w:author="Bo Shen" w:date="2023-02-03T09:58:00Z">
                                    <w:rPr>
                                      <w:rFonts w:ascii="Times New Roman" w:hAnsi="Times New Roman" w:cs="Times New Roman"/>
                                      <w:iCs w:val="0"/>
                                      <w:color w:val="000000" w:themeColor="text1"/>
                                      <w:sz w:val="22"/>
                                      <w:szCs w:val="22"/>
                                    </w:rPr>
                                  </w:rPrChange>
                                </w:rPr>
                                <w:t xml:space="preserve">ies </w:t>
                              </w:r>
                            </w:ins>
                            <w:del w:id="231" w:author="Bo Shen" w:date="2023-02-02T17:09:00Z">
                              <w:r w:rsidRPr="00E17244" w:rsidDel="002F06BC">
                                <w:rPr>
                                  <w:rFonts w:ascii="Times New Roman" w:hAnsi="Times New Roman" w:cs="Times New Roman"/>
                                  <w:iCs w:val="0"/>
                                  <w:color w:val="000000" w:themeColor="text1"/>
                                </w:rPr>
                                <w:delText xml:space="preserve">y </w:delText>
                              </w:r>
                            </w:del>
                            <w:del w:id="232" w:author="Bo Shen" w:date="2023-02-03T09:40:00Z">
                              <w:r w:rsidRPr="00E17244" w:rsidDel="003B3AC6">
                                <w:rPr>
                                  <w:rFonts w:ascii="Times New Roman" w:hAnsi="Times New Roman" w:cs="Times New Roman"/>
                                  <w:iCs w:val="0"/>
                                  <w:color w:val="000000" w:themeColor="text1"/>
                                </w:rPr>
                                <w:delText>shortly after stimulus onset</w:delText>
                              </w:r>
                            </w:del>
                            <w:ins w:id="233" w:author="Bo Shen" w:date="2023-02-02T17:09:00Z">
                              <w:r w:rsidRPr="00E17244">
                                <w:rPr>
                                  <w:rFonts w:ascii="Times New Roman" w:hAnsi="Times New Roman" w:cs="Times New Roman"/>
                                  <w:iCs w:val="0"/>
                                  <w:color w:val="000000" w:themeColor="text1"/>
                                  <w:rPrChange w:id="234" w:author="Bo Shen" w:date="2023-02-03T09:58:00Z">
                                    <w:rPr>
                                      <w:rFonts w:ascii="Times New Roman" w:hAnsi="Times New Roman" w:cs="Times New Roman"/>
                                      <w:iCs w:val="0"/>
                                      <w:color w:val="000000" w:themeColor="text1"/>
                                      <w:sz w:val="22"/>
                                      <w:szCs w:val="22"/>
                                    </w:rPr>
                                  </w:rPrChange>
                                </w:rPr>
                                <w:t>linearly increase and decrease with input strength</w:t>
                              </w:r>
                            </w:ins>
                            <w:r w:rsidRPr="00E17244">
                              <w:rPr>
                                <w:rFonts w:ascii="Times New Roman" w:hAnsi="Times New Roman" w:cs="Times New Roman"/>
                                <w:iCs w:val="0"/>
                                <w:color w:val="000000" w:themeColor="text1"/>
                              </w:rPr>
                              <w:t xml:space="preserve">, at </w:t>
                            </w:r>
                            <w:ins w:id="235" w:author="Bo Shen" w:date="2023-02-03T09:40:00Z">
                              <w:r w:rsidRPr="00E17244">
                                <w:rPr>
                                  <w:rFonts w:ascii="Times New Roman" w:hAnsi="Times New Roman" w:cs="Times New Roman"/>
                                  <w:i w:val="0"/>
                                  <w:color w:val="000000" w:themeColor="text1"/>
                                  <w:rPrChange w:id="236" w:author="Bo Shen" w:date="2023-02-03T09:58:00Z">
                                    <w:rPr>
                                      <w:rFonts w:ascii="Times New Roman" w:hAnsi="Times New Roman" w:cs="Times New Roman"/>
                                      <w:i w:val="0"/>
                                      <w:color w:val="000000" w:themeColor="text1"/>
                                      <w:sz w:val="20"/>
                                      <w:szCs w:val="20"/>
                                    </w:rPr>
                                  </w:rPrChange>
                                </w:rPr>
                                <w:t xml:space="preserve">the </w:t>
                              </w:r>
                            </w:ins>
                            <w:r w:rsidRPr="00E17244">
                              <w:rPr>
                                <w:rFonts w:ascii="Times New Roman" w:hAnsi="Times New Roman" w:cs="Times New Roman"/>
                                <w:iCs w:val="0"/>
                                <w:color w:val="000000" w:themeColor="text1"/>
                              </w:rPr>
                              <w:t>t</w:t>
                            </w:r>
                            <w:ins w:id="237" w:author="Bo Shen" w:date="2023-02-03T09:40:00Z">
                              <w:r w:rsidRPr="00E17244">
                                <w:rPr>
                                  <w:rFonts w:ascii="Times New Roman" w:hAnsi="Times New Roman" w:cs="Times New Roman"/>
                                  <w:i w:val="0"/>
                                  <w:color w:val="000000" w:themeColor="text1"/>
                                  <w:rPrChange w:id="238" w:author="Bo Shen" w:date="2023-02-03T09:58:00Z">
                                    <w:rPr>
                                      <w:rFonts w:ascii="Times New Roman" w:hAnsi="Times New Roman" w:cs="Times New Roman"/>
                                      <w:i w:val="0"/>
                                      <w:color w:val="000000" w:themeColor="text1"/>
                                      <w:sz w:val="20"/>
                                      <w:szCs w:val="20"/>
                                    </w:rPr>
                                  </w:rPrChange>
                                </w:rPr>
                                <w:t>ime</w:t>
                              </w:r>
                            </w:ins>
                            <w:del w:id="239" w:author="Bo Shen" w:date="2023-02-03T09:40:00Z">
                              <w:r w:rsidRPr="00E17244" w:rsidDel="003B3AC6">
                                <w:rPr>
                                  <w:rFonts w:ascii="Times New Roman" w:hAnsi="Times New Roman" w:cs="Times New Roman"/>
                                  <w:iCs w:val="0"/>
                                  <w:color w:val="000000" w:themeColor="text1"/>
                                </w:rPr>
                                <w:delText>imes</w:delText>
                              </w:r>
                            </w:del>
                            <w:r w:rsidRPr="00E17244">
                              <w:rPr>
                                <w:rFonts w:ascii="Times New Roman" w:hAnsi="Times New Roman" w:cs="Times New Roman"/>
                                <w:iCs w:val="0"/>
                                <w:color w:val="000000" w:themeColor="text1"/>
                              </w:rPr>
                              <w:t xml:space="preserve"> indicated by arrows </w:t>
                            </w:r>
                            <w:r w:rsidRPr="00E17244">
                              <w:rPr>
                                <w:rFonts w:ascii="Times New Roman" w:hAnsi="Times New Roman" w:cs="Times New Roman"/>
                                <w:b/>
                                <w:iCs w:val="0"/>
                                <w:color w:val="000000" w:themeColor="text1"/>
                              </w:rPr>
                              <w:t>a</w:t>
                            </w:r>
                            <w:r w:rsidRPr="00E17244">
                              <w:rPr>
                                <w:rFonts w:ascii="Times New Roman" w:hAnsi="Times New Roman" w:cs="Times New Roman"/>
                                <w:iCs w:val="0"/>
                                <w:color w:val="000000" w:themeColor="text1"/>
                              </w:rPr>
                              <w:t xml:space="preserve"> (chosen side) and </w:t>
                            </w:r>
                            <w:r w:rsidRPr="00E17244">
                              <w:rPr>
                                <w:rFonts w:ascii="Times New Roman" w:hAnsi="Times New Roman" w:cs="Times New Roman"/>
                                <w:b/>
                                <w:iCs w:val="0"/>
                                <w:color w:val="000000" w:themeColor="text1"/>
                              </w:rPr>
                              <w:t>b</w:t>
                            </w:r>
                            <w:r w:rsidRPr="00E17244">
                              <w:rPr>
                                <w:rFonts w:ascii="Times New Roman" w:hAnsi="Times New Roman" w:cs="Times New Roman"/>
                                <w:iCs w:val="0"/>
                                <w:color w:val="000000" w:themeColor="text1"/>
                              </w:rPr>
                              <w:t xml:space="preserve"> (unchosen side).</w:t>
                            </w:r>
                            <w:ins w:id="240" w:author="Bo Shen" w:date="2023-02-02T17:11:00Z">
                              <w:r w:rsidRPr="00E17244">
                                <w:rPr>
                                  <w:rFonts w:ascii="Times New Roman" w:hAnsi="Times New Roman" w:cs="Times New Roman"/>
                                  <w:iCs w:val="0"/>
                                  <w:color w:val="000000" w:themeColor="text1"/>
                                  <w:rPrChange w:id="241" w:author="Bo Shen" w:date="2023-02-03T09:58:00Z">
                                    <w:rPr>
                                      <w:rFonts w:ascii="Times New Roman" w:hAnsi="Times New Roman" w:cs="Times New Roman"/>
                                      <w:iCs w:val="0"/>
                                      <w:color w:val="000000" w:themeColor="text1"/>
                                      <w:sz w:val="22"/>
                                      <w:szCs w:val="22"/>
                                    </w:rPr>
                                  </w:rPrChange>
                                </w:rPr>
                                <w:t xml:space="preserve"> Lower panel:</w:t>
                              </w:r>
                            </w:ins>
                            <w:ins w:id="242" w:author="Bo Shen" w:date="2023-02-02T17:12:00Z">
                              <w:r w:rsidRPr="00E17244">
                                <w:rPr>
                                  <w:rFonts w:ascii="Times New Roman" w:hAnsi="Times New Roman" w:cs="Times New Roman"/>
                                  <w:iCs w:val="0"/>
                                  <w:color w:val="000000" w:themeColor="text1"/>
                                  <w:rPrChange w:id="243" w:author="Bo Shen" w:date="2023-02-03T09:58:00Z">
                                    <w:rPr>
                                      <w:rFonts w:ascii="Times New Roman" w:hAnsi="Times New Roman" w:cs="Times New Roman"/>
                                      <w:iCs w:val="0"/>
                                      <w:color w:val="000000" w:themeColor="text1"/>
                                      <w:sz w:val="22"/>
                                      <w:szCs w:val="22"/>
                                    </w:rPr>
                                  </w:rPrChange>
                                </w:rPr>
                                <w:t xml:space="preserve"> when aligned</w:t>
                              </w:r>
                            </w:ins>
                            <w:ins w:id="244" w:author="Bo Shen" w:date="2023-02-02T17:11:00Z">
                              <w:r w:rsidRPr="00E17244">
                                <w:rPr>
                                  <w:rFonts w:ascii="Times New Roman" w:hAnsi="Times New Roman" w:cs="Times New Roman"/>
                                  <w:iCs w:val="0"/>
                                  <w:color w:val="000000" w:themeColor="text1"/>
                                  <w:rPrChange w:id="245" w:author="Bo Shen" w:date="2023-02-03T09:58:00Z">
                                    <w:rPr>
                                      <w:rFonts w:ascii="Times New Roman" w:hAnsi="Times New Roman" w:cs="Times New Roman"/>
                                      <w:iCs w:val="0"/>
                                      <w:color w:val="000000" w:themeColor="text1"/>
                                      <w:sz w:val="22"/>
                                      <w:szCs w:val="22"/>
                                    </w:rPr>
                                  </w:rPrChange>
                                </w:rPr>
                                <w:t xml:space="preserve"> the</w:t>
                              </w:r>
                            </w:ins>
                            <w:del w:id="246" w:author="Bo Shen" w:date="2023-02-02T17:11:00Z">
                              <w:r w:rsidRPr="00E17244" w:rsidDel="007E1654">
                                <w:rPr>
                                  <w:rFonts w:ascii="Times New Roman" w:hAnsi="Times New Roman" w:cs="Times New Roman"/>
                                  <w:iCs w:val="0"/>
                                  <w:color w:val="000000" w:themeColor="text1"/>
                                </w:rPr>
                                <w:delText xml:space="preserve"> </w:delText>
                              </w:r>
                            </w:del>
                            <w:del w:id="247" w:author="Bo Shen" w:date="2023-02-02T17:08:00Z">
                              <w:r w:rsidRPr="00E17244" w:rsidDel="002F06BC">
                                <w:rPr>
                                  <w:rFonts w:ascii="Times New Roman" w:hAnsi="Times New Roman" w:cs="Times New Roman"/>
                                  <w:iCs w:val="0"/>
                                  <w:color w:val="000000" w:themeColor="text1"/>
                                </w:rPr>
                                <w:delText xml:space="preserve">Consistent with empirical findings, the activity associated with chosen and unchosen options </w:delText>
                              </w:r>
                            </w:del>
                            <w:del w:id="248" w:author="Bo Shen" w:date="2023-02-02T17:09:00Z">
                              <w:r w:rsidRPr="00E17244" w:rsidDel="002F06BC">
                                <w:rPr>
                                  <w:rFonts w:ascii="Times New Roman" w:hAnsi="Times New Roman" w:cs="Times New Roman"/>
                                  <w:iCs w:val="0"/>
                                  <w:color w:val="000000" w:themeColor="text1"/>
                                </w:rPr>
                                <w:delText>linearly increase and decrease with input strength</w:delText>
                              </w:r>
                            </w:del>
                            <w:del w:id="249" w:author="Bo Shen" w:date="2023-02-02T17:11:00Z">
                              <w:r w:rsidRPr="00E17244" w:rsidDel="007E1654">
                                <w:rPr>
                                  <w:rFonts w:ascii="Times New Roman" w:hAnsi="Times New Roman" w:cs="Times New Roman"/>
                                  <w:iCs w:val="0"/>
                                  <w:color w:val="000000" w:themeColor="text1"/>
                                </w:rPr>
                                <w:delText xml:space="preserve">. </w:delText>
                              </w:r>
                              <w:r w:rsidRPr="00E17244" w:rsidDel="007E1654">
                                <w:rPr>
                                  <w:rFonts w:ascii="Times New Roman" w:hAnsi="Times New Roman" w:cs="Times New Roman"/>
                                  <w:b/>
                                  <w:iCs w:val="0"/>
                                  <w:color w:val="000000" w:themeColor="text1"/>
                                </w:rPr>
                                <w:delText>F.</w:delText>
                              </w:r>
                              <w:r w:rsidRPr="00E17244" w:rsidDel="007E1654">
                                <w:rPr>
                                  <w:rFonts w:ascii="Times New Roman" w:hAnsi="Times New Roman" w:cs="Times New Roman"/>
                                  <w:iCs w:val="0"/>
                                  <w:color w:val="000000" w:themeColor="text1"/>
                                </w:rPr>
                                <w:delText xml:space="preserve"> Effect of input strength on</w:delText>
                              </w:r>
                            </w:del>
                            <w:r w:rsidRPr="00E17244">
                              <w:rPr>
                                <w:rFonts w:ascii="Times New Roman" w:hAnsi="Times New Roman" w:cs="Times New Roman"/>
                                <w:iCs w:val="0"/>
                                <w:color w:val="000000" w:themeColor="text1"/>
                              </w:rPr>
                              <w:t xml:space="preserve"> late</w:t>
                            </w:r>
                            <w:ins w:id="250" w:author="Bo Shen" w:date="2023-02-02T17:11:00Z">
                              <w:r w:rsidRPr="00E17244">
                                <w:rPr>
                                  <w:rFonts w:ascii="Times New Roman" w:hAnsi="Times New Roman" w:cs="Times New Roman"/>
                                  <w:iCs w:val="0"/>
                                  <w:color w:val="000000" w:themeColor="text1"/>
                                  <w:rPrChange w:id="251" w:author="Bo Shen" w:date="2023-02-03T09:58:00Z">
                                    <w:rPr>
                                      <w:rFonts w:ascii="Times New Roman" w:hAnsi="Times New Roman" w:cs="Times New Roman"/>
                                      <w:iCs w:val="0"/>
                                      <w:color w:val="000000" w:themeColor="text1"/>
                                      <w:sz w:val="22"/>
                                      <w:szCs w:val="22"/>
                                    </w:rPr>
                                  </w:rPrChange>
                                </w:rPr>
                                <w:t>-</w:t>
                              </w:r>
                            </w:ins>
                            <w:del w:id="252" w:author="Bo Shen" w:date="2023-02-02T17:11:00Z">
                              <w:r w:rsidRPr="00E17244" w:rsidDel="007E1654">
                                <w:rPr>
                                  <w:rFonts w:ascii="Times New Roman" w:hAnsi="Times New Roman" w:cs="Times New Roman"/>
                                  <w:iCs w:val="0"/>
                                  <w:color w:val="000000" w:themeColor="text1"/>
                                </w:rPr>
                                <w:delText xml:space="preserve"> </w:delText>
                              </w:r>
                            </w:del>
                            <w:r w:rsidRPr="00E17244">
                              <w:rPr>
                                <w:rFonts w:ascii="Times New Roman" w:hAnsi="Times New Roman" w:cs="Times New Roman"/>
                                <w:iCs w:val="0"/>
                                <w:color w:val="000000" w:themeColor="text1"/>
                              </w:rPr>
                              <w:t>stage model activit</w:t>
                            </w:r>
                            <w:ins w:id="253" w:author="Bo Shen" w:date="2023-02-02T17:11:00Z">
                              <w:r w:rsidRPr="00E17244">
                                <w:rPr>
                                  <w:rFonts w:ascii="Times New Roman" w:hAnsi="Times New Roman" w:cs="Times New Roman"/>
                                  <w:iCs w:val="0"/>
                                  <w:color w:val="000000" w:themeColor="text1"/>
                                  <w:rPrChange w:id="254" w:author="Bo Shen" w:date="2023-02-03T09:58:00Z">
                                    <w:rPr>
                                      <w:rFonts w:ascii="Times New Roman" w:hAnsi="Times New Roman" w:cs="Times New Roman"/>
                                      <w:iCs w:val="0"/>
                                      <w:color w:val="000000" w:themeColor="text1"/>
                                      <w:sz w:val="22"/>
                                      <w:szCs w:val="22"/>
                                    </w:rPr>
                                  </w:rPrChange>
                                </w:rPr>
                                <w:t>ies</w:t>
                              </w:r>
                            </w:ins>
                            <w:ins w:id="255" w:author="Bo Shen" w:date="2023-02-02T17:12:00Z">
                              <w:r w:rsidRPr="00E17244">
                                <w:rPr>
                                  <w:rFonts w:ascii="Times New Roman" w:hAnsi="Times New Roman" w:cs="Times New Roman"/>
                                  <w:iCs w:val="0"/>
                                  <w:color w:val="000000" w:themeColor="text1"/>
                                  <w:rPrChange w:id="256" w:author="Bo Shen" w:date="2023-02-03T09:58:00Z">
                                    <w:rPr>
                                      <w:rFonts w:ascii="Times New Roman" w:hAnsi="Times New Roman" w:cs="Times New Roman"/>
                                      <w:iCs w:val="0"/>
                                      <w:color w:val="000000" w:themeColor="text1"/>
                                      <w:sz w:val="22"/>
                                      <w:szCs w:val="22"/>
                                    </w:rPr>
                                  </w:rPrChange>
                                </w:rPr>
                                <w:t xml:space="preserve"> to the onset of model choice,</w:t>
                              </w:r>
                            </w:ins>
                            <w:del w:id="257" w:author="Bo Shen" w:date="2023-02-02T17:11:00Z">
                              <w:r w:rsidRPr="00E17244" w:rsidDel="007E1654">
                                <w:rPr>
                                  <w:rFonts w:ascii="Times New Roman" w:hAnsi="Times New Roman" w:cs="Times New Roman"/>
                                  <w:iCs w:val="0"/>
                                  <w:color w:val="000000" w:themeColor="text1"/>
                                </w:rPr>
                                <w:delText>y</w:delText>
                              </w:r>
                            </w:del>
                            <w:r w:rsidRPr="00E17244">
                              <w:rPr>
                                <w:rFonts w:ascii="Times New Roman" w:hAnsi="Times New Roman" w:cs="Times New Roman"/>
                                <w:iCs w:val="0"/>
                                <w:color w:val="000000" w:themeColor="text1"/>
                              </w:rPr>
                              <w:t xml:space="preserve"> </w:t>
                            </w:r>
                            <w:ins w:id="258" w:author="Bo Shen" w:date="2023-02-02T17:12:00Z">
                              <w:r w:rsidRPr="00E17244">
                                <w:rPr>
                                  <w:rFonts w:ascii="Times New Roman" w:hAnsi="Times New Roman" w:cs="Times New Roman"/>
                                  <w:iCs w:val="0"/>
                                  <w:color w:val="000000" w:themeColor="text1"/>
                                  <w:rPrChange w:id="259" w:author="Bo Shen" w:date="2023-02-03T09:58:00Z">
                                    <w:rPr>
                                      <w:rFonts w:ascii="Times New Roman" w:hAnsi="Times New Roman" w:cs="Times New Roman"/>
                                      <w:iCs w:val="0"/>
                                      <w:color w:val="000000" w:themeColor="text1"/>
                                      <w:sz w:val="22"/>
                                      <w:szCs w:val="22"/>
                                    </w:rPr>
                                  </w:rPrChange>
                                </w:rPr>
                                <w:t>chosen unit activity reaches a common decision bound</w:t>
                              </w:r>
                            </w:ins>
                            <w:ins w:id="260" w:author="Bo Shen" w:date="2023-02-03T09:41:00Z">
                              <w:r w:rsidRPr="00E17244">
                                <w:rPr>
                                  <w:rFonts w:ascii="Times New Roman" w:hAnsi="Times New Roman" w:cs="Times New Roman"/>
                                  <w:i w:val="0"/>
                                  <w:color w:val="000000" w:themeColor="text1"/>
                                  <w:rPrChange w:id="261" w:author="Bo Shen" w:date="2023-02-03T09:58:00Z">
                                    <w:rPr>
                                      <w:rFonts w:ascii="Times New Roman" w:hAnsi="Times New Roman" w:cs="Times New Roman"/>
                                      <w:i w:val="0"/>
                                      <w:color w:val="000000" w:themeColor="text1"/>
                                      <w:sz w:val="20"/>
                                      <w:szCs w:val="20"/>
                                    </w:rPr>
                                  </w:rPrChange>
                                </w:rPr>
                                <w:t xml:space="preserve"> (</w:t>
                              </w:r>
                              <w:r w:rsidRPr="00E17244">
                                <w:rPr>
                                  <w:rFonts w:ascii="Times New Roman" w:hAnsi="Times New Roman" w:cs="Times New Roman"/>
                                  <w:b/>
                                  <w:i w:val="0"/>
                                  <w:color w:val="000000" w:themeColor="text1"/>
                                  <w:rPrChange w:id="262" w:author="Bo Shen" w:date="2023-02-03T09:58:00Z">
                                    <w:rPr>
                                      <w:rFonts w:ascii="Times New Roman" w:hAnsi="Times New Roman" w:cs="Times New Roman"/>
                                      <w:b/>
                                      <w:i w:val="0"/>
                                      <w:color w:val="000000" w:themeColor="text1"/>
                                      <w:sz w:val="20"/>
                                      <w:szCs w:val="20"/>
                                    </w:rPr>
                                  </w:rPrChange>
                                </w:rPr>
                                <w:t>c</w:t>
                              </w:r>
                              <w:r w:rsidRPr="00E17244">
                                <w:rPr>
                                  <w:rFonts w:ascii="Times New Roman" w:hAnsi="Times New Roman" w:cs="Times New Roman"/>
                                  <w:bCs/>
                                  <w:i w:val="0"/>
                                  <w:color w:val="000000" w:themeColor="text1"/>
                                  <w:rPrChange w:id="263" w:author="Bo Shen" w:date="2023-02-03T09:58:00Z">
                                    <w:rPr>
                                      <w:rFonts w:ascii="Times New Roman" w:hAnsi="Times New Roman" w:cs="Times New Roman"/>
                                      <w:b/>
                                      <w:i w:val="0"/>
                                      <w:color w:val="000000" w:themeColor="text1"/>
                                      <w:sz w:val="20"/>
                                      <w:szCs w:val="20"/>
                                    </w:rPr>
                                  </w:rPrChange>
                                </w:rPr>
                                <w:t>)</w:t>
                              </w:r>
                            </w:ins>
                            <w:ins w:id="264" w:author="Bo Shen" w:date="2023-02-02T17:12:00Z">
                              <w:r w:rsidRPr="00E17244">
                                <w:rPr>
                                  <w:rFonts w:ascii="Times New Roman" w:hAnsi="Times New Roman" w:cs="Times New Roman"/>
                                  <w:iCs w:val="0"/>
                                  <w:color w:val="000000" w:themeColor="text1"/>
                                  <w:rPrChange w:id="265" w:author="Bo Shen" w:date="2023-02-03T09:58:00Z">
                                    <w:rPr>
                                      <w:rFonts w:ascii="Times New Roman" w:hAnsi="Times New Roman" w:cs="Times New Roman"/>
                                      <w:iCs w:val="0"/>
                                      <w:color w:val="000000" w:themeColor="text1"/>
                                      <w:sz w:val="22"/>
                                      <w:szCs w:val="22"/>
                                    </w:rPr>
                                  </w:rPrChange>
                                </w:rPr>
                                <w:t>, while unchosen activity remains suppressed by input strength</w:t>
                              </w:r>
                            </w:ins>
                            <w:ins w:id="266" w:author="Bo Shen" w:date="2023-02-03T09:41:00Z">
                              <w:r w:rsidRPr="00E17244">
                                <w:rPr>
                                  <w:rFonts w:ascii="Times New Roman" w:hAnsi="Times New Roman" w:cs="Times New Roman"/>
                                  <w:i w:val="0"/>
                                  <w:color w:val="000000" w:themeColor="text1"/>
                                  <w:rPrChange w:id="267" w:author="Bo Shen" w:date="2023-02-03T09:58:00Z">
                                    <w:rPr>
                                      <w:rFonts w:ascii="Times New Roman" w:hAnsi="Times New Roman" w:cs="Times New Roman"/>
                                      <w:i w:val="0"/>
                                      <w:color w:val="000000" w:themeColor="text1"/>
                                      <w:sz w:val="20"/>
                                      <w:szCs w:val="20"/>
                                    </w:rPr>
                                  </w:rPrChange>
                                </w:rPr>
                                <w:t xml:space="preserve"> (</w:t>
                              </w:r>
                            </w:ins>
                            <w:del w:id="268" w:author="Bo Shen" w:date="2023-02-02T17:13:00Z">
                              <w:r w:rsidRPr="00E17244" w:rsidDel="007E1654">
                                <w:rPr>
                                  <w:rFonts w:ascii="Times New Roman" w:hAnsi="Times New Roman" w:cs="Times New Roman"/>
                                  <w:iCs w:val="0"/>
                                  <w:color w:val="000000" w:themeColor="text1"/>
                                </w:rPr>
                                <w:delText>shortly before model choice</w:delText>
                              </w:r>
                            </w:del>
                            <w:del w:id="269" w:author="Bo Shen" w:date="2023-02-03T09:41:00Z">
                              <w:r w:rsidRPr="00E17244" w:rsidDel="003B3AC6">
                                <w:rPr>
                                  <w:rFonts w:ascii="Times New Roman" w:hAnsi="Times New Roman" w:cs="Times New Roman"/>
                                  <w:iCs w:val="0"/>
                                  <w:color w:val="000000" w:themeColor="text1"/>
                                </w:rPr>
                                <w:delText xml:space="preserve">, at times indicated by arrows </w:delText>
                              </w:r>
                              <w:r w:rsidRPr="00E17244" w:rsidDel="003B3AC6">
                                <w:rPr>
                                  <w:rFonts w:ascii="Times New Roman" w:hAnsi="Times New Roman" w:cs="Times New Roman"/>
                                  <w:b/>
                                  <w:iCs w:val="0"/>
                                  <w:color w:val="000000" w:themeColor="text1"/>
                                </w:rPr>
                                <w:delText>c</w:delText>
                              </w:r>
                              <w:r w:rsidRPr="00E17244" w:rsidDel="003B3AC6">
                                <w:rPr>
                                  <w:rFonts w:ascii="Times New Roman" w:hAnsi="Times New Roman" w:cs="Times New Roman"/>
                                  <w:iCs w:val="0"/>
                                  <w:color w:val="000000" w:themeColor="text1"/>
                                </w:rPr>
                                <w:delText xml:space="preserve"> and </w:delText>
                              </w:r>
                            </w:del>
                            <w:r w:rsidRPr="00E17244">
                              <w:rPr>
                                <w:rFonts w:ascii="Times New Roman" w:hAnsi="Times New Roman" w:cs="Times New Roman"/>
                                <w:b/>
                                <w:iCs w:val="0"/>
                                <w:color w:val="000000" w:themeColor="text1"/>
                              </w:rPr>
                              <w:t>d</w:t>
                            </w:r>
                            <w:del w:id="270" w:author="Bo Shen" w:date="2023-02-03T09:41:00Z">
                              <w:r w:rsidRPr="00E17244" w:rsidDel="003B3AC6">
                                <w:rPr>
                                  <w:rFonts w:ascii="Times New Roman" w:hAnsi="Times New Roman" w:cs="Times New Roman"/>
                                  <w:iCs w:val="0"/>
                                  <w:color w:val="000000" w:themeColor="text1"/>
                                </w:rPr>
                                <w:delText>.</w:delText>
                              </w:r>
                            </w:del>
                            <w:ins w:id="271" w:author="Bo Shen" w:date="2023-02-03T09:41:00Z">
                              <w:r w:rsidRPr="00E17244">
                                <w:rPr>
                                  <w:rFonts w:ascii="Times New Roman" w:hAnsi="Times New Roman" w:cs="Times New Roman"/>
                                  <w:i w:val="0"/>
                                  <w:color w:val="000000" w:themeColor="text1"/>
                                  <w:rPrChange w:id="272" w:author="Bo Shen" w:date="2023-02-03T09:58:00Z">
                                    <w:rPr>
                                      <w:rFonts w:ascii="Times New Roman" w:hAnsi="Times New Roman" w:cs="Times New Roman"/>
                                      <w:i w:val="0"/>
                                      <w:color w:val="000000" w:themeColor="text1"/>
                                      <w:sz w:val="20"/>
                                      <w:szCs w:val="20"/>
                                    </w:rPr>
                                  </w:rPrChange>
                                </w:rPr>
                                <w:t>).</w:t>
                              </w:r>
                            </w:ins>
                            <w:ins w:id="273" w:author="Bo Shen" w:date="2023-02-02T17:13:00Z">
                              <w:r w:rsidRPr="00E17244">
                                <w:rPr>
                                  <w:rFonts w:ascii="Times New Roman" w:hAnsi="Times New Roman" w:cs="Times New Roman"/>
                                  <w:iCs w:val="0"/>
                                  <w:color w:val="000000" w:themeColor="text1"/>
                                  <w:rPrChange w:id="274" w:author="Bo Shen" w:date="2023-02-03T09:58:00Z">
                                    <w:rPr>
                                      <w:rFonts w:ascii="Times New Roman" w:hAnsi="Times New Roman" w:cs="Times New Roman"/>
                                      <w:iCs w:val="0"/>
                                      <w:color w:val="000000" w:themeColor="text1"/>
                                      <w:sz w:val="22"/>
                                      <w:szCs w:val="22"/>
                                    </w:rPr>
                                  </w:rPrChange>
                                </w:rPr>
                                <w:t xml:space="preserve"> </w:t>
                              </w:r>
                              <w:r w:rsidRPr="00E17244">
                                <w:rPr>
                                  <w:rFonts w:ascii="Times New Roman" w:hAnsi="Times New Roman" w:cs="Times New Roman"/>
                                  <w:b/>
                                  <w:bCs/>
                                  <w:iCs w:val="0"/>
                                  <w:color w:val="000000" w:themeColor="text1"/>
                                  <w:rPrChange w:id="275" w:author="Bo Shen" w:date="2023-02-03T09:58:00Z">
                                    <w:rPr>
                                      <w:rFonts w:ascii="Times New Roman" w:hAnsi="Times New Roman" w:cs="Times New Roman"/>
                                      <w:iCs w:val="0"/>
                                      <w:color w:val="000000" w:themeColor="text1"/>
                                      <w:sz w:val="22"/>
                                      <w:szCs w:val="22"/>
                                    </w:rPr>
                                  </w:rPrChange>
                                </w:rPr>
                                <w:t>F</w:t>
                              </w:r>
                              <w:r w:rsidRPr="00E17244">
                                <w:rPr>
                                  <w:rFonts w:ascii="Times New Roman" w:hAnsi="Times New Roman" w:cs="Times New Roman"/>
                                  <w:iCs w:val="0"/>
                                  <w:color w:val="000000" w:themeColor="text1"/>
                                  <w:rPrChange w:id="276" w:author="Bo Shen" w:date="2023-02-03T09:58:00Z">
                                    <w:rPr>
                                      <w:rFonts w:ascii="Times New Roman" w:hAnsi="Times New Roman" w:cs="Times New Roman"/>
                                      <w:iCs w:val="0"/>
                                      <w:color w:val="000000" w:themeColor="text1"/>
                                      <w:sz w:val="22"/>
                                      <w:szCs w:val="22"/>
                                    </w:rPr>
                                  </w:rPrChange>
                                </w:rPr>
                                <w:t xml:space="preserve">. </w:t>
                              </w:r>
                            </w:ins>
                            <w:ins w:id="277" w:author="Bo Shen" w:date="2023-02-02T17:14:00Z">
                              <w:r w:rsidRPr="00E17244">
                                <w:rPr>
                                  <w:rFonts w:ascii="Times New Roman" w:hAnsi="Times New Roman" w:cs="Times New Roman"/>
                                  <w:iCs w:val="0"/>
                                  <w:color w:val="000000" w:themeColor="text1"/>
                                  <w:rPrChange w:id="278" w:author="Bo Shen" w:date="2023-02-03T09:58:00Z">
                                    <w:rPr>
                                      <w:rFonts w:ascii="Times New Roman" w:hAnsi="Times New Roman" w:cs="Times New Roman"/>
                                      <w:iCs w:val="0"/>
                                      <w:color w:val="000000" w:themeColor="text1"/>
                                      <w:sz w:val="22"/>
                                      <w:szCs w:val="22"/>
                                    </w:rPr>
                                  </w:rPrChange>
                                </w:rPr>
                                <w:t xml:space="preserve">The </w:t>
                              </w:r>
                            </w:ins>
                            <w:ins w:id="279" w:author="Bo Shen" w:date="2023-02-02T17:15:00Z">
                              <w:r w:rsidRPr="00E17244">
                                <w:rPr>
                                  <w:rFonts w:ascii="Times New Roman" w:hAnsi="Times New Roman" w:cs="Times New Roman"/>
                                  <w:iCs w:val="0"/>
                                  <w:color w:val="000000" w:themeColor="text1"/>
                                  <w:rPrChange w:id="280" w:author="Bo Shen" w:date="2023-02-03T09:58:00Z">
                                    <w:rPr>
                                      <w:rFonts w:ascii="Times New Roman" w:hAnsi="Times New Roman" w:cs="Times New Roman"/>
                                      <w:iCs w:val="0"/>
                                      <w:color w:val="000000" w:themeColor="text1"/>
                                      <w:sz w:val="22"/>
                                      <w:szCs w:val="22"/>
                                    </w:rPr>
                                  </w:rPrChange>
                                </w:rPr>
                                <w:t xml:space="preserve">model predicted </w:t>
                              </w:r>
                            </w:ins>
                            <w:ins w:id="281" w:author="Bo Shen" w:date="2023-02-02T17:14:00Z">
                              <w:r w:rsidRPr="00E17244">
                                <w:rPr>
                                  <w:rFonts w:ascii="Times New Roman" w:hAnsi="Times New Roman" w:cs="Times New Roman"/>
                                  <w:i w:val="0"/>
                                  <w:color w:val="000000" w:themeColor="text1"/>
                                  <w:rPrChange w:id="282" w:author="Bo Shen" w:date="2023-02-03T09:58:00Z">
                                    <w:rPr>
                                      <w:rFonts w:ascii="Times New Roman" w:hAnsi="Times New Roman" w:cs="Times New Roman"/>
                                      <w:i w:val="0"/>
                                      <w:color w:val="000000" w:themeColor="text1"/>
                                      <w:sz w:val="22"/>
                                      <w:szCs w:val="22"/>
                                    </w:rPr>
                                  </w:rPrChange>
                                </w:rPr>
                                <w:t>G</w:t>
                              </w:r>
                              <w:r w:rsidRPr="00E17244">
                                <w:rPr>
                                  <w:rFonts w:ascii="Times New Roman" w:hAnsi="Times New Roman" w:cs="Times New Roman"/>
                                  <w:iCs w:val="0"/>
                                  <w:color w:val="000000" w:themeColor="text1"/>
                                  <w:rPrChange w:id="283" w:author="Bo Shen" w:date="2023-02-03T09:58:00Z">
                                    <w:rPr>
                                      <w:rFonts w:ascii="Times New Roman" w:hAnsi="Times New Roman" w:cs="Times New Roman"/>
                                      <w:iCs w:val="0"/>
                                      <w:color w:val="000000" w:themeColor="text1"/>
                                      <w:sz w:val="22"/>
                                      <w:szCs w:val="22"/>
                                    </w:rPr>
                                  </w:rPrChange>
                                </w:rPr>
                                <w:t xml:space="preserve"> unit </w:t>
                              </w:r>
                            </w:ins>
                            <w:ins w:id="284" w:author="Bo Shen" w:date="2023-02-02T17:16:00Z">
                              <w:r w:rsidRPr="00E17244">
                                <w:rPr>
                                  <w:rFonts w:ascii="Times New Roman" w:hAnsi="Times New Roman" w:cs="Times New Roman"/>
                                  <w:iCs w:val="0"/>
                                  <w:color w:val="000000" w:themeColor="text1"/>
                                  <w:rPrChange w:id="285" w:author="Bo Shen" w:date="2023-02-03T09:58:00Z">
                                    <w:rPr>
                                      <w:rFonts w:ascii="Times New Roman" w:hAnsi="Times New Roman" w:cs="Times New Roman"/>
                                      <w:iCs w:val="0"/>
                                      <w:color w:val="000000" w:themeColor="text1"/>
                                      <w:sz w:val="22"/>
                                      <w:szCs w:val="22"/>
                                    </w:rPr>
                                  </w:rPrChange>
                                </w:rPr>
                                <w:t>dynamics</w:t>
                              </w:r>
                            </w:ins>
                            <w:ins w:id="286" w:author="Bo Shen" w:date="2023-02-02T17:17:00Z">
                              <w:r w:rsidRPr="00E17244">
                                <w:rPr>
                                  <w:rFonts w:ascii="Times New Roman" w:hAnsi="Times New Roman" w:cs="Times New Roman"/>
                                  <w:iCs w:val="0"/>
                                  <w:color w:val="000000" w:themeColor="text1"/>
                                  <w:rPrChange w:id="287" w:author="Bo Shen" w:date="2023-02-03T09:58:00Z">
                                    <w:rPr>
                                      <w:rFonts w:ascii="Times New Roman" w:hAnsi="Times New Roman" w:cs="Times New Roman"/>
                                      <w:iCs w:val="0"/>
                                      <w:color w:val="000000" w:themeColor="text1"/>
                                      <w:sz w:val="22"/>
                                      <w:szCs w:val="22"/>
                                    </w:rPr>
                                  </w:rPrChange>
                                </w:rPr>
                                <w:t xml:space="preserve"> show </w:t>
                              </w:r>
                            </w:ins>
                            <w:ins w:id="288" w:author="Bo Shen" w:date="2023-02-02T17:41:00Z">
                              <w:r w:rsidRPr="00E17244">
                                <w:rPr>
                                  <w:rFonts w:ascii="Times New Roman" w:hAnsi="Times New Roman" w:cs="Times New Roman"/>
                                  <w:i w:val="0"/>
                                  <w:color w:val="000000" w:themeColor="text1"/>
                                  <w:rPrChange w:id="289" w:author="Bo Shen" w:date="2023-02-03T09:58:00Z">
                                    <w:rPr>
                                      <w:rFonts w:ascii="Times New Roman" w:hAnsi="Times New Roman" w:cs="Times New Roman"/>
                                      <w:i w:val="0"/>
                                      <w:color w:val="000000" w:themeColor="text1"/>
                                      <w:sz w:val="20"/>
                                      <w:szCs w:val="20"/>
                                    </w:rPr>
                                  </w:rPrChange>
                                </w:rPr>
                                <w:t>faster decreas</w:t>
                              </w:r>
                            </w:ins>
                            <w:ins w:id="290" w:author="Bo Shen" w:date="2023-02-02T17:42:00Z">
                              <w:r w:rsidRPr="00E17244">
                                <w:rPr>
                                  <w:rFonts w:ascii="Times New Roman" w:hAnsi="Times New Roman" w:cs="Times New Roman"/>
                                  <w:i w:val="0"/>
                                  <w:color w:val="000000" w:themeColor="text1"/>
                                  <w:rPrChange w:id="291" w:author="Bo Shen" w:date="2023-02-03T09:58:00Z">
                                    <w:rPr>
                                      <w:rFonts w:ascii="Times New Roman" w:hAnsi="Times New Roman" w:cs="Times New Roman"/>
                                      <w:i w:val="0"/>
                                      <w:color w:val="000000" w:themeColor="text1"/>
                                      <w:sz w:val="20"/>
                                      <w:szCs w:val="20"/>
                                    </w:rPr>
                                  </w:rPrChange>
                                </w:rPr>
                                <w:t>ing</w:t>
                              </w:r>
                            </w:ins>
                            <w:ins w:id="292" w:author="Bo Shen" w:date="2023-02-02T17:18:00Z">
                              <w:r w:rsidRPr="00E17244">
                                <w:rPr>
                                  <w:rFonts w:ascii="Times New Roman" w:hAnsi="Times New Roman" w:cs="Times New Roman"/>
                                  <w:iCs w:val="0"/>
                                  <w:color w:val="000000" w:themeColor="text1"/>
                                  <w:rPrChange w:id="293" w:author="Bo Shen" w:date="2023-02-03T09:58:00Z">
                                    <w:rPr>
                                      <w:rFonts w:ascii="Times New Roman" w:hAnsi="Times New Roman" w:cs="Times New Roman"/>
                                      <w:iCs w:val="0"/>
                                      <w:color w:val="000000" w:themeColor="text1"/>
                                      <w:sz w:val="22"/>
                                      <w:szCs w:val="22"/>
                                    </w:rPr>
                                  </w:rPrChange>
                                </w:rPr>
                                <w:t xml:space="preserve"> on the chosen units than the </w:t>
                              </w:r>
                            </w:ins>
                            <w:ins w:id="294" w:author="Bo Shen" w:date="2023-02-02T17:42:00Z">
                              <w:r w:rsidRPr="00E17244">
                                <w:rPr>
                                  <w:rFonts w:ascii="Times New Roman" w:hAnsi="Times New Roman" w:cs="Times New Roman"/>
                                  <w:i w:val="0"/>
                                  <w:color w:val="000000" w:themeColor="text1"/>
                                  <w:rPrChange w:id="295" w:author="Bo Shen" w:date="2023-02-03T09:58:00Z">
                                    <w:rPr>
                                      <w:rFonts w:ascii="Times New Roman" w:hAnsi="Times New Roman" w:cs="Times New Roman"/>
                                      <w:i w:val="0"/>
                                      <w:color w:val="000000" w:themeColor="text1"/>
                                      <w:sz w:val="20"/>
                                      <w:szCs w:val="20"/>
                                    </w:rPr>
                                  </w:rPrChange>
                                </w:rPr>
                                <w:t>un</w:t>
                              </w:r>
                            </w:ins>
                            <w:ins w:id="296" w:author="Bo Shen" w:date="2023-02-02T17:18:00Z">
                              <w:r w:rsidRPr="00E17244">
                                <w:rPr>
                                  <w:rFonts w:ascii="Times New Roman" w:hAnsi="Times New Roman" w:cs="Times New Roman"/>
                                  <w:iCs w:val="0"/>
                                  <w:color w:val="000000" w:themeColor="text1"/>
                                  <w:rPrChange w:id="297" w:author="Bo Shen" w:date="2023-02-03T09:58:00Z">
                                    <w:rPr>
                                      <w:rFonts w:ascii="Times New Roman" w:hAnsi="Times New Roman" w:cs="Times New Roman"/>
                                      <w:iCs w:val="0"/>
                                      <w:color w:val="000000" w:themeColor="text1"/>
                                      <w:sz w:val="22"/>
                                      <w:szCs w:val="22"/>
                                    </w:rPr>
                                  </w:rPrChange>
                                </w:rPr>
                                <w:t xml:space="preserve">chosen units, </w:t>
                              </w:r>
                            </w:ins>
                            <w:ins w:id="298" w:author="Bo Shen" w:date="2023-02-02T17:19:00Z">
                              <w:r w:rsidRPr="00E17244">
                                <w:rPr>
                                  <w:rFonts w:ascii="Times New Roman" w:hAnsi="Times New Roman" w:cs="Times New Roman"/>
                                  <w:iCs w:val="0"/>
                                  <w:color w:val="000000" w:themeColor="text1"/>
                                  <w:rPrChange w:id="299" w:author="Bo Shen" w:date="2023-02-03T09:58:00Z">
                                    <w:rPr>
                                      <w:rFonts w:ascii="Times New Roman" w:hAnsi="Times New Roman" w:cs="Times New Roman"/>
                                      <w:iCs w:val="0"/>
                                      <w:color w:val="000000" w:themeColor="text1"/>
                                      <w:sz w:val="22"/>
                                      <w:szCs w:val="22"/>
                                    </w:rPr>
                                  </w:rPrChange>
                                </w:rPr>
                                <w:t xml:space="preserve">indicating that the chosen units are more strongly disinhibited. </w:t>
                              </w:r>
                            </w:ins>
                            <w:ins w:id="300" w:author="Bo Shen" w:date="2023-02-02T17:20:00Z">
                              <w:r w:rsidRPr="00E17244">
                                <w:rPr>
                                  <w:rFonts w:ascii="Times New Roman" w:hAnsi="Times New Roman" w:cs="Times New Roman"/>
                                  <w:b/>
                                  <w:bCs/>
                                  <w:iCs w:val="0"/>
                                  <w:color w:val="000000" w:themeColor="text1"/>
                                  <w:rPrChange w:id="301" w:author="Bo Shen" w:date="2023-02-03T09:58:00Z">
                                    <w:rPr>
                                      <w:rFonts w:ascii="Times New Roman" w:hAnsi="Times New Roman" w:cs="Times New Roman"/>
                                      <w:iCs w:val="0"/>
                                      <w:color w:val="000000" w:themeColor="text1"/>
                                      <w:sz w:val="22"/>
                                      <w:szCs w:val="22"/>
                                    </w:rPr>
                                  </w:rPrChange>
                                </w:rPr>
                                <w:t>G</w:t>
                              </w:r>
                              <w:r w:rsidRPr="00E17244">
                                <w:rPr>
                                  <w:rFonts w:ascii="Times New Roman" w:hAnsi="Times New Roman" w:cs="Times New Roman"/>
                                  <w:iCs w:val="0"/>
                                  <w:color w:val="000000" w:themeColor="text1"/>
                                  <w:rPrChange w:id="302" w:author="Bo Shen" w:date="2023-02-03T09:58:00Z">
                                    <w:rPr>
                                      <w:rFonts w:ascii="Times New Roman" w:hAnsi="Times New Roman" w:cs="Times New Roman"/>
                                      <w:iCs w:val="0"/>
                                      <w:color w:val="000000" w:themeColor="text1"/>
                                      <w:sz w:val="22"/>
                                      <w:szCs w:val="22"/>
                                    </w:rPr>
                                  </w:rPrChange>
                                </w:rPr>
                                <w:t xml:space="preserve">. </w:t>
                              </w:r>
                            </w:ins>
                            <w:ins w:id="303" w:author="Bo Shen" w:date="2023-02-03T09:54:00Z">
                              <w:r w:rsidRPr="00E17244">
                                <w:rPr>
                                  <w:rFonts w:ascii="Times New Roman" w:hAnsi="Times New Roman" w:cs="Times New Roman"/>
                                  <w:i w:val="0"/>
                                  <w:color w:val="000000" w:themeColor="text1"/>
                                  <w:rPrChange w:id="304" w:author="Bo Shen" w:date="2023-02-03T09:58:00Z">
                                    <w:rPr>
                                      <w:rFonts w:ascii="Times New Roman" w:hAnsi="Times New Roman" w:cs="Times New Roman"/>
                                      <w:i w:val="0"/>
                                      <w:color w:val="000000" w:themeColor="text1"/>
                                      <w:sz w:val="20"/>
                                      <w:szCs w:val="20"/>
                                    </w:rPr>
                                  </w:rPrChange>
                                </w:rPr>
                                <w:t xml:space="preserve">Because of the gradually increasing disinhibition, the </w:t>
                              </w:r>
                              <w:r w:rsidRPr="00E17244">
                                <w:rPr>
                                  <w:rFonts w:ascii="Times New Roman" w:hAnsi="Times New Roman" w:cs="Times New Roman"/>
                                  <w:iCs w:val="0"/>
                                  <w:color w:val="000000" w:themeColor="text1"/>
                                  <w:rPrChange w:id="305" w:author="Bo Shen" w:date="2023-02-03T09:58:00Z">
                                    <w:rPr>
                                      <w:rFonts w:ascii="Times New Roman" w:hAnsi="Times New Roman" w:cs="Times New Roman"/>
                                      <w:iCs w:val="0"/>
                                      <w:color w:val="000000" w:themeColor="text1"/>
                                      <w:sz w:val="20"/>
                                      <w:szCs w:val="20"/>
                                    </w:rPr>
                                  </w:rPrChange>
                                </w:rPr>
                                <w:t>G</w:t>
                              </w:r>
                              <w:r w:rsidRPr="00E17244">
                                <w:rPr>
                                  <w:rFonts w:ascii="Times New Roman" w:hAnsi="Times New Roman" w:cs="Times New Roman"/>
                                  <w:i w:val="0"/>
                                  <w:color w:val="000000" w:themeColor="text1"/>
                                  <w:rPrChange w:id="306" w:author="Bo Shen" w:date="2023-02-03T09:58:00Z">
                                    <w:rPr>
                                      <w:rFonts w:ascii="Times New Roman" w:hAnsi="Times New Roman" w:cs="Times New Roman"/>
                                      <w:i w:val="0"/>
                                      <w:color w:val="000000" w:themeColor="text1"/>
                                      <w:sz w:val="20"/>
                                      <w:szCs w:val="20"/>
                                    </w:rPr>
                                  </w:rPrChange>
                                </w:rPr>
                                <w:t xml:space="preserve"> activities at the early stage decrease after </w:t>
                              </w:r>
                            </w:ins>
                            <w:ins w:id="307" w:author="Bo Shen" w:date="2023-02-03T09:55:00Z">
                              <w:r w:rsidRPr="00E17244">
                                <w:rPr>
                                  <w:rFonts w:ascii="Times New Roman" w:hAnsi="Times New Roman" w:cs="Times New Roman"/>
                                  <w:i w:val="0"/>
                                  <w:color w:val="000000" w:themeColor="text1"/>
                                  <w:rPrChange w:id="308" w:author="Bo Shen" w:date="2023-02-03T09:58:00Z">
                                    <w:rPr>
                                      <w:rFonts w:ascii="Times New Roman" w:hAnsi="Times New Roman" w:cs="Times New Roman"/>
                                      <w:i w:val="0"/>
                                      <w:color w:val="000000" w:themeColor="text1"/>
                                      <w:sz w:val="20"/>
                                      <w:szCs w:val="20"/>
                                    </w:rPr>
                                  </w:rPrChange>
                                </w:rPr>
                                <w:t>a</w:t>
                              </w:r>
                            </w:ins>
                            <w:ins w:id="309" w:author="Bo Shen" w:date="2023-02-03T09:54:00Z">
                              <w:r w:rsidRPr="00E17244">
                                <w:rPr>
                                  <w:rFonts w:ascii="Times New Roman" w:hAnsi="Times New Roman" w:cs="Times New Roman"/>
                                  <w:i w:val="0"/>
                                  <w:color w:val="000000" w:themeColor="text1"/>
                                  <w:rPrChange w:id="310" w:author="Bo Shen" w:date="2023-02-03T09:58:00Z">
                                    <w:rPr>
                                      <w:rFonts w:ascii="Times New Roman" w:hAnsi="Times New Roman" w:cs="Times New Roman"/>
                                      <w:i w:val="0"/>
                                      <w:color w:val="000000" w:themeColor="text1"/>
                                      <w:sz w:val="20"/>
                                      <w:szCs w:val="20"/>
                                    </w:rPr>
                                  </w:rPrChange>
                                </w:rPr>
                                <w:t xml:space="preserve"> peak </w:t>
                              </w:r>
                            </w:ins>
                            <w:ins w:id="311" w:author="Bo Shen" w:date="2023-02-03T09:55:00Z">
                              <w:r w:rsidRPr="00E17244">
                                <w:rPr>
                                  <w:rFonts w:ascii="Times New Roman" w:hAnsi="Times New Roman" w:cs="Times New Roman"/>
                                  <w:i w:val="0"/>
                                  <w:color w:val="000000" w:themeColor="text1"/>
                                  <w:rPrChange w:id="312" w:author="Bo Shen" w:date="2023-02-03T09:58:00Z">
                                    <w:rPr>
                                      <w:rFonts w:ascii="Times New Roman" w:hAnsi="Times New Roman" w:cs="Times New Roman"/>
                                      <w:i w:val="0"/>
                                      <w:color w:val="000000" w:themeColor="text1"/>
                                      <w:sz w:val="20"/>
                                      <w:szCs w:val="20"/>
                                    </w:rPr>
                                  </w:rPrChange>
                                </w:rPr>
                                <w:t>(~</w:t>
                              </w:r>
                            </w:ins>
                            <w:ins w:id="313" w:author="Bo Shen" w:date="2023-02-03T09:54:00Z">
                              <w:r w:rsidRPr="00E17244">
                                <w:rPr>
                                  <w:rFonts w:ascii="Times New Roman" w:hAnsi="Times New Roman" w:cs="Times New Roman"/>
                                  <w:i w:val="0"/>
                                  <w:color w:val="000000" w:themeColor="text1"/>
                                  <w:rPrChange w:id="314" w:author="Bo Shen" w:date="2023-02-03T09:58:00Z">
                                    <w:rPr>
                                      <w:rFonts w:ascii="Times New Roman" w:hAnsi="Times New Roman" w:cs="Times New Roman"/>
                                      <w:i w:val="0"/>
                                      <w:color w:val="000000" w:themeColor="text1"/>
                                      <w:sz w:val="20"/>
                                      <w:szCs w:val="20"/>
                                    </w:rPr>
                                  </w:rPrChange>
                                </w:rPr>
                                <w:t>240 ms after stimulus onset</w:t>
                              </w:r>
                            </w:ins>
                            <w:ins w:id="315" w:author="Bo Shen" w:date="2023-02-03T09:55:00Z">
                              <w:r w:rsidRPr="00E17244">
                                <w:rPr>
                                  <w:rFonts w:ascii="Times New Roman" w:hAnsi="Times New Roman" w:cs="Times New Roman"/>
                                  <w:i w:val="0"/>
                                  <w:color w:val="000000" w:themeColor="text1"/>
                                  <w:rPrChange w:id="316" w:author="Bo Shen" w:date="2023-02-03T09:58:00Z">
                                    <w:rPr>
                                      <w:rFonts w:ascii="Times New Roman" w:hAnsi="Times New Roman" w:cs="Times New Roman"/>
                                      <w:i w:val="0"/>
                                      <w:color w:val="000000" w:themeColor="text1"/>
                                      <w:sz w:val="20"/>
                                      <w:szCs w:val="20"/>
                                    </w:rPr>
                                  </w:rPrChange>
                                </w:rPr>
                                <w:t>)</w:t>
                              </w:r>
                            </w:ins>
                            <w:ins w:id="317" w:author="Bo Shen" w:date="2023-02-03T09:54:00Z">
                              <w:r w:rsidRPr="00E17244">
                                <w:rPr>
                                  <w:rFonts w:ascii="Times New Roman" w:hAnsi="Times New Roman" w:cs="Times New Roman"/>
                                  <w:i w:val="0"/>
                                  <w:color w:val="000000" w:themeColor="text1"/>
                                  <w:rPrChange w:id="318" w:author="Bo Shen" w:date="2023-02-03T09:58:00Z">
                                    <w:rPr>
                                      <w:rFonts w:ascii="Times New Roman" w:hAnsi="Times New Roman" w:cs="Times New Roman"/>
                                      <w:i w:val="0"/>
                                      <w:color w:val="000000" w:themeColor="text1"/>
                                      <w:sz w:val="20"/>
                                      <w:szCs w:val="20"/>
                                    </w:rPr>
                                  </w:rPrChange>
                                </w:rPr>
                                <w:t xml:space="preserve">. The chosen </w:t>
                              </w:r>
                              <w:r w:rsidRPr="00E17244">
                                <w:rPr>
                                  <w:rFonts w:ascii="Times New Roman" w:hAnsi="Times New Roman" w:cs="Times New Roman"/>
                                  <w:iCs w:val="0"/>
                                  <w:color w:val="000000" w:themeColor="text1"/>
                                  <w:rPrChange w:id="319" w:author="Bo Shen" w:date="2023-02-03T09:58:00Z">
                                    <w:rPr>
                                      <w:rFonts w:ascii="Times New Roman" w:hAnsi="Times New Roman" w:cs="Times New Roman"/>
                                      <w:iCs w:val="0"/>
                                      <w:color w:val="000000" w:themeColor="text1"/>
                                      <w:sz w:val="20"/>
                                      <w:szCs w:val="20"/>
                                    </w:rPr>
                                  </w:rPrChange>
                                </w:rPr>
                                <w:t xml:space="preserve">G </w:t>
                              </w:r>
                              <w:r w:rsidRPr="00E17244">
                                <w:rPr>
                                  <w:rFonts w:ascii="Times New Roman" w:hAnsi="Times New Roman" w:cs="Times New Roman"/>
                                  <w:i w:val="0"/>
                                  <w:color w:val="000000" w:themeColor="text1"/>
                                  <w:rPrChange w:id="320" w:author="Bo Shen" w:date="2023-02-03T09:58:00Z">
                                    <w:rPr>
                                      <w:rFonts w:ascii="Times New Roman" w:hAnsi="Times New Roman" w:cs="Times New Roman"/>
                                      <w:i w:val="0"/>
                                      <w:color w:val="000000" w:themeColor="text1"/>
                                      <w:sz w:val="20"/>
                                      <w:szCs w:val="20"/>
                                    </w:rPr>
                                  </w:rPrChange>
                                </w:rPr>
                                <w:t>units (</w:t>
                              </w:r>
                              <w:r w:rsidRPr="00E17244">
                                <w:rPr>
                                  <w:rFonts w:ascii="Times New Roman" w:hAnsi="Times New Roman" w:cs="Times New Roman"/>
                                  <w:b/>
                                  <w:bCs/>
                                  <w:i w:val="0"/>
                                  <w:color w:val="000000" w:themeColor="text1"/>
                                  <w:rPrChange w:id="321" w:author="Bo Shen" w:date="2023-02-03T09:58:00Z">
                                    <w:rPr>
                                      <w:rFonts w:ascii="Times New Roman" w:hAnsi="Times New Roman" w:cs="Times New Roman"/>
                                      <w:b/>
                                      <w:bCs/>
                                      <w:i w:val="0"/>
                                      <w:color w:val="000000" w:themeColor="text1"/>
                                      <w:sz w:val="20"/>
                                      <w:szCs w:val="20"/>
                                    </w:rPr>
                                  </w:rPrChange>
                                </w:rPr>
                                <w:t>c</w:t>
                              </w:r>
                              <w:r w:rsidRPr="00E17244">
                                <w:rPr>
                                  <w:rFonts w:ascii="Times New Roman" w:hAnsi="Times New Roman" w:cs="Times New Roman"/>
                                  <w:i w:val="0"/>
                                  <w:color w:val="000000" w:themeColor="text1"/>
                                  <w:rPrChange w:id="322" w:author="Bo Shen" w:date="2023-02-03T09:58:00Z">
                                    <w:rPr>
                                      <w:rFonts w:ascii="Times New Roman" w:hAnsi="Times New Roman" w:cs="Times New Roman"/>
                                      <w:i w:val="0"/>
                                      <w:color w:val="000000" w:themeColor="text1"/>
                                      <w:sz w:val="20"/>
                                      <w:szCs w:val="20"/>
                                    </w:rPr>
                                  </w:rPrChange>
                                </w:rPr>
                                <w:t xml:space="preserve">) show faster decreasing than the unchosen </w:t>
                              </w:r>
                              <w:r w:rsidRPr="00E17244">
                                <w:rPr>
                                  <w:rFonts w:ascii="Times New Roman" w:hAnsi="Times New Roman" w:cs="Times New Roman"/>
                                  <w:iCs w:val="0"/>
                                  <w:color w:val="000000" w:themeColor="text1"/>
                                  <w:rPrChange w:id="323" w:author="Bo Shen" w:date="2023-02-03T09:58:00Z">
                                    <w:rPr>
                                      <w:rFonts w:ascii="Times New Roman" w:hAnsi="Times New Roman" w:cs="Times New Roman"/>
                                      <w:iCs w:val="0"/>
                                      <w:color w:val="000000" w:themeColor="text1"/>
                                      <w:sz w:val="20"/>
                                      <w:szCs w:val="20"/>
                                    </w:rPr>
                                  </w:rPrChange>
                                </w:rPr>
                                <w:t>G</w:t>
                              </w:r>
                              <w:r w:rsidRPr="00E17244">
                                <w:rPr>
                                  <w:rFonts w:ascii="Times New Roman" w:hAnsi="Times New Roman" w:cs="Times New Roman"/>
                                  <w:i w:val="0"/>
                                  <w:color w:val="000000" w:themeColor="text1"/>
                                  <w:rPrChange w:id="324" w:author="Bo Shen" w:date="2023-02-03T09:58:00Z">
                                    <w:rPr>
                                      <w:rFonts w:ascii="Times New Roman" w:hAnsi="Times New Roman" w:cs="Times New Roman"/>
                                      <w:i w:val="0"/>
                                      <w:color w:val="000000" w:themeColor="text1"/>
                                      <w:sz w:val="20"/>
                                      <w:szCs w:val="20"/>
                                    </w:rPr>
                                  </w:rPrChange>
                                </w:rPr>
                                <w:t xml:space="preserve"> (</w:t>
                              </w:r>
                              <w:r w:rsidRPr="00E17244">
                                <w:rPr>
                                  <w:rFonts w:ascii="Times New Roman" w:hAnsi="Times New Roman" w:cs="Times New Roman"/>
                                  <w:b/>
                                  <w:bCs/>
                                  <w:i w:val="0"/>
                                  <w:color w:val="000000" w:themeColor="text1"/>
                                  <w:rPrChange w:id="325" w:author="Bo Shen" w:date="2023-02-03T09:58:00Z">
                                    <w:rPr>
                                      <w:rFonts w:ascii="Times New Roman" w:hAnsi="Times New Roman" w:cs="Times New Roman"/>
                                      <w:b/>
                                      <w:bCs/>
                                      <w:i w:val="0"/>
                                      <w:color w:val="000000" w:themeColor="text1"/>
                                      <w:sz w:val="20"/>
                                      <w:szCs w:val="20"/>
                                    </w:rPr>
                                  </w:rPrChange>
                                </w:rPr>
                                <w:t>d</w:t>
                              </w:r>
                              <w:r w:rsidRPr="00E17244">
                                <w:rPr>
                                  <w:rFonts w:ascii="Times New Roman" w:hAnsi="Times New Roman" w:cs="Times New Roman"/>
                                  <w:i w:val="0"/>
                                  <w:color w:val="000000" w:themeColor="text1"/>
                                  <w:rPrChange w:id="326" w:author="Bo Shen" w:date="2023-02-03T09:58:00Z">
                                    <w:rPr>
                                      <w:rFonts w:ascii="Times New Roman" w:hAnsi="Times New Roman" w:cs="Times New Roman"/>
                                      <w:i w:val="0"/>
                                      <w:color w:val="000000" w:themeColor="text1"/>
                                      <w:sz w:val="20"/>
                                      <w:szCs w:val="20"/>
                                    </w:rPr>
                                  </w:rPrChange>
                                </w:rPr>
                                <w:t>). Mixed with the impact of excitatory input</w:t>
                              </w:r>
                            </w:ins>
                            <w:ins w:id="327" w:author="Bo Shen" w:date="2023-02-03T09:56:00Z">
                              <w:r w:rsidRPr="00E17244">
                                <w:rPr>
                                  <w:rFonts w:ascii="Times New Roman" w:hAnsi="Times New Roman" w:cs="Times New Roman"/>
                                  <w:i w:val="0"/>
                                  <w:color w:val="000000" w:themeColor="text1"/>
                                  <w:rPrChange w:id="328" w:author="Bo Shen" w:date="2023-02-03T09:58:00Z">
                                    <w:rPr>
                                      <w:rFonts w:ascii="Times New Roman" w:hAnsi="Times New Roman" w:cs="Times New Roman"/>
                                      <w:i w:val="0"/>
                                      <w:color w:val="000000" w:themeColor="text1"/>
                                      <w:sz w:val="20"/>
                                      <w:szCs w:val="20"/>
                                    </w:rPr>
                                  </w:rPrChange>
                                </w:rPr>
                                <w:t xml:space="preserve"> strength, </w:t>
                              </w:r>
                            </w:ins>
                            <w:ins w:id="329" w:author="Bo Shen" w:date="2023-02-02T17:43:00Z">
                              <w:r w:rsidRPr="00E17244">
                                <w:rPr>
                                  <w:rFonts w:ascii="Times New Roman" w:hAnsi="Times New Roman" w:cs="Times New Roman"/>
                                  <w:i w:val="0"/>
                                  <w:color w:val="000000" w:themeColor="text1"/>
                                  <w:rPrChange w:id="330" w:author="Bo Shen" w:date="2023-02-03T09:58:00Z">
                                    <w:rPr>
                                      <w:rFonts w:ascii="Times New Roman" w:hAnsi="Times New Roman" w:cs="Times New Roman"/>
                                      <w:i w:val="0"/>
                                      <w:color w:val="000000" w:themeColor="text1"/>
                                      <w:sz w:val="20"/>
                                      <w:szCs w:val="20"/>
                                    </w:rPr>
                                  </w:rPrChange>
                                </w:rPr>
                                <w:t>the chosen (</w:t>
                              </w:r>
                              <w:r w:rsidRPr="00E17244">
                                <w:rPr>
                                  <w:rFonts w:ascii="Times New Roman" w:hAnsi="Times New Roman" w:cs="Times New Roman"/>
                                  <w:b/>
                                  <w:bCs/>
                                  <w:i w:val="0"/>
                                  <w:color w:val="000000" w:themeColor="text1"/>
                                  <w:rPrChange w:id="331" w:author="Bo Shen" w:date="2023-02-03T09:58:00Z">
                                    <w:rPr>
                                      <w:rFonts w:ascii="Times New Roman" w:hAnsi="Times New Roman" w:cs="Times New Roman"/>
                                      <w:b/>
                                      <w:bCs/>
                                      <w:i w:val="0"/>
                                      <w:color w:val="000000" w:themeColor="text1"/>
                                      <w:sz w:val="20"/>
                                      <w:szCs w:val="20"/>
                                    </w:rPr>
                                  </w:rPrChange>
                                </w:rPr>
                                <w:t>a</w:t>
                              </w:r>
                              <w:r w:rsidRPr="00E17244">
                                <w:rPr>
                                  <w:rFonts w:ascii="Times New Roman" w:hAnsi="Times New Roman" w:cs="Times New Roman"/>
                                  <w:i w:val="0"/>
                                  <w:color w:val="000000" w:themeColor="text1"/>
                                  <w:rPrChange w:id="332" w:author="Bo Shen" w:date="2023-02-03T09:58:00Z">
                                    <w:rPr>
                                      <w:rFonts w:ascii="Times New Roman" w:hAnsi="Times New Roman" w:cs="Times New Roman"/>
                                      <w:i w:val="0"/>
                                      <w:color w:val="000000" w:themeColor="text1"/>
                                      <w:sz w:val="20"/>
                                      <w:szCs w:val="20"/>
                                    </w:rPr>
                                  </w:rPrChange>
                                </w:rPr>
                                <w:t>) and unchosen (</w:t>
                              </w:r>
                              <w:r w:rsidRPr="00E17244">
                                <w:rPr>
                                  <w:rFonts w:ascii="Times New Roman" w:hAnsi="Times New Roman" w:cs="Times New Roman"/>
                                  <w:b/>
                                  <w:bCs/>
                                  <w:i w:val="0"/>
                                  <w:color w:val="000000" w:themeColor="text1"/>
                                  <w:rPrChange w:id="333" w:author="Bo Shen" w:date="2023-02-03T09:58:00Z">
                                    <w:rPr>
                                      <w:rFonts w:ascii="Times New Roman" w:hAnsi="Times New Roman" w:cs="Times New Roman"/>
                                      <w:b/>
                                      <w:bCs/>
                                      <w:i w:val="0"/>
                                      <w:color w:val="000000" w:themeColor="text1"/>
                                      <w:sz w:val="20"/>
                                      <w:szCs w:val="20"/>
                                    </w:rPr>
                                  </w:rPrChange>
                                </w:rPr>
                                <w:t>b</w:t>
                              </w:r>
                              <w:r w:rsidRPr="00E17244">
                                <w:rPr>
                                  <w:rFonts w:ascii="Times New Roman" w:hAnsi="Times New Roman" w:cs="Times New Roman"/>
                                  <w:i w:val="0"/>
                                  <w:color w:val="000000" w:themeColor="text1"/>
                                  <w:rPrChange w:id="334" w:author="Bo Shen" w:date="2023-02-03T09:58:00Z">
                                    <w:rPr>
                                      <w:rFonts w:ascii="Times New Roman" w:hAnsi="Times New Roman" w:cs="Times New Roman"/>
                                      <w:i w:val="0"/>
                                      <w:color w:val="000000" w:themeColor="text1"/>
                                      <w:sz w:val="20"/>
                                      <w:szCs w:val="20"/>
                                    </w:rPr>
                                  </w:rPrChange>
                                </w:rPr>
                                <w:t xml:space="preserve">) </w:t>
                              </w:r>
                            </w:ins>
                            <w:ins w:id="335" w:author="Bo Shen" w:date="2023-02-02T17:20:00Z">
                              <w:r w:rsidRPr="00E17244">
                                <w:rPr>
                                  <w:rFonts w:ascii="Times New Roman" w:hAnsi="Times New Roman" w:cs="Times New Roman"/>
                                  <w:i w:val="0"/>
                                  <w:color w:val="000000" w:themeColor="text1"/>
                                  <w:rPrChange w:id="336" w:author="Bo Shen" w:date="2023-02-03T09:58:00Z">
                                    <w:rPr>
                                      <w:rFonts w:ascii="Times New Roman" w:hAnsi="Times New Roman" w:cs="Times New Roman"/>
                                      <w:i w:val="0"/>
                                      <w:color w:val="000000" w:themeColor="text1"/>
                                      <w:sz w:val="22"/>
                                      <w:szCs w:val="22"/>
                                    </w:rPr>
                                  </w:rPrChange>
                                </w:rPr>
                                <w:t>G</w:t>
                              </w:r>
                              <w:r w:rsidRPr="00E17244">
                                <w:rPr>
                                  <w:rFonts w:ascii="Times New Roman" w:hAnsi="Times New Roman" w:cs="Times New Roman"/>
                                  <w:iCs w:val="0"/>
                                  <w:color w:val="000000" w:themeColor="text1"/>
                                  <w:rPrChange w:id="337" w:author="Bo Shen" w:date="2023-02-03T09:58:00Z">
                                    <w:rPr>
                                      <w:rFonts w:ascii="Times New Roman" w:hAnsi="Times New Roman" w:cs="Times New Roman"/>
                                      <w:iCs w:val="0"/>
                                      <w:color w:val="000000" w:themeColor="text1"/>
                                      <w:sz w:val="22"/>
                                      <w:szCs w:val="22"/>
                                    </w:rPr>
                                  </w:rPrChange>
                                </w:rPr>
                                <w:t xml:space="preserve"> activities</w:t>
                              </w:r>
                            </w:ins>
                            <w:ins w:id="338" w:author="Bo Shen" w:date="2023-02-02T17:29:00Z">
                              <w:r w:rsidRPr="00E17244">
                                <w:rPr>
                                  <w:rFonts w:ascii="Times New Roman" w:hAnsi="Times New Roman" w:cs="Times New Roman"/>
                                  <w:iCs w:val="0"/>
                                  <w:color w:val="000000" w:themeColor="text1"/>
                                  <w:rPrChange w:id="339" w:author="Bo Shen" w:date="2023-02-03T09:58:00Z">
                                    <w:rPr>
                                      <w:rFonts w:ascii="Times New Roman" w:hAnsi="Times New Roman" w:cs="Times New Roman"/>
                                      <w:iCs w:val="0"/>
                                      <w:color w:val="000000" w:themeColor="text1"/>
                                      <w:sz w:val="22"/>
                                      <w:szCs w:val="22"/>
                                    </w:rPr>
                                  </w:rPrChange>
                                </w:rPr>
                                <w:t xml:space="preserve"> </w:t>
                              </w:r>
                            </w:ins>
                            <w:ins w:id="340" w:author="Bo Shen" w:date="2023-02-02T17:24:00Z">
                              <w:r w:rsidRPr="00E17244">
                                <w:rPr>
                                  <w:rFonts w:ascii="Times New Roman" w:hAnsi="Times New Roman" w:cs="Times New Roman"/>
                                  <w:iCs w:val="0"/>
                                  <w:color w:val="000000" w:themeColor="text1"/>
                                  <w:rPrChange w:id="341" w:author="Bo Shen" w:date="2023-02-03T09:58:00Z">
                                    <w:rPr>
                                      <w:rFonts w:ascii="Times New Roman" w:hAnsi="Times New Roman" w:cs="Times New Roman"/>
                                      <w:iCs w:val="0"/>
                                      <w:color w:val="000000" w:themeColor="text1"/>
                                      <w:sz w:val="22"/>
                                      <w:szCs w:val="22"/>
                                    </w:rPr>
                                  </w:rPrChange>
                                </w:rPr>
                                <w:t>increase</w:t>
                              </w:r>
                            </w:ins>
                            <w:ins w:id="342" w:author="Bo Shen" w:date="2023-02-02T17:27:00Z">
                              <w:r w:rsidRPr="00E17244">
                                <w:rPr>
                                  <w:rFonts w:ascii="Times New Roman" w:hAnsi="Times New Roman" w:cs="Times New Roman"/>
                                  <w:iCs w:val="0"/>
                                  <w:color w:val="000000" w:themeColor="text1"/>
                                  <w:rPrChange w:id="343" w:author="Bo Shen" w:date="2023-02-03T09:58:00Z">
                                    <w:rPr>
                                      <w:rFonts w:ascii="Times New Roman" w:hAnsi="Times New Roman" w:cs="Times New Roman"/>
                                      <w:iCs w:val="0"/>
                                      <w:color w:val="000000" w:themeColor="text1"/>
                                      <w:sz w:val="22"/>
                                      <w:szCs w:val="22"/>
                                    </w:rPr>
                                  </w:rPrChange>
                                </w:rPr>
                                <w:t xml:space="preserve"> and decrease</w:t>
                              </w:r>
                            </w:ins>
                            <w:ins w:id="344" w:author="Bo Shen" w:date="2023-02-02T17:24:00Z">
                              <w:r w:rsidRPr="00E17244">
                                <w:rPr>
                                  <w:rFonts w:ascii="Times New Roman" w:hAnsi="Times New Roman" w:cs="Times New Roman"/>
                                  <w:iCs w:val="0"/>
                                  <w:color w:val="000000" w:themeColor="text1"/>
                                  <w:rPrChange w:id="345" w:author="Bo Shen" w:date="2023-02-03T09:58:00Z">
                                    <w:rPr>
                                      <w:rFonts w:ascii="Times New Roman" w:hAnsi="Times New Roman" w:cs="Times New Roman"/>
                                      <w:iCs w:val="0"/>
                                      <w:color w:val="000000" w:themeColor="text1"/>
                                      <w:sz w:val="22"/>
                                      <w:szCs w:val="22"/>
                                    </w:rPr>
                                  </w:rPrChange>
                                </w:rPr>
                                <w:t xml:space="preserve"> with input </w:t>
                              </w:r>
                            </w:ins>
                            <w:ins w:id="346" w:author="Bo Shen" w:date="2023-02-02T17:25:00Z">
                              <w:r w:rsidRPr="00E17244">
                                <w:rPr>
                                  <w:rFonts w:ascii="Times New Roman" w:hAnsi="Times New Roman" w:cs="Times New Roman"/>
                                  <w:iCs w:val="0"/>
                                  <w:color w:val="000000" w:themeColor="text1"/>
                                  <w:rPrChange w:id="347" w:author="Bo Shen" w:date="2023-02-03T09:58:00Z">
                                    <w:rPr>
                                      <w:rFonts w:ascii="Times New Roman" w:hAnsi="Times New Roman" w:cs="Times New Roman"/>
                                      <w:iCs w:val="0"/>
                                      <w:color w:val="000000" w:themeColor="text1"/>
                                      <w:sz w:val="22"/>
                                      <w:szCs w:val="22"/>
                                    </w:rPr>
                                  </w:rPrChange>
                                </w:rPr>
                                <w:t>strength</w:t>
                              </w:r>
                            </w:ins>
                            <w:ins w:id="348" w:author="Bo Shen" w:date="2023-02-02T17:27:00Z">
                              <w:r w:rsidRPr="00E17244">
                                <w:rPr>
                                  <w:rFonts w:ascii="Times New Roman" w:hAnsi="Times New Roman" w:cs="Times New Roman"/>
                                  <w:iCs w:val="0"/>
                                  <w:color w:val="000000" w:themeColor="text1"/>
                                  <w:rPrChange w:id="349" w:author="Bo Shen" w:date="2023-02-03T09:58:00Z">
                                    <w:rPr>
                                      <w:rFonts w:ascii="Times New Roman" w:hAnsi="Times New Roman" w:cs="Times New Roman"/>
                                      <w:iCs w:val="0"/>
                                      <w:color w:val="000000" w:themeColor="text1"/>
                                      <w:sz w:val="22"/>
                                      <w:szCs w:val="22"/>
                                    </w:rPr>
                                  </w:rPrChange>
                                </w:rPr>
                                <w:t xml:space="preserve"> </w:t>
                              </w:r>
                            </w:ins>
                            <w:ins w:id="350" w:author="Bo Shen" w:date="2023-02-03T09:56:00Z">
                              <w:r w:rsidRPr="00E17244">
                                <w:rPr>
                                  <w:rFonts w:ascii="Times New Roman" w:hAnsi="Times New Roman" w:cs="Times New Roman"/>
                                  <w:i w:val="0"/>
                                  <w:color w:val="000000" w:themeColor="text1"/>
                                  <w:rPrChange w:id="351" w:author="Bo Shen" w:date="2023-02-03T09:58:00Z">
                                    <w:rPr>
                                      <w:rFonts w:ascii="Times New Roman" w:hAnsi="Times New Roman" w:cs="Times New Roman"/>
                                      <w:i w:val="0"/>
                                      <w:color w:val="000000" w:themeColor="text1"/>
                                      <w:sz w:val="20"/>
                                      <w:szCs w:val="20"/>
                                    </w:rPr>
                                  </w:rPrChange>
                                </w:rPr>
                                <w:t>with different slops</w:t>
                              </w:r>
                            </w:ins>
                            <w:ins w:id="352" w:author="Bo Shen" w:date="2023-02-02T17:27:00Z">
                              <w:r w:rsidRPr="00E17244">
                                <w:rPr>
                                  <w:rFonts w:ascii="Times New Roman" w:hAnsi="Times New Roman" w:cs="Times New Roman"/>
                                  <w:iCs w:val="0"/>
                                  <w:color w:val="000000" w:themeColor="text1"/>
                                  <w:rPrChange w:id="353" w:author="Bo Shen" w:date="2023-02-03T09:58:00Z">
                                    <w:rPr>
                                      <w:rFonts w:ascii="Times New Roman" w:hAnsi="Times New Roman" w:cs="Times New Roman"/>
                                      <w:iCs w:val="0"/>
                                      <w:color w:val="000000" w:themeColor="text1"/>
                                      <w:sz w:val="22"/>
                                      <w:szCs w:val="22"/>
                                    </w:rPr>
                                  </w:rPrChange>
                                </w:rPr>
                                <w:t xml:space="preserve"> because of disinhibition, different from the </w:t>
                              </w:r>
                              <w:r w:rsidRPr="00E17244">
                                <w:rPr>
                                  <w:rFonts w:ascii="Times New Roman" w:hAnsi="Times New Roman" w:cs="Times New Roman"/>
                                  <w:i w:val="0"/>
                                  <w:color w:val="000000" w:themeColor="text1"/>
                                  <w:rPrChange w:id="354" w:author="Bo Shen" w:date="2023-02-03T09:58:00Z">
                                    <w:rPr>
                                      <w:rFonts w:ascii="Times New Roman" w:hAnsi="Times New Roman" w:cs="Times New Roman"/>
                                      <w:i w:val="0"/>
                                      <w:color w:val="000000" w:themeColor="text1"/>
                                      <w:sz w:val="22"/>
                                      <w:szCs w:val="22"/>
                                    </w:rPr>
                                  </w:rPrChange>
                                </w:rPr>
                                <w:t>R</w:t>
                              </w:r>
                              <w:r w:rsidRPr="00E17244">
                                <w:rPr>
                                  <w:rFonts w:ascii="Times New Roman" w:hAnsi="Times New Roman" w:cs="Times New Roman"/>
                                  <w:iCs w:val="0"/>
                                  <w:color w:val="000000" w:themeColor="text1"/>
                                  <w:rPrChange w:id="355" w:author="Bo Shen" w:date="2023-02-03T09:58:00Z">
                                    <w:rPr>
                                      <w:rFonts w:ascii="Times New Roman" w:hAnsi="Times New Roman" w:cs="Times New Roman"/>
                                      <w:iCs w:val="0"/>
                                      <w:color w:val="000000" w:themeColor="text1"/>
                                      <w:sz w:val="22"/>
                                      <w:szCs w:val="22"/>
                                    </w:rPr>
                                  </w:rPrChange>
                                </w:rPr>
                                <w:t xml:space="preserve"> units. </w:t>
                              </w:r>
                            </w:ins>
                            <w:ins w:id="356" w:author="Bo Shen" w:date="2023-02-02T17:43:00Z">
                              <w:r w:rsidRPr="00E17244">
                                <w:rPr>
                                  <w:rFonts w:ascii="Times New Roman" w:hAnsi="Times New Roman" w:cs="Times New Roman"/>
                                  <w:i w:val="0"/>
                                  <w:color w:val="000000" w:themeColor="text1"/>
                                  <w:rPrChange w:id="357" w:author="Bo Shen" w:date="2023-02-03T09:58:00Z">
                                    <w:rPr>
                                      <w:rFonts w:ascii="Times New Roman" w:hAnsi="Times New Roman" w:cs="Times New Roman"/>
                                      <w:i w:val="0"/>
                                      <w:color w:val="000000" w:themeColor="text1"/>
                                      <w:sz w:val="20"/>
                                      <w:szCs w:val="20"/>
                                    </w:rPr>
                                  </w:rPrChange>
                                </w:rPr>
                                <w:t>At the onset of model choice,</w:t>
                              </w:r>
                            </w:ins>
                            <w:ins w:id="358" w:author="Bo Shen" w:date="2023-02-03T09:56:00Z">
                              <w:r w:rsidRPr="00E17244">
                                <w:rPr>
                                  <w:rFonts w:ascii="Times New Roman" w:hAnsi="Times New Roman" w:cs="Times New Roman"/>
                                  <w:i w:val="0"/>
                                  <w:color w:val="000000" w:themeColor="text1"/>
                                  <w:rPrChange w:id="359" w:author="Bo Shen" w:date="2023-02-03T09:58:00Z">
                                    <w:rPr>
                                      <w:rFonts w:ascii="Times New Roman" w:hAnsi="Times New Roman" w:cs="Times New Roman"/>
                                      <w:i w:val="0"/>
                                      <w:color w:val="000000" w:themeColor="text1"/>
                                      <w:sz w:val="20"/>
                                      <w:szCs w:val="20"/>
                                    </w:rPr>
                                  </w:rPrChange>
                                </w:rPr>
                                <w:t xml:space="preserve"> the chosen </w:t>
                              </w:r>
                              <w:r w:rsidRPr="00E17244">
                                <w:rPr>
                                  <w:rFonts w:ascii="Times New Roman" w:hAnsi="Times New Roman" w:cs="Times New Roman"/>
                                  <w:iCs w:val="0"/>
                                  <w:color w:val="000000" w:themeColor="text1"/>
                                  <w:rPrChange w:id="360" w:author="Bo Shen" w:date="2023-02-03T09:58:00Z">
                                    <w:rPr>
                                      <w:rFonts w:ascii="Times New Roman" w:hAnsi="Times New Roman" w:cs="Times New Roman"/>
                                      <w:iCs w:val="0"/>
                                      <w:color w:val="000000" w:themeColor="text1"/>
                                      <w:sz w:val="20"/>
                                      <w:szCs w:val="20"/>
                                    </w:rPr>
                                  </w:rPrChange>
                                </w:rPr>
                                <w:t>G</w:t>
                              </w:r>
                              <w:r w:rsidRPr="00E17244">
                                <w:rPr>
                                  <w:rFonts w:ascii="Times New Roman" w:hAnsi="Times New Roman" w:cs="Times New Roman"/>
                                  <w:i w:val="0"/>
                                  <w:color w:val="000000" w:themeColor="text1"/>
                                  <w:rPrChange w:id="361" w:author="Bo Shen" w:date="2023-02-03T09:58:00Z">
                                    <w:rPr>
                                      <w:rFonts w:ascii="Times New Roman" w:hAnsi="Times New Roman" w:cs="Times New Roman"/>
                                      <w:i w:val="0"/>
                                      <w:color w:val="000000" w:themeColor="text1"/>
                                      <w:sz w:val="20"/>
                                      <w:szCs w:val="20"/>
                                    </w:rPr>
                                  </w:rPrChange>
                                </w:rPr>
                                <w:t xml:space="preserve"> units (</w:t>
                              </w:r>
                              <w:r w:rsidRPr="00E17244">
                                <w:rPr>
                                  <w:rFonts w:ascii="Times New Roman" w:hAnsi="Times New Roman" w:cs="Times New Roman"/>
                                  <w:b/>
                                  <w:bCs/>
                                  <w:i w:val="0"/>
                                  <w:color w:val="000000" w:themeColor="text1"/>
                                  <w:rPrChange w:id="362" w:author="Bo Shen" w:date="2023-02-03T09:58:00Z">
                                    <w:rPr>
                                      <w:rFonts w:ascii="Times New Roman" w:hAnsi="Times New Roman" w:cs="Times New Roman"/>
                                      <w:i w:val="0"/>
                                      <w:color w:val="000000" w:themeColor="text1"/>
                                      <w:sz w:val="20"/>
                                      <w:szCs w:val="20"/>
                                    </w:rPr>
                                  </w:rPrChange>
                                </w:rPr>
                                <w:t>c</w:t>
                              </w:r>
                              <w:r w:rsidRPr="00E17244">
                                <w:rPr>
                                  <w:rFonts w:ascii="Times New Roman" w:hAnsi="Times New Roman" w:cs="Times New Roman"/>
                                  <w:i w:val="0"/>
                                  <w:color w:val="000000" w:themeColor="text1"/>
                                  <w:rPrChange w:id="363" w:author="Bo Shen" w:date="2023-02-03T09:58:00Z">
                                    <w:rPr>
                                      <w:rFonts w:ascii="Times New Roman" w:hAnsi="Times New Roman" w:cs="Times New Roman"/>
                                      <w:i w:val="0"/>
                                      <w:color w:val="000000" w:themeColor="text1"/>
                                      <w:sz w:val="20"/>
                                      <w:szCs w:val="20"/>
                                    </w:rPr>
                                  </w:rPrChange>
                                </w:rPr>
                                <w:t>) show</w:t>
                              </w:r>
                            </w:ins>
                            <w:ins w:id="364" w:author="Bo Shen" w:date="2023-02-02T17:43:00Z">
                              <w:r w:rsidRPr="00E17244">
                                <w:rPr>
                                  <w:rFonts w:ascii="Times New Roman" w:hAnsi="Times New Roman" w:cs="Times New Roman"/>
                                  <w:i w:val="0"/>
                                  <w:color w:val="000000" w:themeColor="text1"/>
                                  <w:rPrChange w:id="365" w:author="Bo Shen" w:date="2023-02-03T09:58:00Z">
                                    <w:rPr>
                                      <w:rFonts w:ascii="Times New Roman" w:hAnsi="Times New Roman" w:cs="Times New Roman"/>
                                      <w:i w:val="0"/>
                                      <w:color w:val="000000" w:themeColor="text1"/>
                                      <w:sz w:val="20"/>
                                      <w:szCs w:val="20"/>
                                    </w:rPr>
                                  </w:rPrChange>
                                </w:rPr>
                                <w:t xml:space="preserve"> </w:t>
                              </w:r>
                            </w:ins>
                            <w:ins w:id="366" w:author="Bo Shen" w:date="2023-02-02T17:30:00Z">
                              <w:r w:rsidRPr="00E17244">
                                <w:rPr>
                                  <w:rFonts w:ascii="Times New Roman" w:hAnsi="Times New Roman" w:cs="Times New Roman"/>
                                  <w:iCs w:val="0"/>
                                  <w:color w:val="000000" w:themeColor="text1"/>
                                  <w:rPrChange w:id="367" w:author="Bo Shen" w:date="2023-02-03T09:58:00Z">
                                    <w:rPr>
                                      <w:rFonts w:ascii="Times New Roman" w:hAnsi="Times New Roman" w:cs="Times New Roman"/>
                                      <w:iCs w:val="0"/>
                                      <w:color w:val="000000" w:themeColor="text1"/>
                                      <w:sz w:val="22"/>
                                      <w:szCs w:val="22"/>
                                    </w:rPr>
                                  </w:rPrChange>
                                </w:rPr>
                                <w:t>lower activities</w:t>
                              </w:r>
                            </w:ins>
                            <w:ins w:id="368" w:author="Bo Shen" w:date="2023-02-02T17:31:00Z">
                              <w:r w:rsidRPr="00E17244">
                                <w:rPr>
                                  <w:rFonts w:ascii="Times New Roman" w:hAnsi="Times New Roman" w:cs="Times New Roman"/>
                                  <w:iCs w:val="0"/>
                                  <w:color w:val="000000" w:themeColor="text1"/>
                                  <w:rPrChange w:id="369" w:author="Bo Shen" w:date="2023-02-03T09:58:00Z">
                                    <w:rPr>
                                      <w:rFonts w:ascii="Times New Roman" w:hAnsi="Times New Roman" w:cs="Times New Roman"/>
                                      <w:iCs w:val="0"/>
                                      <w:color w:val="000000" w:themeColor="text1"/>
                                      <w:sz w:val="22"/>
                                      <w:szCs w:val="22"/>
                                    </w:rPr>
                                  </w:rPrChange>
                                </w:rPr>
                                <w:t xml:space="preserve"> than the unchosen units (</w:t>
                              </w:r>
                              <w:r w:rsidRPr="00E17244">
                                <w:rPr>
                                  <w:rFonts w:ascii="Times New Roman" w:hAnsi="Times New Roman" w:cs="Times New Roman"/>
                                  <w:b/>
                                  <w:bCs/>
                                  <w:iCs w:val="0"/>
                                  <w:color w:val="000000" w:themeColor="text1"/>
                                  <w:rPrChange w:id="370" w:author="Bo Shen" w:date="2023-02-03T09:58:00Z">
                                    <w:rPr>
                                      <w:rFonts w:ascii="Times New Roman" w:hAnsi="Times New Roman" w:cs="Times New Roman"/>
                                      <w:iCs w:val="0"/>
                                      <w:color w:val="000000" w:themeColor="text1"/>
                                      <w:sz w:val="22"/>
                                      <w:szCs w:val="22"/>
                                    </w:rPr>
                                  </w:rPrChange>
                                </w:rPr>
                                <w:t>c</w:t>
                              </w:r>
                              <w:r w:rsidRPr="00E17244">
                                <w:rPr>
                                  <w:rFonts w:ascii="Times New Roman" w:hAnsi="Times New Roman" w:cs="Times New Roman"/>
                                  <w:iCs w:val="0"/>
                                  <w:color w:val="000000" w:themeColor="text1"/>
                                  <w:rPrChange w:id="371" w:author="Bo Shen" w:date="2023-02-03T09:58:00Z">
                                    <w:rPr>
                                      <w:rFonts w:ascii="Times New Roman" w:hAnsi="Times New Roman" w:cs="Times New Roman"/>
                                      <w:iCs w:val="0"/>
                                      <w:color w:val="000000" w:themeColor="text1"/>
                                      <w:sz w:val="22"/>
                                      <w:szCs w:val="22"/>
                                    </w:rPr>
                                  </w:rPrChange>
                                </w:rPr>
                                <w:t xml:space="preserve">); the </w:t>
                              </w:r>
                            </w:ins>
                            <w:ins w:id="372" w:author="Bo Shen" w:date="2023-02-02T17:33:00Z">
                              <w:r w:rsidRPr="00E17244">
                                <w:rPr>
                                  <w:rFonts w:ascii="Times New Roman" w:hAnsi="Times New Roman" w:cs="Times New Roman"/>
                                  <w:iCs w:val="0"/>
                                  <w:color w:val="000000" w:themeColor="text1"/>
                                  <w:rPrChange w:id="373" w:author="Bo Shen" w:date="2023-02-03T09:58:00Z">
                                    <w:rPr>
                                      <w:rFonts w:ascii="Times New Roman" w:hAnsi="Times New Roman" w:cs="Times New Roman"/>
                                      <w:iCs w:val="0"/>
                                      <w:color w:val="000000" w:themeColor="text1"/>
                                      <w:sz w:val="22"/>
                                      <w:szCs w:val="22"/>
                                    </w:rPr>
                                  </w:rPrChange>
                                </w:rPr>
                                <w:t>G units under smaller input differences</w:t>
                              </w:r>
                            </w:ins>
                            <w:ins w:id="374" w:author="Bo Shen" w:date="2023-02-03T09:57:00Z">
                              <w:r w:rsidRPr="00E17244">
                                <w:rPr>
                                  <w:rFonts w:ascii="Times New Roman" w:hAnsi="Times New Roman" w:cs="Times New Roman"/>
                                  <w:i w:val="0"/>
                                  <w:color w:val="000000" w:themeColor="text1"/>
                                  <w:rPrChange w:id="375" w:author="Bo Shen" w:date="2023-02-03T09:58:00Z">
                                    <w:rPr>
                                      <w:rFonts w:ascii="Times New Roman" w:hAnsi="Times New Roman" w:cs="Times New Roman"/>
                                      <w:i w:val="0"/>
                                      <w:color w:val="000000" w:themeColor="text1"/>
                                      <w:sz w:val="20"/>
                                      <w:szCs w:val="20"/>
                                    </w:rPr>
                                  </w:rPrChange>
                                </w:rPr>
                                <w:t xml:space="preserve"> (i.e., longer RT)</w:t>
                              </w:r>
                            </w:ins>
                            <w:ins w:id="376" w:author="Bo Shen" w:date="2023-02-02T17:33:00Z">
                              <w:r w:rsidRPr="00E17244">
                                <w:rPr>
                                  <w:rFonts w:ascii="Times New Roman" w:hAnsi="Times New Roman" w:cs="Times New Roman"/>
                                  <w:iCs w:val="0"/>
                                  <w:color w:val="000000" w:themeColor="text1"/>
                                  <w:rPrChange w:id="377" w:author="Bo Shen" w:date="2023-02-03T09:58:00Z">
                                    <w:rPr>
                                      <w:rFonts w:ascii="Times New Roman" w:hAnsi="Times New Roman" w:cs="Times New Roman"/>
                                      <w:iCs w:val="0"/>
                                      <w:color w:val="000000" w:themeColor="text1"/>
                                      <w:sz w:val="22"/>
                                      <w:szCs w:val="22"/>
                                    </w:rPr>
                                  </w:rPrChange>
                                </w:rPr>
                                <w:t xml:space="preserve"> are </w:t>
                              </w:r>
                            </w:ins>
                            <w:ins w:id="378" w:author="Bo Shen" w:date="2023-02-02T17:32:00Z">
                              <w:r w:rsidRPr="00E17244">
                                <w:rPr>
                                  <w:rFonts w:ascii="Times New Roman" w:hAnsi="Times New Roman" w:cs="Times New Roman"/>
                                  <w:iCs w:val="0"/>
                                  <w:color w:val="000000" w:themeColor="text1"/>
                                  <w:rPrChange w:id="379" w:author="Bo Shen" w:date="2023-02-03T09:58:00Z">
                                    <w:rPr>
                                      <w:rFonts w:ascii="Times New Roman" w:hAnsi="Times New Roman" w:cs="Times New Roman"/>
                                      <w:iCs w:val="0"/>
                                      <w:color w:val="000000" w:themeColor="text1"/>
                                      <w:sz w:val="22"/>
                                      <w:szCs w:val="22"/>
                                    </w:rPr>
                                  </w:rPrChange>
                                </w:rPr>
                                <w:t>strongly inhibited.</w:t>
                              </w:r>
                            </w:ins>
                            <w:ins w:id="380" w:author="Bo Shen" w:date="2023-02-02T17:30:00Z">
                              <w:r w:rsidRPr="00E17244">
                                <w:rPr>
                                  <w:rFonts w:ascii="Times New Roman" w:hAnsi="Times New Roman" w:cs="Times New Roman"/>
                                  <w:iCs w:val="0"/>
                                  <w:color w:val="000000" w:themeColor="text1"/>
                                  <w:rPrChange w:id="381" w:author="Bo Shen" w:date="2023-02-03T09:58:00Z">
                                    <w:rPr>
                                      <w:rFonts w:ascii="Times New Roman" w:hAnsi="Times New Roman" w:cs="Times New Roman"/>
                                      <w:iCs w:val="0"/>
                                      <w:color w:val="000000" w:themeColor="text1"/>
                                      <w:sz w:val="22"/>
                                      <w:szCs w:val="22"/>
                                    </w:rPr>
                                  </w:rPrChange>
                                </w:rPr>
                                <w:t xml:space="preserve"> </w:t>
                              </w:r>
                            </w:ins>
                            <w:ins w:id="382" w:author="Bo Shen" w:date="2023-02-02T17:33:00Z">
                              <w:r w:rsidRPr="00E17244">
                                <w:rPr>
                                  <w:rFonts w:ascii="Times New Roman" w:hAnsi="Times New Roman" w:cs="Times New Roman"/>
                                  <w:b/>
                                  <w:bCs/>
                                  <w:iCs w:val="0"/>
                                  <w:color w:val="000000" w:themeColor="text1"/>
                                  <w:rPrChange w:id="383" w:author="Bo Shen" w:date="2023-02-03T09:58:00Z">
                                    <w:rPr>
                                      <w:rFonts w:ascii="Times New Roman" w:hAnsi="Times New Roman" w:cs="Times New Roman"/>
                                      <w:iCs w:val="0"/>
                                      <w:color w:val="000000" w:themeColor="text1"/>
                                      <w:sz w:val="22"/>
                                      <w:szCs w:val="22"/>
                                    </w:rPr>
                                  </w:rPrChange>
                                </w:rPr>
                                <w:t>H</w:t>
                              </w:r>
                              <w:r w:rsidRPr="00E17244">
                                <w:rPr>
                                  <w:rFonts w:ascii="Times New Roman" w:hAnsi="Times New Roman" w:cs="Times New Roman"/>
                                  <w:iCs w:val="0"/>
                                  <w:color w:val="000000" w:themeColor="text1"/>
                                  <w:rPrChange w:id="384" w:author="Bo Shen" w:date="2023-02-03T09:58:00Z">
                                    <w:rPr>
                                      <w:rFonts w:ascii="Times New Roman" w:hAnsi="Times New Roman" w:cs="Times New Roman"/>
                                      <w:iCs w:val="0"/>
                                      <w:color w:val="000000" w:themeColor="text1"/>
                                      <w:sz w:val="22"/>
                                      <w:szCs w:val="22"/>
                                    </w:rPr>
                                  </w:rPrChange>
                                </w:rPr>
                                <w:t>. T</w:t>
                              </w:r>
                            </w:ins>
                            <w:ins w:id="385" w:author="Bo Shen" w:date="2023-02-02T17:34:00Z">
                              <w:r w:rsidRPr="00E17244">
                                <w:rPr>
                                  <w:rFonts w:ascii="Times New Roman" w:hAnsi="Times New Roman" w:cs="Times New Roman"/>
                                  <w:iCs w:val="0"/>
                                  <w:color w:val="000000" w:themeColor="text1"/>
                                  <w:rPrChange w:id="386" w:author="Bo Shen" w:date="2023-02-03T09:58:00Z">
                                    <w:rPr>
                                      <w:rFonts w:ascii="Times New Roman" w:hAnsi="Times New Roman" w:cs="Times New Roman"/>
                                      <w:iCs w:val="0"/>
                                      <w:color w:val="000000" w:themeColor="text1"/>
                                      <w:sz w:val="22"/>
                                      <w:szCs w:val="22"/>
                                    </w:rPr>
                                  </w:rPrChange>
                                </w:rPr>
                                <w:t xml:space="preserve">he model predicted </w:t>
                              </w:r>
                              <w:r w:rsidRPr="00E17244">
                                <w:rPr>
                                  <w:rFonts w:ascii="Times New Roman" w:hAnsi="Times New Roman" w:cs="Times New Roman"/>
                                  <w:i w:val="0"/>
                                  <w:color w:val="000000" w:themeColor="text1"/>
                                  <w:rPrChange w:id="387" w:author="Bo Shen" w:date="2023-02-03T09:58:00Z">
                                    <w:rPr>
                                      <w:rFonts w:ascii="Times New Roman" w:hAnsi="Times New Roman" w:cs="Times New Roman"/>
                                      <w:i w:val="0"/>
                                      <w:color w:val="000000" w:themeColor="text1"/>
                                      <w:sz w:val="22"/>
                                      <w:szCs w:val="22"/>
                                    </w:rPr>
                                  </w:rPrChange>
                                </w:rPr>
                                <w:t>D</w:t>
                              </w:r>
                              <w:r w:rsidRPr="00E17244">
                                <w:rPr>
                                  <w:rFonts w:ascii="Times New Roman" w:hAnsi="Times New Roman" w:cs="Times New Roman"/>
                                  <w:iCs w:val="0"/>
                                  <w:color w:val="000000" w:themeColor="text1"/>
                                  <w:rPrChange w:id="388" w:author="Bo Shen" w:date="2023-02-03T09:58:00Z">
                                    <w:rPr>
                                      <w:rFonts w:ascii="Times New Roman" w:hAnsi="Times New Roman" w:cs="Times New Roman"/>
                                      <w:iCs w:val="0"/>
                                      <w:color w:val="000000" w:themeColor="text1"/>
                                      <w:sz w:val="22"/>
                                      <w:szCs w:val="22"/>
                                    </w:rPr>
                                  </w:rPrChange>
                                </w:rPr>
                                <w:t xml:space="preserve"> activities </w:t>
                              </w:r>
                            </w:ins>
                            <w:ins w:id="389" w:author="Bo Shen" w:date="2023-02-02T17:35:00Z">
                              <w:r w:rsidRPr="00E17244">
                                <w:rPr>
                                  <w:rFonts w:ascii="Times New Roman" w:hAnsi="Times New Roman" w:cs="Times New Roman"/>
                                  <w:iCs w:val="0"/>
                                  <w:color w:val="000000" w:themeColor="text1"/>
                                  <w:rPrChange w:id="390" w:author="Bo Shen" w:date="2023-02-03T09:58:00Z">
                                    <w:rPr>
                                      <w:rFonts w:ascii="Times New Roman" w:hAnsi="Times New Roman" w:cs="Times New Roman"/>
                                      <w:iCs w:val="0"/>
                                      <w:color w:val="000000" w:themeColor="text1"/>
                                      <w:sz w:val="22"/>
                                      <w:szCs w:val="22"/>
                                    </w:rPr>
                                  </w:rPrChange>
                                </w:rPr>
                                <w:t>ramp up fast</w:t>
                              </w:r>
                            </w:ins>
                            <w:ins w:id="391" w:author="Bo Shen" w:date="2023-02-02T17:34:00Z">
                              <w:r w:rsidRPr="00E17244">
                                <w:rPr>
                                  <w:rFonts w:ascii="Times New Roman" w:hAnsi="Times New Roman" w:cs="Times New Roman"/>
                                  <w:iCs w:val="0"/>
                                  <w:color w:val="000000" w:themeColor="text1"/>
                                  <w:rPrChange w:id="392" w:author="Bo Shen" w:date="2023-02-03T09:58:00Z">
                                    <w:rPr>
                                      <w:rFonts w:ascii="Times New Roman" w:hAnsi="Times New Roman" w:cs="Times New Roman"/>
                                      <w:iCs w:val="0"/>
                                      <w:color w:val="000000" w:themeColor="text1"/>
                                      <w:sz w:val="22"/>
                                      <w:szCs w:val="22"/>
                                    </w:rPr>
                                  </w:rPrChange>
                                </w:rPr>
                                <w:t xml:space="preserve"> </w:t>
                              </w:r>
                            </w:ins>
                            <w:ins w:id="393" w:author="Bo Shen" w:date="2023-02-02T17:35:00Z">
                              <w:r w:rsidRPr="00E17244">
                                <w:rPr>
                                  <w:rFonts w:ascii="Times New Roman" w:hAnsi="Times New Roman" w:cs="Times New Roman"/>
                                  <w:iCs w:val="0"/>
                                  <w:color w:val="000000" w:themeColor="text1"/>
                                  <w:rPrChange w:id="394" w:author="Bo Shen" w:date="2023-02-03T09:58:00Z">
                                    <w:rPr>
                                      <w:rFonts w:ascii="Times New Roman" w:hAnsi="Times New Roman" w:cs="Times New Roman"/>
                                      <w:iCs w:val="0"/>
                                      <w:color w:val="000000" w:themeColor="text1"/>
                                      <w:sz w:val="22"/>
                                      <w:szCs w:val="22"/>
                                    </w:rPr>
                                  </w:rPrChange>
                                </w:rPr>
                                <w:t>in the early stage</w:t>
                              </w:r>
                            </w:ins>
                            <w:ins w:id="395" w:author="Bo Shen" w:date="2023-02-02T17:36:00Z">
                              <w:r w:rsidRPr="00E17244">
                                <w:rPr>
                                  <w:rFonts w:ascii="Times New Roman" w:hAnsi="Times New Roman" w:cs="Times New Roman"/>
                                  <w:iCs w:val="0"/>
                                  <w:color w:val="000000" w:themeColor="text1"/>
                                  <w:rPrChange w:id="396" w:author="Bo Shen" w:date="2023-02-03T09:58:00Z">
                                    <w:rPr>
                                      <w:rFonts w:ascii="Times New Roman" w:hAnsi="Times New Roman" w:cs="Times New Roman"/>
                                      <w:iCs w:val="0"/>
                                      <w:color w:val="000000" w:themeColor="text1"/>
                                      <w:sz w:val="22"/>
                                      <w:szCs w:val="22"/>
                                    </w:rPr>
                                  </w:rPrChange>
                                </w:rPr>
                                <w:t xml:space="preserve">; the chosen </w:t>
                              </w:r>
                              <w:r w:rsidRPr="00E17244">
                                <w:rPr>
                                  <w:rFonts w:ascii="Times New Roman" w:hAnsi="Times New Roman" w:cs="Times New Roman"/>
                                  <w:i w:val="0"/>
                                  <w:color w:val="000000" w:themeColor="text1"/>
                                  <w:rPrChange w:id="397" w:author="Bo Shen" w:date="2023-02-03T09:58:00Z">
                                    <w:rPr>
                                      <w:rFonts w:ascii="Times New Roman" w:hAnsi="Times New Roman" w:cs="Times New Roman"/>
                                      <w:i w:val="0"/>
                                      <w:color w:val="000000" w:themeColor="text1"/>
                                      <w:sz w:val="22"/>
                                      <w:szCs w:val="22"/>
                                    </w:rPr>
                                  </w:rPrChange>
                                </w:rPr>
                                <w:t>D</w:t>
                              </w:r>
                              <w:r w:rsidRPr="00E17244">
                                <w:rPr>
                                  <w:rFonts w:ascii="Times New Roman" w:hAnsi="Times New Roman" w:cs="Times New Roman"/>
                                  <w:iCs w:val="0"/>
                                  <w:color w:val="000000" w:themeColor="text1"/>
                                  <w:rPrChange w:id="398" w:author="Bo Shen" w:date="2023-02-03T09:58:00Z">
                                    <w:rPr>
                                      <w:rFonts w:ascii="Times New Roman" w:hAnsi="Times New Roman" w:cs="Times New Roman"/>
                                      <w:iCs w:val="0"/>
                                      <w:color w:val="000000" w:themeColor="text1"/>
                                      <w:sz w:val="22"/>
                                      <w:szCs w:val="22"/>
                                    </w:rPr>
                                  </w:rPrChange>
                                </w:rPr>
                                <w:t xml:space="preserve"> units do not reach a </w:t>
                              </w:r>
                            </w:ins>
                            <w:ins w:id="399" w:author="Bo Shen" w:date="2023-02-02T17:37:00Z">
                              <w:r w:rsidRPr="00E17244">
                                <w:rPr>
                                  <w:rFonts w:ascii="Times New Roman" w:hAnsi="Times New Roman" w:cs="Times New Roman"/>
                                  <w:iCs w:val="0"/>
                                  <w:color w:val="000000" w:themeColor="text1"/>
                                  <w:rPrChange w:id="400" w:author="Bo Shen" w:date="2023-02-03T09:58:00Z">
                                    <w:rPr>
                                      <w:rFonts w:ascii="Times New Roman" w:hAnsi="Times New Roman" w:cs="Times New Roman"/>
                                      <w:iCs w:val="0"/>
                                      <w:color w:val="000000" w:themeColor="text1"/>
                                      <w:sz w:val="22"/>
                                      <w:szCs w:val="22"/>
                                    </w:rPr>
                                  </w:rPrChange>
                                </w:rPr>
                                <w:t xml:space="preserve">common </w:t>
                              </w:r>
                              <w:r w:rsidRPr="00E17244">
                                <w:rPr>
                                  <w:rFonts w:ascii="Times New Roman" w:hAnsi="Times New Roman" w:cs="Times New Roman"/>
                                  <w:iCs w:val="0"/>
                                  <w:color w:val="000000" w:themeColor="text1"/>
                                  <w:rPrChange w:id="401" w:author="Bo Shen" w:date="2023-02-03T09:58:00Z">
                                    <w:rPr>
                                      <w:rFonts w:ascii="Times New Roman" w:hAnsi="Times New Roman" w:cs="Times New Roman"/>
                                      <w:iCs w:val="0"/>
                                      <w:color w:val="000000" w:themeColor="text1"/>
                                      <w:sz w:val="21"/>
                                      <w:szCs w:val="21"/>
                                    </w:rPr>
                                  </w:rPrChange>
                                </w:rPr>
                                <w:t xml:space="preserve">threshold, different from the </w:t>
                              </w:r>
                              <w:r w:rsidRPr="00E17244">
                                <w:rPr>
                                  <w:rFonts w:ascii="Times New Roman" w:hAnsi="Times New Roman" w:cs="Times New Roman"/>
                                  <w:i w:val="0"/>
                                  <w:color w:val="000000" w:themeColor="text1"/>
                                  <w:rPrChange w:id="402" w:author="Bo Shen" w:date="2023-02-03T09:58:00Z">
                                    <w:rPr>
                                      <w:rFonts w:ascii="Times New Roman" w:hAnsi="Times New Roman" w:cs="Times New Roman"/>
                                      <w:i w:val="0"/>
                                      <w:color w:val="000000" w:themeColor="text1"/>
                                      <w:sz w:val="21"/>
                                      <w:szCs w:val="21"/>
                                    </w:rPr>
                                  </w:rPrChange>
                                </w:rPr>
                                <w:t>R</w:t>
                              </w:r>
                              <w:r w:rsidRPr="00E17244">
                                <w:rPr>
                                  <w:rFonts w:ascii="Times New Roman" w:hAnsi="Times New Roman" w:cs="Times New Roman"/>
                                  <w:iCs w:val="0"/>
                                  <w:color w:val="000000" w:themeColor="text1"/>
                                  <w:rPrChange w:id="403" w:author="Bo Shen" w:date="2023-02-03T09:58:00Z">
                                    <w:rPr>
                                      <w:rFonts w:ascii="Times New Roman" w:hAnsi="Times New Roman" w:cs="Times New Roman"/>
                                      <w:iCs w:val="0"/>
                                      <w:color w:val="000000" w:themeColor="text1"/>
                                      <w:sz w:val="21"/>
                                      <w:szCs w:val="21"/>
                                    </w:rPr>
                                  </w:rPrChange>
                                </w:rPr>
                                <w:t xml:space="preserve"> units. The chosen units reach higher than the unchosen units</w:t>
                              </w:r>
                            </w:ins>
                            <w:ins w:id="404" w:author="Bo Shen" w:date="2023-02-02T17:38:00Z">
                              <w:r w:rsidRPr="00E17244">
                                <w:rPr>
                                  <w:rFonts w:ascii="Times New Roman" w:hAnsi="Times New Roman" w:cs="Times New Roman"/>
                                  <w:iCs w:val="0"/>
                                  <w:color w:val="000000" w:themeColor="text1"/>
                                  <w:rPrChange w:id="405" w:author="Bo Shen" w:date="2023-02-03T09:58:00Z">
                                    <w:rPr>
                                      <w:rFonts w:ascii="Times New Roman" w:hAnsi="Times New Roman" w:cs="Times New Roman"/>
                                      <w:iCs w:val="0"/>
                                      <w:color w:val="000000" w:themeColor="text1"/>
                                      <w:sz w:val="21"/>
                                      <w:szCs w:val="21"/>
                                    </w:rPr>
                                  </w:rPrChange>
                                </w:rPr>
                                <w:t xml:space="preserve">, indicating stronger disinhibition </w:t>
                              </w:r>
                            </w:ins>
                            <w:ins w:id="406" w:author="Bo Shen" w:date="2023-02-02T17:45:00Z">
                              <w:r w:rsidRPr="00E17244">
                                <w:rPr>
                                  <w:rFonts w:ascii="Times New Roman" w:hAnsi="Times New Roman" w:cs="Times New Roman"/>
                                  <w:i w:val="0"/>
                                  <w:color w:val="000000" w:themeColor="text1"/>
                                  <w:rPrChange w:id="407" w:author="Bo Shen" w:date="2023-02-03T09:58:00Z">
                                    <w:rPr>
                                      <w:rFonts w:ascii="Times New Roman" w:hAnsi="Times New Roman" w:cs="Times New Roman"/>
                                      <w:i w:val="0"/>
                                      <w:color w:val="000000" w:themeColor="text1"/>
                                      <w:sz w:val="20"/>
                                      <w:szCs w:val="20"/>
                                    </w:rPr>
                                  </w:rPrChange>
                                </w:rPr>
                                <w:t>to</w:t>
                              </w:r>
                            </w:ins>
                            <w:ins w:id="408" w:author="Bo Shen" w:date="2023-02-02T17:38:00Z">
                              <w:r w:rsidRPr="00E17244">
                                <w:rPr>
                                  <w:rFonts w:ascii="Times New Roman" w:hAnsi="Times New Roman" w:cs="Times New Roman"/>
                                  <w:iCs w:val="0"/>
                                  <w:color w:val="000000" w:themeColor="text1"/>
                                  <w:rPrChange w:id="409" w:author="Bo Shen" w:date="2023-02-03T09:58:00Z">
                                    <w:rPr>
                                      <w:rFonts w:ascii="Times New Roman" w:hAnsi="Times New Roman" w:cs="Times New Roman"/>
                                      <w:iCs w:val="0"/>
                                      <w:color w:val="000000" w:themeColor="text1"/>
                                      <w:sz w:val="21"/>
                                      <w:szCs w:val="21"/>
                                    </w:rPr>
                                  </w:rPrChange>
                                </w:rPr>
                                <w:t xml:space="preserve"> the chosen side than the unchosen side.</w:t>
                              </w:r>
                            </w:ins>
                            <w:ins w:id="410" w:author="Bo Shen" w:date="2023-02-02T17:37:00Z">
                              <w:r w:rsidRPr="00E17244">
                                <w:rPr>
                                  <w:rFonts w:ascii="Times New Roman" w:hAnsi="Times New Roman" w:cs="Times New Roman"/>
                                  <w:iCs w:val="0"/>
                                  <w:color w:val="000000" w:themeColor="text1"/>
                                  <w:rPrChange w:id="411" w:author="Bo Shen" w:date="2023-02-03T09:58:00Z">
                                    <w:rPr>
                                      <w:rFonts w:ascii="Times New Roman" w:hAnsi="Times New Roman" w:cs="Times New Roman"/>
                                      <w:iCs w:val="0"/>
                                      <w:color w:val="000000" w:themeColor="text1"/>
                                      <w:sz w:val="21"/>
                                      <w:szCs w:val="21"/>
                                    </w:rPr>
                                  </w:rPrChange>
                                </w:rPr>
                                <w:t xml:space="preserve"> </w:t>
                              </w:r>
                            </w:ins>
                            <w:ins w:id="412" w:author="Bo Shen" w:date="2023-02-02T17:33:00Z">
                              <w:r w:rsidRPr="00E17244">
                                <w:rPr>
                                  <w:rFonts w:ascii="Times New Roman" w:hAnsi="Times New Roman" w:cs="Times New Roman"/>
                                  <w:b/>
                                  <w:bCs/>
                                  <w:iCs w:val="0"/>
                                  <w:color w:val="000000" w:themeColor="text1"/>
                                  <w:rPrChange w:id="413" w:author="Bo Shen" w:date="2023-02-03T09:58:00Z">
                                    <w:rPr>
                                      <w:rFonts w:ascii="Times New Roman" w:hAnsi="Times New Roman" w:cs="Times New Roman"/>
                                      <w:iCs w:val="0"/>
                                      <w:color w:val="000000" w:themeColor="text1"/>
                                      <w:sz w:val="22"/>
                                      <w:szCs w:val="22"/>
                                    </w:rPr>
                                  </w:rPrChange>
                                </w:rPr>
                                <w:t>I</w:t>
                              </w:r>
                              <w:r w:rsidRPr="00E17244">
                                <w:rPr>
                                  <w:rFonts w:ascii="Times New Roman" w:hAnsi="Times New Roman" w:cs="Times New Roman"/>
                                  <w:iCs w:val="0"/>
                                  <w:color w:val="000000" w:themeColor="text1"/>
                                  <w:rPrChange w:id="414" w:author="Bo Shen" w:date="2023-02-03T09:58:00Z">
                                    <w:rPr>
                                      <w:rFonts w:ascii="Times New Roman" w:hAnsi="Times New Roman" w:cs="Times New Roman"/>
                                      <w:iCs w:val="0"/>
                                      <w:color w:val="000000" w:themeColor="text1"/>
                                      <w:sz w:val="22"/>
                                      <w:szCs w:val="22"/>
                                    </w:rPr>
                                  </w:rPrChange>
                                </w:rPr>
                                <w:t>.</w:t>
                              </w:r>
                            </w:ins>
                            <w:ins w:id="415" w:author="Bo Shen" w:date="2023-02-02T17:45:00Z">
                              <w:r w:rsidRPr="00E17244">
                                <w:rPr>
                                  <w:rFonts w:ascii="Times New Roman" w:hAnsi="Times New Roman" w:cs="Times New Roman"/>
                                  <w:i w:val="0"/>
                                  <w:color w:val="000000" w:themeColor="text1"/>
                                  <w:rPrChange w:id="416" w:author="Bo Shen" w:date="2023-02-03T09:58:00Z">
                                    <w:rPr>
                                      <w:rFonts w:ascii="Times New Roman" w:hAnsi="Times New Roman" w:cs="Times New Roman"/>
                                      <w:i w:val="0"/>
                                      <w:color w:val="000000" w:themeColor="text1"/>
                                      <w:sz w:val="20"/>
                                      <w:szCs w:val="20"/>
                                    </w:rPr>
                                  </w:rPrChange>
                                </w:rPr>
                                <w:t xml:space="preserve"> At the early stage (same time as in </w:t>
                              </w:r>
                              <w:r w:rsidRPr="00E17244">
                                <w:rPr>
                                  <w:rFonts w:ascii="Times New Roman" w:hAnsi="Times New Roman" w:cs="Times New Roman"/>
                                  <w:b/>
                                  <w:bCs/>
                                  <w:iCs w:val="0"/>
                                  <w:color w:val="000000" w:themeColor="text1"/>
                                  <w:rPrChange w:id="417" w:author="Bo Shen" w:date="2023-02-03T09:58:00Z">
                                    <w:rPr>
                                      <w:rFonts w:ascii="Times New Roman" w:hAnsi="Times New Roman" w:cs="Times New Roman"/>
                                      <w:iCs w:val="0"/>
                                      <w:color w:val="000000" w:themeColor="text1"/>
                                      <w:sz w:val="20"/>
                                      <w:szCs w:val="20"/>
                                    </w:rPr>
                                  </w:rPrChange>
                                </w:rPr>
                                <w:t>E</w:t>
                              </w:r>
                              <w:r w:rsidRPr="00E17244">
                                <w:rPr>
                                  <w:rFonts w:ascii="Times New Roman" w:hAnsi="Times New Roman" w:cs="Times New Roman"/>
                                  <w:i w:val="0"/>
                                  <w:color w:val="000000" w:themeColor="text1"/>
                                  <w:rPrChange w:id="418" w:author="Bo Shen" w:date="2023-02-03T09:58:00Z">
                                    <w:rPr>
                                      <w:rFonts w:ascii="Times New Roman" w:hAnsi="Times New Roman" w:cs="Times New Roman"/>
                                      <w:i w:val="0"/>
                                      <w:color w:val="000000" w:themeColor="text1"/>
                                      <w:sz w:val="20"/>
                                      <w:szCs w:val="20"/>
                                    </w:rPr>
                                  </w:rPrChange>
                                </w:rPr>
                                <w:t>)</w:t>
                              </w:r>
                            </w:ins>
                            <w:ins w:id="419" w:author="Bo Shen" w:date="2023-02-02T17:46:00Z">
                              <w:r w:rsidRPr="00E17244">
                                <w:rPr>
                                  <w:rFonts w:ascii="Times New Roman" w:hAnsi="Times New Roman" w:cs="Times New Roman"/>
                                  <w:i w:val="0"/>
                                  <w:color w:val="000000" w:themeColor="text1"/>
                                  <w:rPrChange w:id="420" w:author="Bo Shen" w:date="2023-02-03T09:58:00Z">
                                    <w:rPr>
                                      <w:rFonts w:ascii="Times New Roman" w:hAnsi="Times New Roman" w:cs="Times New Roman"/>
                                      <w:i w:val="0"/>
                                      <w:color w:val="000000" w:themeColor="text1"/>
                                      <w:sz w:val="20"/>
                                      <w:szCs w:val="20"/>
                                    </w:rPr>
                                  </w:rPrChange>
                                </w:rPr>
                                <w:t xml:space="preserve">, </w:t>
                              </w:r>
                            </w:ins>
                            <w:ins w:id="421" w:author="Bo Shen" w:date="2023-02-02T17:33:00Z">
                              <w:r w:rsidRPr="00E17244">
                                <w:rPr>
                                  <w:rFonts w:ascii="Times New Roman" w:hAnsi="Times New Roman" w:cs="Times New Roman"/>
                                  <w:iCs w:val="0"/>
                                  <w:color w:val="000000" w:themeColor="text1"/>
                                  <w:rPrChange w:id="422" w:author="Bo Shen" w:date="2023-02-03T09:58:00Z">
                                    <w:rPr>
                                      <w:rFonts w:ascii="Times New Roman" w:hAnsi="Times New Roman" w:cs="Times New Roman"/>
                                      <w:iCs w:val="0"/>
                                      <w:color w:val="000000" w:themeColor="text1"/>
                                      <w:sz w:val="22"/>
                                      <w:szCs w:val="22"/>
                                    </w:rPr>
                                  </w:rPrChange>
                                </w:rPr>
                                <w:t xml:space="preserve"> </w:t>
                              </w:r>
                            </w:ins>
                            <w:ins w:id="423" w:author="Bo Shen" w:date="2023-02-02T17:46:00Z">
                              <w:r w:rsidRPr="00E17244">
                                <w:rPr>
                                  <w:rFonts w:ascii="Times New Roman" w:hAnsi="Times New Roman" w:cs="Times New Roman"/>
                                  <w:i w:val="0"/>
                                  <w:color w:val="000000" w:themeColor="text1"/>
                                  <w:rPrChange w:id="424" w:author="Bo Shen" w:date="2023-02-03T09:58:00Z">
                                    <w:rPr>
                                      <w:rFonts w:ascii="Times New Roman" w:hAnsi="Times New Roman" w:cs="Times New Roman"/>
                                      <w:i w:val="0"/>
                                      <w:color w:val="000000" w:themeColor="text1"/>
                                      <w:sz w:val="20"/>
                                      <w:szCs w:val="20"/>
                                    </w:rPr>
                                  </w:rPrChange>
                                </w:rPr>
                                <w:t>t</w:t>
                              </w:r>
                            </w:ins>
                            <w:ins w:id="425" w:author="Bo Shen" w:date="2023-02-02T17:38:00Z">
                              <w:r w:rsidRPr="00E17244">
                                <w:rPr>
                                  <w:rFonts w:ascii="Times New Roman" w:hAnsi="Times New Roman" w:cs="Times New Roman"/>
                                  <w:iCs w:val="0"/>
                                  <w:color w:val="000000" w:themeColor="text1"/>
                                  <w:rPrChange w:id="426" w:author="Bo Shen" w:date="2023-02-03T09:58:00Z">
                                    <w:rPr>
                                      <w:rFonts w:ascii="Times New Roman" w:hAnsi="Times New Roman" w:cs="Times New Roman"/>
                                      <w:iCs w:val="0"/>
                                      <w:color w:val="000000" w:themeColor="text1"/>
                                      <w:sz w:val="21"/>
                                      <w:szCs w:val="21"/>
                                    </w:rPr>
                                  </w:rPrChange>
                                </w:rPr>
                                <w:t xml:space="preserve">he </w:t>
                              </w:r>
                            </w:ins>
                            <w:ins w:id="427" w:author="Bo Shen" w:date="2023-02-02T17:46:00Z">
                              <w:r w:rsidRPr="00E17244">
                                <w:rPr>
                                  <w:rFonts w:ascii="Times New Roman" w:hAnsi="Times New Roman" w:cs="Times New Roman"/>
                                  <w:i w:val="0"/>
                                  <w:color w:val="000000" w:themeColor="text1"/>
                                  <w:rPrChange w:id="428" w:author="Bo Shen" w:date="2023-02-03T09:58:00Z">
                                    <w:rPr>
                                      <w:rFonts w:ascii="Times New Roman" w:hAnsi="Times New Roman" w:cs="Times New Roman"/>
                                      <w:i w:val="0"/>
                                      <w:color w:val="000000" w:themeColor="text1"/>
                                      <w:sz w:val="20"/>
                                      <w:szCs w:val="20"/>
                                    </w:rPr>
                                  </w:rPrChange>
                                </w:rPr>
                                <w:t xml:space="preserve">chosen </w:t>
                              </w:r>
                            </w:ins>
                            <w:ins w:id="429" w:author="Bo Shen" w:date="2023-02-02T17:38:00Z">
                              <w:r w:rsidRPr="00BE03EB">
                                <w:rPr>
                                  <w:rFonts w:ascii="Times New Roman" w:hAnsi="Times New Roman" w:cs="Times New Roman"/>
                                  <w:i w:val="0"/>
                                  <w:color w:val="000000" w:themeColor="text1"/>
                                  <w:rPrChange w:id="430" w:author="Bo Shen" w:date="2023-02-03T09:59:00Z">
                                    <w:rPr>
                                      <w:rFonts w:ascii="Times New Roman" w:hAnsi="Times New Roman" w:cs="Times New Roman"/>
                                      <w:i w:val="0"/>
                                      <w:color w:val="000000" w:themeColor="text1"/>
                                      <w:sz w:val="21"/>
                                      <w:szCs w:val="21"/>
                                    </w:rPr>
                                  </w:rPrChange>
                                </w:rPr>
                                <w:t>D</w:t>
                              </w:r>
                              <w:r w:rsidRPr="00E17244">
                                <w:rPr>
                                  <w:rFonts w:ascii="Times New Roman" w:hAnsi="Times New Roman" w:cs="Times New Roman"/>
                                  <w:iCs w:val="0"/>
                                  <w:color w:val="000000" w:themeColor="text1"/>
                                  <w:rPrChange w:id="431" w:author="Bo Shen" w:date="2023-02-03T09:58:00Z">
                                    <w:rPr>
                                      <w:rFonts w:ascii="Times New Roman" w:hAnsi="Times New Roman" w:cs="Times New Roman"/>
                                      <w:iCs w:val="0"/>
                                      <w:color w:val="000000" w:themeColor="text1"/>
                                      <w:sz w:val="21"/>
                                      <w:szCs w:val="21"/>
                                    </w:rPr>
                                  </w:rPrChange>
                                </w:rPr>
                                <w:t xml:space="preserve"> </w:t>
                              </w:r>
                            </w:ins>
                            <w:ins w:id="432" w:author="Bo Shen" w:date="2023-02-02T17:46:00Z">
                              <w:r w:rsidRPr="00E17244">
                                <w:rPr>
                                  <w:rFonts w:ascii="Times New Roman" w:hAnsi="Times New Roman" w:cs="Times New Roman"/>
                                  <w:i w:val="0"/>
                                  <w:color w:val="000000" w:themeColor="text1"/>
                                  <w:rPrChange w:id="433" w:author="Bo Shen" w:date="2023-02-03T09:58:00Z">
                                    <w:rPr>
                                      <w:rFonts w:ascii="Times New Roman" w:hAnsi="Times New Roman" w:cs="Times New Roman"/>
                                      <w:i w:val="0"/>
                                      <w:color w:val="000000" w:themeColor="text1"/>
                                      <w:sz w:val="20"/>
                                      <w:szCs w:val="20"/>
                                    </w:rPr>
                                  </w:rPrChange>
                                </w:rPr>
                                <w:t>activities</w:t>
                              </w:r>
                            </w:ins>
                            <w:ins w:id="434" w:author="Bo Shen" w:date="2023-02-02T17:47:00Z">
                              <w:r w:rsidRPr="00E17244">
                                <w:rPr>
                                  <w:rFonts w:ascii="Times New Roman" w:hAnsi="Times New Roman" w:cs="Times New Roman"/>
                                  <w:i w:val="0"/>
                                  <w:color w:val="000000" w:themeColor="text1"/>
                                  <w:rPrChange w:id="435" w:author="Bo Shen" w:date="2023-02-03T09:58:00Z">
                                    <w:rPr>
                                      <w:rFonts w:ascii="Times New Roman" w:hAnsi="Times New Roman" w:cs="Times New Roman"/>
                                      <w:i w:val="0"/>
                                      <w:color w:val="000000" w:themeColor="text1"/>
                                      <w:sz w:val="20"/>
                                      <w:szCs w:val="20"/>
                                    </w:rPr>
                                  </w:rPrChange>
                                </w:rPr>
                                <w:t xml:space="preserve"> are</w:t>
                              </w:r>
                            </w:ins>
                            <w:ins w:id="436" w:author="Bo Shen" w:date="2023-02-02T17:46:00Z">
                              <w:r w:rsidRPr="00E17244">
                                <w:rPr>
                                  <w:rFonts w:ascii="Times New Roman" w:hAnsi="Times New Roman" w:cs="Times New Roman"/>
                                  <w:i w:val="0"/>
                                  <w:color w:val="000000" w:themeColor="text1"/>
                                  <w:rPrChange w:id="437" w:author="Bo Shen" w:date="2023-02-03T09:58:00Z">
                                    <w:rPr>
                                      <w:rFonts w:ascii="Times New Roman" w:hAnsi="Times New Roman" w:cs="Times New Roman"/>
                                      <w:i w:val="0"/>
                                      <w:color w:val="000000" w:themeColor="text1"/>
                                      <w:sz w:val="20"/>
                                      <w:szCs w:val="20"/>
                                    </w:rPr>
                                  </w:rPrChange>
                                </w:rPr>
                                <w:t xml:space="preserve"> </w:t>
                              </w:r>
                            </w:ins>
                            <w:ins w:id="438" w:author="Bo Shen" w:date="2023-02-02T17:47:00Z">
                              <w:r w:rsidRPr="00E17244">
                                <w:rPr>
                                  <w:rFonts w:ascii="Times New Roman" w:hAnsi="Times New Roman" w:cs="Times New Roman"/>
                                  <w:i w:val="0"/>
                                  <w:color w:val="000000" w:themeColor="text1"/>
                                  <w:rPrChange w:id="439" w:author="Bo Shen" w:date="2023-02-03T09:58:00Z">
                                    <w:rPr>
                                      <w:rFonts w:ascii="Times New Roman" w:hAnsi="Times New Roman" w:cs="Times New Roman"/>
                                      <w:i w:val="0"/>
                                      <w:color w:val="000000" w:themeColor="text1"/>
                                      <w:sz w:val="20"/>
                                      <w:szCs w:val="20"/>
                                    </w:rPr>
                                  </w:rPrChange>
                                </w:rPr>
                                <w:t>barely tuned</w:t>
                              </w:r>
                            </w:ins>
                            <w:ins w:id="440" w:author="Bo Shen" w:date="2023-02-02T17:39:00Z">
                              <w:r w:rsidRPr="00E17244">
                                <w:rPr>
                                  <w:rFonts w:ascii="Times New Roman" w:hAnsi="Times New Roman" w:cs="Times New Roman"/>
                                  <w:iCs w:val="0"/>
                                  <w:color w:val="000000" w:themeColor="text1"/>
                                  <w:rPrChange w:id="441" w:author="Bo Shen" w:date="2023-02-03T09:58:00Z">
                                    <w:rPr>
                                      <w:rFonts w:ascii="Times New Roman" w:hAnsi="Times New Roman" w:cs="Times New Roman"/>
                                      <w:iCs w:val="0"/>
                                      <w:color w:val="000000" w:themeColor="text1"/>
                                      <w:sz w:val="21"/>
                                      <w:szCs w:val="21"/>
                                    </w:rPr>
                                  </w:rPrChange>
                                </w:rPr>
                                <w:t xml:space="preserve"> </w:t>
                              </w:r>
                            </w:ins>
                            <w:ins w:id="442" w:author="Bo Shen" w:date="2023-02-02T17:47:00Z">
                              <w:r w:rsidRPr="00E17244">
                                <w:rPr>
                                  <w:rFonts w:ascii="Times New Roman" w:hAnsi="Times New Roman" w:cs="Times New Roman"/>
                                  <w:i w:val="0"/>
                                  <w:color w:val="000000" w:themeColor="text1"/>
                                  <w:rPrChange w:id="443" w:author="Bo Shen" w:date="2023-02-03T09:58:00Z">
                                    <w:rPr>
                                      <w:rFonts w:ascii="Times New Roman" w:hAnsi="Times New Roman" w:cs="Times New Roman"/>
                                      <w:i w:val="0"/>
                                      <w:color w:val="000000" w:themeColor="text1"/>
                                      <w:sz w:val="20"/>
                                      <w:szCs w:val="20"/>
                                    </w:rPr>
                                  </w:rPrChange>
                                </w:rPr>
                                <w:t>to</w:t>
                              </w:r>
                            </w:ins>
                            <w:ins w:id="444" w:author="Bo Shen" w:date="2023-02-02T17:39:00Z">
                              <w:r w:rsidRPr="00E17244">
                                <w:rPr>
                                  <w:rFonts w:ascii="Times New Roman" w:hAnsi="Times New Roman" w:cs="Times New Roman"/>
                                  <w:iCs w:val="0"/>
                                  <w:color w:val="000000" w:themeColor="text1"/>
                                  <w:rPrChange w:id="445" w:author="Bo Shen" w:date="2023-02-03T09:58:00Z">
                                    <w:rPr>
                                      <w:rFonts w:ascii="Times New Roman" w:hAnsi="Times New Roman" w:cs="Times New Roman"/>
                                      <w:iCs w:val="0"/>
                                      <w:color w:val="000000" w:themeColor="text1"/>
                                      <w:sz w:val="21"/>
                                      <w:szCs w:val="21"/>
                                    </w:rPr>
                                  </w:rPrChange>
                                </w:rPr>
                                <w:t xml:space="preserve"> input strength</w:t>
                              </w:r>
                            </w:ins>
                            <w:ins w:id="446" w:author="Bo Shen" w:date="2023-02-02T17:46:00Z">
                              <w:r w:rsidRPr="00E17244">
                                <w:rPr>
                                  <w:rFonts w:ascii="Times New Roman" w:hAnsi="Times New Roman" w:cs="Times New Roman"/>
                                  <w:i w:val="0"/>
                                  <w:color w:val="000000" w:themeColor="text1"/>
                                  <w:rPrChange w:id="447" w:author="Bo Shen" w:date="2023-02-03T09:58:00Z">
                                    <w:rPr>
                                      <w:rFonts w:ascii="Times New Roman" w:hAnsi="Times New Roman" w:cs="Times New Roman"/>
                                      <w:i w:val="0"/>
                                      <w:color w:val="000000" w:themeColor="text1"/>
                                      <w:sz w:val="20"/>
                                      <w:szCs w:val="20"/>
                                    </w:rPr>
                                  </w:rPrChange>
                                </w:rPr>
                                <w:t xml:space="preserve">, the unchosen </w:t>
                              </w:r>
                              <w:r w:rsidRPr="00BE03EB">
                                <w:rPr>
                                  <w:rFonts w:ascii="Times New Roman" w:hAnsi="Times New Roman" w:cs="Times New Roman"/>
                                  <w:iCs w:val="0"/>
                                  <w:color w:val="000000" w:themeColor="text1"/>
                                  <w:rPrChange w:id="448" w:author="Bo Shen" w:date="2023-02-03T09:59:00Z">
                                    <w:rPr>
                                      <w:rFonts w:ascii="Times New Roman" w:hAnsi="Times New Roman" w:cs="Times New Roman"/>
                                      <w:iCs w:val="0"/>
                                      <w:color w:val="000000" w:themeColor="text1"/>
                                      <w:sz w:val="20"/>
                                      <w:szCs w:val="20"/>
                                    </w:rPr>
                                  </w:rPrChange>
                                </w:rPr>
                                <w:t>D</w:t>
                              </w:r>
                              <w:r w:rsidRPr="00E17244">
                                <w:rPr>
                                  <w:rFonts w:ascii="Times New Roman" w:hAnsi="Times New Roman" w:cs="Times New Roman"/>
                                  <w:i w:val="0"/>
                                  <w:color w:val="000000" w:themeColor="text1"/>
                                  <w:rPrChange w:id="449" w:author="Bo Shen" w:date="2023-02-03T09:58:00Z">
                                    <w:rPr>
                                      <w:rFonts w:ascii="Times New Roman" w:hAnsi="Times New Roman" w:cs="Times New Roman"/>
                                      <w:i w:val="0"/>
                                      <w:color w:val="000000" w:themeColor="text1"/>
                                      <w:sz w:val="20"/>
                                      <w:szCs w:val="20"/>
                                    </w:rPr>
                                  </w:rPrChange>
                                </w:rPr>
                                <w:t xml:space="preserve"> activities </w:t>
                              </w:r>
                            </w:ins>
                            <w:ins w:id="450" w:author="Bo Shen" w:date="2023-02-02T17:47:00Z">
                              <w:r w:rsidRPr="00E17244">
                                <w:rPr>
                                  <w:rFonts w:ascii="Times New Roman" w:hAnsi="Times New Roman" w:cs="Times New Roman"/>
                                  <w:i w:val="0"/>
                                  <w:color w:val="000000" w:themeColor="text1"/>
                                  <w:rPrChange w:id="451" w:author="Bo Shen" w:date="2023-02-03T09:58:00Z">
                                    <w:rPr>
                                      <w:rFonts w:ascii="Times New Roman" w:hAnsi="Times New Roman" w:cs="Times New Roman"/>
                                      <w:i w:val="0"/>
                                      <w:color w:val="000000" w:themeColor="text1"/>
                                      <w:sz w:val="20"/>
                                      <w:szCs w:val="20"/>
                                    </w:rPr>
                                  </w:rPrChange>
                                </w:rPr>
                                <w:t>are more strongly tuned to input strength</w:t>
                              </w:r>
                            </w:ins>
                            <w:ins w:id="452" w:author="Bo Shen" w:date="2023-02-02T17:48:00Z">
                              <w:r w:rsidRPr="00E17244">
                                <w:rPr>
                                  <w:rFonts w:ascii="Times New Roman" w:hAnsi="Times New Roman" w:cs="Times New Roman"/>
                                  <w:i w:val="0"/>
                                  <w:color w:val="000000" w:themeColor="text1"/>
                                  <w:rPrChange w:id="453" w:author="Bo Shen" w:date="2023-02-03T09:58:00Z">
                                    <w:rPr>
                                      <w:rFonts w:ascii="Times New Roman" w:hAnsi="Times New Roman" w:cs="Times New Roman"/>
                                      <w:i w:val="0"/>
                                      <w:color w:val="000000" w:themeColor="text1"/>
                                      <w:sz w:val="20"/>
                                      <w:szCs w:val="20"/>
                                    </w:rPr>
                                  </w:rPrChange>
                                </w:rPr>
                                <w:t xml:space="preserve">; at the time of model choice, </w:t>
                              </w:r>
                              <w:r w:rsidRPr="005F43BB">
                                <w:rPr>
                                  <w:rFonts w:ascii="Times New Roman" w:hAnsi="Times New Roman" w:cs="Times New Roman"/>
                                  <w:iCs w:val="0"/>
                                  <w:color w:val="000000" w:themeColor="text1"/>
                                  <w:rPrChange w:id="454" w:author="Bo Shen" w:date="2023-02-03T09:59:00Z">
                                    <w:rPr>
                                      <w:rFonts w:ascii="Times New Roman" w:hAnsi="Times New Roman" w:cs="Times New Roman"/>
                                      <w:iCs w:val="0"/>
                                      <w:color w:val="000000" w:themeColor="text1"/>
                                      <w:sz w:val="20"/>
                                      <w:szCs w:val="20"/>
                                    </w:rPr>
                                  </w:rPrChange>
                                </w:rPr>
                                <w:t>D</w:t>
                              </w:r>
                              <w:r w:rsidRPr="00E17244">
                                <w:rPr>
                                  <w:rFonts w:ascii="Times New Roman" w:hAnsi="Times New Roman" w:cs="Times New Roman"/>
                                  <w:i w:val="0"/>
                                  <w:color w:val="000000" w:themeColor="text1"/>
                                  <w:rPrChange w:id="455" w:author="Bo Shen" w:date="2023-02-03T09:58:00Z">
                                    <w:rPr>
                                      <w:rFonts w:ascii="Times New Roman" w:hAnsi="Times New Roman" w:cs="Times New Roman"/>
                                      <w:i w:val="0"/>
                                      <w:color w:val="000000" w:themeColor="text1"/>
                                      <w:sz w:val="20"/>
                                      <w:szCs w:val="20"/>
                                    </w:rPr>
                                  </w:rPrChange>
                                </w:rPr>
                                <w:t xml:space="preserve"> units with smaller input difference </w:t>
                              </w:r>
                            </w:ins>
                            <w:ins w:id="456" w:author="Bo Shen" w:date="2023-02-03T09:59:00Z">
                              <w:r>
                                <w:rPr>
                                  <w:rFonts w:ascii="Times New Roman" w:hAnsi="Times New Roman" w:cs="Times New Roman"/>
                                  <w:i w:val="0"/>
                                  <w:color w:val="000000" w:themeColor="text1"/>
                                </w:rPr>
                                <w:t xml:space="preserve">(i.e., longer RT) </w:t>
                              </w:r>
                            </w:ins>
                            <w:ins w:id="457" w:author="Bo Shen" w:date="2023-02-02T17:48:00Z">
                              <w:r w:rsidRPr="00E17244">
                                <w:rPr>
                                  <w:rFonts w:ascii="Times New Roman" w:hAnsi="Times New Roman" w:cs="Times New Roman"/>
                                  <w:i w:val="0"/>
                                  <w:color w:val="000000" w:themeColor="text1"/>
                                  <w:rPrChange w:id="458" w:author="Bo Shen" w:date="2023-02-03T09:58:00Z">
                                    <w:rPr>
                                      <w:rFonts w:ascii="Times New Roman" w:hAnsi="Times New Roman" w:cs="Times New Roman"/>
                                      <w:i w:val="0"/>
                                      <w:color w:val="000000" w:themeColor="text1"/>
                                      <w:sz w:val="20"/>
                                      <w:szCs w:val="20"/>
                                    </w:rPr>
                                  </w:rPrChange>
                                </w:rPr>
                                <w:t>activate</w:t>
                              </w:r>
                            </w:ins>
                            <w:ins w:id="459" w:author="Bo Shen" w:date="2023-02-02T17:49:00Z">
                              <w:r w:rsidRPr="00E17244">
                                <w:rPr>
                                  <w:rFonts w:ascii="Times New Roman" w:hAnsi="Times New Roman" w:cs="Times New Roman"/>
                                  <w:i w:val="0"/>
                                  <w:color w:val="000000" w:themeColor="text1"/>
                                  <w:rPrChange w:id="460" w:author="Bo Shen" w:date="2023-02-03T09:58:00Z">
                                    <w:rPr>
                                      <w:rFonts w:ascii="Times New Roman" w:hAnsi="Times New Roman" w:cs="Times New Roman"/>
                                      <w:i w:val="0"/>
                                      <w:color w:val="000000" w:themeColor="text1"/>
                                      <w:sz w:val="20"/>
                                      <w:szCs w:val="20"/>
                                    </w:rPr>
                                  </w:rPrChange>
                                </w:rPr>
                                <w:t xml:space="preserve"> more</w:t>
                              </w:r>
                            </w:ins>
                            <w:ins w:id="461" w:author="Bo Shen" w:date="2023-02-02T17:48:00Z">
                              <w:r w:rsidRPr="00E17244">
                                <w:rPr>
                                  <w:rFonts w:ascii="Times New Roman" w:hAnsi="Times New Roman" w:cs="Times New Roman"/>
                                  <w:i w:val="0"/>
                                  <w:color w:val="000000" w:themeColor="text1"/>
                                  <w:rPrChange w:id="462" w:author="Bo Shen" w:date="2023-02-03T09:58:00Z">
                                    <w:rPr>
                                      <w:rFonts w:ascii="Times New Roman" w:hAnsi="Times New Roman" w:cs="Times New Roman"/>
                                      <w:i w:val="0"/>
                                      <w:color w:val="000000" w:themeColor="text1"/>
                                      <w:sz w:val="20"/>
                                      <w:szCs w:val="20"/>
                                    </w:rPr>
                                  </w:rPrChange>
                                </w:rPr>
                                <w:t xml:space="preserve"> strongly</w:t>
                              </w:r>
                            </w:ins>
                            <w:ins w:id="463" w:author="Bo Shen" w:date="2023-02-02T17:49:00Z">
                              <w:r w:rsidRPr="00E17244">
                                <w:rPr>
                                  <w:rFonts w:ascii="Times New Roman" w:hAnsi="Times New Roman" w:cs="Times New Roman"/>
                                  <w:i w:val="0"/>
                                  <w:color w:val="000000" w:themeColor="text1"/>
                                  <w:rPrChange w:id="464" w:author="Bo Shen" w:date="2023-02-03T09:58:00Z">
                                    <w:rPr>
                                      <w:rFonts w:ascii="Times New Roman" w:hAnsi="Times New Roman" w:cs="Times New Roman"/>
                                      <w:i w:val="0"/>
                                      <w:color w:val="000000" w:themeColor="text1"/>
                                      <w:sz w:val="20"/>
                                      <w:szCs w:val="20"/>
                                    </w:rPr>
                                  </w:rPrChange>
                                </w:rPr>
                                <w:t>, indicating stronger disinhibition for the trials with weaker decision evidence.</w:t>
                              </w:r>
                            </w:ins>
                            <w:del w:id="465" w:author="Bo Shen" w:date="2023-02-02T17:13:00Z">
                              <w:r w:rsidRPr="00E17244" w:rsidDel="007E1654">
                                <w:rPr>
                                  <w:rFonts w:ascii="Times New Roman" w:hAnsi="Times New Roman" w:cs="Times New Roman"/>
                                  <w:iCs w:val="0"/>
                                  <w:rPrChange w:id="466" w:author="Bo Shen" w:date="2023-02-03T09:58:00Z">
                                    <w:rPr>
                                      <w:rFonts w:ascii="Times New Roman" w:hAnsi="Times New Roman" w:cs="Times New Roman"/>
                                      <w:iCs w:val="0"/>
                                      <w:color w:val="000000" w:themeColor="text1"/>
                                    </w:rPr>
                                  </w:rPrChange>
                                </w:rPr>
                                <w:delText xml:space="preserve"> Consistent with empirical findings, </w:delText>
                              </w:r>
                            </w:del>
                            <w:del w:id="467" w:author="Bo Shen" w:date="2023-02-02T17:12:00Z">
                              <w:r w:rsidRPr="00E17244" w:rsidDel="007E1654">
                                <w:rPr>
                                  <w:rFonts w:ascii="Times New Roman" w:hAnsi="Times New Roman" w:cs="Times New Roman"/>
                                  <w:iCs w:val="0"/>
                                  <w:rPrChange w:id="468" w:author="Bo Shen" w:date="2023-02-03T09:58: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469" w:author="Bo Shen" w:date="2023-02-02T17:13:00Z">
                              <w:r w:rsidRPr="00E17244" w:rsidDel="007E1654">
                                <w:rPr>
                                  <w:rFonts w:ascii="Times New Roman" w:hAnsi="Times New Roman" w:cs="Times New Roman"/>
                                  <w:iCs w:val="0"/>
                                  <w:rPrChange w:id="470" w:author="Bo Shen" w:date="2023-02-03T09:58:00Z">
                                    <w:rPr>
                                      <w:rFonts w:ascii="Times New Roman" w:hAnsi="Times New Roman" w:cs="Times New Roman"/>
                                      <w:iCs w:val="0"/>
                                      <w:color w:val="000000" w:themeColor="text1"/>
                                    </w:rPr>
                                  </w:rPrChange>
                                </w:rPr>
                                <w:delText xml:space="preserve">Empirical and behavioral and neural dataset from </w:delText>
                              </w:r>
                              <w:r w:rsidRPr="00E17244" w:rsidDel="007E1654">
                                <w:rPr>
                                  <w:rFonts w:ascii="Times New Roman" w:hAnsi="Times New Roman" w:cs="Times New Roman"/>
                                  <w:iCs w:val="0"/>
                                  <w:rPrChange w:id="471" w:author="Bo Shen" w:date="2023-02-03T09:58:00Z">
                                    <w:rPr>
                                      <w:rFonts w:ascii="Times New Roman" w:hAnsi="Times New Roman" w:cs="Times New Roman"/>
                                      <w:iCs w:val="0"/>
                                      <w:color w:val="000000" w:themeColor="text1"/>
                                    </w:rPr>
                                  </w:rPrChange>
                                </w:rPr>
                                <w:fldChar w:fldCharType="begin"/>
                              </w:r>
                              <w:r w:rsidRPr="00E17244" w:rsidDel="007E1654">
                                <w:rPr>
                                  <w:rFonts w:ascii="Times New Roman" w:hAnsi="Times New Roman" w:cs="Times New Roman"/>
                                  <w:iCs w:val="0"/>
                                  <w:rPrChange w:id="472" w:author="Bo Shen" w:date="2023-02-03T09:58: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Cs w:val="0"/>
                                  <w:rPrChange w:id="473" w:author="Bo Shen" w:date="2023-02-03T09:58:00Z">
                                    <w:rPr>
                                      <w:rFonts w:ascii="Times New Roman" w:hAnsi="Times New Roman" w:cs="Times New Roman"/>
                                      <w:iCs w:val="0"/>
                                      <w:color w:val="000000" w:themeColor="text1"/>
                                    </w:rPr>
                                  </w:rPrChange>
                                </w:rPr>
                                <w:fldChar w:fldCharType="separate"/>
                              </w:r>
                              <w:r w:rsidRPr="00E17244" w:rsidDel="007E1654">
                                <w:rPr>
                                  <w:rFonts w:ascii="Times New Roman" w:hAnsi="Times New Roman" w:cs="Times New Roman"/>
                                  <w:iCs w:val="0"/>
                                  <w:rPrChange w:id="474" w:author="Bo Shen" w:date="2023-02-03T09:58:00Z">
                                    <w:rPr>
                                      <w:rFonts w:ascii="Times New Roman" w:hAnsi="Times New Roman" w:cs="Times New Roman"/>
                                      <w:iCs w:val="0"/>
                                      <w:noProof/>
                                      <w:color w:val="000000" w:themeColor="text1"/>
                                    </w:rPr>
                                  </w:rPrChange>
                                </w:rPr>
                                <w:delText>Roitman &amp; Shadlen (2002)</w:delText>
                              </w:r>
                              <w:r w:rsidRPr="00E17244" w:rsidDel="007E1654">
                                <w:rPr>
                                  <w:rFonts w:ascii="Times New Roman" w:hAnsi="Times New Roman" w:cs="Times New Roman"/>
                                  <w:iCs w:val="0"/>
                                  <w:rPrChange w:id="475" w:author="Bo Shen" w:date="2023-02-03T09:58:00Z">
                                    <w:rPr>
                                      <w:rFonts w:ascii="Times New Roman" w:hAnsi="Times New Roman" w:cs="Times New Roman"/>
                                      <w:iCs w:val="0"/>
                                      <w:color w:val="000000" w:themeColor="text1"/>
                                    </w:rPr>
                                  </w:rPrChange>
                                </w:rPr>
                                <w:fldChar w:fldCharType="end"/>
                              </w:r>
                              <w:r w:rsidRPr="00E17244" w:rsidDel="007E1654">
                                <w:rPr>
                                  <w:rFonts w:ascii="Times New Roman" w:hAnsi="Times New Roman" w:cs="Times New Roman"/>
                                  <w:iCs w:val="0"/>
                                  <w:rPrChange w:id="476" w:author="Bo Shen" w:date="2023-02-03T09:58:00Z">
                                    <w:rPr>
                                      <w:rFonts w:ascii="Times New Roman" w:hAnsi="Times New Roman" w:cs="Times New Roman"/>
                                      <w:iCs w:val="0"/>
                                      <w:color w:val="000000" w:themeColor="text1"/>
                                    </w:rPr>
                                  </w:rPrChange>
                                </w:rPr>
                                <w:delText>.</w:delText>
                              </w:r>
                            </w:del>
                          </w:p>
                          <w:p w:rsidR="005E51E4" w:rsidRPr="00E17244" w:rsidRDefault="005E51E4">
                            <w:pPr>
                              <w:pStyle w:val="Caption"/>
                              <w:jc w:val="both"/>
                              <w:rPr>
                                <w:sz w:val="16"/>
                                <w:szCs w:val="16"/>
                                <w:rPrChange w:id="477" w:author="Bo Shen" w:date="2023-02-03T09:58:00Z">
                                  <w:rPr/>
                                </w:rPrChange>
                              </w:rPr>
                              <w:pPrChange w:id="478" w:author="Bo Shen" w:date="2023-02-02T17:20: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90E8C56" id="_x0000_t202" coordsize="21600,21600" o:spt="202" path="m,l,21600r21600,l21600,xe">
                <v:stroke joinstyle="miter"/>
                <v:path gradientshapeok="t" o:connecttype="rect"/>
              </v:shapetype>
              <v:shape id="Text Box 22" o:spid="_x0000_s1026" type="#_x0000_t202" style="position:absolute;left:0;text-align:left;margin-left:-38.65pt;margin-top:-56.1pt;width:555.05pt;height:72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" fillcolor="white [3201]" strokeweight=".5pt">
                <v:textbox>
                  <w:txbxContent>
                    <w:p w:rsidR="005E51E4" w:rsidDel="003F0266" w:rsidRDefault="005E51E4">
                      <w:pPr>
                        <w:spacing w:line="480" w:lineRule="auto"/>
                        <w:jc w:val="center"/>
                        <w:rPr>
                          <w:del w:id="479" w:author="Bo Shen" w:date="2023-02-01T15:44:00Z"/>
                          <w:rFonts w:ascii="Times New Roman" w:hAnsi="Times New Roman" w:cs="Times New Roman"/>
                        </w:rPr>
                        <w:pPrChange w:id="480" w:author="Bo Shen" w:date="2023-02-02T17:05:00Z">
                          <w:pPr>
                            <w:spacing w:line="480" w:lineRule="auto"/>
                            <w:jc w:val="both"/>
                          </w:pPr>
                        </w:pPrChange>
                      </w:pPr>
                      <w:ins w:id="481" w:author="Bo Shen" w:date="2023-02-02T16:19:00Z">
                        <w:r>
                          <w:rPr>
                            <w:rFonts w:ascii="Times New Roman" w:hAnsi="Times New Roman" w:cs="Times New Roman"/>
                            <w:noProof/>
                          </w:rPr>
                          <w:drawing>
                            <wp:inline distT="0" distB="0" distL="0" distR="0" wp14:anchorId="46AE87AA" wp14:editId="4FAF1E63">
                              <wp:extent cx="5304864" cy="564172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
                                      <a:stretch>
                                        <a:fillRect/>
                                      </a:stretch>
                                    </pic:blipFill>
                                    <pic:spPr>
                                      <a:xfrm>
                                        <a:off x="0" y="0"/>
                                        <a:ext cx="5316779" cy="5654399"/>
                                      </a:xfrm>
                                      <a:prstGeom prst="rect">
                                        <a:avLst/>
                                      </a:prstGeom>
                                    </pic:spPr>
                                  </pic:pic>
                                </a:graphicData>
                              </a:graphic>
                            </wp:inline>
                          </w:drawing>
                        </w:r>
                      </w:ins>
                    </w:p>
                    <w:p w:rsidR="005E51E4" w:rsidRDefault="005E51E4" w:rsidP="00703A03">
                      <w:pPr>
                        <w:keepNext/>
                        <w:spacing w:line="480" w:lineRule="auto"/>
                        <w:jc w:val="center"/>
                      </w:pPr>
                      <w:del w:id="482" w:author="Bo Shen" w:date="2023-02-01T15:44:00Z">
                        <w:r w:rsidDel="003F0266">
                          <w:rPr>
                            <w:noProof/>
                            <w:lang w:eastAsia="en-US"/>
                          </w:rPr>
                          <w:drawing>
                            <wp:inline distT="0" distB="0" distL="0" distR="0" wp14:anchorId="792E41A9" wp14:editId="4D0DA272">
                              <wp:extent cx="5943600" cy="451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eps"/>
                                      <pic:cNvPicPr/>
                                    </pic:nvPicPr>
                                    <pic:blipFill>
                                      <a:blip r:embed="rId7"/>
                                      <a:stretch>
                                        <a:fillRect/>
                                      </a:stretch>
                                    </pic:blipFill>
                                    <pic:spPr>
                                      <a:xfrm>
                                        <a:off x="0" y="0"/>
                                        <a:ext cx="5943600" cy="4519295"/>
                                      </a:xfrm>
                                      <a:prstGeom prst="rect">
                                        <a:avLst/>
                                      </a:prstGeom>
                                    </pic:spPr>
                                  </pic:pic>
                                </a:graphicData>
                              </a:graphic>
                            </wp:inline>
                          </w:drawing>
                        </w:r>
                      </w:del>
                    </w:p>
                    <w:p w:rsidR="005E51E4" w:rsidRPr="00E17244" w:rsidDel="000D7F3A" w:rsidRDefault="005E51E4">
                      <w:pPr>
                        <w:pStyle w:val="Caption"/>
                        <w:jc w:val="both"/>
                        <w:rPr>
                          <w:del w:id="483" w:author="Bo Shen" w:date="2023-02-02T17:14:00Z"/>
                          <w:rFonts w:ascii="Times New Roman" w:hAnsi="Times New Roman" w:cs="Times New Roman"/>
                          <w:i w:val="0"/>
                          <w:rPrChange w:id="484" w:author="Bo Shen" w:date="2023-02-03T09:58:00Z">
                            <w:rPr>
                              <w:del w:id="485" w:author="Bo Shen" w:date="2023-02-02T17:14:00Z"/>
                              <w:rFonts w:ascii="Times New Roman" w:hAnsi="Times New Roman" w:cs="Times New Roman"/>
                              <w:i w:val="0"/>
                              <w:color w:val="000000" w:themeColor="text1"/>
                              <w:sz w:val="24"/>
                              <w:szCs w:val="24"/>
                            </w:rPr>
                          </w:rPrChange>
                        </w:rPr>
                      </w:pPr>
                      <w:r w:rsidRPr="00E17244">
                        <w:rPr>
                          <w:rFonts w:ascii="Times New Roman" w:hAnsi="Times New Roman" w:cs="Times New Roman"/>
                          <w:b/>
                          <w:iCs w:val="0"/>
                          <w:color w:val="000000" w:themeColor="text1"/>
                        </w:rPr>
                        <w:t>Figure 6</w:t>
                      </w:r>
                      <w:r w:rsidRPr="00E17244">
                        <w:rPr>
                          <w:rFonts w:ascii="Times New Roman" w:hAnsi="Times New Roman" w:cs="Times New Roman"/>
                          <w:iCs w:val="0"/>
                          <w:color w:val="000000" w:themeColor="text1"/>
                        </w:rPr>
                        <w:t xml:space="preserve">. The LDDM performs </w:t>
                      </w:r>
                      <w:del w:id="486" w:author="Bo Shen" w:date="2023-02-03T09:33:00Z">
                        <w:r w:rsidRPr="00E17244" w:rsidDel="00F06823">
                          <w:rPr>
                            <w:rFonts w:ascii="Times New Roman" w:hAnsi="Times New Roman" w:cs="Times New Roman"/>
                            <w:iCs w:val="0"/>
                            <w:color w:val="000000" w:themeColor="text1"/>
                          </w:rPr>
                          <w:delText>as well as the RNM</w:delText>
                        </w:r>
                      </w:del>
                      <w:ins w:id="487" w:author="Bo Shen" w:date="2023-02-03T09:33:00Z">
                        <w:r w:rsidRPr="00E17244">
                          <w:rPr>
                            <w:rFonts w:ascii="Times New Roman" w:hAnsi="Times New Roman" w:cs="Times New Roman"/>
                            <w:iCs w:val="0"/>
                            <w:color w:val="000000" w:themeColor="text1"/>
                            <w:rPrChange w:id="488" w:author="Bo Shen" w:date="2023-02-03T09:58:00Z">
                              <w:rPr>
                                <w:rFonts w:ascii="Times New Roman" w:hAnsi="Times New Roman" w:cs="Times New Roman"/>
                                <w:iCs w:val="0"/>
                                <w:color w:val="000000" w:themeColor="text1"/>
                                <w:sz w:val="20"/>
                                <w:szCs w:val="20"/>
                              </w:rPr>
                            </w:rPrChange>
                          </w:rPr>
                          <w:t>well</w:t>
                        </w:r>
                      </w:ins>
                      <w:r w:rsidRPr="00E17244">
                        <w:rPr>
                          <w:rFonts w:ascii="Times New Roman" w:hAnsi="Times New Roman" w:cs="Times New Roman"/>
                          <w:iCs w:val="0"/>
                          <w:color w:val="000000" w:themeColor="text1"/>
                        </w:rPr>
                        <w:t xml:space="preserve"> in capturing empirical behavior and neurophysiological data during perceptual decision-making. </w:t>
                      </w:r>
                      <w:r w:rsidRPr="00E17244">
                        <w:rPr>
                          <w:rFonts w:ascii="Times New Roman" w:hAnsi="Times New Roman" w:cs="Times New Roman"/>
                          <w:b/>
                          <w:iCs w:val="0"/>
                          <w:color w:val="000000" w:themeColor="text1"/>
                        </w:rPr>
                        <w:t>A</w:t>
                      </w:r>
                      <w:r w:rsidRPr="00E17244">
                        <w:rPr>
                          <w:rFonts w:ascii="Times New Roman" w:hAnsi="Times New Roman" w:cs="Times New Roman"/>
                          <w:iCs w:val="0"/>
                          <w:color w:val="000000" w:themeColor="text1"/>
                        </w:rPr>
                        <w:t xml:space="preserve">. Model predicted RT distributions fit to behavioral data. Predicted RT distribution (lines) match the histogram of empirical RT distribution (bars), with correct and error trials separately (indicated by color) across levels of input strength (% coherence). </w:t>
                      </w:r>
                      <w:r w:rsidRPr="00E17244">
                        <w:rPr>
                          <w:rFonts w:ascii="Times New Roman" w:hAnsi="Times New Roman" w:cs="Times New Roman"/>
                          <w:b/>
                          <w:iCs w:val="0"/>
                          <w:color w:val="000000" w:themeColor="text1"/>
                        </w:rPr>
                        <w:t>B</w:t>
                      </w:r>
                      <w:r w:rsidRPr="00E17244">
                        <w:rPr>
                          <w:rFonts w:ascii="Times New Roman" w:hAnsi="Times New Roman" w:cs="Times New Roman"/>
                          <w:iCs w:val="0"/>
                          <w:color w:val="000000" w:themeColor="text1"/>
                        </w:rPr>
                        <w:t xml:space="preserve">. The fitting results of the LDDM and the original RNM (upper-right inset) visualized in </w:t>
                      </w:r>
                      <w:ins w:id="489" w:author="Bo Shen" w:date="2023-02-02T17:06:00Z">
                        <w:r w:rsidRPr="00E17244">
                          <w:rPr>
                            <w:rFonts w:ascii="Times New Roman" w:hAnsi="Times New Roman" w:cs="Times New Roman"/>
                            <w:iCs w:val="0"/>
                            <w:color w:val="000000" w:themeColor="text1"/>
                            <w:rPrChange w:id="490" w:author="Bo Shen" w:date="2023-02-03T09:58:00Z">
                              <w:rPr>
                                <w:rFonts w:ascii="Times New Roman" w:hAnsi="Times New Roman" w:cs="Times New Roman"/>
                                <w:iCs w:val="0"/>
                                <w:color w:val="000000" w:themeColor="text1"/>
                                <w:sz w:val="22"/>
                                <w:szCs w:val="22"/>
                              </w:rPr>
                            </w:rPrChange>
                          </w:rPr>
                          <w:t>quantile probabil</w:t>
                        </w:r>
                      </w:ins>
                      <w:ins w:id="491" w:author="Bo Shen" w:date="2023-02-02T17:07:00Z">
                        <w:r w:rsidRPr="00E17244">
                          <w:rPr>
                            <w:rFonts w:ascii="Times New Roman" w:hAnsi="Times New Roman" w:cs="Times New Roman"/>
                            <w:iCs w:val="0"/>
                            <w:color w:val="000000" w:themeColor="text1"/>
                            <w:rPrChange w:id="492" w:author="Bo Shen" w:date="2023-02-03T09:58:00Z">
                              <w:rPr>
                                <w:rFonts w:ascii="Times New Roman" w:hAnsi="Times New Roman" w:cs="Times New Roman"/>
                                <w:iCs w:val="0"/>
                                <w:color w:val="000000" w:themeColor="text1"/>
                                <w:sz w:val="22"/>
                                <w:szCs w:val="22"/>
                              </w:rPr>
                            </w:rPrChange>
                          </w:rPr>
                          <w:t>ities</w:t>
                        </w:r>
                      </w:ins>
                      <w:del w:id="493" w:author="Bo Shen" w:date="2023-02-02T17:06:00Z">
                        <w:r w:rsidRPr="00E17244" w:rsidDel="00F84F1D">
                          <w:rPr>
                            <w:rFonts w:ascii="Times New Roman" w:hAnsi="Times New Roman" w:cs="Times New Roman"/>
                            <w:iCs w:val="0"/>
                            <w:color w:val="000000" w:themeColor="text1"/>
                          </w:rPr>
                          <w:delText>Q</w:delText>
                        </w:r>
                      </w:del>
                      <w:del w:id="494" w:author="Bo Shen" w:date="2022-11-28T13:49:00Z">
                        <w:r w:rsidRPr="00E17244" w:rsidDel="00662EFE">
                          <w:rPr>
                            <w:rFonts w:ascii="Times New Roman" w:hAnsi="Times New Roman" w:cs="Times New Roman"/>
                            <w:iCs w:val="0"/>
                            <w:color w:val="000000" w:themeColor="text1"/>
                          </w:rPr>
                          <w:delText>-Q plots</w:delText>
                        </w:r>
                      </w:del>
                      <w:r w:rsidRPr="00E17244">
                        <w:rPr>
                          <w:rFonts w:ascii="Times New Roman" w:hAnsi="Times New Roman" w:cs="Times New Roman"/>
                          <w:iCs w:val="0"/>
                          <w:color w:val="000000" w:themeColor="text1"/>
                        </w:rPr>
                        <w:t>. Nine quantiles of RT under each condition are stacked on the x-axis indicating the correct choice proportion under each input coherence (0 - .5 are error trials, shown in red cross; .5 - 1 are correct trials, shown in green cross). LDDM Model predicts the choice proportion and the shape of RT distribution as well as the original RNM.</w:t>
                      </w:r>
                      <w:r w:rsidRPr="00E17244">
                        <w:rPr>
                          <w:rFonts w:ascii="Times New Roman" w:hAnsi="Times New Roman" w:cs="Times New Roman"/>
                          <w:b/>
                          <w:iCs w:val="0"/>
                          <w:color w:val="000000" w:themeColor="text1"/>
                        </w:rPr>
                        <w:t xml:space="preserve"> C</w:t>
                      </w:r>
                      <w:r w:rsidRPr="00E17244">
                        <w:rPr>
                          <w:rFonts w:ascii="Times New Roman" w:hAnsi="Times New Roman" w:cs="Times New Roman"/>
                          <w:iCs w:val="0"/>
                          <w:color w:val="000000" w:themeColor="text1"/>
                        </w:rPr>
                        <w:t xml:space="preserve">. Model predicted psychometric function (upper) and chronometric function (lower). Choice accuracy aggregated by input strength (lines) fit well to the empirical data (crosses). The predicted RT aggregated by input strength for correct (solid line) and error (dashed line) trials capture well the RT for correct (filled dots) and error (empty dots) trials in empirical data. </w:t>
                      </w:r>
                      <w:r w:rsidRPr="00E17244">
                        <w:rPr>
                          <w:rFonts w:ascii="Times New Roman" w:hAnsi="Times New Roman" w:cs="Times New Roman"/>
                          <w:b/>
                          <w:iCs w:val="0"/>
                          <w:color w:val="000000" w:themeColor="text1"/>
                        </w:rPr>
                        <w:t>D</w:t>
                      </w:r>
                      <w:r w:rsidRPr="00E17244">
                        <w:rPr>
                          <w:rFonts w:ascii="Times New Roman" w:hAnsi="Times New Roman" w:cs="Times New Roman"/>
                          <w:iCs w:val="0"/>
                          <w:color w:val="000000" w:themeColor="text1"/>
                        </w:rPr>
                        <w:t xml:space="preserve">. The </w:t>
                      </w:r>
                      <w:ins w:id="495" w:author="Bo Shen" w:date="2023-02-02T17:15:00Z">
                        <w:r w:rsidRPr="00E17244">
                          <w:rPr>
                            <w:rFonts w:ascii="Times New Roman" w:hAnsi="Times New Roman" w:cs="Times New Roman"/>
                            <w:iCs w:val="0"/>
                            <w:color w:val="000000" w:themeColor="text1"/>
                            <w:rPrChange w:id="496" w:author="Bo Shen" w:date="2023-02-03T09:58:00Z">
                              <w:rPr>
                                <w:rFonts w:ascii="Times New Roman" w:hAnsi="Times New Roman" w:cs="Times New Roman"/>
                                <w:iCs w:val="0"/>
                                <w:color w:val="000000" w:themeColor="text1"/>
                                <w:sz w:val="22"/>
                                <w:szCs w:val="22"/>
                              </w:rPr>
                            </w:rPrChange>
                          </w:rPr>
                          <w:t xml:space="preserve">model with best-fitting parameters </w:t>
                        </w:r>
                      </w:ins>
                      <w:del w:id="497" w:author="Bo Shen" w:date="2023-02-02T17:15:00Z">
                        <w:r w:rsidRPr="00E17244" w:rsidDel="000D7F3A">
                          <w:rPr>
                            <w:rFonts w:ascii="Times New Roman" w:hAnsi="Times New Roman" w:cs="Times New Roman"/>
                            <w:iCs w:val="0"/>
                            <w:color w:val="000000" w:themeColor="text1"/>
                          </w:rPr>
                          <w:delText>best-fitting model</w:delText>
                        </w:r>
                      </w:del>
                      <w:ins w:id="498" w:author="Bo Shen" w:date="2023-02-02T17:15:00Z">
                        <w:r w:rsidRPr="00E17244">
                          <w:rPr>
                            <w:rFonts w:ascii="Times New Roman" w:hAnsi="Times New Roman" w:cs="Times New Roman"/>
                            <w:iCs w:val="0"/>
                            <w:color w:val="000000" w:themeColor="text1"/>
                            <w:rPrChange w:id="499" w:author="Bo Shen" w:date="2023-02-03T09:58:00Z">
                              <w:rPr>
                                <w:rFonts w:ascii="Times New Roman" w:hAnsi="Times New Roman" w:cs="Times New Roman"/>
                                <w:iCs w:val="0"/>
                                <w:color w:val="000000" w:themeColor="text1"/>
                                <w:sz w:val="22"/>
                                <w:szCs w:val="22"/>
                              </w:rPr>
                            </w:rPrChange>
                          </w:rPr>
                          <w:t>to the behaviors</w:t>
                        </w:r>
                      </w:ins>
                      <w:r w:rsidRPr="00E17244">
                        <w:rPr>
                          <w:rFonts w:ascii="Times New Roman" w:hAnsi="Times New Roman" w:cs="Times New Roman"/>
                          <w:iCs w:val="0"/>
                          <w:color w:val="000000" w:themeColor="text1"/>
                        </w:rPr>
                        <w:t xml:space="preserve"> replicates the neural dynamic features of the recorded neural activity. </w:t>
                      </w:r>
                      <w:r w:rsidRPr="007C2977">
                        <w:rPr>
                          <w:rFonts w:ascii="Times New Roman" w:hAnsi="Times New Roman" w:cs="Times New Roman"/>
                          <w:iCs w:val="0"/>
                          <w:color w:val="000000" w:themeColor="text1"/>
                        </w:rPr>
                        <w:t>R</w:t>
                      </w:r>
                      <w:r w:rsidRPr="00E17244">
                        <w:rPr>
                          <w:rFonts w:ascii="Times New Roman" w:hAnsi="Times New Roman" w:cs="Times New Roman"/>
                          <w:iCs w:val="0"/>
                          <w:color w:val="000000" w:themeColor="text1"/>
                        </w:rPr>
                        <w:t xml:space="preserve"> unit activities aligned to the onset of stimulus inputs (left) and aligned to the time of model decision (right) replicate the stereotyped ramping dynamics of units associated with the chosen side (solid lines) and suppression of units associated with the unchosen side (dashed lines) under different levels of input strength.</w:t>
                      </w:r>
                      <w:ins w:id="500" w:author="Bo Shen" w:date="2023-02-03T09:34:00Z">
                        <w:r w:rsidRPr="00E17244">
                          <w:rPr>
                            <w:rFonts w:ascii="Times New Roman" w:hAnsi="Times New Roman" w:cs="Times New Roman"/>
                            <w:i w:val="0"/>
                            <w:color w:val="000000" w:themeColor="text1"/>
                            <w:rPrChange w:id="501" w:author="Bo Shen" w:date="2023-02-03T09:58:00Z">
                              <w:rPr>
                                <w:rFonts w:ascii="Times New Roman" w:hAnsi="Times New Roman" w:cs="Times New Roman"/>
                                <w:i w:val="0"/>
                                <w:color w:val="000000" w:themeColor="text1"/>
                                <w:sz w:val="20"/>
                                <w:szCs w:val="20"/>
                              </w:rPr>
                            </w:rPrChange>
                          </w:rPr>
                          <w:t xml:space="preserve"> The mean activities at</w:t>
                        </w:r>
                      </w:ins>
                      <w:ins w:id="502" w:author="Bo Shen" w:date="2023-02-03T09:36:00Z">
                        <w:r w:rsidRPr="00E17244">
                          <w:rPr>
                            <w:rFonts w:ascii="Times New Roman" w:hAnsi="Times New Roman" w:cs="Times New Roman"/>
                            <w:i w:val="0"/>
                            <w:color w:val="000000" w:themeColor="text1"/>
                            <w:rPrChange w:id="503" w:author="Bo Shen" w:date="2023-02-03T09:58:00Z">
                              <w:rPr>
                                <w:rFonts w:ascii="Times New Roman" w:hAnsi="Times New Roman" w:cs="Times New Roman"/>
                                <w:i w:val="0"/>
                                <w:color w:val="000000" w:themeColor="text1"/>
                                <w:sz w:val="20"/>
                                <w:szCs w:val="20"/>
                              </w:rPr>
                            </w:rPrChange>
                          </w:rPr>
                          <w:t xml:space="preserve"> early stage (</w:t>
                        </w:r>
                      </w:ins>
                      <w:ins w:id="504" w:author="Bo Shen" w:date="2023-02-03T09:34:00Z">
                        <w:r w:rsidRPr="00E17244">
                          <w:rPr>
                            <w:rFonts w:ascii="Times New Roman" w:hAnsi="Times New Roman" w:cs="Times New Roman"/>
                            <w:i w:val="0"/>
                            <w:color w:val="000000" w:themeColor="text1"/>
                            <w:rPrChange w:id="505" w:author="Bo Shen" w:date="2023-02-03T09:58:00Z">
                              <w:rPr>
                                <w:rFonts w:ascii="Times New Roman" w:hAnsi="Times New Roman" w:cs="Times New Roman"/>
                                <w:i w:val="0"/>
                                <w:color w:val="000000" w:themeColor="text1"/>
                                <w:sz w:val="20"/>
                                <w:szCs w:val="20"/>
                              </w:rPr>
                            </w:rPrChange>
                          </w:rPr>
                          <w:t xml:space="preserve">time point </w:t>
                        </w:r>
                      </w:ins>
                      <w:ins w:id="506" w:author="Bo Shen" w:date="2023-02-03T09:36:00Z">
                        <w:r w:rsidRPr="00E17244">
                          <w:rPr>
                            <w:rFonts w:ascii="Times New Roman" w:hAnsi="Times New Roman" w:cs="Times New Roman"/>
                            <w:i w:val="0"/>
                            <w:color w:val="000000" w:themeColor="text1"/>
                            <w:rPrChange w:id="507" w:author="Bo Shen" w:date="2023-02-03T09:58:00Z">
                              <w:rPr>
                                <w:rFonts w:ascii="Times New Roman" w:hAnsi="Times New Roman" w:cs="Times New Roman"/>
                                <w:i w:val="0"/>
                                <w:color w:val="000000" w:themeColor="text1"/>
                                <w:sz w:val="20"/>
                                <w:szCs w:val="20"/>
                              </w:rPr>
                            </w:rPrChange>
                          </w:rPr>
                          <w:t>indicated</w:t>
                        </w:r>
                      </w:ins>
                      <w:ins w:id="508" w:author="Bo Shen" w:date="2023-02-03T09:37:00Z">
                        <w:r w:rsidRPr="00E17244">
                          <w:rPr>
                            <w:rFonts w:ascii="Times New Roman" w:hAnsi="Times New Roman" w:cs="Times New Roman"/>
                            <w:i w:val="0"/>
                            <w:color w:val="000000" w:themeColor="text1"/>
                            <w:rPrChange w:id="509" w:author="Bo Shen" w:date="2023-02-03T09:58:00Z">
                              <w:rPr>
                                <w:rFonts w:ascii="Times New Roman" w:hAnsi="Times New Roman" w:cs="Times New Roman"/>
                                <w:i w:val="0"/>
                                <w:color w:val="000000" w:themeColor="text1"/>
                                <w:sz w:val="20"/>
                                <w:szCs w:val="20"/>
                              </w:rPr>
                            </w:rPrChange>
                          </w:rPr>
                          <w:t xml:space="preserve"> by arrows </w:t>
                        </w:r>
                      </w:ins>
                      <w:ins w:id="510" w:author="Bo Shen" w:date="2023-02-03T09:35:00Z">
                        <w:r w:rsidRPr="00E17244">
                          <w:rPr>
                            <w:rFonts w:ascii="Times New Roman" w:hAnsi="Times New Roman" w:cs="Times New Roman"/>
                            <w:b/>
                            <w:bCs/>
                            <w:i w:val="0"/>
                            <w:color w:val="000000" w:themeColor="text1"/>
                            <w:rPrChange w:id="511" w:author="Bo Shen" w:date="2023-02-03T09:58:00Z">
                              <w:rPr>
                                <w:rFonts w:ascii="Times New Roman" w:hAnsi="Times New Roman" w:cs="Times New Roman"/>
                                <w:i w:val="0"/>
                                <w:color w:val="000000" w:themeColor="text1"/>
                                <w:sz w:val="20"/>
                                <w:szCs w:val="20"/>
                              </w:rPr>
                            </w:rPrChange>
                          </w:rPr>
                          <w:t>a</w:t>
                        </w:r>
                        <w:r w:rsidRPr="00E17244">
                          <w:rPr>
                            <w:rFonts w:ascii="Times New Roman" w:hAnsi="Times New Roman" w:cs="Times New Roman"/>
                            <w:i w:val="0"/>
                            <w:color w:val="000000" w:themeColor="text1"/>
                            <w:rPrChange w:id="512" w:author="Bo Shen" w:date="2023-02-03T09:58:00Z">
                              <w:rPr>
                                <w:rFonts w:ascii="Times New Roman" w:hAnsi="Times New Roman" w:cs="Times New Roman"/>
                                <w:i w:val="0"/>
                                <w:color w:val="000000" w:themeColor="text1"/>
                                <w:sz w:val="20"/>
                                <w:szCs w:val="20"/>
                              </w:rPr>
                            </w:rPrChange>
                          </w:rPr>
                          <w:t xml:space="preserve"> and </w:t>
                        </w:r>
                        <w:r w:rsidRPr="00E17244">
                          <w:rPr>
                            <w:rFonts w:ascii="Times New Roman" w:hAnsi="Times New Roman" w:cs="Times New Roman"/>
                            <w:b/>
                            <w:bCs/>
                            <w:i w:val="0"/>
                            <w:color w:val="000000" w:themeColor="text1"/>
                            <w:rPrChange w:id="513" w:author="Bo Shen" w:date="2023-02-03T09:58:00Z">
                              <w:rPr>
                                <w:rFonts w:ascii="Times New Roman" w:hAnsi="Times New Roman" w:cs="Times New Roman"/>
                                <w:i w:val="0"/>
                                <w:color w:val="000000" w:themeColor="text1"/>
                                <w:sz w:val="20"/>
                                <w:szCs w:val="20"/>
                              </w:rPr>
                            </w:rPrChange>
                          </w:rPr>
                          <w:t>b</w:t>
                        </w:r>
                      </w:ins>
                      <w:ins w:id="514" w:author="Bo Shen" w:date="2023-02-03T09:39:00Z">
                        <w:r w:rsidRPr="00E17244">
                          <w:rPr>
                            <w:rFonts w:ascii="Times New Roman" w:hAnsi="Times New Roman" w:cs="Times New Roman"/>
                            <w:i w:val="0"/>
                            <w:color w:val="000000" w:themeColor="text1"/>
                            <w:rPrChange w:id="515" w:author="Bo Shen" w:date="2023-02-03T09:58:00Z">
                              <w:rPr>
                                <w:rFonts w:ascii="Times New Roman" w:hAnsi="Times New Roman" w:cs="Times New Roman"/>
                                <w:i w:val="0"/>
                                <w:color w:val="000000" w:themeColor="text1"/>
                                <w:sz w:val="20"/>
                                <w:szCs w:val="20"/>
                              </w:rPr>
                            </w:rPrChange>
                          </w:rPr>
                          <w:t>, i.e.,</w:t>
                        </w:r>
                      </w:ins>
                      <w:ins w:id="516" w:author="Bo Shen" w:date="2023-02-03T09:36:00Z">
                        <w:r w:rsidRPr="00E17244">
                          <w:rPr>
                            <w:rFonts w:ascii="Times New Roman" w:hAnsi="Times New Roman" w:cs="Times New Roman"/>
                            <w:i w:val="0"/>
                            <w:color w:val="000000" w:themeColor="text1"/>
                            <w:rPrChange w:id="517" w:author="Bo Shen" w:date="2023-02-03T09:58:00Z">
                              <w:rPr>
                                <w:rFonts w:ascii="Times New Roman" w:hAnsi="Times New Roman" w:cs="Times New Roman"/>
                                <w:i w:val="0"/>
                                <w:color w:val="000000" w:themeColor="text1"/>
                                <w:sz w:val="20"/>
                                <w:szCs w:val="20"/>
                              </w:rPr>
                            </w:rPrChange>
                          </w:rPr>
                          <w:t xml:space="preserve"> </w:t>
                        </w:r>
                      </w:ins>
                      <w:ins w:id="518" w:author="Bo Shen" w:date="2023-02-03T09:39:00Z">
                        <w:r w:rsidRPr="00E17244">
                          <w:rPr>
                            <w:rFonts w:ascii="Times New Roman" w:hAnsi="Times New Roman" w:cs="Times New Roman"/>
                            <w:i w:val="0"/>
                            <w:color w:val="000000" w:themeColor="text1"/>
                            <w:rPrChange w:id="519" w:author="Bo Shen" w:date="2023-02-03T09:58:00Z">
                              <w:rPr>
                                <w:rFonts w:ascii="Times New Roman" w:hAnsi="Times New Roman" w:cs="Times New Roman"/>
                                <w:i w:val="0"/>
                                <w:color w:val="000000" w:themeColor="text1"/>
                                <w:sz w:val="20"/>
                                <w:szCs w:val="20"/>
                              </w:rPr>
                            </w:rPrChange>
                          </w:rPr>
                          <w:t>320 ms after the onset of stimulus</w:t>
                        </w:r>
                      </w:ins>
                      <w:ins w:id="520" w:author="Bo Shen" w:date="2023-02-03T09:36:00Z">
                        <w:r w:rsidRPr="00E17244">
                          <w:rPr>
                            <w:rFonts w:ascii="Times New Roman" w:hAnsi="Times New Roman" w:cs="Times New Roman"/>
                            <w:i w:val="0"/>
                            <w:color w:val="000000" w:themeColor="text1"/>
                            <w:rPrChange w:id="521" w:author="Bo Shen" w:date="2023-02-03T09:58:00Z">
                              <w:rPr>
                                <w:rFonts w:ascii="Times New Roman" w:hAnsi="Times New Roman" w:cs="Times New Roman"/>
                                <w:i w:val="0"/>
                                <w:color w:val="000000" w:themeColor="text1"/>
                                <w:sz w:val="20"/>
                                <w:szCs w:val="20"/>
                              </w:rPr>
                            </w:rPrChange>
                          </w:rPr>
                          <w:t>)</w:t>
                        </w:r>
                      </w:ins>
                      <w:ins w:id="522" w:author="Bo Shen" w:date="2023-02-03T09:35:00Z">
                        <w:r w:rsidRPr="00E17244">
                          <w:rPr>
                            <w:rFonts w:ascii="Times New Roman" w:hAnsi="Times New Roman" w:cs="Times New Roman"/>
                            <w:i w:val="0"/>
                            <w:color w:val="000000" w:themeColor="text1"/>
                            <w:rPrChange w:id="523" w:author="Bo Shen" w:date="2023-02-03T09:58:00Z">
                              <w:rPr>
                                <w:rFonts w:ascii="Times New Roman" w:hAnsi="Times New Roman" w:cs="Times New Roman"/>
                                <w:i w:val="0"/>
                                <w:color w:val="000000" w:themeColor="text1"/>
                                <w:sz w:val="20"/>
                                <w:szCs w:val="20"/>
                              </w:rPr>
                            </w:rPrChange>
                          </w:rPr>
                          <w:t xml:space="preserve"> and at the onset of model choice (</w:t>
                        </w:r>
                      </w:ins>
                      <w:ins w:id="524" w:author="Bo Shen" w:date="2023-02-03T09:39:00Z">
                        <w:r w:rsidRPr="00E17244">
                          <w:rPr>
                            <w:rFonts w:ascii="Times New Roman" w:hAnsi="Times New Roman" w:cs="Times New Roman"/>
                            <w:i w:val="0"/>
                            <w:color w:val="000000" w:themeColor="text1"/>
                            <w:rPrChange w:id="525" w:author="Bo Shen" w:date="2023-02-03T09:58:00Z">
                              <w:rPr>
                                <w:rFonts w:ascii="Times New Roman" w:hAnsi="Times New Roman" w:cs="Times New Roman"/>
                                <w:i w:val="0"/>
                                <w:color w:val="000000" w:themeColor="text1"/>
                                <w:sz w:val="20"/>
                                <w:szCs w:val="20"/>
                              </w:rPr>
                            </w:rPrChange>
                          </w:rPr>
                          <w:t xml:space="preserve">indicated by arrows </w:t>
                        </w:r>
                        <w:r w:rsidRPr="00E17244">
                          <w:rPr>
                            <w:rFonts w:ascii="Times New Roman" w:hAnsi="Times New Roman" w:cs="Times New Roman"/>
                            <w:b/>
                            <w:bCs/>
                            <w:i w:val="0"/>
                            <w:color w:val="000000" w:themeColor="text1"/>
                            <w:rPrChange w:id="526" w:author="Bo Shen" w:date="2023-02-03T09:58:00Z">
                              <w:rPr>
                                <w:rFonts w:ascii="Times New Roman" w:hAnsi="Times New Roman" w:cs="Times New Roman"/>
                                <w:i w:val="0"/>
                                <w:color w:val="000000" w:themeColor="text1"/>
                                <w:sz w:val="20"/>
                                <w:szCs w:val="20"/>
                              </w:rPr>
                            </w:rPrChange>
                          </w:rPr>
                          <w:t>c</w:t>
                        </w:r>
                      </w:ins>
                      <w:ins w:id="527" w:author="Bo Shen" w:date="2023-02-03T09:35:00Z">
                        <w:r w:rsidRPr="00E17244">
                          <w:rPr>
                            <w:rFonts w:ascii="Times New Roman" w:hAnsi="Times New Roman" w:cs="Times New Roman"/>
                            <w:i w:val="0"/>
                            <w:color w:val="000000" w:themeColor="text1"/>
                            <w:rPrChange w:id="528" w:author="Bo Shen" w:date="2023-02-03T09:58:00Z">
                              <w:rPr>
                                <w:rFonts w:ascii="Times New Roman" w:hAnsi="Times New Roman" w:cs="Times New Roman"/>
                                <w:i w:val="0"/>
                                <w:color w:val="000000" w:themeColor="text1"/>
                                <w:sz w:val="20"/>
                                <w:szCs w:val="20"/>
                              </w:rPr>
                            </w:rPrChange>
                          </w:rPr>
                          <w:t xml:space="preserve"> and </w:t>
                        </w:r>
                        <w:r w:rsidRPr="00E17244">
                          <w:rPr>
                            <w:rFonts w:ascii="Times New Roman" w:hAnsi="Times New Roman" w:cs="Times New Roman"/>
                            <w:b/>
                            <w:bCs/>
                            <w:i w:val="0"/>
                            <w:color w:val="000000" w:themeColor="text1"/>
                            <w:rPrChange w:id="529" w:author="Bo Shen" w:date="2023-02-03T09:58:00Z">
                              <w:rPr>
                                <w:rFonts w:ascii="Times New Roman" w:hAnsi="Times New Roman" w:cs="Times New Roman"/>
                                <w:i w:val="0"/>
                                <w:color w:val="000000" w:themeColor="text1"/>
                                <w:sz w:val="20"/>
                                <w:szCs w:val="20"/>
                              </w:rPr>
                            </w:rPrChange>
                          </w:rPr>
                          <w:t>d</w:t>
                        </w:r>
                        <w:r w:rsidRPr="00E17244">
                          <w:rPr>
                            <w:rFonts w:ascii="Times New Roman" w:hAnsi="Times New Roman" w:cs="Times New Roman"/>
                            <w:i w:val="0"/>
                            <w:color w:val="000000" w:themeColor="text1"/>
                            <w:rPrChange w:id="530" w:author="Bo Shen" w:date="2023-02-03T09:58:00Z">
                              <w:rPr>
                                <w:rFonts w:ascii="Times New Roman" w:hAnsi="Times New Roman" w:cs="Times New Roman"/>
                                <w:i w:val="0"/>
                                <w:color w:val="000000" w:themeColor="text1"/>
                                <w:sz w:val="20"/>
                                <w:szCs w:val="20"/>
                              </w:rPr>
                            </w:rPrChange>
                          </w:rPr>
                          <w:t>)</w:t>
                        </w:r>
                      </w:ins>
                      <w:r w:rsidRPr="00E17244">
                        <w:rPr>
                          <w:rFonts w:ascii="Times New Roman" w:hAnsi="Times New Roman" w:cs="Times New Roman"/>
                          <w:iCs w:val="0"/>
                          <w:color w:val="000000" w:themeColor="text1"/>
                        </w:rPr>
                        <w:t xml:space="preserve"> </w:t>
                      </w:r>
                      <w:ins w:id="531" w:author="Bo Shen" w:date="2023-02-03T09:35:00Z">
                        <w:r w:rsidRPr="00E17244">
                          <w:rPr>
                            <w:rFonts w:ascii="Times New Roman" w:hAnsi="Times New Roman" w:cs="Times New Roman"/>
                            <w:i w:val="0"/>
                            <w:color w:val="000000" w:themeColor="text1"/>
                            <w:rPrChange w:id="532" w:author="Bo Shen" w:date="2023-02-03T09:58:00Z">
                              <w:rPr>
                                <w:rFonts w:ascii="Times New Roman" w:hAnsi="Times New Roman" w:cs="Times New Roman"/>
                                <w:i w:val="0"/>
                                <w:color w:val="000000" w:themeColor="text1"/>
                                <w:sz w:val="20"/>
                                <w:szCs w:val="20"/>
                              </w:rPr>
                            </w:rPrChange>
                          </w:rPr>
                          <w:t xml:space="preserve">were examined in the following panels. </w:t>
                        </w:r>
                      </w:ins>
                      <w:r w:rsidRPr="00E17244">
                        <w:rPr>
                          <w:rFonts w:ascii="Times New Roman" w:hAnsi="Times New Roman" w:cs="Times New Roman"/>
                          <w:b/>
                          <w:iCs w:val="0"/>
                          <w:color w:val="000000" w:themeColor="text1"/>
                        </w:rPr>
                        <w:t>E</w:t>
                      </w:r>
                      <w:r w:rsidRPr="00E17244">
                        <w:rPr>
                          <w:rFonts w:ascii="Times New Roman" w:hAnsi="Times New Roman" w:cs="Times New Roman"/>
                          <w:bCs/>
                          <w:iCs w:val="0"/>
                          <w:color w:val="000000" w:themeColor="text1"/>
                          <w:rPrChange w:id="533" w:author="Bo Shen" w:date="2023-02-03T09:58:00Z">
                            <w:rPr>
                              <w:rFonts w:ascii="Times New Roman" w:hAnsi="Times New Roman" w:cs="Times New Roman"/>
                              <w:b/>
                              <w:iCs w:val="0"/>
                              <w:color w:val="000000" w:themeColor="text1"/>
                            </w:rPr>
                          </w:rPrChange>
                        </w:rPr>
                        <w:t>.</w:t>
                      </w:r>
                      <w:r w:rsidRPr="00E17244">
                        <w:rPr>
                          <w:rFonts w:ascii="Times New Roman" w:hAnsi="Times New Roman" w:cs="Times New Roman"/>
                          <w:iCs w:val="0"/>
                          <w:color w:val="000000" w:themeColor="text1"/>
                        </w:rPr>
                        <w:t xml:space="preserve"> </w:t>
                      </w:r>
                      <w:ins w:id="534" w:author="Bo Shen" w:date="2023-02-02T17:11:00Z">
                        <w:r w:rsidRPr="00E17244">
                          <w:rPr>
                            <w:rFonts w:ascii="Times New Roman" w:hAnsi="Times New Roman" w:cs="Times New Roman"/>
                            <w:iCs w:val="0"/>
                            <w:color w:val="000000" w:themeColor="text1"/>
                            <w:rPrChange w:id="535" w:author="Bo Shen" w:date="2023-02-03T09:58:00Z">
                              <w:rPr>
                                <w:rFonts w:ascii="Times New Roman" w:hAnsi="Times New Roman" w:cs="Times New Roman"/>
                                <w:iCs w:val="0"/>
                                <w:color w:val="000000" w:themeColor="text1"/>
                                <w:sz w:val="22"/>
                                <w:szCs w:val="22"/>
                              </w:rPr>
                            </w:rPrChange>
                          </w:rPr>
                          <w:t xml:space="preserve">Upper panel: </w:t>
                        </w:r>
                      </w:ins>
                      <w:del w:id="536" w:author="Bo Shen" w:date="2023-02-02T17:09:00Z">
                        <w:r w:rsidRPr="00E17244" w:rsidDel="002F06BC">
                          <w:rPr>
                            <w:rFonts w:ascii="Times New Roman" w:hAnsi="Times New Roman" w:cs="Times New Roman"/>
                            <w:iCs w:val="0"/>
                            <w:color w:val="000000" w:themeColor="text1"/>
                          </w:rPr>
                          <w:delText xml:space="preserve">Effect of input strength on </w:delText>
                        </w:r>
                      </w:del>
                      <w:ins w:id="537" w:author="Bo Shen" w:date="2023-02-02T17:11:00Z">
                        <w:r w:rsidRPr="00E17244">
                          <w:rPr>
                            <w:rFonts w:ascii="Times New Roman" w:hAnsi="Times New Roman" w:cs="Times New Roman"/>
                            <w:iCs w:val="0"/>
                            <w:color w:val="000000" w:themeColor="text1"/>
                            <w:rPrChange w:id="538" w:author="Bo Shen" w:date="2023-02-03T09:58:00Z">
                              <w:rPr>
                                <w:rFonts w:ascii="Times New Roman" w:hAnsi="Times New Roman" w:cs="Times New Roman"/>
                                <w:iCs w:val="0"/>
                                <w:color w:val="000000" w:themeColor="text1"/>
                                <w:sz w:val="22"/>
                                <w:szCs w:val="22"/>
                              </w:rPr>
                            </w:rPrChange>
                          </w:rPr>
                          <w:t>t</w:t>
                        </w:r>
                      </w:ins>
                      <w:ins w:id="539" w:author="Bo Shen" w:date="2023-02-02T17:09:00Z">
                        <w:r w:rsidRPr="00E17244">
                          <w:rPr>
                            <w:rFonts w:ascii="Times New Roman" w:hAnsi="Times New Roman" w:cs="Times New Roman"/>
                            <w:iCs w:val="0"/>
                            <w:color w:val="000000" w:themeColor="text1"/>
                            <w:rPrChange w:id="540" w:author="Bo Shen" w:date="2023-02-03T09:58:00Z">
                              <w:rPr>
                                <w:rFonts w:ascii="Times New Roman" w:hAnsi="Times New Roman" w:cs="Times New Roman"/>
                                <w:iCs w:val="0"/>
                                <w:color w:val="000000" w:themeColor="text1"/>
                                <w:sz w:val="22"/>
                                <w:szCs w:val="22"/>
                              </w:rPr>
                            </w:rPrChange>
                          </w:rPr>
                          <w:t>he e</w:t>
                        </w:r>
                      </w:ins>
                      <w:del w:id="541" w:author="Bo Shen" w:date="2023-02-02T17:09:00Z">
                        <w:r w:rsidRPr="00E17244" w:rsidDel="002F06BC">
                          <w:rPr>
                            <w:rFonts w:ascii="Times New Roman" w:hAnsi="Times New Roman" w:cs="Times New Roman"/>
                            <w:iCs w:val="0"/>
                            <w:color w:val="000000" w:themeColor="text1"/>
                          </w:rPr>
                          <w:delText>e</w:delText>
                        </w:r>
                      </w:del>
                      <w:r w:rsidRPr="00E17244">
                        <w:rPr>
                          <w:rFonts w:ascii="Times New Roman" w:hAnsi="Times New Roman" w:cs="Times New Roman"/>
                          <w:iCs w:val="0"/>
                          <w:color w:val="000000" w:themeColor="text1"/>
                        </w:rPr>
                        <w:t>arly</w:t>
                      </w:r>
                      <w:ins w:id="542" w:author="Bo Shen" w:date="2023-02-02T17:08:00Z">
                        <w:r w:rsidRPr="00E17244">
                          <w:rPr>
                            <w:rFonts w:ascii="Times New Roman" w:hAnsi="Times New Roman" w:cs="Times New Roman"/>
                            <w:iCs w:val="0"/>
                            <w:color w:val="000000" w:themeColor="text1"/>
                            <w:rPrChange w:id="543" w:author="Bo Shen" w:date="2023-02-03T09:58:00Z">
                              <w:rPr>
                                <w:rFonts w:ascii="Times New Roman" w:hAnsi="Times New Roman" w:cs="Times New Roman"/>
                                <w:iCs w:val="0"/>
                                <w:color w:val="000000" w:themeColor="text1"/>
                                <w:sz w:val="22"/>
                                <w:szCs w:val="22"/>
                              </w:rPr>
                            </w:rPrChange>
                          </w:rPr>
                          <w:t>-</w:t>
                        </w:r>
                      </w:ins>
                      <w:del w:id="544" w:author="Bo Shen" w:date="2023-02-02T17:08:00Z">
                        <w:r w:rsidRPr="00E17244" w:rsidDel="00F84F1D">
                          <w:rPr>
                            <w:rFonts w:ascii="Times New Roman" w:hAnsi="Times New Roman" w:cs="Times New Roman"/>
                            <w:iCs w:val="0"/>
                            <w:color w:val="000000" w:themeColor="text1"/>
                          </w:rPr>
                          <w:delText xml:space="preserve"> </w:delText>
                        </w:r>
                      </w:del>
                      <w:r w:rsidRPr="00E17244">
                        <w:rPr>
                          <w:rFonts w:ascii="Times New Roman" w:hAnsi="Times New Roman" w:cs="Times New Roman"/>
                          <w:iCs w:val="0"/>
                          <w:color w:val="000000" w:themeColor="text1"/>
                        </w:rPr>
                        <w:t>stage model activit</w:t>
                      </w:r>
                      <w:ins w:id="545" w:author="Bo Shen" w:date="2023-02-02T17:09:00Z">
                        <w:r w:rsidRPr="00E17244">
                          <w:rPr>
                            <w:rFonts w:ascii="Times New Roman" w:hAnsi="Times New Roman" w:cs="Times New Roman"/>
                            <w:iCs w:val="0"/>
                            <w:color w:val="000000" w:themeColor="text1"/>
                            <w:rPrChange w:id="546" w:author="Bo Shen" w:date="2023-02-03T09:58:00Z">
                              <w:rPr>
                                <w:rFonts w:ascii="Times New Roman" w:hAnsi="Times New Roman" w:cs="Times New Roman"/>
                                <w:iCs w:val="0"/>
                                <w:color w:val="000000" w:themeColor="text1"/>
                                <w:sz w:val="22"/>
                                <w:szCs w:val="22"/>
                              </w:rPr>
                            </w:rPrChange>
                          </w:rPr>
                          <w:t xml:space="preserve">ies </w:t>
                        </w:r>
                      </w:ins>
                      <w:del w:id="547" w:author="Bo Shen" w:date="2023-02-02T17:09:00Z">
                        <w:r w:rsidRPr="00E17244" w:rsidDel="002F06BC">
                          <w:rPr>
                            <w:rFonts w:ascii="Times New Roman" w:hAnsi="Times New Roman" w:cs="Times New Roman"/>
                            <w:iCs w:val="0"/>
                            <w:color w:val="000000" w:themeColor="text1"/>
                          </w:rPr>
                          <w:delText xml:space="preserve">y </w:delText>
                        </w:r>
                      </w:del>
                      <w:del w:id="548" w:author="Bo Shen" w:date="2023-02-03T09:40:00Z">
                        <w:r w:rsidRPr="00E17244" w:rsidDel="003B3AC6">
                          <w:rPr>
                            <w:rFonts w:ascii="Times New Roman" w:hAnsi="Times New Roman" w:cs="Times New Roman"/>
                            <w:iCs w:val="0"/>
                            <w:color w:val="000000" w:themeColor="text1"/>
                          </w:rPr>
                          <w:delText>shortly after stimulus onset</w:delText>
                        </w:r>
                      </w:del>
                      <w:ins w:id="549" w:author="Bo Shen" w:date="2023-02-02T17:09:00Z">
                        <w:r w:rsidRPr="00E17244">
                          <w:rPr>
                            <w:rFonts w:ascii="Times New Roman" w:hAnsi="Times New Roman" w:cs="Times New Roman"/>
                            <w:iCs w:val="0"/>
                            <w:color w:val="000000" w:themeColor="text1"/>
                            <w:rPrChange w:id="550" w:author="Bo Shen" w:date="2023-02-03T09:58:00Z">
                              <w:rPr>
                                <w:rFonts w:ascii="Times New Roman" w:hAnsi="Times New Roman" w:cs="Times New Roman"/>
                                <w:iCs w:val="0"/>
                                <w:color w:val="000000" w:themeColor="text1"/>
                                <w:sz w:val="22"/>
                                <w:szCs w:val="22"/>
                              </w:rPr>
                            </w:rPrChange>
                          </w:rPr>
                          <w:t>linearly increase and decrease with input strength</w:t>
                        </w:r>
                      </w:ins>
                      <w:r w:rsidRPr="00E17244">
                        <w:rPr>
                          <w:rFonts w:ascii="Times New Roman" w:hAnsi="Times New Roman" w:cs="Times New Roman"/>
                          <w:iCs w:val="0"/>
                          <w:color w:val="000000" w:themeColor="text1"/>
                        </w:rPr>
                        <w:t xml:space="preserve">, at </w:t>
                      </w:r>
                      <w:ins w:id="551" w:author="Bo Shen" w:date="2023-02-03T09:40:00Z">
                        <w:r w:rsidRPr="00E17244">
                          <w:rPr>
                            <w:rFonts w:ascii="Times New Roman" w:hAnsi="Times New Roman" w:cs="Times New Roman"/>
                            <w:i w:val="0"/>
                            <w:color w:val="000000" w:themeColor="text1"/>
                            <w:rPrChange w:id="552" w:author="Bo Shen" w:date="2023-02-03T09:58:00Z">
                              <w:rPr>
                                <w:rFonts w:ascii="Times New Roman" w:hAnsi="Times New Roman" w:cs="Times New Roman"/>
                                <w:i w:val="0"/>
                                <w:color w:val="000000" w:themeColor="text1"/>
                                <w:sz w:val="20"/>
                                <w:szCs w:val="20"/>
                              </w:rPr>
                            </w:rPrChange>
                          </w:rPr>
                          <w:t xml:space="preserve">the </w:t>
                        </w:r>
                      </w:ins>
                      <w:r w:rsidRPr="00E17244">
                        <w:rPr>
                          <w:rFonts w:ascii="Times New Roman" w:hAnsi="Times New Roman" w:cs="Times New Roman"/>
                          <w:iCs w:val="0"/>
                          <w:color w:val="000000" w:themeColor="text1"/>
                        </w:rPr>
                        <w:t>t</w:t>
                      </w:r>
                      <w:ins w:id="553" w:author="Bo Shen" w:date="2023-02-03T09:40:00Z">
                        <w:r w:rsidRPr="00E17244">
                          <w:rPr>
                            <w:rFonts w:ascii="Times New Roman" w:hAnsi="Times New Roman" w:cs="Times New Roman"/>
                            <w:i w:val="0"/>
                            <w:color w:val="000000" w:themeColor="text1"/>
                            <w:rPrChange w:id="554" w:author="Bo Shen" w:date="2023-02-03T09:58:00Z">
                              <w:rPr>
                                <w:rFonts w:ascii="Times New Roman" w:hAnsi="Times New Roman" w:cs="Times New Roman"/>
                                <w:i w:val="0"/>
                                <w:color w:val="000000" w:themeColor="text1"/>
                                <w:sz w:val="20"/>
                                <w:szCs w:val="20"/>
                              </w:rPr>
                            </w:rPrChange>
                          </w:rPr>
                          <w:t>ime</w:t>
                        </w:r>
                      </w:ins>
                      <w:del w:id="555" w:author="Bo Shen" w:date="2023-02-03T09:40:00Z">
                        <w:r w:rsidRPr="00E17244" w:rsidDel="003B3AC6">
                          <w:rPr>
                            <w:rFonts w:ascii="Times New Roman" w:hAnsi="Times New Roman" w:cs="Times New Roman"/>
                            <w:iCs w:val="0"/>
                            <w:color w:val="000000" w:themeColor="text1"/>
                          </w:rPr>
                          <w:delText>imes</w:delText>
                        </w:r>
                      </w:del>
                      <w:r w:rsidRPr="00E17244">
                        <w:rPr>
                          <w:rFonts w:ascii="Times New Roman" w:hAnsi="Times New Roman" w:cs="Times New Roman"/>
                          <w:iCs w:val="0"/>
                          <w:color w:val="000000" w:themeColor="text1"/>
                        </w:rPr>
                        <w:t xml:space="preserve"> indicated by arrows </w:t>
                      </w:r>
                      <w:r w:rsidRPr="00E17244">
                        <w:rPr>
                          <w:rFonts w:ascii="Times New Roman" w:hAnsi="Times New Roman" w:cs="Times New Roman"/>
                          <w:b/>
                          <w:iCs w:val="0"/>
                          <w:color w:val="000000" w:themeColor="text1"/>
                        </w:rPr>
                        <w:t>a</w:t>
                      </w:r>
                      <w:r w:rsidRPr="00E17244">
                        <w:rPr>
                          <w:rFonts w:ascii="Times New Roman" w:hAnsi="Times New Roman" w:cs="Times New Roman"/>
                          <w:iCs w:val="0"/>
                          <w:color w:val="000000" w:themeColor="text1"/>
                        </w:rPr>
                        <w:t xml:space="preserve"> (chosen side) and </w:t>
                      </w:r>
                      <w:r w:rsidRPr="00E17244">
                        <w:rPr>
                          <w:rFonts w:ascii="Times New Roman" w:hAnsi="Times New Roman" w:cs="Times New Roman"/>
                          <w:b/>
                          <w:iCs w:val="0"/>
                          <w:color w:val="000000" w:themeColor="text1"/>
                        </w:rPr>
                        <w:t>b</w:t>
                      </w:r>
                      <w:r w:rsidRPr="00E17244">
                        <w:rPr>
                          <w:rFonts w:ascii="Times New Roman" w:hAnsi="Times New Roman" w:cs="Times New Roman"/>
                          <w:iCs w:val="0"/>
                          <w:color w:val="000000" w:themeColor="text1"/>
                        </w:rPr>
                        <w:t xml:space="preserve"> (unchosen side).</w:t>
                      </w:r>
                      <w:ins w:id="556" w:author="Bo Shen" w:date="2023-02-02T17:11:00Z">
                        <w:r w:rsidRPr="00E17244">
                          <w:rPr>
                            <w:rFonts w:ascii="Times New Roman" w:hAnsi="Times New Roman" w:cs="Times New Roman"/>
                            <w:iCs w:val="0"/>
                            <w:color w:val="000000" w:themeColor="text1"/>
                            <w:rPrChange w:id="557" w:author="Bo Shen" w:date="2023-02-03T09:58:00Z">
                              <w:rPr>
                                <w:rFonts w:ascii="Times New Roman" w:hAnsi="Times New Roman" w:cs="Times New Roman"/>
                                <w:iCs w:val="0"/>
                                <w:color w:val="000000" w:themeColor="text1"/>
                                <w:sz w:val="22"/>
                                <w:szCs w:val="22"/>
                              </w:rPr>
                            </w:rPrChange>
                          </w:rPr>
                          <w:t xml:space="preserve"> Lower panel:</w:t>
                        </w:r>
                      </w:ins>
                      <w:ins w:id="558" w:author="Bo Shen" w:date="2023-02-02T17:12:00Z">
                        <w:r w:rsidRPr="00E17244">
                          <w:rPr>
                            <w:rFonts w:ascii="Times New Roman" w:hAnsi="Times New Roman" w:cs="Times New Roman"/>
                            <w:iCs w:val="0"/>
                            <w:color w:val="000000" w:themeColor="text1"/>
                            <w:rPrChange w:id="559" w:author="Bo Shen" w:date="2023-02-03T09:58:00Z">
                              <w:rPr>
                                <w:rFonts w:ascii="Times New Roman" w:hAnsi="Times New Roman" w:cs="Times New Roman"/>
                                <w:iCs w:val="0"/>
                                <w:color w:val="000000" w:themeColor="text1"/>
                                <w:sz w:val="22"/>
                                <w:szCs w:val="22"/>
                              </w:rPr>
                            </w:rPrChange>
                          </w:rPr>
                          <w:t xml:space="preserve"> when aligned</w:t>
                        </w:r>
                      </w:ins>
                      <w:ins w:id="560" w:author="Bo Shen" w:date="2023-02-02T17:11:00Z">
                        <w:r w:rsidRPr="00E17244">
                          <w:rPr>
                            <w:rFonts w:ascii="Times New Roman" w:hAnsi="Times New Roman" w:cs="Times New Roman"/>
                            <w:iCs w:val="0"/>
                            <w:color w:val="000000" w:themeColor="text1"/>
                            <w:rPrChange w:id="561" w:author="Bo Shen" w:date="2023-02-03T09:58:00Z">
                              <w:rPr>
                                <w:rFonts w:ascii="Times New Roman" w:hAnsi="Times New Roman" w:cs="Times New Roman"/>
                                <w:iCs w:val="0"/>
                                <w:color w:val="000000" w:themeColor="text1"/>
                                <w:sz w:val="22"/>
                                <w:szCs w:val="22"/>
                              </w:rPr>
                            </w:rPrChange>
                          </w:rPr>
                          <w:t xml:space="preserve"> the</w:t>
                        </w:r>
                      </w:ins>
                      <w:del w:id="562" w:author="Bo Shen" w:date="2023-02-02T17:11:00Z">
                        <w:r w:rsidRPr="00E17244" w:rsidDel="007E1654">
                          <w:rPr>
                            <w:rFonts w:ascii="Times New Roman" w:hAnsi="Times New Roman" w:cs="Times New Roman"/>
                            <w:iCs w:val="0"/>
                            <w:color w:val="000000" w:themeColor="text1"/>
                          </w:rPr>
                          <w:delText xml:space="preserve"> </w:delText>
                        </w:r>
                      </w:del>
                      <w:del w:id="563" w:author="Bo Shen" w:date="2023-02-02T17:08:00Z">
                        <w:r w:rsidRPr="00E17244" w:rsidDel="002F06BC">
                          <w:rPr>
                            <w:rFonts w:ascii="Times New Roman" w:hAnsi="Times New Roman" w:cs="Times New Roman"/>
                            <w:iCs w:val="0"/>
                            <w:color w:val="000000" w:themeColor="text1"/>
                          </w:rPr>
                          <w:delText xml:space="preserve">Consistent with empirical findings, the activity associated with chosen and unchosen options </w:delText>
                        </w:r>
                      </w:del>
                      <w:del w:id="564" w:author="Bo Shen" w:date="2023-02-02T17:09:00Z">
                        <w:r w:rsidRPr="00E17244" w:rsidDel="002F06BC">
                          <w:rPr>
                            <w:rFonts w:ascii="Times New Roman" w:hAnsi="Times New Roman" w:cs="Times New Roman"/>
                            <w:iCs w:val="0"/>
                            <w:color w:val="000000" w:themeColor="text1"/>
                          </w:rPr>
                          <w:delText>linearly increase and decrease with input strength</w:delText>
                        </w:r>
                      </w:del>
                      <w:del w:id="565" w:author="Bo Shen" w:date="2023-02-02T17:11:00Z">
                        <w:r w:rsidRPr="00E17244" w:rsidDel="007E1654">
                          <w:rPr>
                            <w:rFonts w:ascii="Times New Roman" w:hAnsi="Times New Roman" w:cs="Times New Roman"/>
                            <w:iCs w:val="0"/>
                            <w:color w:val="000000" w:themeColor="text1"/>
                          </w:rPr>
                          <w:delText xml:space="preserve">. </w:delText>
                        </w:r>
                        <w:r w:rsidRPr="00E17244" w:rsidDel="007E1654">
                          <w:rPr>
                            <w:rFonts w:ascii="Times New Roman" w:hAnsi="Times New Roman" w:cs="Times New Roman"/>
                            <w:b/>
                            <w:iCs w:val="0"/>
                            <w:color w:val="000000" w:themeColor="text1"/>
                          </w:rPr>
                          <w:delText>F.</w:delText>
                        </w:r>
                        <w:r w:rsidRPr="00E17244" w:rsidDel="007E1654">
                          <w:rPr>
                            <w:rFonts w:ascii="Times New Roman" w:hAnsi="Times New Roman" w:cs="Times New Roman"/>
                            <w:iCs w:val="0"/>
                            <w:color w:val="000000" w:themeColor="text1"/>
                          </w:rPr>
                          <w:delText xml:space="preserve"> Effect of input strength on</w:delText>
                        </w:r>
                      </w:del>
                      <w:r w:rsidRPr="00E17244">
                        <w:rPr>
                          <w:rFonts w:ascii="Times New Roman" w:hAnsi="Times New Roman" w:cs="Times New Roman"/>
                          <w:iCs w:val="0"/>
                          <w:color w:val="000000" w:themeColor="text1"/>
                        </w:rPr>
                        <w:t xml:space="preserve"> late</w:t>
                      </w:r>
                      <w:ins w:id="566" w:author="Bo Shen" w:date="2023-02-02T17:11:00Z">
                        <w:r w:rsidRPr="00E17244">
                          <w:rPr>
                            <w:rFonts w:ascii="Times New Roman" w:hAnsi="Times New Roman" w:cs="Times New Roman"/>
                            <w:iCs w:val="0"/>
                            <w:color w:val="000000" w:themeColor="text1"/>
                            <w:rPrChange w:id="567" w:author="Bo Shen" w:date="2023-02-03T09:58:00Z">
                              <w:rPr>
                                <w:rFonts w:ascii="Times New Roman" w:hAnsi="Times New Roman" w:cs="Times New Roman"/>
                                <w:iCs w:val="0"/>
                                <w:color w:val="000000" w:themeColor="text1"/>
                                <w:sz w:val="22"/>
                                <w:szCs w:val="22"/>
                              </w:rPr>
                            </w:rPrChange>
                          </w:rPr>
                          <w:t>-</w:t>
                        </w:r>
                      </w:ins>
                      <w:del w:id="568" w:author="Bo Shen" w:date="2023-02-02T17:11:00Z">
                        <w:r w:rsidRPr="00E17244" w:rsidDel="007E1654">
                          <w:rPr>
                            <w:rFonts w:ascii="Times New Roman" w:hAnsi="Times New Roman" w:cs="Times New Roman"/>
                            <w:iCs w:val="0"/>
                            <w:color w:val="000000" w:themeColor="text1"/>
                          </w:rPr>
                          <w:delText xml:space="preserve"> </w:delText>
                        </w:r>
                      </w:del>
                      <w:r w:rsidRPr="00E17244">
                        <w:rPr>
                          <w:rFonts w:ascii="Times New Roman" w:hAnsi="Times New Roman" w:cs="Times New Roman"/>
                          <w:iCs w:val="0"/>
                          <w:color w:val="000000" w:themeColor="text1"/>
                        </w:rPr>
                        <w:t>stage model activit</w:t>
                      </w:r>
                      <w:ins w:id="569" w:author="Bo Shen" w:date="2023-02-02T17:11:00Z">
                        <w:r w:rsidRPr="00E17244">
                          <w:rPr>
                            <w:rFonts w:ascii="Times New Roman" w:hAnsi="Times New Roman" w:cs="Times New Roman"/>
                            <w:iCs w:val="0"/>
                            <w:color w:val="000000" w:themeColor="text1"/>
                            <w:rPrChange w:id="570" w:author="Bo Shen" w:date="2023-02-03T09:58:00Z">
                              <w:rPr>
                                <w:rFonts w:ascii="Times New Roman" w:hAnsi="Times New Roman" w:cs="Times New Roman"/>
                                <w:iCs w:val="0"/>
                                <w:color w:val="000000" w:themeColor="text1"/>
                                <w:sz w:val="22"/>
                                <w:szCs w:val="22"/>
                              </w:rPr>
                            </w:rPrChange>
                          </w:rPr>
                          <w:t>ies</w:t>
                        </w:r>
                      </w:ins>
                      <w:ins w:id="571" w:author="Bo Shen" w:date="2023-02-02T17:12:00Z">
                        <w:r w:rsidRPr="00E17244">
                          <w:rPr>
                            <w:rFonts w:ascii="Times New Roman" w:hAnsi="Times New Roman" w:cs="Times New Roman"/>
                            <w:iCs w:val="0"/>
                            <w:color w:val="000000" w:themeColor="text1"/>
                            <w:rPrChange w:id="572" w:author="Bo Shen" w:date="2023-02-03T09:58:00Z">
                              <w:rPr>
                                <w:rFonts w:ascii="Times New Roman" w:hAnsi="Times New Roman" w:cs="Times New Roman"/>
                                <w:iCs w:val="0"/>
                                <w:color w:val="000000" w:themeColor="text1"/>
                                <w:sz w:val="22"/>
                                <w:szCs w:val="22"/>
                              </w:rPr>
                            </w:rPrChange>
                          </w:rPr>
                          <w:t xml:space="preserve"> to the onset of model choice,</w:t>
                        </w:r>
                      </w:ins>
                      <w:del w:id="573" w:author="Bo Shen" w:date="2023-02-02T17:11:00Z">
                        <w:r w:rsidRPr="00E17244" w:rsidDel="007E1654">
                          <w:rPr>
                            <w:rFonts w:ascii="Times New Roman" w:hAnsi="Times New Roman" w:cs="Times New Roman"/>
                            <w:iCs w:val="0"/>
                            <w:color w:val="000000" w:themeColor="text1"/>
                          </w:rPr>
                          <w:delText>y</w:delText>
                        </w:r>
                      </w:del>
                      <w:r w:rsidRPr="00E17244">
                        <w:rPr>
                          <w:rFonts w:ascii="Times New Roman" w:hAnsi="Times New Roman" w:cs="Times New Roman"/>
                          <w:iCs w:val="0"/>
                          <w:color w:val="000000" w:themeColor="text1"/>
                        </w:rPr>
                        <w:t xml:space="preserve"> </w:t>
                      </w:r>
                      <w:ins w:id="574" w:author="Bo Shen" w:date="2023-02-02T17:12:00Z">
                        <w:r w:rsidRPr="00E17244">
                          <w:rPr>
                            <w:rFonts w:ascii="Times New Roman" w:hAnsi="Times New Roman" w:cs="Times New Roman"/>
                            <w:iCs w:val="0"/>
                            <w:color w:val="000000" w:themeColor="text1"/>
                            <w:rPrChange w:id="575" w:author="Bo Shen" w:date="2023-02-03T09:58:00Z">
                              <w:rPr>
                                <w:rFonts w:ascii="Times New Roman" w:hAnsi="Times New Roman" w:cs="Times New Roman"/>
                                <w:iCs w:val="0"/>
                                <w:color w:val="000000" w:themeColor="text1"/>
                                <w:sz w:val="22"/>
                                <w:szCs w:val="22"/>
                              </w:rPr>
                            </w:rPrChange>
                          </w:rPr>
                          <w:t>chosen unit activity reaches a common decision bound</w:t>
                        </w:r>
                      </w:ins>
                      <w:ins w:id="576" w:author="Bo Shen" w:date="2023-02-03T09:41:00Z">
                        <w:r w:rsidRPr="00E17244">
                          <w:rPr>
                            <w:rFonts w:ascii="Times New Roman" w:hAnsi="Times New Roman" w:cs="Times New Roman"/>
                            <w:i w:val="0"/>
                            <w:color w:val="000000" w:themeColor="text1"/>
                            <w:rPrChange w:id="577" w:author="Bo Shen" w:date="2023-02-03T09:58:00Z">
                              <w:rPr>
                                <w:rFonts w:ascii="Times New Roman" w:hAnsi="Times New Roman" w:cs="Times New Roman"/>
                                <w:i w:val="0"/>
                                <w:color w:val="000000" w:themeColor="text1"/>
                                <w:sz w:val="20"/>
                                <w:szCs w:val="20"/>
                              </w:rPr>
                            </w:rPrChange>
                          </w:rPr>
                          <w:t xml:space="preserve"> (</w:t>
                        </w:r>
                        <w:r w:rsidRPr="00E17244">
                          <w:rPr>
                            <w:rFonts w:ascii="Times New Roman" w:hAnsi="Times New Roman" w:cs="Times New Roman"/>
                            <w:b/>
                            <w:i w:val="0"/>
                            <w:color w:val="000000" w:themeColor="text1"/>
                            <w:rPrChange w:id="578" w:author="Bo Shen" w:date="2023-02-03T09:58:00Z">
                              <w:rPr>
                                <w:rFonts w:ascii="Times New Roman" w:hAnsi="Times New Roman" w:cs="Times New Roman"/>
                                <w:b/>
                                <w:i w:val="0"/>
                                <w:color w:val="000000" w:themeColor="text1"/>
                                <w:sz w:val="20"/>
                                <w:szCs w:val="20"/>
                              </w:rPr>
                            </w:rPrChange>
                          </w:rPr>
                          <w:t>c</w:t>
                        </w:r>
                        <w:r w:rsidRPr="00E17244">
                          <w:rPr>
                            <w:rFonts w:ascii="Times New Roman" w:hAnsi="Times New Roman" w:cs="Times New Roman"/>
                            <w:bCs/>
                            <w:i w:val="0"/>
                            <w:color w:val="000000" w:themeColor="text1"/>
                            <w:rPrChange w:id="579" w:author="Bo Shen" w:date="2023-02-03T09:58:00Z">
                              <w:rPr>
                                <w:rFonts w:ascii="Times New Roman" w:hAnsi="Times New Roman" w:cs="Times New Roman"/>
                                <w:b/>
                                <w:i w:val="0"/>
                                <w:color w:val="000000" w:themeColor="text1"/>
                                <w:sz w:val="20"/>
                                <w:szCs w:val="20"/>
                              </w:rPr>
                            </w:rPrChange>
                          </w:rPr>
                          <w:t>)</w:t>
                        </w:r>
                      </w:ins>
                      <w:ins w:id="580" w:author="Bo Shen" w:date="2023-02-02T17:12:00Z">
                        <w:r w:rsidRPr="00E17244">
                          <w:rPr>
                            <w:rFonts w:ascii="Times New Roman" w:hAnsi="Times New Roman" w:cs="Times New Roman"/>
                            <w:iCs w:val="0"/>
                            <w:color w:val="000000" w:themeColor="text1"/>
                            <w:rPrChange w:id="581" w:author="Bo Shen" w:date="2023-02-03T09:58:00Z">
                              <w:rPr>
                                <w:rFonts w:ascii="Times New Roman" w:hAnsi="Times New Roman" w:cs="Times New Roman"/>
                                <w:iCs w:val="0"/>
                                <w:color w:val="000000" w:themeColor="text1"/>
                                <w:sz w:val="22"/>
                                <w:szCs w:val="22"/>
                              </w:rPr>
                            </w:rPrChange>
                          </w:rPr>
                          <w:t>, while unchosen activity remains suppressed by input strength</w:t>
                        </w:r>
                      </w:ins>
                      <w:ins w:id="582" w:author="Bo Shen" w:date="2023-02-03T09:41:00Z">
                        <w:r w:rsidRPr="00E17244">
                          <w:rPr>
                            <w:rFonts w:ascii="Times New Roman" w:hAnsi="Times New Roman" w:cs="Times New Roman"/>
                            <w:i w:val="0"/>
                            <w:color w:val="000000" w:themeColor="text1"/>
                            <w:rPrChange w:id="583" w:author="Bo Shen" w:date="2023-02-03T09:58:00Z">
                              <w:rPr>
                                <w:rFonts w:ascii="Times New Roman" w:hAnsi="Times New Roman" w:cs="Times New Roman"/>
                                <w:i w:val="0"/>
                                <w:color w:val="000000" w:themeColor="text1"/>
                                <w:sz w:val="20"/>
                                <w:szCs w:val="20"/>
                              </w:rPr>
                            </w:rPrChange>
                          </w:rPr>
                          <w:t xml:space="preserve"> (</w:t>
                        </w:r>
                      </w:ins>
                      <w:del w:id="584" w:author="Bo Shen" w:date="2023-02-02T17:13:00Z">
                        <w:r w:rsidRPr="00E17244" w:rsidDel="007E1654">
                          <w:rPr>
                            <w:rFonts w:ascii="Times New Roman" w:hAnsi="Times New Roman" w:cs="Times New Roman"/>
                            <w:iCs w:val="0"/>
                            <w:color w:val="000000" w:themeColor="text1"/>
                          </w:rPr>
                          <w:delText>shortly before model choice</w:delText>
                        </w:r>
                      </w:del>
                      <w:del w:id="585" w:author="Bo Shen" w:date="2023-02-03T09:41:00Z">
                        <w:r w:rsidRPr="00E17244" w:rsidDel="003B3AC6">
                          <w:rPr>
                            <w:rFonts w:ascii="Times New Roman" w:hAnsi="Times New Roman" w:cs="Times New Roman"/>
                            <w:iCs w:val="0"/>
                            <w:color w:val="000000" w:themeColor="text1"/>
                          </w:rPr>
                          <w:delText xml:space="preserve">, at times indicated by arrows </w:delText>
                        </w:r>
                        <w:r w:rsidRPr="00E17244" w:rsidDel="003B3AC6">
                          <w:rPr>
                            <w:rFonts w:ascii="Times New Roman" w:hAnsi="Times New Roman" w:cs="Times New Roman"/>
                            <w:b/>
                            <w:iCs w:val="0"/>
                            <w:color w:val="000000" w:themeColor="text1"/>
                          </w:rPr>
                          <w:delText>c</w:delText>
                        </w:r>
                        <w:r w:rsidRPr="00E17244" w:rsidDel="003B3AC6">
                          <w:rPr>
                            <w:rFonts w:ascii="Times New Roman" w:hAnsi="Times New Roman" w:cs="Times New Roman"/>
                            <w:iCs w:val="0"/>
                            <w:color w:val="000000" w:themeColor="text1"/>
                          </w:rPr>
                          <w:delText xml:space="preserve"> and </w:delText>
                        </w:r>
                      </w:del>
                      <w:r w:rsidRPr="00E17244">
                        <w:rPr>
                          <w:rFonts w:ascii="Times New Roman" w:hAnsi="Times New Roman" w:cs="Times New Roman"/>
                          <w:b/>
                          <w:iCs w:val="0"/>
                          <w:color w:val="000000" w:themeColor="text1"/>
                        </w:rPr>
                        <w:t>d</w:t>
                      </w:r>
                      <w:del w:id="586" w:author="Bo Shen" w:date="2023-02-03T09:41:00Z">
                        <w:r w:rsidRPr="00E17244" w:rsidDel="003B3AC6">
                          <w:rPr>
                            <w:rFonts w:ascii="Times New Roman" w:hAnsi="Times New Roman" w:cs="Times New Roman"/>
                            <w:iCs w:val="0"/>
                            <w:color w:val="000000" w:themeColor="text1"/>
                          </w:rPr>
                          <w:delText>.</w:delText>
                        </w:r>
                      </w:del>
                      <w:ins w:id="587" w:author="Bo Shen" w:date="2023-02-03T09:41:00Z">
                        <w:r w:rsidRPr="00E17244">
                          <w:rPr>
                            <w:rFonts w:ascii="Times New Roman" w:hAnsi="Times New Roman" w:cs="Times New Roman"/>
                            <w:i w:val="0"/>
                            <w:color w:val="000000" w:themeColor="text1"/>
                            <w:rPrChange w:id="588" w:author="Bo Shen" w:date="2023-02-03T09:58:00Z">
                              <w:rPr>
                                <w:rFonts w:ascii="Times New Roman" w:hAnsi="Times New Roman" w:cs="Times New Roman"/>
                                <w:i w:val="0"/>
                                <w:color w:val="000000" w:themeColor="text1"/>
                                <w:sz w:val="20"/>
                                <w:szCs w:val="20"/>
                              </w:rPr>
                            </w:rPrChange>
                          </w:rPr>
                          <w:t>).</w:t>
                        </w:r>
                      </w:ins>
                      <w:ins w:id="589" w:author="Bo Shen" w:date="2023-02-02T17:13:00Z">
                        <w:r w:rsidRPr="00E17244">
                          <w:rPr>
                            <w:rFonts w:ascii="Times New Roman" w:hAnsi="Times New Roman" w:cs="Times New Roman"/>
                            <w:iCs w:val="0"/>
                            <w:color w:val="000000" w:themeColor="text1"/>
                            <w:rPrChange w:id="590" w:author="Bo Shen" w:date="2023-02-03T09:58:00Z">
                              <w:rPr>
                                <w:rFonts w:ascii="Times New Roman" w:hAnsi="Times New Roman" w:cs="Times New Roman"/>
                                <w:iCs w:val="0"/>
                                <w:color w:val="000000" w:themeColor="text1"/>
                                <w:sz w:val="22"/>
                                <w:szCs w:val="22"/>
                              </w:rPr>
                            </w:rPrChange>
                          </w:rPr>
                          <w:t xml:space="preserve"> </w:t>
                        </w:r>
                        <w:r w:rsidRPr="00E17244">
                          <w:rPr>
                            <w:rFonts w:ascii="Times New Roman" w:hAnsi="Times New Roman" w:cs="Times New Roman"/>
                            <w:b/>
                            <w:bCs/>
                            <w:iCs w:val="0"/>
                            <w:color w:val="000000" w:themeColor="text1"/>
                            <w:rPrChange w:id="591" w:author="Bo Shen" w:date="2023-02-03T09:58:00Z">
                              <w:rPr>
                                <w:rFonts w:ascii="Times New Roman" w:hAnsi="Times New Roman" w:cs="Times New Roman"/>
                                <w:iCs w:val="0"/>
                                <w:color w:val="000000" w:themeColor="text1"/>
                                <w:sz w:val="22"/>
                                <w:szCs w:val="22"/>
                              </w:rPr>
                            </w:rPrChange>
                          </w:rPr>
                          <w:t>F</w:t>
                        </w:r>
                        <w:r w:rsidRPr="00E17244">
                          <w:rPr>
                            <w:rFonts w:ascii="Times New Roman" w:hAnsi="Times New Roman" w:cs="Times New Roman"/>
                            <w:iCs w:val="0"/>
                            <w:color w:val="000000" w:themeColor="text1"/>
                            <w:rPrChange w:id="592" w:author="Bo Shen" w:date="2023-02-03T09:58:00Z">
                              <w:rPr>
                                <w:rFonts w:ascii="Times New Roman" w:hAnsi="Times New Roman" w:cs="Times New Roman"/>
                                <w:iCs w:val="0"/>
                                <w:color w:val="000000" w:themeColor="text1"/>
                                <w:sz w:val="22"/>
                                <w:szCs w:val="22"/>
                              </w:rPr>
                            </w:rPrChange>
                          </w:rPr>
                          <w:t xml:space="preserve">. </w:t>
                        </w:r>
                      </w:ins>
                      <w:ins w:id="593" w:author="Bo Shen" w:date="2023-02-02T17:14:00Z">
                        <w:r w:rsidRPr="00E17244">
                          <w:rPr>
                            <w:rFonts w:ascii="Times New Roman" w:hAnsi="Times New Roman" w:cs="Times New Roman"/>
                            <w:iCs w:val="0"/>
                            <w:color w:val="000000" w:themeColor="text1"/>
                            <w:rPrChange w:id="594" w:author="Bo Shen" w:date="2023-02-03T09:58:00Z">
                              <w:rPr>
                                <w:rFonts w:ascii="Times New Roman" w:hAnsi="Times New Roman" w:cs="Times New Roman"/>
                                <w:iCs w:val="0"/>
                                <w:color w:val="000000" w:themeColor="text1"/>
                                <w:sz w:val="22"/>
                                <w:szCs w:val="22"/>
                              </w:rPr>
                            </w:rPrChange>
                          </w:rPr>
                          <w:t xml:space="preserve">The </w:t>
                        </w:r>
                      </w:ins>
                      <w:ins w:id="595" w:author="Bo Shen" w:date="2023-02-02T17:15:00Z">
                        <w:r w:rsidRPr="00E17244">
                          <w:rPr>
                            <w:rFonts w:ascii="Times New Roman" w:hAnsi="Times New Roman" w:cs="Times New Roman"/>
                            <w:iCs w:val="0"/>
                            <w:color w:val="000000" w:themeColor="text1"/>
                            <w:rPrChange w:id="596" w:author="Bo Shen" w:date="2023-02-03T09:58:00Z">
                              <w:rPr>
                                <w:rFonts w:ascii="Times New Roman" w:hAnsi="Times New Roman" w:cs="Times New Roman"/>
                                <w:iCs w:val="0"/>
                                <w:color w:val="000000" w:themeColor="text1"/>
                                <w:sz w:val="22"/>
                                <w:szCs w:val="22"/>
                              </w:rPr>
                            </w:rPrChange>
                          </w:rPr>
                          <w:t xml:space="preserve">model predicted </w:t>
                        </w:r>
                      </w:ins>
                      <w:ins w:id="597" w:author="Bo Shen" w:date="2023-02-02T17:14:00Z">
                        <w:r w:rsidRPr="00E17244">
                          <w:rPr>
                            <w:rFonts w:ascii="Times New Roman" w:hAnsi="Times New Roman" w:cs="Times New Roman"/>
                            <w:i w:val="0"/>
                            <w:color w:val="000000" w:themeColor="text1"/>
                            <w:rPrChange w:id="598" w:author="Bo Shen" w:date="2023-02-03T09:58:00Z">
                              <w:rPr>
                                <w:rFonts w:ascii="Times New Roman" w:hAnsi="Times New Roman" w:cs="Times New Roman"/>
                                <w:i w:val="0"/>
                                <w:color w:val="000000" w:themeColor="text1"/>
                                <w:sz w:val="22"/>
                                <w:szCs w:val="22"/>
                              </w:rPr>
                            </w:rPrChange>
                          </w:rPr>
                          <w:t>G</w:t>
                        </w:r>
                        <w:r w:rsidRPr="00E17244">
                          <w:rPr>
                            <w:rFonts w:ascii="Times New Roman" w:hAnsi="Times New Roman" w:cs="Times New Roman"/>
                            <w:iCs w:val="0"/>
                            <w:color w:val="000000" w:themeColor="text1"/>
                            <w:rPrChange w:id="599" w:author="Bo Shen" w:date="2023-02-03T09:58:00Z">
                              <w:rPr>
                                <w:rFonts w:ascii="Times New Roman" w:hAnsi="Times New Roman" w:cs="Times New Roman"/>
                                <w:iCs w:val="0"/>
                                <w:color w:val="000000" w:themeColor="text1"/>
                                <w:sz w:val="22"/>
                                <w:szCs w:val="22"/>
                              </w:rPr>
                            </w:rPrChange>
                          </w:rPr>
                          <w:t xml:space="preserve"> unit </w:t>
                        </w:r>
                      </w:ins>
                      <w:ins w:id="600" w:author="Bo Shen" w:date="2023-02-02T17:16:00Z">
                        <w:r w:rsidRPr="00E17244">
                          <w:rPr>
                            <w:rFonts w:ascii="Times New Roman" w:hAnsi="Times New Roman" w:cs="Times New Roman"/>
                            <w:iCs w:val="0"/>
                            <w:color w:val="000000" w:themeColor="text1"/>
                            <w:rPrChange w:id="601" w:author="Bo Shen" w:date="2023-02-03T09:58:00Z">
                              <w:rPr>
                                <w:rFonts w:ascii="Times New Roman" w:hAnsi="Times New Roman" w:cs="Times New Roman"/>
                                <w:iCs w:val="0"/>
                                <w:color w:val="000000" w:themeColor="text1"/>
                                <w:sz w:val="22"/>
                                <w:szCs w:val="22"/>
                              </w:rPr>
                            </w:rPrChange>
                          </w:rPr>
                          <w:t>dynamics</w:t>
                        </w:r>
                      </w:ins>
                      <w:ins w:id="602" w:author="Bo Shen" w:date="2023-02-02T17:17:00Z">
                        <w:r w:rsidRPr="00E17244">
                          <w:rPr>
                            <w:rFonts w:ascii="Times New Roman" w:hAnsi="Times New Roman" w:cs="Times New Roman"/>
                            <w:iCs w:val="0"/>
                            <w:color w:val="000000" w:themeColor="text1"/>
                            <w:rPrChange w:id="603" w:author="Bo Shen" w:date="2023-02-03T09:58:00Z">
                              <w:rPr>
                                <w:rFonts w:ascii="Times New Roman" w:hAnsi="Times New Roman" w:cs="Times New Roman"/>
                                <w:iCs w:val="0"/>
                                <w:color w:val="000000" w:themeColor="text1"/>
                                <w:sz w:val="22"/>
                                <w:szCs w:val="22"/>
                              </w:rPr>
                            </w:rPrChange>
                          </w:rPr>
                          <w:t xml:space="preserve"> show </w:t>
                        </w:r>
                      </w:ins>
                      <w:ins w:id="604" w:author="Bo Shen" w:date="2023-02-02T17:41:00Z">
                        <w:r w:rsidRPr="00E17244">
                          <w:rPr>
                            <w:rFonts w:ascii="Times New Roman" w:hAnsi="Times New Roman" w:cs="Times New Roman"/>
                            <w:i w:val="0"/>
                            <w:color w:val="000000" w:themeColor="text1"/>
                            <w:rPrChange w:id="605" w:author="Bo Shen" w:date="2023-02-03T09:58:00Z">
                              <w:rPr>
                                <w:rFonts w:ascii="Times New Roman" w:hAnsi="Times New Roman" w:cs="Times New Roman"/>
                                <w:i w:val="0"/>
                                <w:color w:val="000000" w:themeColor="text1"/>
                                <w:sz w:val="20"/>
                                <w:szCs w:val="20"/>
                              </w:rPr>
                            </w:rPrChange>
                          </w:rPr>
                          <w:t>faster decreas</w:t>
                        </w:r>
                      </w:ins>
                      <w:ins w:id="606" w:author="Bo Shen" w:date="2023-02-02T17:42:00Z">
                        <w:r w:rsidRPr="00E17244">
                          <w:rPr>
                            <w:rFonts w:ascii="Times New Roman" w:hAnsi="Times New Roman" w:cs="Times New Roman"/>
                            <w:i w:val="0"/>
                            <w:color w:val="000000" w:themeColor="text1"/>
                            <w:rPrChange w:id="607" w:author="Bo Shen" w:date="2023-02-03T09:58:00Z">
                              <w:rPr>
                                <w:rFonts w:ascii="Times New Roman" w:hAnsi="Times New Roman" w:cs="Times New Roman"/>
                                <w:i w:val="0"/>
                                <w:color w:val="000000" w:themeColor="text1"/>
                                <w:sz w:val="20"/>
                                <w:szCs w:val="20"/>
                              </w:rPr>
                            </w:rPrChange>
                          </w:rPr>
                          <w:t>ing</w:t>
                        </w:r>
                      </w:ins>
                      <w:ins w:id="608" w:author="Bo Shen" w:date="2023-02-02T17:18:00Z">
                        <w:r w:rsidRPr="00E17244">
                          <w:rPr>
                            <w:rFonts w:ascii="Times New Roman" w:hAnsi="Times New Roman" w:cs="Times New Roman"/>
                            <w:iCs w:val="0"/>
                            <w:color w:val="000000" w:themeColor="text1"/>
                            <w:rPrChange w:id="609" w:author="Bo Shen" w:date="2023-02-03T09:58:00Z">
                              <w:rPr>
                                <w:rFonts w:ascii="Times New Roman" w:hAnsi="Times New Roman" w:cs="Times New Roman"/>
                                <w:iCs w:val="0"/>
                                <w:color w:val="000000" w:themeColor="text1"/>
                                <w:sz w:val="22"/>
                                <w:szCs w:val="22"/>
                              </w:rPr>
                            </w:rPrChange>
                          </w:rPr>
                          <w:t xml:space="preserve"> on the chosen units than the </w:t>
                        </w:r>
                      </w:ins>
                      <w:ins w:id="610" w:author="Bo Shen" w:date="2023-02-02T17:42:00Z">
                        <w:r w:rsidRPr="00E17244">
                          <w:rPr>
                            <w:rFonts w:ascii="Times New Roman" w:hAnsi="Times New Roman" w:cs="Times New Roman"/>
                            <w:i w:val="0"/>
                            <w:color w:val="000000" w:themeColor="text1"/>
                            <w:rPrChange w:id="611" w:author="Bo Shen" w:date="2023-02-03T09:58:00Z">
                              <w:rPr>
                                <w:rFonts w:ascii="Times New Roman" w:hAnsi="Times New Roman" w:cs="Times New Roman"/>
                                <w:i w:val="0"/>
                                <w:color w:val="000000" w:themeColor="text1"/>
                                <w:sz w:val="20"/>
                                <w:szCs w:val="20"/>
                              </w:rPr>
                            </w:rPrChange>
                          </w:rPr>
                          <w:t>un</w:t>
                        </w:r>
                      </w:ins>
                      <w:ins w:id="612" w:author="Bo Shen" w:date="2023-02-02T17:18:00Z">
                        <w:r w:rsidRPr="00E17244">
                          <w:rPr>
                            <w:rFonts w:ascii="Times New Roman" w:hAnsi="Times New Roman" w:cs="Times New Roman"/>
                            <w:iCs w:val="0"/>
                            <w:color w:val="000000" w:themeColor="text1"/>
                            <w:rPrChange w:id="613" w:author="Bo Shen" w:date="2023-02-03T09:58:00Z">
                              <w:rPr>
                                <w:rFonts w:ascii="Times New Roman" w:hAnsi="Times New Roman" w:cs="Times New Roman"/>
                                <w:iCs w:val="0"/>
                                <w:color w:val="000000" w:themeColor="text1"/>
                                <w:sz w:val="22"/>
                                <w:szCs w:val="22"/>
                              </w:rPr>
                            </w:rPrChange>
                          </w:rPr>
                          <w:t xml:space="preserve">chosen units, </w:t>
                        </w:r>
                      </w:ins>
                      <w:ins w:id="614" w:author="Bo Shen" w:date="2023-02-02T17:19:00Z">
                        <w:r w:rsidRPr="00E17244">
                          <w:rPr>
                            <w:rFonts w:ascii="Times New Roman" w:hAnsi="Times New Roman" w:cs="Times New Roman"/>
                            <w:iCs w:val="0"/>
                            <w:color w:val="000000" w:themeColor="text1"/>
                            <w:rPrChange w:id="615" w:author="Bo Shen" w:date="2023-02-03T09:58:00Z">
                              <w:rPr>
                                <w:rFonts w:ascii="Times New Roman" w:hAnsi="Times New Roman" w:cs="Times New Roman"/>
                                <w:iCs w:val="0"/>
                                <w:color w:val="000000" w:themeColor="text1"/>
                                <w:sz w:val="22"/>
                                <w:szCs w:val="22"/>
                              </w:rPr>
                            </w:rPrChange>
                          </w:rPr>
                          <w:t xml:space="preserve">indicating that the chosen units are more strongly disinhibited. </w:t>
                        </w:r>
                      </w:ins>
                      <w:ins w:id="616" w:author="Bo Shen" w:date="2023-02-02T17:20:00Z">
                        <w:r w:rsidRPr="00E17244">
                          <w:rPr>
                            <w:rFonts w:ascii="Times New Roman" w:hAnsi="Times New Roman" w:cs="Times New Roman"/>
                            <w:b/>
                            <w:bCs/>
                            <w:iCs w:val="0"/>
                            <w:color w:val="000000" w:themeColor="text1"/>
                            <w:rPrChange w:id="617" w:author="Bo Shen" w:date="2023-02-03T09:58:00Z">
                              <w:rPr>
                                <w:rFonts w:ascii="Times New Roman" w:hAnsi="Times New Roman" w:cs="Times New Roman"/>
                                <w:iCs w:val="0"/>
                                <w:color w:val="000000" w:themeColor="text1"/>
                                <w:sz w:val="22"/>
                                <w:szCs w:val="22"/>
                              </w:rPr>
                            </w:rPrChange>
                          </w:rPr>
                          <w:t>G</w:t>
                        </w:r>
                        <w:r w:rsidRPr="00E17244">
                          <w:rPr>
                            <w:rFonts w:ascii="Times New Roman" w:hAnsi="Times New Roman" w:cs="Times New Roman"/>
                            <w:iCs w:val="0"/>
                            <w:color w:val="000000" w:themeColor="text1"/>
                            <w:rPrChange w:id="618" w:author="Bo Shen" w:date="2023-02-03T09:58:00Z">
                              <w:rPr>
                                <w:rFonts w:ascii="Times New Roman" w:hAnsi="Times New Roman" w:cs="Times New Roman"/>
                                <w:iCs w:val="0"/>
                                <w:color w:val="000000" w:themeColor="text1"/>
                                <w:sz w:val="22"/>
                                <w:szCs w:val="22"/>
                              </w:rPr>
                            </w:rPrChange>
                          </w:rPr>
                          <w:t xml:space="preserve">. </w:t>
                        </w:r>
                      </w:ins>
                      <w:ins w:id="619" w:author="Bo Shen" w:date="2023-02-03T09:54:00Z">
                        <w:r w:rsidRPr="00E17244">
                          <w:rPr>
                            <w:rFonts w:ascii="Times New Roman" w:hAnsi="Times New Roman" w:cs="Times New Roman"/>
                            <w:i w:val="0"/>
                            <w:color w:val="000000" w:themeColor="text1"/>
                            <w:rPrChange w:id="620" w:author="Bo Shen" w:date="2023-02-03T09:58:00Z">
                              <w:rPr>
                                <w:rFonts w:ascii="Times New Roman" w:hAnsi="Times New Roman" w:cs="Times New Roman"/>
                                <w:i w:val="0"/>
                                <w:color w:val="000000" w:themeColor="text1"/>
                                <w:sz w:val="20"/>
                                <w:szCs w:val="20"/>
                              </w:rPr>
                            </w:rPrChange>
                          </w:rPr>
                          <w:t xml:space="preserve">Because of the gradually increasing disinhibition, the </w:t>
                        </w:r>
                        <w:r w:rsidRPr="00E17244">
                          <w:rPr>
                            <w:rFonts w:ascii="Times New Roman" w:hAnsi="Times New Roman" w:cs="Times New Roman"/>
                            <w:iCs w:val="0"/>
                            <w:color w:val="000000" w:themeColor="text1"/>
                            <w:rPrChange w:id="621" w:author="Bo Shen" w:date="2023-02-03T09:58:00Z">
                              <w:rPr>
                                <w:rFonts w:ascii="Times New Roman" w:hAnsi="Times New Roman" w:cs="Times New Roman"/>
                                <w:iCs w:val="0"/>
                                <w:color w:val="000000" w:themeColor="text1"/>
                                <w:sz w:val="20"/>
                                <w:szCs w:val="20"/>
                              </w:rPr>
                            </w:rPrChange>
                          </w:rPr>
                          <w:t>G</w:t>
                        </w:r>
                        <w:r w:rsidRPr="00E17244">
                          <w:rPr>
                            <w:rFonts w:ascii="Times New Roman" w:hAnsi="Times New Roman" w:cs="Times New Roman"/>
                            <w:i w:val="0"/>
                            <w:color w:val="000000" w:themeColor="text1"/>
                            <w:rPrChange w:id="622" w:author="Bo Shen" w:date="2023-02-03T09:58:00Z">
                              <w:rPr>
                                <w:rFonts w:ascii="Times New Roman" w:hAnsi="Times New Roman" w:cs="Times New Roman"/>
                                <w:i w:val="0"/>
                                <w:color w:val="000000" w:themeColor="text1"/>
                                <w:sz w:val="20"/>
                                <w:szCs w:val="20"/>
                              </w:rPr>
                            </w:rPrChange>
                          </w:rPr>
                          <w:t xml:space="preserve"> activities at the early stage decrease after </w:t>
                        </w:r>
                      </w:ins>
                      <w:ins w:id="623" w:author="Bo Shen" w:date="2023-02-03T09:55:00Z">
                        <w:r w:rsidRPr="00E17244">
                          <w:rPr>
                            <w:rFonts w:ascii="Times New Roman" w:hAnsi="Times New Roman" w:cs="Times New Roman"/>
                            <w:i w:val="0"/>
                            <w:color w:val="000000" w:themeColor="text1"/>
                            <w:rPrChange w:id="624" w:author="Bo Shen" w:date="2023-02-03T09:58:00Z">
                              <w:rPr>
                                <w:rFonts w:ascii="Times New Roman" w:hAnsi="Times New Roman" w:cs="Times New Roman"/>
                                <w:i w:val="0"/>
                                <w:color w:val="000000" w:themeColor="text1"/>
                                <w:sz w:val="20"/>
                                <w:szCs w:val="20"/>
                              </w:rPr>
                            </w:rPrChange>
                          </w:rPr>
                          <w:t>a</w:t>
                        </w:r>
                      </w:ins>
                      <w:ins w:id="625" w:author="Bo Shen" w:date="2023-02-03T09:54:00Z">
                        <w:r w:rsidRPr="00E17244">
                          <w:rPr>
                            <w:rFonts w:ascii="Times New Roman" w:hAnsi="Times New Roman" w:cs="Times New Roman"/>
                            <w:i w:val="0"/>
                            <w:color w:val="000000" w:themeColor="text1"/>
                            <w:rPrChange w:id="626" w:author="Bo Shen" w:date="2023-02-03T09:58:00Z">
                              <w:rPr>
                                <w:rFonts w:ascii="Times New Roman" w:hAnsi="Times New Roman" w:cs="Times New Roman"/>
                                <w:i w:val="0"/>
                                <w:color w:val="000000" w:themeColor="text1"/>
                                <w:sz w:val="20"/>
                                <w:szCs w:val="20"/>
                              </w:rPr>
                            </w:rPrChange>
                          </w:rPr>
                          <w:t xml:space="preserve"> peak </w:t>
                        </w:r>
                      </w:ins>
                      <w:ins w:id="627" w:author="Bo Shen" w:date="2023-02-03T09:55:00Z">
                        <w:r w:rsidRPr="00E17244">
                          <w:rPr>
                            <w:rFonts w:ascii="Times New Roman" w:hAnsi="Times New Roman" w:cs="Times New Roman"/>
                            <w:i w:val="0"/>
                            <w:color w:val="000000" w:themeColor="text1"/>
                            <w:rPrChange w:id="628" w:author="Bo Shen" w:date="2023-02-03T09:58:00Z">
                              <w:rPr>
                                <w:rFonts w:ascii="Times New Roman" w:hAnsi="Times New Roman" w:cs="Times New Roman"/>
                                <w:i w:val="0"/>
                                <w:color w:val="000000" w:themeColor="text1"/>
                                <w:sz w:val="20"/>
                                <w:szCs w:val="20"/>
                              </w:rPr>
                            </w:rPrChange>
                          </w:rPr>
                          <w:t>(~</w:t>
                        </w:r>
                      </w:ins>
                      <w:ins w:id="629" w:author="Bo Shen" w:date="2023-02-03T09:54:00Z">
                        <w:r w:rsidRPr="00E17244">
                          <w:rPr>
                            <w:rFonts w:ascii="Times New Roman" w:hAnsi="Times New Roman" w:cs="Times New Roman"/>
                            <w:i w:val="0"/>
                            <w:color w:val="000000" w:themeColor="text1"/>
                            <w:rPrChange w:id="630" w:author="Bo Shen" w:date="2023-02-03T09:58:00Z">
                              <w:rPr>
                                <w:rFonts w:ascii="Times New Roman" w:hAnsi="Times New Roman" w:cs="Times New Roman"/>
                                <w:i w:val="0"/>
                                <w:color w:val="000000" w:themeColor="text1"/>
                                <w:sz w:val="20"/>
                                <w:szCs w:val="20"/>
                              </w:rPr>
                            </w:rPrChange>
                          </w:rPr>
                          <w:t>240 ms after stimulus onset</w:t>
                        </w:r>
                      </w:ins>
                      <w:ins w:id="631" w:author="Bo Shen" w:date="2023-02-03T09:55:00Z">
                        <w:r w:rsidRPr="00E17244">
                          <w:rPr>
                            <w:rFonts w:ascii="Times New Roman" w:hAnsi="Times New Roman" w:cs="Times New Roman"/>
                            <w:i w:val="0"/>
                            <w:color w:val="000000" w:themeColor="text1"/>
                            <w:rPrChange w:id="632" w:author="Bo Shen" w:date="2023-02-03T09:58:00Z">
                              <w:rPr>
                                <w:rFonts w:ascii="Times New Roman" w:hAnsi="Times New Roman" w:cs="Times New Roman"/>
                                <w:i w:val="0"/>
                                <w:color w:val="000000" w:themeColor="text1"/>
                                <w:sz w:val="20"/>
                                <w:szCs w:val="20"/>
                              </w:rPr>
                            </w:rPrChange>
                          </w:rPr>
                          <w:t>)</w:t>
                        </w:r>
                      </w:ins>
                      <w:ins w:id="633" w:author="Bo Shen" w:date="2023-02-03T09:54:00Z">
                        <w:r w:rsidRPr="00E17244">
                          <w:rPr>
                            <w:rFonts w:ascii="Times New Roman" w:hAnsi="Times New Roman" w:cs="Times New Roman"/>
                            <w:i w:val="0"/>
                            <w:color w:val="000000" w:themeColor="text1"/>
                            <w:rPrChange w:id="634" w:author="Bo Shen" w:date="2023-02-03T09:58:00Z">
                              <w:rPr>
                                <w:rFonts w:ascii="Times New Roman" w:hAnsi="Times New Roman" w:cs="Times New Roman"/>
                                <w:i w:val="0"/>
                                <w:color w:val="000000" w:themeColor="text1"/>
                                <w:sz w:val="20"/>
                                <w:szCs w:val="20"/>
                              </w:rPr>
                            </w:rPrChange>
                          </w:rPr>
                          <w:t xml:space="preserve">. The chosen </w:t>
                        </w:r>
                        <w:r w:rsidRPr="00E17244">
                          <w:rPr>
                            <w:rFonts w:ascii="Times New Roman" w:hAnsi="Times New Roman" w:cs="Times New Roman"/>
                            <w:iCs w:val="0"/>
                            <w:color w:val="000000" w:themeColor="text1"/>
                            <w:rPrChange w:id="635" w:author="Bo Shen" w:date="2023-02-03T09:58:00Z">
                              <w:rPr>
                                <w:rFonts w:ascii="Times New Roman" w:hAnsi="Times New Roman" w:cs="Times New Roman"/>
                                <w:iCs w:val="0"/>
                                <w:color w:val="000000" w:themeColor="text1"/>
                                <w:sz w:val="20"/>
                                <w:szCs w:val="20"/>
                              </w:rPr>
                            </w:rPrChange>
                          </w:rPr>
                          <w:t xml:space="preserve">G </w:t>
                        </w:r>
                        <w:r w:rsidRPr="00E17244">
                          <w:rPr>
                            <w:rFonts w:ascii="Times New Roman" w:hAnsi="Times New Roman" w:cs="Times New Roman"/>
                            <w:i w:val="0"/>
                            <w:color w:val="000000" w:themeColor="text1"/>
                            <w:rPrChange w:id="636" w:author="Bo Shen" w:date="2023-02-03T09:58:00Z">
                              <w:rPr>
                                <w:rFonts w:ascii="Times New Roman" w:hAnsi="Times New Roman" w:cs="Times New Roman"/>
                                <w:i w:val="0"/>
                                <w:color w:val="000000" w:themeColor="text1"/>
                                <w:sz w:val="20"/>
                                <w:szCs w:val="20"/>
                              </w:rPr>
                            </w:rPrChange>
                          </w:rPr>
                          <w:t>units (</w:t>
                        </w:r>
                        <w:r w:rsidRPr="00E17244">
                          <w:rPr>
                            <w:rFonts w:ascii="Times New Roman" w:hAnsi="Times New Roman" w:cs="Times New Roman"/>
                            <w:b/>
                            <w:bCs/>
                            <w:i w:val="0"/>
                            <w:color w:val="000000" w:themeColor="text1"/>
                            <w:rPrChange w:id="637" w:author="Bo Shen" w:date="2023-02-03T09:58:00Z">
                              <w:rPr>
                                <w:rFonts w:ascii="Times New Roman" w:hAnsi="Times New Roman" w:cs="Times New Roman"/>
                                <w:b/>
                                <w:bCs/>
                                <w:i w:val="0"/>
                                <w:color w:val="000000" w:themeColor="text1"/>
                                <w:sz w:val="20"/>
                                <w:szCs w:val="20"/>
                              </w:rPr>
                            </w:rPrChange>
                          </w:rPr>
                          <w:t>c</w:t>
                        </w:r>
                        <w:r w:rsidRPr="00E17244">
                          <w:rPr>
                            <w:rFonts w:ascii="Times New Roman" w:hAnsi="Times New Roman" w:cs="Times New Roman"/>
                            <w:i w:val="0"/>
                            <w:color w:val="000000" w:themeColor="text1"/>
                            <w:rPrChange w:id="638" w:author="Bo Shen" w:date="2023-02-03T09:58:00Z">
                              <w:rPr>
                                <w:rFonts w:ascii="Times New Roman" w:hAnsi="Times New Roman" w:cs="Times New Roman"/>
                                <w:i w:val="0"/>
                                <w:color w:val="000000" w:themeColor="text1"/>
                                <w:sz w:val="20"/>
                                <w:szCs w:val="20"/>
                              </w:rPr>
                            </w:rPrChange>
                          </w:rPr>
                          <w:t xml:space="preserve">) show faster decreasing than the unchosen </w:t>
                        </w:r>
                        <w:r w:rsidRPr="00E17244">
                          <w:rPr>
                            <w:rFonts w:ascii="Times New Roman" w:hAnsi="Times New Roman" w:cs="Times New Roman"/>
                            <w:iCs w:val="0"/>
                            <w:color w:val="000000" w:themeColor="text1"/>
                            <w:rPrChange w:id="639" w:author="Bo Shen" w:date="2023-02-03T09:58:00Z">
                              <w:rPr>
                                <w:rFonts w:ascii="Times New Roman" w:hAnsi="Times New Roman" w:cs="Times New Roman"/>
                                <w:iCs w:val="0"/>
                                <w:color w:val="000000" w:themeColor="text1"/>
                                <w:sz w:val="20"/>
                                <w:szCs w:val="20"/>
                              </w:rPr>
                            </w:rPrChange>
                          </w:rPr>
                          <w:t>G</w:t>
                        </w:r>
                        <w:r w:rsidRPr="00E17244">
                          <w:rPr>
                            <w:rFonts w:ascii="Times New Roman" w:hAnsi="Times New Roman" w:cs="Times New Roman"/>
                            <w:i w:val="0"/>
                            <w:color w:val="000000" w:themeColor="text1"/>
                            <w:rPrChange w:id="640" w:author="Bo Shen" w:date="2023-02-03T09:58:00Z">
                              <w:rPr>
                                <w:rFonts w:ascii="Times New Roman" w:hAnsi="Times New Roman" w:cs="Times New Roman"/>
                                <w:i w:val="0"/>
                                <w:color w:val="000000" w:themeColor="text1"/>
                                <w:sz w:val="20"/>
                                <w:szCs w:val="20"/>
                              </w:rPr>
                            </w:rPrChange>
                          </w:rPr>
                          <w:t xml:space="preserve"> (</w:t>
                        </w:r>
                        <w:r w:rsidRPr="00E17244">
                          <w:rPr>
                            <w:rFonts w:ascii="Times New Roman" w:hAnsi="Times New Roman" w:cs="Times New Roman"/>
                            <w:b/>
                            <w:bCs/>
                            <w:i w:val="0"/>
                            <w:color w:val="000000" w:themeColor="text1"/>
                            <w:rPrChange w:id="641" w:author="Bo Shen" w:date="2023-02-03T09:58:00Z">
                              <w:rPr>
                                <w:rFonts w:ascii="Times New Roman" w:hAnsi="Times New Roman" w:cs="Times New Roman"/>
                                <w:b/>
                                <w:bCs/>
                                <w:i w:val="0"/>
                                <w:color w:val="000000" w:themeColor="text1"/>
                                <w:sz w:val="20"/>
                                <w:szCs w:val="20"/>
                              </w:rPr>
                            </w:rPrChange>
                          </w:rPr>
                          <w:t>d</w:t>
                        </w:r>
                        <w:r w:rsidRPr="00E17244">
                          <w:rPr>
                            <w:rFonts w:ascii="Times New Roman" w:hAnsi="Times New Roman" w:cs="Times New Roman"/>
                            <w:i w:val="0"/>
                            <w:color w:val="000000" w:themeColor="text1"/>
                            <w:rPrChange w:id="642" w:author="Bo Shen" w:date="2023-02-03T09:58:00Z">
                              <w:rPr>
                                <w:rFonts w:ascii="Times New Roman" w:hAnsi="Times New Roman" w:cs="Times New Roman"/>
                                <w:i w:val="0"/>
                                <w:color w:val="000000" w:themeColor="text1"/>
                                <w:sz w:val="20"/>
                                <w:szCs w:val="20"/>
                              </w:rPr>
                            </w:rPrChange>
                          </w:rPr>
                          <w:t>). Mixed with the impact of excitatory input</w:t>
                        </w:r>
                      </w:ins>
                      <w:ins w:id="643" w:author="Bo Shen" w:date="2023-02-03T09:56:00Z">
                        <w:r w:rsidRPr="00E17244">
                          <w:rPr>
                            <w:rFonts w:ascii="Times New Roman" w:hAnsi="Times New Roman" w:cs="Times New Roman"/>
                            <w:i w:val="0"/>
                            <w:color w:val="000000" w:themeColor="text1"/>
                            <w:rPrChange w:id="644" w:author="Bo Shen" w:date="2023-02-03T09:58:00Z">
                              <w:rPr>
                                <w:rFonts w:ascii="Times New Roman" w:hAnsi="Times New Roman" w:cs="Times New Roman"/>
                                <w:i w:val="0"/>
                                <w:color w:val="000000" w:themeColor="text1"/>
                                <w:sz w:val="20"/>
                                <w:szCs w:val="20"/>
                              </w:rPr>
                            </w:rPrChange>
                          </w:rPr>
                          <w:t xml:space="preserve"> strength, </w:t>
                        </w:r>
                      </w:ins>
                      <w:ins w:id="645" w:author="Bo Shen" w:date="2023-02-02T17:43:00Z">
                        <w:r w:rsidRPr="00E17244">
                          <w:rPr>
                            <w:rFonts w:ascii="Times New Roman" w:hAnsi="Times New Roman" w:cs="Times New Roman"/>
                            <w:i w:val="0"/>
                            <w:color w:val="000000" w:themeColor="text1"/>
                            <w:rPrChange w:id="646" w:author="Bo Shen" w:date="2023-02-03T09:58:00Z">
                              <w:rPr>
                                <w:rFonts w:ascii="Times New Roman" w:hAnsi="Times New Roman" w:cs="Times New Roman"/>
                                <w:i w:val="0"/>
                                <w:color w:val="000000" w:themeColor="text1"/>
                                <w:sz w:val="20"/>
                                <w:szCs w:val="20"/>
                              </w:rPr>
                            </w:rPrChange>
                          </w:rPr>
                          <w:t>the chosen (</w:t>
                        </w:r>
                        <w:r w:rsidRPr="00E17244">
                          <w:rPr>
                            <w:rFonts w:ascii="Times New Roman" w:hAnsi="Times New Roman" w:cs="Times New Roman"/>
                            <w:b/>
                            <w:bCs/>
                            <w:i w:val="0"/>
                            <w:color w:val="000000" w:themeColor="text1"/>
                            <w:rPrChange w:id="647" w:author="Bo Shen" w:date="2023-02-03T09:58:00Z">
                              <w:rPr>
                                <w:rFonts w:ascii="Times New Roman" w:hAnsi="Times New Roman" w:cs="Times New Roman"/>
                                <w:b/>
                                <w:bCs/>
                                <w:i w:val="0"/>
                                <w:color w:val="000000" w:themeColor="text1"/>
                                <w:sz w:val="20"/>
                                <w:szCs w:val="20"/>
                              </w:rPr>
                            </w:rPrChange>
                          </w:rPr>
                          <w:t>a</w:t>
                        </w:r>
                        <w:r w:rsidRPr="00E17244">
                          <w:rPr>
                            <w:rFonts w:ascii="Times New Roman" w:hAnsi="Times New Roman" w:cs="Times New Roman"/>
                            <w:i w:val="0"/>
                            <w:color w:val="000000" w:themeColor="text1"/>
                            <w:rPrChange w:id="648" w:author="Bo Shen" w:date="2023-02-03T09:58:00Z">
                              <w:rPr>
                                <w:rFonts w:ascii="Times New Roman" w:hAnsi="Times New Roman" w:cs="Times New Roman"/>
                                <w:i w:val="0"/>
                                <w:color w:val="000000" w:themeColor="text1"/>
                                <w:sz w:val="20"/>
                                <w:szCs w:val="20"/>
                              </w:rPr>
                            </w:rPrChange>
                          </w:rPr>
                          <w:t>) and unchosen (</w:t>
                        </w:r>
                        <w:r w:rsidRPr="00E17244">
                          <w:rPr>
                            <w:rFonts w:ascii="Times New Roman" w:hAnsi="Times New Roman" w:cs="Times New Roman"/>
                            <w:b/>
                            <w:bCs/>
                            <w:i w:val="0"/>
                            <w:color w:val="000000" w:themeColor="text1"/>
                            <w:rPrChange w:id="649" w:author="Bo Shen" w:date="2023-02-03T09:58:00Z">
                              <w:rPr>
                                <w:rFonts w:ascii="Times New Roman" w:hAnsi="Times New Roman" w:cs="Times New Roman"/>
                                <w:b/>
                                <w:bCs/>
                                <w:i w:val="0"/>
                                <w:color w:val="000000" w:themeColor="text1"/>
                                <w:sz w:val="20"/>
                                <w:szCs w:val="20"/>
                              </w:rPr>
                            </w:rPrChange>
                          </w:rPr>
                          <w:t>b</w:t>
                        </w:r>
                        <w:r w:rsidRPr="00E17244">
                          <w:rPr>
                            <w:rFonts w:ascii="Times New Roman" w:hAnsi="Times New Roman" w:cs="Times New Roman"/>
                            <w:i w:val="0"/>
                            <w:color w:val="000000" w:themeColor="text1"/>
                            <w:rPrChange w:id="650" w:author="Bo Shen" w:date="2023-02-03T09:58:00Z">
                              <w:rPr>
                                <w:rFonts w:ascii="Times New Roman" w:hAnsi="Times New Roman" w:cs="Times New Roman"/>
                                <w:i w:val="0"/>
                                <w:color w:val="000000" w:themeColor="text1"/>
                                <w:sz w:val="20"/>
                                <w:szCs w:val="20"/>
                              </w:rPr>
                            </w:rPrChange>
                          </w:rPr>
                          <w:t xml:space="preserve">) </w:t>
                        </w:r>
                      </w:ins>
                      <w:ins w:id="651" w:author="Bo Shen" w:date="2023-02-02T17:20:00Z">
                        <w:r w:rsidRPr="00E17244">
                          <w:rPr>
                            <w:rFonts w:ascii="Times New Roman" w:hAnsi="Times New Roman" w:cs="Times New Roman"/>
                            <w:i w:val="0"/>
                            <w:color w:val="000000" w:themeColor="text1"/>
                            <w:rPrChange w:id="652" w:author="Bo Shen" w:date="2023-02-03T09:58:00Z">
                              <w:rPr>
                                <w:rFonts w:ascii="Times New Roman" w:hAnsi="Times New Roman" w:cs="Times New Roman"/>
                                <w:i w:val="0"/>
                                <w:color w:val="000000" w:themeColor="text1"/>
                                <w:sz w:val="22"/>
                                <w:szCs w:val="22"/>
                              </w:rPr>
                            </w:rPrChange>
                          </w:rPr>
                          <w:t>G</w:t>
                        </w:r>
                        <w:r w:rsidRPr="00E17244">
                          <w:rPr>
                            <w:rFonts w:ascii="Times New Roman" w:hAnsi="Times New Roman" w:cs="Times New Roman"/>
                            <w:iCs w:val="0"/>
                            <w:color w:val="000000" w:themeColor="text1"/>
                            <w:rPrChange w:id="653" w:author="Bo Shen" w:date="2023-02-03T09:58:00Z">
                              <w:rPr>
                                <w:rFonts w:ascii="Times New Roman" w:hAnsi="Times New Roman" w:cs="Times New Roman"/>
                                <w:iCs w:val="0"/>
                                <w:color w:val="000000" w:themeColor="text1"/>
                                <w:sz w:val="22"/>
                                <w:szCs w:val="22"/>
                              </w:rPr>
                            </w:rPrChange>
                          </w:rPr>
                          <w:t xml:space="preserve"> activities</w:t>
                        </w:r>
                      </w:ins>
                      <w:ins w:id="654" w:author="Bo Shen" w:date="2023-02-02T17:29:00Z">
                        <w:r w:rsidRPr="00E17244">
                          <w:rPr>
                            <w:rFonts w:ascii="Times New Roman" w:hAnsi="Times New Roman" w:cs="Times New Roman"/>
                            <w:iCs w:val="0"/>
                            <w:color w:val="000000" w:themeColor="text1"/>
                            <w:rPrChange w:id="655" w:author="Bo Shen" w:date="2023-02-03T09:58:00Z">
                              <w:rPr>
                                <w:rFonts w:ascii="Times New Roman" w:hAnsi="Times New Roman" w:cs="Times New Roman"/>
                                <w:iCs w:val="0"/>
                                <w:color w:val="000000" w:themeColor="text1"/>
                                <w:sz w:val="22"/>
                                <w:szCs w:val="22"/>
                              </w:rPr>
                            </w:rPrChange>
                          </w:rPr>
                          <w:t xml:space="preserve"> </w:t>
                        </w:r>
                      </w:ins>
                      <w:ins w:id="656" w:author="Bo Shen" w:date="2023-02-02T17:24:00Z">
                        <w:r w:rsidRPr="00E17244">
                          <w:rPr>
                            <w:rFonts w:ascii="Times New Roman" w:hAnsi="Times New Roman" w:cs="Times New Roman"/>
                            <w:iCs w:val="0"/>
                            <w:color w:val="000000" w:themeColor="text1"/>
                            <w:rPrChange w:id="657" w:author="Bo Shen" w:date="2023-02-03T09:58:00Z">
                              <w:rPr>
                                <w:rFonts w:ascii="Times New Roman" w:hAnsi="Times New Roman" w:cs="Times New Roman"/>
                                <w:iCs w:val="0"/>
                                <w:color w:val="000000" w:themeColor="text1"/>
                                <w:sz w:val="22"/>
                                <w:szCs w:val="22"/>
                              </w:rPr>
                            </w:rPrChange>
                          </w:rPr>
                          <w:t>increase</w:t>
                        </w:r>
                      </w:ins>
                      <w:ins w:id="658" w:author="Bo Shen" w:date="2023-02-02T17:27:00Z">
                        <w:r w:rsidRPr="00E17244">
                          <w:rPr>
                            <w:rFonts w:ascii="Times New Roman" w:hAnsi="Times New Roman" w:cs="Times New Roman"/>
                            <w:iCs w:val="0"/>
                            <w:color w:val="000000" w:themeColor="text1"/>
                            <w:rPrChange w:id="659" w:author="Bo Shen" w:date="2023-02-03T09:58:00Z">
                              <w:rPr>
                                <w:rFonts w:ascii="Times New Roman" w:hAnsi="Times New Roman" w:cs="Times New Roman"/>
                                <w:iCs w:val="0"/>
                                <w:color w:val="000000" w:themeColor="text1"/>
                                <w:sz w:val="22"/>
                                <w:szCs w:val="22"/>
                              </w:rPr>
                            </w:rPrChange>
                          </w:rPr>
                          <w:t xml:space="preserve"> and decrease</w:t>
                        </w:r>
                      </w:ins>
                      <w:ins w:id="660" w:author="Bo Shen" w:date="2023-02-02T17:24:00Z">
                        <w:r w:rsidRPr="00E17244">
                          <w:rPr>
                            <w:rFonts w:ascii="Times New Roman" w:hAnsi="Times New Roman" w:cs="Times New Roman"/>
                            <w:iCs w:val="0"/>
                            <w:color w:val="000000" w:themeColor="text1"/>
                            <w:rPrChange w:id="661" w:author="Bo Shen" w:date="2023-02-03T09:58:00Z">
                              <w:rPr>
                                <w:rFonts w:ascii="Times New Roman" w:hAnsi="Times New Roman" w:cs="Times New Roman"/>
                                <w:iCs w:val="0"/>
                                <w:color w:val="000000" w:themeColor="text1"/>
                                <w:sz w:val="22"/>
                                <w:szCs w:val="22"/>
                              </w:rPr>
                            </w:rPrChange>
                          </w:rPr>
                          <w:t xml:space="preserve"> with input </w:t>
                        </w:r>
                      </w:ins>
                      <w:ins w:id="662" w:author="Bo Shen" w:date="2023-02-02T17:25:00Z">
                        <w:r w:rsidRPr="00E17244">
                          <w:rPr>
                            <w:rFonts w:ascii="Times New Roman" w:hAnsi="Times New Roman" w:cs="Times New Roman"/>
                            <w:iCs w:val="0"/>
                            <w:color w:val="000000" w:themeColor="text1"/>
                            <w:rPrChange w:id="663" w:author="Bo Shen" w:date="2023-02-03T09:58:00Z">
                              <w:rPr>
                                <w:rFonts w:ascii="Times New Roman" w:hAnsi="Times New Roman" w:cs="Times New Roman"/>
                                <w:iCs w:val="0"/>
                                <w:color w:val="000000" w:themeColor="text1"/>
                                <w:sz w:val="22"/>
                                <w:szCs w:val="22"/>
                              </w:rPr>
                            </w:rPrChange>
                          </w:rPr>
                          <w:t>strength</w:t>
                        </w:r>
                      </w:ins>
                      <w:ins w:id="664" w:author="Bo Shen" w:date="2023-02-02T17:27:00Z">
                        <w:r w:rsidRPr="00E17244">
                          <w:rPr>
                            <w:rFonts w:ascii="Times New Roman" w:hAnsi="Times New Roman" w:cs="Times New Roman"/>
                            <w:iCs w:val="0"/>
                            <w:color w:val="000000" w:themeColor="text1"/>
                            <w:rPrChange w:id="665" w:author="Bo Shen" w:date="2023-02-03T09:58:00Z">
                              <w:rPr>
                                <w:rFonts w:ascii="Times New Roman" w:hAnsi="Times New Roman" w:cs="Times New Roman"/>
                                <w:iCs w:val="0"/>
                                <w:color w:val="000000" w:themeColor="text1"/>
                                <w:sz w:val="22"/>
                                <w:szCs w:val="22"/>
                              </w:rPr>
                            </w:rPrChange>
                          </w:rPr>
                          <w:t xml:space="preserve"> </w:t>
                        </w:r>
                      </w:ins>
                      <w:ins w:id="666" w:author="Bo Shen" w:date="2023-02-03T09:56:00Z">
                        <w:r w:rsidRPr="00E17244">
                          <w:rPr>
                            <w:rFonts w:ascii="Times New Roman" w:hAnsi="Times New Roman" w:cs="Times New Roman"/>
                            <w:i w:val="0"/>
                            <w:color w:val="000000" w:themeColor="text1"/>
                            <w:rPrChange w:id="667" w:author="Bo Shen" w:date="2023-02-03T09:58:00Z">
                              <w:rPr>
                                <w:rFonts w:ascii="Times New Roman" w:hAnsi="Times New Roman" w:cs="Times New Roman"/>
                                <w:i w:val="0"/>
                                <w:color w:val="000000" w:themeColor="text1"/>
                                <w:sz w:val="20"/>
                                <w:szCs w:val="20"/>
                              </w:rPr>
                            </w:rPrChange>
                          </w:rPr>
                          <w:t>with different slops</w:t>
                        </w:r>
                      </w:ins>
                      <w:ins w:id="668" w:author="Bo Shen" w:date="2023-02-02T17:27:00Z">
                        <w:r w:rsidRPr="00E17244">
                          <w:rPr>
                            <w:rFonts w:ascii="Times New Roman" w:hAnsi="Times New Roman" w:cs="Times New Roman"/>
                            <w:iCs w:val="0"/>
                            <w:color w:val="000000" w:themeColor="text1"/>
                            <w:rPrChange w:id="669" w:author="Bo Shen" w:date="2023-02-03T09:58:00Z">
                              <w:rPr>
                                <w:rFonts w:ascii="Times New Roman" w:hAnsi="Times New Roman" w:cs="Times New Roman"/>
                                <w:iCs w:val="0"/>
                                <w:color w:val="000000" w:themeColor="text1"/>
                                <w:sz w:val="22"/>
                                <w:szCs w:val="22"/>
                              </w:rPr>
                            </w:rPrChange>
                          </w:rPr>
                          <w:t xml:space="preserve"> because of disinhibition, different from the </w:t>
                        </w:r>
                        <w:r w:rsidRPr="00E17244">
                          <w:rPr>
                            <w:rFonts w:ascii="Times New Roman" w:hAnsi="Times New Roman" w:cs="Times New Roman"/>
                            <w:i w:val="0"/>
                            <w:color w:val="000000" w:themeColor="text1"/>
                            <w:rPrChange w:id="670" w:author="Bo Shen" w:date="2023-02-03T09:58:00Z">
                              <w:rPr>
                                <w:rFonts w:ascii="Times New Roman" w:hAnsi="Times New Roman" w:cs="Times New Roman"/>
                                <w:i w:val="0"/>
                                <w:color w:val="000000" w:themeColor="text1"/>
                                <w:sz w:val="22"/>
                                <w:szCs w:val="22"/>
                              </w:rPr>
                            </w:rPrChange>
                          </w:rPr>
                          <w:t>R</w:t>
                        </w:r>
                        <w:r w:rsidRPr="00E17244">
                          <w:rPr>
                            <w:rFonts w:ascii="Times New Roman" w:hAnsi="Times New Roman" w:cs="Times New Roman"/>
                            <w:iCs w:val="0"/>
                            <w:color w:val="000000" w:themeColor="text1"/>
                            <w:rPrChange w:id="671" w:author="Bo Shen" w:date="2023-02-03T09:58:00Z">
                              <w:rPr>
                                <w:rFonts w:ascii="Times New Roman" w:hAnsi="Times New Roman" w:cs="Times New Roman"/>
                                <w:iCs w:val="0"/>
                                <w:color w:val="000000" w:themeColor="text1"/>
                                <w:sz w:val="22"/>
                                <w:szCs w:val="22"/>
                              </w:rPr>
                            </w:rPrChange>
                          </w:rPr>
                          <w:t xml:space="preserve"> units. </w:t>
                        </w:r>
                      </w:ins>
                      <w:ins w:id="672" w:author="Bo Shen" w:date="2023-02-02T17:43:00Z">
                        <w:r w:rsidRPr="00E17244">
                          <w:rPr>
                            <w:rFonts w:ascii="Times New Roman" w:hAnsi="Times New Roman" w:cs="Times New Roman"/>
                            <w:i w:val="0"/>
                            <w:color w:val="000000" w:themeColor="text1"/>
                            <w:rPrChange w:id="673" w:author="Bo Shen" w:date="2023-02-03T09:58:00Z">
                              <w:rPr>
                                <w:rFonts w:ascii="Times New Roman" w:hAnsi="Times New Roman" w:cs="Times New Roman"/>
                                <w:i w:val="0"/>
                                <w:color w:val="000000" w:themeColor="text1"/>
                                <w:sz w:val="20"/>
                                <w:szCs w:val="20"/>
                              </w:rPr>
                            </w:rPrChange>
                          </w:rPr>
                          <w:t>At the onset of model choice,</w:t>
                        </w:r>
                      </w:ins>
                      <w:ins w:id="674" w:author="Bo Shen" w:date="2023-02-03T09:56:00Z">
                        <w:r w:rsidRPr="00E17244">
                          <w:rPr>
                            <w:rFonts w:ascii="Times New Roman" w:hAnsi="Times New Roman" w:cs="Times New Roman"/>
                            <w:i w:val="0"/>
                            <w:color w:val="000000" w:themeColor="text1"/>
                            <w:rPrChange w:id="675" w:author="Bo Shen" w:date="2023-02-03T09:58:00Z">
                              <w:rPr>
                                <w:rFonts w:ascii="Times New Roman" w:hAnsi="Times New Roman" w:cs="Times New Roman"/>
                                <w:i w:val="0"/>
                                <w:color w:val="000000" w:themeColor="text1"/>
                                <w:sz w:val="20"/>
                                <w:szCs w:val="20"/>
                              </w:rPr>
                            </w:rPrChange>
                          </w:rPr>
                          <w:t xml:space="preserve"> the chosen </w:t>
                        </w:r>
                        <w:r w:rsidRPr="00E17244">
                          <w:rPr>
                            <w:rFonts w:ascii="Times New Roman" w:hAnsi="Times New Roman" w:cs="Times New Roman"/>
                            <w:iCs w:val="0"/>
                            <w:color w:val="000000" w:themeColor="text1"/>
                            <w:rPrChange w:id="676" w:author="Bo Shen" w:date="2023-02-03T09:58:00Z">
                              <w:rPr>
                                <w:rFonts w:ascii="Times New Roman" w:hAnsi="Times New Roman" w:cs="Times New Roman"/>
                                <w:iCs w:val="0"/>
                                <w:color w:val="000000" w:themeColor="text1"/>
                                <w:sz w:val="20"/>
                                <w:szCs w:val="20"/>
                              </w:rPr>
                            </w:rPrChange>
                          </w:rPr>
                          <w:t>G</w:t>
                        </w:r>
                        <w:r w:rsidRPr="00E17244">
                          <w:rPr>
                            <w:rFonts w:ascii="Times New Roman" w:hAnsi="Times New Roman" w:cs="Times New Roman"/>
                            <w:i w:val="0"/>
                            <w:color w:val="000000" w:themeColor="text1"/>
                            <w:rPrChange w:id="677" w:author="Bo Shen" w:date="2023-02-03T09:58:00Z">
                              <w:rPr>
                                <w:rFonts w:ascii="Times New Roman" w:hAnsi="Times New Roman" w:cs="Times New Roman"/>
                                <w:i w:val="0"/>
                                <w:color w:val="000000" w:themeColor="text1"/>
                                <w:sz w:val="20"/>
                                <w:szCs w:val="20"/>
                              </w:rPr>
                            </w:rPrChange>
                          </w:rPr>
                          <w:t xml:space="preserve"> units (</w:t>
                        </w:r>
                        <w:r w:rsidRPr="00E17244">
                          <w:rPr>
                            <w:rFonts w:ascii="Times New Roman" w:hAnsi="Times New Roman" w:cs="Times New Roman"/>
                            <w:b/>
                            <w:bCs/>
                            <w:i w:val="0"/>
                            <w:color w:val="000000" w:themeColor="text1"/>
                            <w:rPrChange w:id="678" w:author="Bo Shen" w:date="2023-02-03T09:58:00Z">
                              <w:rPr>
                                <w:rFonts w:ascii="Times New Roman" w:hAnsi="Times New Roman" w:cs="Times New Roman"/>
                                <w:i w:val="0"/>
                                <w:color w:val="000000" w:themeColor="text1"/>
                                <w:sz w:val="20"/>
                                <w:szCs w:val="20"/>
                              </w:rPr>
                            </w:rPrChange>
                          </w:rPr>
                          <w:t>c</w:t>
                        </w:r>
                        <w:r w:rsidRPr="00E17244">
                          <w:rPr>
                            <w:rFonts w:ascii="Times New Roman" w:hAnsi="Times New Roman" w:cs="Times New Roman"/>
                            <w:i w:val="0"/>
                            <w:color w:val="000000" w:themeColor="text1"/>
                            <w:rPrChange w:id="679" w:author="Bo Shen" w:date="2023-02-03T09:58:00Z">
                              <w:rPr>
                                <w:rFonts w:ascii="Times New Roman" w:hAnsi="Times New Roman" w:cs="Times New Roman"/>
                                <w:i w:val="0"/>
                                <w:color w:val="000000" w:themeColor="text1"/>
                                <w:sz w:val="20"/>
                                <w:szCs w:val="20"/>
                              </w:rPr>
                            </w:rPrChange>
                          </w:rPr>
                          <w:t>) show</w:t>
                        </w:r>
                      </w:ins>
                      <w:ins w:id="680" w:author="Bo Shen" w:date="2023-02-02T17:43:00Z">
                        <w:r w:rsidRPr="00E17244">
                          <w:rPr>
                            <w:rFonts w:ascii="Times New Roman" w:hAnsi="Times New Roman" w:cs="Times New Roman"/>
                            <w:i w:val="0"/>
                            <w:color w:val="000000" w:themeColor="text1"/>
                            <w:rPrChange w:id="681" w:author="Bo Shen" w:date="2023-02-03T09:58:00Z">
                              <w:rPr>
                                <w:rFonts w:ascii="Times New Roman" w:hAnsi="Times New Roman" w:cs="Times New Roman"/>
                                <w:i w:val="0"/>
                                <w:color w:val="000000" w:themeColor="text1"/>
                                <w:sz w:val="20"/>
                                <w:szCs w:val="20"/>
                              </w:rPr>
                            </w:rPrChange>
                          </w:rPr>
                          <w:t xml:space="preserve"> </w:t>
                        </w:r>
                      </w:ins>
                      <w:ins w:id="682" w:author="Bo Shen" w:date="2023-02-02T17:30:00Z">
                        <w:r w:rsidRPr="00E17244">
                          <w:rPr>
                            <w:rFonts w:ascii="Times New Roman" w:hAnsi="Times New Roman" w:cs="Times New Roman"/>
                            <w:iCs w:val="0"/>
                            <w:color w:val="000000" w:themeColor="text1"/>
                            <w:rPrChange w:id="683" w:author="Bo Shen" w:date="2023-02-03T09:58:00Z">
                              <w:rPr>
                                <w:rFonts w:ascii="Times New Roman" w:hAnsi="Times New Roman" w:cs="Times New Roman"/>
                                <w:iCs w:val="0"/>
                                <w:color w:val="000000" w:themeColor="text1"/>
                                <w:sz w:val="22"/>
                                <w:szCs w:val="22"/>
                              </w:rPr>
                            </w:rPrChange>
                          </w:rPr>
                          <w:t>lower activities</w:t>
                        </w:r>
                      </w:ins>
                      <w:ins w:id="684" w:author="Bo Shen" w:date="2023-02-02T17:31:00Z">
                        <w:r w:rsidRPr="00E17244">
                          <w:rPr>
                            <w:rFonts w:ascii="Times New Roman" w:hAnsi="Times New Roman" w:cs="Times New Roman"/>
                            <w:iCs w:val="0"/>
                            <w:color w:val="000000" w:themeColor="text1"/>
                            <w:rPrChange w:id="685" w:author="Bo Shen" w:date="2023-02-03T09:58:00Z">
                              <w:rPr>
                                <w:rFonts w:ascii="Times New Roman" w:hAnsi="Times New Roman" w:cs="Times New Roman"/>
                                <w:iCs w:val="0"/>
                                <w:color w:val="000000" w:themeColor="text1"/>
                                <w:sz w:val="22"/>
                                <w:szCs w:val="22"/>
                              </w:rPr>
                            </w:rPrChange>
                          </w:rPr>
                          <w:t xml:space="preserve"> than the unchosen units (</w:t>
                        </w:r>
                        <w:r w:rsidRPr="00E17244">
                          <w:rPr>
                            <w:rFonts w:ascii="Times New Roman" w:hAnsi="Times New Roman" w:cs="Times New Roman"/>
                            <w:b/>
                            <w:bCs/>
                            <w:iCs w:val="0"/>
                            <w:color w:val="000000" w:themeColor="text1"/>
                            <w:rPrChange w:id="686" w:author="Bo Shen" w:date="2023-02-03T09:58:00Z">
                              <w:rPr>
                                <w:rFonts w:ascii="Times New Roman" w:hAnsi="Times New Roman" w:cs="Times New Roman"/>
                                <w:iCs w:val="0"/>
                                <w:color w:val="000000" w:themeColor="text1"/>
                                <w:sz w:val="22"/>
                                <w:szCs w:val="22"/>
                              </w:rPr>
                            </w:rPrChange>
                          </w:rPr>
                          <w:t>c</w:t>
                        </w:r>
                        <w:r w:rsidRPr="00E17244">
                          <w:rPr>
                            <w:rFonts w:ascii="Times New Roman" w:hAnsi="Times New Roman" w:cs="Times New Roman"/>
                            <w:iCs w:val="0"/>
                            <w:color w:val="000000" w:themeColor="text1"/>
                            <w:rPrChange w:id="687" w:author="Bo Shen" w:date="2023-02-03T09:58:00Z">
                              <w:rPr>
                                <w:rFonts w:ascii="Times New Roman" w:hAnsi="Times New Roman" w:cs="Times New Roman"/>
                                <w:iCs w:val="0"/>
                                <w:color w:val="000000" w:themeColor="text1"/>
                                <w:sz w:val="22"/>
                                <w:szCs w:val="22"/>
                              </w:rPr>
                            </w:rPrChange>
                          </w:rPr>
                          <w:t xml:space="preserve">); the </w:t>
                        </w:r>
                      </w:ins>
                      <w:ins w:id="688" w:author="Bo Shen" w:date="2023-02-02T17:33:00Z">
                        <w:r w:rsidRPr="00E17244">
                          <w:rPr>
                            <w:rFonts w:ascii="Times New Roman" w:hAnsi="Times New Roman" w:cs="Times New Roman"/>
                            <w:iCs w:val="0"/>
                            <w:color w:val="000000" w:themeColor="text1"/>
                            <w:rPrChange w:id="689" w:author="Bo Shen" w:date="2023-02-03T09:58:00Z">
                              <w:rPr>
                                <w:rFonts w:ascii="Times New Roman" w:hAnsi="Times New Roman" w:cs="Times New Roman"/>
                                <w:iCs w:val="0"/>
                                <w:color w:val="000000" w:themeColor="text1"/>
                                <w:sz w:val="22"/>
                                <w:szCs w:val="22"/>
                              </w:rPr>
                            </w:rPrChange>
                          </w:rPr>
                          <w:t>G units under smaller input differences</w:t>
                        </w:r>
                      </w:ins>
                      <w:ins w:id="690" w:author="Bo Shen" w:date="2023-02-03T09:57:00Z">
                        <w:r w:rsidRPr="00E17244">
                          <w:rPr>
                            <w:rFonts w:ascii="Times New Roman" w:hAnsi="Times New Roman" w:cs="Times New Roman"/>
                            <w:i w:val="0"/>
                            <w:color w:val="000000" w:themeColor="text1"/>
                            <w:rPrChange w:id="691" w:author="Bo Shen" w:date="2023-02-03T09:58:00Z">
                              <w:rPr>
                                <w:rFonts w:ascii="Times New Roman" w:hAnsi="Times New Roman" w:cs="Times New Roman"/>
                                <w:i w:val="0"/>
                                <w:color w:val="000000" w:themeColor="text1"/>
                                <w:sz w:val="20"/>
                                <w:szCs w:val="20"/>
                              </w:rPr>
                            </w:rPrChange>
                          </w:rPr>
                          <w:t xml:space="preserve"> (i.e., longer RT)</w:t>
                        </w:r>
                      </w:ins>
                      <w:ins w:id="692" w:author="Bo Shen" w:date="2023-02-02T17:33:00Z">
                        <w:r w:rsidRPr="00E17244">
                          <w:rPr>
                            <w:rFonts w:ascii="Times New Roman" w:hAnsi="Times New Roman" w:cs="Times New Roman"/>
                            <w:iCs w:val="0"/>
                            <w:color w:val="000000" w:themeColor="text1"/>
                            <w:rPrChange w:id="693" w:author="Bo Shen" w:date="2023-02-03T09:58:00Z">
                              <w:rPr>
                                <w:rFonts w:ascii="Times New Roman" w:hAnsi="Times New Roman" w:cs="Times New Roman"/>
                                <w:iCs w:val="0"/>
                                <w:color w:val="000000" w:themeColor="text1"/>
                                <w:sz w:val="22"/>
                                <w:szCs w:val="22"/>
                              </w:rPr>
                            </w:rPrChange>
                          </w:rPr>
                          <w:t xml:space="preserve"> are </w:t>
                        </w:r>
                      </w:ins>
                      <w:ins w:id="694" w:author="Bo Shen" w:date="2023-02-02T17:32:00Z">
                        <w:r w:rsidRPr="00E17244">
                          <w:rPr>
                            <w:rFonts w:ascii="Times New Roman" w:hAnsi="Times New Roman" w:cs="Times New Roman"/>
                            <w:iCs w:val="0"/>
                            <w:color w:val="000000" w:themeColor="text1"/>
                            <w:rPrChange w:id="695" w:author="Bo Shen" w:date="2023-02-03T09:58:00Z">
                              <w:rPr>
                                <w:rFonts w:ascii="Times New Roman" w:hAnsi="Times New Roman" w:cs="Times New Roman"/>
                                <w:iCs w:val="0"/>
                                <w:color w:val="000000" w:themeColor="text1"/>
                                <w:sz w:val="22"/>
                                <w:szCs w:val="22"/>
                              </w:rPr>
                            </w:rPrChange>
                          </w:rPr>
                          <w:t>strongly inhibited.</w:t>
                        </w:r>
                      </w:ins>
                      <w:ins w:id="696" w:author="Bo Shen" w:date="2023-02-02T17:30:00Z">
                        <w:r w:rsidRPr="00E17244">
                          <w:rPr>
                            <w:rFonts w:ascii="Times New Roman" w:hAnsi="Times New Roman" w:cs="Times New Roman"/>
                            <w:iCs w:val="0"/>
                            <w:color w:val="000000" w:themeColor="text1"/>
                            <w:rPrChange w:id="697" w:author="Bo Shen" w:date="2023-02-03T09:58:00Z">
                              <w:rPr>
                                <w:rFonts w:ascii="Times New Roman" w:hAnsi="Times New Roman" w:cs="Times New Roman"/>
                                <w:iCs w:val="0"/>
                                <w:color w:val="000000" w:themeColor="text1"/>
                                <w:sz w:val="22"/>
                                <w:szCs w:val="22"/>
                              </w:rPr>
                            </w:rPrChange>
                          </w:rPr>
                          <w:t xml:space="preserve"> </w:t>
                        </w:r>
                      </w:ins>
                      <w:ins w:id="698" w:author="Bo Shen" w:date="2023-02-02T17:33:00Z">
                        <w:r w:rsidRPr="00E17244">
                          <w:rPr>
                            <w:rFonts w:ascii="Times New Roman" w:hAnsi="Times New Roman" w:cs="Times New Roman"/>
                            <w:b/>
                            <w:bCs/>
                            <w:iCs w:val="0"/>
                            <w:color w:val="000000" w:themeColor="text1"/>
                            <w:rPrChange w:id="699" w:author="Bo Shen" w:date="2023-02-03T09:58:00Z">
                              <w:rPr>
                                <w:rFonts w:ascii="Times New Roman" w:hAnsi="Times New Roman" w:cs="Times New Roman"/>
                                <w:iCs w:val="0"/>
                                <w:color w:val="000000" w:themeColor="text1"/>
                                <w:sz w:val="22"/>
                                <w:szCs w:val="22"/>
                              </w:rPr>
                            </w:rPrChange>
                          </w:rPr>
                          <w:t>H</w:t>
                        </w:r>
                        <w:r w:rsidRPr="00E17244">
                          <w:rPr>
                            <w:rFonts w:ascii="Times New Roman" w:hAnsi="Times New Roman" w:cs="Times New Roman"/>
                            <w:iCs w:val="0"/>
                            <w:color w:val="000000" w:themeColor="text1"/>
                            <w:rPrChange w:id="700" w:author="Bo Shen" w:date="2023-02-03T09:58:00Z">
                              <w:rPr>
                                <w:rFonts w:ascii="Times New Roman" w:hAnsi="Times New Roman" w:cs="Times New Roman"/>
                                <w:iCs w:val="0"/>
                                <w:color w:val="000000" w:themeColor="text1"/>
                                <w:sz w:val="22"/>
                                <w:szCs w:val="22"/>
                              </w:rPr>
                            </w:rPrChange>
                          </w:rPr>
                          <w:t>. T</w:t>
                        </w:r>
                      </w:ins>
                      <w:ins w:id="701" w:author="Bo Shen" w:date="2023-02-02T17:34:00Z">
                        <w:r w:rsidRPr="00E17244">
                          <w:rPr>
                            <w:rFonts w:ascii="Times New Roman" w:hAnsi="Times New Roman" w:cs="Times New Roman"/>
                            <w:iCs w:val="0"/>
                            <w:color w:val="000000" w:themeColor="text1"/>
                            <w:rPrChange w:id="702" w:author="Bo Shen" w:date="2023-02-03T09:58:00Z">
                              <w:rPr>
                                <w:rFonts w:ascii="Times New Roman" w:hAnsi="Times New Roman" w:cs="Times New Roman"/>
                                <w:iCs w:val="0"/>
                                <w:color w:val="000000" w:themeColor="text1"/>
                                <w:sz w:val="22"/>
                                <w:szCs w:val="22"/>
                              </w:rPr>
                            </w:rPrChange>
                          </w:rPr>
                          <w:t xml:space="preserve">he model predicted </w:t>
                        </w:r>
                        <w:r w:rsidRPr="00E17244">
                          <w:rPr>
                            <w:rFonts w:ascii="Times New Roman" w:hAnsi="Times New Roman" w:cs="Times New Roman"/>
                            <w:i w:val="0"/>
                            <w:color w:val="000000" w:themeColor="text1"/>
                            <w:rPrChange w:id="703" w:author="Bo Shen" w:date="2023-02-03T09:58:00Z">
                              <w:rPr>
                                <w:rFonts w:ascii="Times New Roman" w:hAnsi="Times New Roman" w:cs="Times New Roman"/>
                                <w:i w:val="0"/>
                                <w:color w:val="000000" w:themeColor="text1"/>
                                <w:sz w:val="22"/>
                                <w:szCs w:val="22"/>
                              </w:rPr>
                            </w:rPrChange>
                          </w:rPr>
                          <w:t>D</w:t>
                        </w:r>
                        <w:r w:rsidRPr="00E17244">
                          <w:rPr>
                            <w:rFonts w:ascii="Times New Roman" w:hAnsi="Times New Roman" w:cs="Times New Roman"/>
                            <w:iCs w:val="0"/>
                            <w:color w:val="000000" w:themeColor="text1"/>
                            <w:rPrChange w:id="704" w:author="Bo Shen" w:date="2023-02-03T09:58:00Z">
                              <w:rPr>
                                <w:rFonts w:ascii="Times New Roman" w:hAnsi="Times New Roman" w:cs="Times New Roman"/>
                                <w:iCs w:val="0"/>
                                <w:color w:val="000000" w:themeColor="text1"/>
                                <w:sz w:val="22"/>
                                <w:szCs w:val="22"/>
                              </w:rPr>
                            </w:rPrChange>
                          </w:rPr>
                          <w:t xml:space="preserve"> activities </w:t>
                        </w:r>
                      </w:ins>
                      <w:ins w:id="705" w:author="Bo Shen" w:date="2023-02-02T17:35:00Z">
                        <w:r w:rsidRPr="00E17244">
                          <w:rPr>
                            <w:rFonts w:ascii="Times New Roman" w:hAnsi="Times New Roman" w:cs="Times New Roman"/>
                            <w:iCs w:val="0"/>
                            <w:color w:val="000000" w:themeColor="text1"/>
                            <w:rPrChange w:id="706" w:author="Bo Shen" w:date="2023-02-03T09:58:00Z">
                              <w:rPr>
                                <w:rFonts w:ascii="Times New Roman" w:hAnsi="Times New Roman" w:cs="Times New Roman"/>
                                <w:iCs w:val="0"/>
                                <w:color w:val="000000" w:themeColor="text1"/>
                                <w:sz w:val="22"/>
                                <w:szCs w:val="22"/>
                              </w:rPr>
                            </w:rPrChange>
                          </w:rPr>
                          <w:t>ramp up fast</w:t>
                        </w:r>
                      </w:ins>
                      <w:ins w:id="707" w:author="Bo Shen" w:date="2023-02-02T17:34:00Z">
                        <w:r w:rsidRPr="00E17244">
                          <w:rPr>
                            <w:rFonts w:ascii="Times New Roman" w:hAnsi="Times New Roman" w:cs="Times New Roman"/>
                            <w:iCs w:val="0"/>
                            <w:color w:val="000000" w:themeColor="text1"/>
                            <w:rPrChange w:id="708" w:author="Bo Shen" w:date="2023-02-03T09:58:00Z">
                              <w:rPr>
                                <w:rFonts w:ascii="Times New Roman" w:hAnsi="Times New Roman" w:cs="Times New Roman"/>
                                <w:iCs w:val="0"/>
                                <w:color w:val="000000" w:themeColor="text1"/>
                                <w:sz w:val="22"/>
                                <w:szCs w:val="22"/>
                              </w:rPr>
                            </w:rPrChange>
                          </w:rPr>
                          <w:t xml:space="preserve"> </w:t>
                        </w:r>
                      </w:ins>
                      <w:ins w:id="709" w:author="Bo Shen" w:date="2023-02-02T17:35:00Z">
                        <w:r w:rsidRPr="00E17244">
                          <w:rPr>
                            <w:rFonts w:ascii="Times New Roman" w:hAnsi="Times New Roman" w:cs="Times New Roman"/>
                            <w:iCs w:val="0"/>
                            <w:color w:val="000000" w:themeColor="text1"/>
                            <w:rPrChange w:id="710" w:author="Bo Shen" w:date="2023-02-03T09:58:00Z">
                              <w:rPr>
                                <w:rFonts w:ascii="Times New Roman" w:hAnsi="Times New Roman" w:cs="Times New Roman"/>
                                <w:iCs w:val="0"/>
                                <w:color w:val="000000" w:themeColor="text1"/>
                                <w:sz w:val="22"/>
                                <w:szCs w:val="22"/>
                              </w:rPr>
                            </w:rPrChange>
                          </w:rPr>
                          <w:t>in the early stage</w:t>
                        </w:r>
                      </w:ins>
                      <w:ins w:id="711" w:author="Bo Shen" w:date="2023-02-02T17:36:00Z">
                        <w:r w:rsidRPr="00E17244">
                          <w:rPr>
                            <w:rFonts w:ascii="Times New Roman" w:hAnsi="Times New Roman" w:cs="Times New Roman"/>
                            <w:iCs w:val="0"/>
                            <w:color w:val="000000" w:themeColor="text1"/>
                            <w:rPrChange w:id="712" w:author="Bo Shen" w:date="2023-02-03T09:58:00Z">
                              <w:rPr>
                                <w:rFonts w:ascii="Times New Roman" w:hAnsi="Times New Roman" w:cs="Times New Roman"/>
                                <w:iCs w:val="0"/>
                                <w:color w:val="000000" w:themeColor="text1"/>
                                <w:sz w:val="22"/>
                                <w:szCs w:val="22"/>
                              </w:rPr>
                            </w:rPrChange>
                          </w:rPr>
                          <w:t xml:space="preserve">; the chosen </w:t>
                        </w:r>
                        <w:r w:rsidRPr="00E17244">
                          <w:rPr>
                            <w:rFonts w:ascii="Times New Roman" w:hAnsi="Times New Roman" w:cs="Times New Roman"/>
                            <w:i w:val="0"/>
                            <w:color w:val="000000" w:themeColor="text1"/>
                            <w:rPrChange w:id="713" w:author="Bo Shen" w:date="2023-02-03T09:58:00Z">
                              <w:rPr>
                                <w:rFonts w:ascii="Times New Roman" w:hAnsi="Times New Roman" w:cs="Times New Roman"/>
                                <w:i w:val="0"/>
                                <w:color w:val="000000" w:themeColor="text1"/>
                                <w:sz w:val="22"/>
                                <w:szCs w:val="22"/>
                              </w:rPr>
                            </w:rPrChange>
                          </w:rPr>
                          <w:t>D</w:t>
                        </w:r>
                        <w:r w:rsidRPr="00E17244">
                          <w:rPr>
                            <w:rFonts w:ascii="Times New Roman" w:hAnsi="Times New Roman" w:cs="Times New Roman"/>
                            <w:iCs w:val="0"/>
                            <w:color w:val="000000" w:themeColor="text1"/>
                            <w:rPrChange w:id="714" w:author="Bo Shen" w:date="2023-02-03T09:58:00Z">
                              <w:rPr>
                                <w:rFonts w:ascii="Times New Roman" w:hAnsi="Times New Roman" w:cs="Times New Roman"/>
                                <w:iCs w:val="0"/>
                                <w:color w:val="000000" w:themeColor="text1"/>
                                <w:sz w:val="22"/>
                                <w:szCs w:val="22"/>
                              </w:rPr>
                            </w:rPrChange>
                          </w:rPr>
                          <w:t xml:space="preserve"> units do not reach a </w:t>
                        </w:r>
                      </w:ins>
                      <w:ins w:id="715" w:author="Bo Shen" w:date="2023-02-02T17:37:00Z">
                        <w:r w:rsidRPr="00E17244">
                          <w:rPr>
                            <w:rFonts w:ascii="Times New Roman" w:hAnsi="Times New Roman" w:cs="Times New Roman"/>
                            <w:iCs w:val="0"/>
                            <w:color w:val="000000" w:themeColor="text1"/>
                            <w:rPrChange w:id="716" w:author="Bo Shen" w:date="2023-02-03T09:58:00Z">
                              <w:rPr>
                                <w:rFonts w:ascii="Times New Roman" w:hAnsi="Times New Roman" w:cs="Times New Roman"/>
                                <w:iCs w:val="0"/>
                                <w:color w:val="000000" w:themeColor="text1"/>
                                <w:sz w:val="22"/>
                                <w:szCs w:val="22"/>
                              </w:rPr>
                            </w:rPrChange>
                          </w:rPr>
                          <w:t xml:space="preserve">common </w:t>
                        </w:r>
                        <w:r w:rsidRPr="00E17244">
                          <w:rPr>
                            <w:rFonts w:ascii="Times New Roman" w:hAnsi="Times New Roman" w:cs="Times New Roman"/>
                            <w:iCs w:val="0"/>
                            <w:color w:val="000000" w:themeColor="text1"/>
                            <w:rPrChange w:id="717" w:author="Bo Shen" w:date="2023-02-03T09:58:00Z">
                              <w:rPr>
                                <w:rFonts w:ascii="Times New Roman" w:hAnsi="Times New Roman" w:cs="Times New Roman"/>
                                <w:iCs w:val="0"/>
                                <w:color w:val="000000" w:themeColor="text1"/>
                                <w:sz w:val="21"/>
                                <w:szCs w:val="21"/>
                              </w:rPr>
                            </w:rPrChange>
                          </w:rPr>
                          <w:t xml:space="preserve">threshold, different from the </w:t>
                        </w:r>
                        <w:r w:rsidRPr="00E17244">
                          <w:rPr>
                            <w:rFonts w:ascii="Times New Roman" w:hAnsi="Times New Roman" w:cs="Times New Roman"/>
                            <w:i w:val="0"/>
                            <w:color w:val="000000" w:themeColor="text1"/>
                            <w:rPrChange w:id="718" w:author="Bo Shen" w:date="2023-02-03T09:58:00Z">
                              <w:rPr>
                                <w:rFonts w:ascii="Times New Roman" w:hAnsi="Times New Roman" w:cs="Times New Roman"/>
                                <w:i w:val="0"/>
                                <w:color w:val="000000" w:themeColor="text1"/>
                                <w:sz w:val="21"/>
                                <w:szCs w:val="21"/>
                              </w:rPr>
                            </w:rPrChange>
                          </w:rPr>
                          <w:t>R</w:t>
                        </w:r>
                        <w:r w:rsidRPr="00E17244">
                          <w:rPr>
                            <w:rFonts w:ascii="Times New Roman" w:hAnsi="Times New Roman" w:cs="Times New Roman"/>
                            <w:iCs w:val="0"/>
                            <w:color w:val="000000" w:themeColor="text1"/>
                            <w:rPrChange w:id="719" w:author="Bo Shen" w:date="2023-02-03T09:58:00Z">
                              <w:rPr>
                                <w:rFonts w:ascii="Times New Roman" w:hAnsi="Times New Roman" w:cs="Times New Roman"/>
                                <w:iCs w:val="0"/>
                                <w:color w:val="000000" w:themeColor="text1"/>
                                <w:sz w:val="21"/>
                                <w:szCs w:val="21"/>
                              </w:rPr>
                            </w:rPrChange>
                          </w:rPr>
                          <w:t xml:space="preserve"> units. The chosen units reach higher than the unchosen units</w:t>
                        </w:r>
                      </w:ins>
                      <w:ins w:id="720" w:author="Bo Shen" w:date="2023-02-02T17:38:00Z">
                        <w:r w:rsidRPr="00E17244">
                          <w:rPr>
                            <w:rFonts w:ascii="Times New Roman" w:hAnsi="Times New Roman" w:cs="Times New Roman"/>
                            <w:iCs w:val="0"/>
                            <w:color w:val="000000" w:themeColor="text1"/>
                            <w:rPrChange w:id="721" w:author="Bo Shen" w:date="2023-02-03T09:58:00Z">
                              <w:rPr>
                                <w:rFonts w:ascii="Times New Roman" w:hAnsi="Times New Roman" w:cs="Times New Roman"/>
                                <w:iCs w:val="0"/>
                                <w:color w:val="000000" w:themeColor="text1"/>
                                <w:sz w:val="21"/>
                                <w:szCs w:val="21"/>
                              </w:rPr>
                            </w:rPrChange>
                          </w:rPr>
                          <w:t xml:space="preserve">, indicating stronger disinhibition </w:t>
                        </w:r>
                      </w:ins>
                      <w:ins w:id="722" w:author="Bo Shen" w:date="2023-02-02T17:45:00Z">
                        <w:r w:rsidRPr="00E17244">
                          <w:rPr>
                            <w:rFonts w:ascii="Times New Roman" w:hAnsi="Times New Roman" w:cs="Times New Roman"/>
                            <w:i w:val="0"/>
                            <w:color w:val="000000" w:themeColor="text1"/>
                            <w:rPrChange w:id="723" w:author="Bo Shen" w:date="2023-02-03T09:58:00Z">
                              <w:rPr>
                                <w:rFonts w:ascii="Times New Roman" w:hAnsi="Times New Roman" w:cs="Times New Roman"/>
                                <w:i w:val="0"/>
                                <w:color w:val="000000" w:themeColor="text1"/>
                                <w:sz w:val="20"/>
                                <w:szCs w:val="20"/>
                              </w:rPr>
                            </w:rPrChange>
                          </w:rPr>
                          <w:t>to</w:t>
                        </w:r>
                      </w:ins>
                      <w:ins w:id="724" w:author="Bo Shen" w:date="2023-02-02T17:38:00Z">
                        <w:r w:rsidRPr="00E17244">
                          <w:rPr>
                            <w:rFonts w:ascii="Times New Roman" w:hAnsi="Times New Roman" w:cs="Times New Roman"/>
                            <w:iCs w:val="0"/>
                            <w:color w:val="000000" w:themeColor="text1"/>
                            <w:rPrChange w:id="725" w:author="Bo Shen" w:date="2023-02-03T09:58:00Z">
                              <w:rPr>
                                <w:rFonts w:ascii="Times New Roman" w:hAnsi="Times New Roman" w:cs="Times New Roman"/>
                                <w:iCs w:val="0"/>
                                <w:color w:val="000000" w:themeColor="text1"/>
                                <w:sz w:val="21"/>
                                <w:szCs w:val="21"/>
                              </w:rPr>
                            </w:rPrChange>
                          </w:rPr>
                          <w:t xml:space="preserve"> the chosen side than the unchosen side.</w:t>
                        </w:r>
                      </w:ins>
                      <w:ins w:id="726" w:author="Bo Shen" w:date="2023-02-02T17:37:00Z">
                        <w:r w:rsidRPr="00E17244">
                          <w:rPr>
                            <w:rFonts w:ascii="Times New Roman" w:hAnsi="Times New Roman" w:cs="Times New Roman"/>
                            <w:iCs w:val="0"/>
                            <w:color w:val="000000" w:themeColor="text1"/>
                            <w:rPrChange w:id="727" w:author="Bo Shen" w:date="2023-02-03T09:58:00Z">
                              <w:rPr>
                                <w:rFonts w:ascii="Times New Roman" w:hAnsi="Times New Roman" w:cs="Times New Roman"/>
                                <w:iCs w:val="0"/>
                                <w:color w:val="000000" w:themeColor="text1"/>
                                <w:sz w:val="21"/>
                                <w:szCs w:val="21"/>
                              </w:rPr>
                            </w:rPrChange>
                          </w:rPr>
                          <w:t xml:space="preserve"> </w:t>
                        </w:r>
                      </w:ins>
                      <w:ins w:id="728" w:author="Bo Shen" w:date="2023-02-02T17:33:00Z">
                        <w:r w:rsidRPr="00E17244">
                          <w:rPr>
                            <w:rFonts w:ascii="Times New Roman" w:hAnsi="Times New Roman" w:cs="Times New Roman"/>
                            <w:b/>
                            <w:bCs/>
                            <w:iCs w:val="0"/>
                            <w:color w:val="000000" w:themeColor="text1"/>
                            <w:rPrChange w:id="729" w:author="Bo Shen" w:date="2023-02-03T09:58:00Z">
                              <w:rPr>
                                <w:rFonts w:ascii="Times New Roman" w:hAnsi="Times New Roman" w:cs="Times New Roman"/>
                                <w:iCs w:val="0"/>
                                <w:color w:val="000000" w:themeColor="text1"/>
                                <w:sz w:val="22"/>
                                <w:szCs w:val="22"/>
                              </w:rPr>
                            </w:rPrChange>
                          </w:rPr>
                          <w:t>I</w:t>
                        </w:r>
                        <w:r w:rsidRPr="00E17244">
                          <w:rPr>
                            <w:rFonts w:ascii="Times New Roman" w:hAnsi="Times New Roman" w:cs="Times New Roman"/>
                            <w:iCs w:val="0"/>
                            <w:color w:val="000000" w:themeColor="text1"/>
                            <w:rPrChange w:id="730" w:author="Bo Shen" w:date="2023-02-03T09:58:00Z">
                              <w:rPr>
                                <w:rFonts w:ascii="Times New Roman" w:hAnsi="Times New Roman" w:cs="Times New Roman"/>
                                <w:iCs w:val="0"/>
                                <w:color w:val="000000" w:themeColor="text1"/>
                                <w:sz w:val="22"/>
                                <w:szCs w:val="22"/>
                              </w:rPr>
                            </w:rPrChange>
                          </w:rPr>
                          <w:t>.</w:t>
                        </w:r>
                      </w:ins>
                      <w:ins w:id="731" w:author="Bo Shen" w:date="2023-02-02T17:45:00Z">
                        <w:r w:rsidRPr="00E17244">
                          <w:rPr>
                            <w:rFonts w:ascii="Times New Roman" w:hAnsi="Times New Roman" w:cs="Times New Roman"/>
                            <w:i w:val="0"/>
                            <w:color w:val="000000" w:themeColor="text1"/>
                            <w:rPrChange w:id="732" w:author="Bo Shen" w:date="2023-02-03T09:58:00Z">
                              <w:rPr>
                                <w:rFonts w:ascii="Times New Roman" w:hAnsi="Times New Roman" w:cs="Times New Roman"/>
                                <w:i w:val="0"/>
                                <w:color w:val="000000" w:themeColor="text1"/>
                                <w:sz w:val="20"/>
                                <w:szCs w:val="20"/>
                              </w:rPr>
                            </w:rPrChange>
                          </w:rPr>
                          <w:t xml:space="preserve"> At the early stage (same time as in </w:t>
                        </w:r>
                        <w:r w:rsidRPr="00E17244">
                          <w:rPr>
                            <w:rFonts w:ascii="Times New Roman" w:hAnsi="Times New Roman" w:cs="Times New Roman"/>
                            <w:b/>
                            <w:bCs/>
                            <w:iCs w:val="0"/>
                            <w:color w:val="000000" w:themeColor="text1"/>
                            <w:rPrChange w:id="733" w:author="Bo Shen" w:date="2023-02-03T09:58:00Z">
                              <w:rPr>
                                <w:rFonts w:ascii="Times New Roman" w:hAnsi="Times New Roman" w:cs="Times New Roman"/>
                                <w:iCs w:val="0"/>
                                <w:color w:val="000000" w:themeColor="text1"/>
                                <w:sz w:val="20"/>
                                <w:szCs w:val="20"/>
                              </w:rPr>
                            </w:rPrChange>
                          </w:rPr>
                          <w:t>E</w:t>
                        </w:r>
                        <w:r w:rsidRPr="00E17244">
                          <w:rPr>
                            <w:rFonts w:ascii="Times New Roman" w:hAnsi="Times New Roman" w:cs="Times New Roman"/>
                            <w:i w:val="0"/>
                            <w:color w:val="000000" w:themeColor="text1"/>
                            <w:rPrChange w:id="734" w:author="Bo Shen" w:date="2023-02-03T09:58:00Z">
                              <w:rPr>
                                <w:rFonts w:ascii="Times New Roman" w:hAnsi="Times New Roman" w:cs="Times New Roman"/>
                                <w:i w:val="0"/>
                                <w:color w:val="000000" w:themeColor="text1"/>
                                <w:sz w:val="20"/>
                                <w:szCs w:val="20"/>
                              </w:rPr>
                            </w:rPrChange>
                          </w:rPr>
                          <w:t>)</w:t>
                        </w:r>
                      </w:ins>
                      <w:ins w:id="735" w:author="Bo Shen" w:date="2023-02-02T17:46:00Z">
                        <w:r w:rsidRPr="00E17244">
                          <w:rPr>
                            <w:rFonts w:ascii="Times New Roman" w:hAnsi="Times New Roman" w:cs="Times New Roman"/>
                            <w:i w:val="0"/>
                            <w:color w:val="000000" w:themeColor="text1"/>
                            <w:rPrChange w:id="736" w:author="Bo Shen" w:date="2023-02-03T09:58:00Z">
                              <w:rPr>
                                <w:rFonts w:ascii="Times New Roman" w:hAnsi="Times New Roman" w:cs="Times New Roman"/>
                                <w:i w:val="0"/>
                                <w:color w:val="000000" w:themeColor="text1"/>
                                <w:sz w:val="20"/>
                                <w:szCs w:val="20"/>
                              </w:rPr>
                            </w:rPrChange>
                          </w:rPr>
                          <w:t xml:space="preserve">, </w:t>
                        </w:r>
                      </w:ins>
                      <w:ins w:id="737" w:author="Bo Shen" w:date="2023-02-02T17:33:00Z">
                        <w:r w:rsidRPr="00E17244">
                          <w:rPr>
                            <w:rFonts w:ascii="Times New Roman" w:hAnsi="Times New Roman" w:cs="Times New Roman"/>
                            <w:iCs w:val="0"/>
                            <w:color w:val="000000" w:themeColor="text1"/>
                            <w:rPrChange w:id="738" w:author="Bo Shen" w:date="2023-02-03T09:58:00Z">
                              <w:rPr>
                                <w:rFonts w:ascii="Times New Roman" w:hAnsi="Times New Roman" w:cs="Times New Roman"/>
                                <w:iCs w:val="0"/>
                                <w:color w:val="000000" w:themeColor="text1"/>
                                <w:sz w:val="22"/>
                                <w:szCs w:val="22"/>
                              </w:rPr>
                            </w:rPrChange>
                          </w:rPr>
                          <w:t xml:space="preserve"> </w:t>
                        </w:r>
                      </w:ins>
                      <w:ins w:id="739" w:author="Bo Shen" w:date="2023-02-02T17:46:00Z">
                        <w:r w:rsidRPr="00E17244">
                          <w:rPr>
                            <w:rFonts w:ascii="Times New Roman" w:hAnsi="Times New Roman" w:cs="Times New Roman"/>
                            <w:i w:val="0"/>
                            <w:color w:val="000000" w:themeColor="text1"/>
                            <w:rPrChange w:id="740" w:author="Bo Shen" w:date="2023-02-03T09:58:00Z">
                              <w:rPr>
                                <w:rFonts w:ascii="Times New Roman" w:hAnsi="Times New Roman" w:cs="Times New Roman"/>
                                <w:i w:val="0"/>
                                <w:color w:val="000000" w:themeColor="text1"/>
                                <w:sz w:val="20"/>
                                <w:szCs w:val="20"/>
                              </w:rPr>
                            </w:rPrChange>
                          </w:rPr>
                          <w:t>t</w:t>
                        </w:r>
                      </w:ins>
                      <w:ins w:id="741" w:author="Bo Shen" w:date="2023-02-02T17:38:00Z">
                        <w:r w:rsidRPr="00E17244">
                          <w:rPr>
                            <w:rFonts w:ascii="Times New Roman" w:hAnsi="Times New Roman" w:cs="Times New Roman"/>
                            <w:iCs w:val="0"/>
                            <w:color w:val="000000" w:themeColor="text1"/>
                            <w:rPrChange w:id="742" w:author="Bo Shen" w:date="2023-02-03T09:58:00Z">
                              <w:rPr>
                                <w:rFonts w:ascii="Times New Roman" w:hAnsi="Times New Roman" w:cs="Times New Roman"/>
                                <w:iCs w:val="0"/>
                                <w:color w:val="000000" w:themeColor="text1"/>
                                <w:sz w:val="21"/>
                                <w:szCs w:val="21"/>
                              </w:rPr>
                            </w:rPrChange>
                          </w:rPr>
                          <w:t xml:space="preserve">he </w:t>
                        </w:r>
                      </w:ins>
                      <w:ins w:id="743" w:author="Bo Shen" w:date="2023-02-02T17:46:00Z">
                        <w:r w:rsidRPr="00E17244">
                          <w:rPr>
                            <w:rFonts w:ascii="Times New Roman" w:hAnsi="Times New Roman" w:cs="Times New Roman"/>
                            <w:i w:val="0"/>
                            <w:color w:val="000000" w:themeColor="text1"/>
                            <w:rPrChange w:id="744" w:author="Bo Shen" w:date="2023-02-03T09:58:00Z">
                              <w:rPr>
                                <w:rFonts w:ascii="Times New Roman" w:hAnsi="Times New Roman" w:cs="Times New Roman"/>
                                <w:i w:val="0"/>
                                <w:color w:val="000000" w:themeColor="text1"/>
                                <w:sz w:val="20"/>
                                <w:szCs w:val="20"/>
                              </w:rPr>
                            </w:rPrChange>
                          </w:rPr>
                          <w:t xml:space="preserve">chosen </w:t>
                        </w:r>
                      </w:ins>
                      <w:ins w:id="745" w:author="Bo Shen" w:date="2023-02-02T17:38:00Z">
                        <w:r w:rsidRPr="00BE03EB">
                          <w:rPr>
                            <w:rFonts w:ascii="Times New Roman" w:hAnsi="Times New Roman" w:cs="Times New Roman"/>
                            <w:i w:val="0"/>
                            <w:color w:val="000000" w:themeColor="text1"/>
                            <w:rPrChange w:id="746" w:author="Bo Shen" w:date="2023-02-03T09:59:00Z">
                              <w:rPr>
                                <w:rFonts w:ascii="Times New Roman" w:hAnsi="Times New Roman" w:cs="Times New Roman"/>
                                <w:i w:val="0"/>
                                <w:color w:val="000000" w:themeColor="text1"/>
                                <w:sz w:val="21"/>
                                <w:szCs w:val="21"/>
                              </w:rPr>
                            </w:rPrChange>
                          </w:rPr>
                          <w:t>D</w:t>
                        </w:r>
                        <w:r w:rsidRPr="00E17244">
                          <w:rPr>
                            <w:rFonts w:ascii="Times New Roman" w:hAnsi="Times New Roman" w:cs="Times New Roman"/>
                            <w:iCs w:val="0"/>
                            <w:color w:val="000000" w:themeColor="text1"/>
                            <w:rPrChange w:id="747" w:author="Bo Shen" w:date="2023-02-03T09:58:00Z">
                              <w:rPr>
                                <w:rFonts w:ascii="Times New Roman" w:hAnsi="Times New Roman" w:cs="Times New Roman"/>
                                <w:iCs w:val="0"/>
                                <w:color w:val="000000" w:themeColor="text1"/>
                                <w:sz w:val="21"/>
                                <w:szCs w:val="21"/>
                              </w:rPr>
                            </w:rPrChange>
                          </w:rPr>
                          <w:t xml:space="preserve"> </w:t>
                        </w:r>
                      </w:ins>
                      <w:ins w:id="748" w:author="Bo Shen" w:date="2023-02-02T17:46:00Z">
                        <w:r w:rsidRPr="00E17244">
                          <w:rPr>
                            <w:rFonts w:ascii="Times New Roman" w:hAnsi="Times New Roman" w:cs="Times New Roman"/>
                            <w:i w:val="0"/>
                            <w:color w:val="000000" w:themeColor="text1"/>
                            <w:rPrChange w:id="749" w:author="Bo Shen" w:date="2023-02-03T09:58:00Z">
                              <w:rPr>
                                <w:rFonts w:ascii="Times New Roman" w:hAnsi="Times New Roman" w:cs="Times New Roman"/>
                                <w:i w:val="0"/>
                                <w:color w:val="000000" w:themeColor="text1"/>
                                <w:sz w:val="20"/>
                                <w:szCs w:val="20"/>
                              </w:rPr>
                            </w:rPrChange>
                          </w:rPr>
                          <w:t>activities</w:t>
                        </w:r>
                      </w:ins>
                      <w:ins w:id="750" w:author="Bo Shen" w:date="2023-02-02T17:47:00Z">
                        <w:r w:rsidRPr="00E17244">
                          <w:rPr>
                            <w:rFonts w:ascii="Times New Roman" w:hAnsi="Times New Roman" w:cs="Times New Roman"/>
                            <w:i w:val="0"/>
                            <w:color w:val="000000" w:themeColor="text1"/>
                            <w:rPrChange w:id="751" w:author="Bo Shen" w:date="2023-02-03T09:58:00Z">
                              <w:rPr>
                                <w:rFonts w:ascii="Times New Roman" w:hAnsi="Times New Roman" w:cs="Times New Roman"/>
                                <w:i w:val="0"/>
                                <w:color w:val="000000" w:themeColor="text1"/>
                                <w:sz w:val="20"/>
                                <w:szCs w:val="20"/>
                              </w:rPr>
                            </w:rPrChange>
                          </w:rPr>
                          <w:t xml:space="preserve"> are</w:t>
                        </w:r>
                      </w:ins>
                      <w:ins w:id="752" w:author="Bo Shen" w:date="2023-02-02T17:46:00Z">
                        <w:r w:rsidRPr="00E17244">
                          <w:rPr>
                            <w:rFonts w:ascii="Times New Roman" w:hAnsi="Times New Roman" w:cs="Times New Roman"/>
                            <w:i w:val="0"/>
                            <w:color w:val="000000" w:themeColor="text1"/>
                            <w:rPrChange w:id="753" w:author="Bo Shen" w:date="2023-02-03T09:58:00Z">
                              <w:rPr>
                                <w:rFonts w:ascii="Times New Roman" w:hAnsi="Times New Roman" w:cs="Times New Roman"/>
                                <w:i w:val="0"/>
                                <w:color w:val="000000" w:themeColor="text1"/>
                                <w:sz w:val="20"/>
                                <w:szCs w:val="20"/>
                              </w:rPr>
                            </w:rPrChange>
                          </w:rPr>
                          <w:t xml:space="preserve"> </w:t>
                        </w:r>
                      </w:ins>
                      <w:ins w:id="754" w:author="Bo Shen" w:date="2023-02-02T17:47:00Z">
                        <w:r w:rsidRPr="00E17244">
                          <w:rPr>
                            <w:rFonts w:ascii="Times New Roman" w:hAnsi="Times New Roman" w:cs="Times New Roman"/>
                            <w:i w:val="0"/>
                            <w:color w:val="000000" w:themeColor="text1"/>
                            <w:rPrChange w:id="755" w:author="Bo Shen" w:date="2023-02-03T09:58:00Z">
                              <w:rPr>
                                <w:rFonts w:ascii="Times New Roman" w:hAnsi="Times New Roman" w:cs="Times New Roman"/>
                                <w:i w:val="0"/>
                                <w:color w:val="000000" w:themeColor="text1"/>
                                <w:sz w:val="20"/>
                                <w:szCs w:val="20"/>
                              </w:rPr>
                            </w:rPrChange>
                          </w:rPr>
                          <w:t>barely tuned</w:t>
                        </w:r>
                      </w:ins>
                      <w:ins w:id="756" w:author="Bo Shen" w:date="2023-02-02T17:39:00Z">
                        <w:r w:rsidRPr="00E17244">
                          <w:rPr>
                            <w:rFonts w:ascii="Times New Roman" w:hAnsi="Times New Roman" w:cs="Times New Roman"/>
                            <w:iCs w:val="0"/>
                            <w:color w:val="000000" w:themeColor="text1"/>
                            <w:rPrChange w:id="757" w:author="Bo Shen" w:date="2023-02-03T09:58:00Z">
                              <w:rPr>
                                <w:rFonts w:ascii="Times New Roman" w:hAnsi="Times New Roman" w:cs="Times New Roman"/>
                                <w:iCs w:val="0"/>
                                <w:color w:val="000000" w:themeColor="text1"/>
                                <w:sz w:val="21"/>
                                <w:szCs w:val="21"/>
                              </w:rPr>
                            </w:rPrChange>
                          </w:rPr>
                          <w:t xml:space="preserve"> </w:t>
                        </w:r>
                      </w:ins>
                      <w:ins w:id="758" w:author="Bo Shen" w:date="2023-02-02T17:47:00Z">
                        <w:r w:rsidRPr="00E17244">
                          <w:rPr>
                            <w:rFonts w:ascii="Times New Roman" w:hAnsi="Times New Roman" w:cs="Times New Roman"/>
                            <w:i w:val="0"/>
                            <w:color w:val="000000" w:themeColor="text1"/>
                            <w:rPrChange w:id="759" w:author="Bo Shen" w:date="2023-02-03T09:58:00Z">
                              <w:rPr>
                                <w:rFonts w:ascii="Times New Roman" w:hAnsi="Times New Roman" w:cs="Times New Roman"/>
                                <w:i w:val="0"/>
                                <w:color w:val="000000" w:themeColor="text1"/>
                                <w:sz w:val="20"/>
                                <w:szCs w:val="20"/>
                              </w:rPr>
                            </w:rPrChange>
                          </w:rPr>
                          <w:t>to</w:t>
                        </w:r>
                      </w:ins>
                      <w:ins w:id="760" w:author="Bo Shen" w:date="2023-02-02T17:39:00Z">
                        <w:r w:rsidRPr="00E17244">
                          <w:rPr>
                            <w:rFonts w:ascii="Times New Roman" w:hAnsi="Times New Roman" w:cs="Times New Roman"/>
                            <w:iCs w:val="0"/>
                            <w:color w:val="000000" w:themeColor="text1"/>
                            <w:rPrChange w:id="761" w:author="Bo Shen" w:date="2023-02-03T09:58:00Z">
                              <w:rPr>
                                <w:rFonts w:ascii="Times New Roman" w:hAnsi="Times New Roman" w:cs="Times New Roman"/>
                                <w:iCs w:val="0"/>
                                <w:color w:val="000000" w:themeColor="text1"/>
                                <w:sz w:val="21"/>
                                <w:szCs w:val="21"/>
                              </w:rPr>
                            </w:rPrChange>
                          </w:rPr>
                          <w:t xml:space="preserve"> input strength</w:t>
                        </w:r>
                      </w:ins>
                      <w:ins w:id="762" w:author="Bo Shen" w:date="2023-02-02T17:46:00Z">
                        <w:r w:rsidRPr="00E17244">
                          <w:rPr>
                            <w:rFonts w:ascii="Times New Roman" w:hAnsi="Times New Roman" w:cs="Times New Roman"/>
                            <w:i w:val="0"/>
                            <w:color w:val="000000" w:themeColor="text1"/>
                            <w:rPrChange w:id="763" w:author="Bo Shen" w:date="2023-02-03T09:58:00Z">
                              <w:rPr>
                                <w:rFonts w:ascii="Times New Roman" w:hAnsi="Times New Roman" w:cs="Times New Roman"/>
                                <w:i w:val="0"/>
                                <w:color w:val="000000" w:themeColor="text1"/>
                                <w:sz w:val="20"/>
                                <w:szCs w:val="20"/>
                              </w:rPr>
                            </w:rPrChange>
                          </w:rPr>
                          <w:t xml:space="preserve">, the unchosen </w:t>
                        </w:r>
                        <w:r w:rsidRPr="00BE03EB">
                          <w:rPr>
                            <w:rFonts w:ascii="Times New Roman" w:hAnsi="Times New Roman" w:cs="Times New Roman"/>
                            <w:iCs w:val="0"/>
                            <w:color w:val="000000" w:themeColor="text1"/>
                            <w:rPrChange w:id="764" w:author="Bo Shen" w:date="2023-02-03T09:59:00Z">
                              <w:rPr>
                                <w:rFonts w:ascii="Times New Roman" w:hAnsi="Times New Roman" w:cs="Times New Roman"/>
                                <w:iCs w:val="0"/>
                                <w:color w:val="000000" w:themeColor="text1"/>
                                <w:sz w:val="20"/>
                                <w:szCs w:val="20"/>
                              </w:rPr>
                            </w:rPrChange>
                          </w:rPr>
                          <w:t>D</w:t>
                        </w:r>
                        <w:r w:rsidRPr="00E17244">
                          <w:rPr>
                            <w:rFonts w:ascii="Times New Roman" w:hAnsi="Times New Roman" w:cs="Times New Roman"/>
                            <w:i w:val="0"/>
                            <w:color w:val="000000" w:themeColor="text1"/>
                            <w:rPrChange w:id="765" w:author="Bo Shen" w:date="2023-02-03T09:58:00Z">
                              <w:rPr>
                                <w:rFonts w:ascii="Times New Roman" w:hAnsi="Times New Roman" w:cs="Times New Roman"/>
                                <w:i w:val="0"/>
                                <w:color w:val="000000" w:themeColor="text1"/>
                                <w:sz w:val="20"/>
                                <w:szCs w:val="20"/>
                              </w:rPr>
                            </w:rPrChange>
                          </w:rPr>
                          <w:t xml:space="preserve"> activities </w:t>
                        </w:r>
                      </w:ins>
                      <w:ins w:id="766" w:author="Bo Shen" w:date="2023-02-02T17:47:00Z">
                        <w:r w:rsidRPr="00E17244">
                          <w:rPr>
                            <w:rFonts w:ascii="Times New Roman" w:hAnsi="Times New Roman" w:cs="Times New Roman"/>
                            <w:i w:val="0"/>
                            <w:color w:val="000000" w:themeColor="text1"/>
                            <w:rPrChange w:id="767" w:author="Bo Shen" w:date="2023-02-03T09:58:00Z">
                              <w:rPr>
                                <w:rFonts w:ascii="Times New Roman" w:hAnsi="Times New Roman" w:cs="Times New Roman"/>
                                <w:i w:val="0"/>
                                <w:color w:val="000000" w:themeColor="text1"/>
                                <w:sz w:val="20"/>
                                <w:szCs w:val="20"/>
                              </w:rPr>
                            </w:rPrChange>
                          </w:rPr>
                          <w:t>are more strongly tuned to input strength</w:t>
                        </w:r>
                      </w:ins>
                      <w:ins w:id="768" w:author="Bo Shen" w:date="2023-02-02T17:48:00Z">
                        <w:r w:rsidRPr="00E17244">
                          <w:rPr>
                            <w:rFonts w:ascii="Times New Roman" w:hAnsi="Times New Roman" w:cs="Times New Roman"/>
                            <w:i w:val="0"/>
                            <w:color w:val="000000" w:themeColor="text1"/>
                            <w:rPrChange w:id="769" w:author="Bo Shen" w:date="2023-02-03T09:58:00Z">
                              <w:rPr>
                                <w:rFonts w:ascii="Times New Roman" w:hAnsi="Times New Roman" w:cs="Times New Roman"/>
                                <w:i w:val="0"/>
                                <w:color w:val="000000" w:themeColor="text1"/>
                                <w:sz w:val="20"/>
                                <w:szCs w:val="20"/>
                              </w:rPr>
                            </w:rPrChange>
                          </w:rPr>
                          <w:t xml:space="preserve">; at the time of model choice, </w:t>
                        </w:r>
                        <w:r w:rsidRPr="005F43BB">
                          <w:rPr>
                            <w:rFonts w:ascii="Times New Roman" w:hAnsi="Times New Roman" w:cs="Times New Roman"/>
                            <w:iCs w:val="0"/>
                            <w:color w:val="000000" w:themeColor="text1"/>
                            <w:rPrChange w:id="770" w:author="Bo Shen" w:date="2023-02-03T09:59:00Z">
                              <w:rPr>
                                <w:rFonts w:ascii="Times New Roman" w:hAnsi="Times New Roman" w:cs="Times New Roman"/>
                                <w:iCs w:val="0"/>
                                <w:color w:val="000000" w:themeColor="text1"/>
                                <w:sz w:val="20"/>
                                <w:szCs w:val="20"/>
                              </w:rPr>
                            </w:rPrChange>
                          </w:rPr>
                          <w:t>D</w:t>
                        </w:r>
                        <w:r w:rsidRPr="00E17244">
                          <w:rPr>
                            <w:rFonts w:ascii="Times New Roman" w:hAnsi="Times New Roman" w:cs="Times New Roman"/>
                            <w:i w:val="0"/>
                            <w:color w:val="000000" w:themeColor="text1"/>
                            <w:rPrChange w:id="771" w:author="Bo Shen" w:date="2023-02-03T09:58:00Z">
                              <w:rPr>
                                <w:rFonts w:ascii="Times New Roman" w:hAnsi="Times New Roman" w:cs="Times New Roman"/>
                                <w:i w:val="0"/>
                                <w:color w:val="000000" w:themeColor="text1"/>
                                <w:sz w:val="20"/>
                                <w:szCs w:val="20"/>
                              </w:rPr>
                            </w:rPrChange>
                          </w:rPr>
                          <w:t xml:space="preserve"> units with smaller input difference </w:t>
                        </w:r>
                      </w:ins>
                      <w:ins w:id="772" w:author="Bo Shen" w:date="2023-02-03T09:59:00Z">
                        <w:r>
                          <w:rPr>
                            <w:rFonts w:ascii="Times New Roman" w:hAnsi="Times New Roman" w:cs="Times New Roman"/>
                            <w:i w:val="0"/>
                            <w:color w:val="000000" w:themeColor="text1"/>
                          </w:rPr>
                          <w:t xml:space="preserve">(i.e., longer RT) </w:t>
                        </w:r>
                      </w:ins>
                      <w:ins w:id="773" w:author="Bo Shen" w:date="2023-02-02T17:48:00Z">
                        <w:r w:rsidRPr="00E17244">
                          <w:rPr>
                            <w:rFonts w:ascii="Times New Roman" w:hAnsi="Times New Roman" w:cs="Times New Roman"/>
                            <w:i w:val="0"/>
                            <w:color w:val="000000" w:themeColor="text1"/>
                            <w:rPrChange w:id="774" w:author="Bo Shen" w:date="2023-02-03T09:58:00Z">
                              <w:rPr>
                                <w:rFonts w:ascii="Times New Roman" w:hAnsi="Times New Roman" w:cs="Times New Roman"/>
                                <w:i w:val="0"/>
                                <w:color w:val="000000" w:themeColor="text1"/>
                                <w:sz w:val="20"/>
                                <w:szCs w:val="20"/>
                              </w:rPr>
                            </w:rPrChange>
                          </w:rPr>
                          <w:t>activate</w:t>
                        </w:r>
                      </w:ins>
                      <w:ins w:id="775" w:author="Bo Shen" w:date="2023-02-02T17:49:00Z">
                        <w:r w:rsidRPr="00E17244">
                          <w:rPr>
                            <w:rFonts w:ascii="Times New Roman" w:hAnsi="Times New Roman" w:cs="Times New Roman"/>
                            <w:i w:val="0"/>
                            <w:color w:val="000000" w:themeColor="text1"/>
                            <w:rPrChange w:id="776" w:author="Bo Shen" w:date="2023-02-03T09:58:00Z">
                              <w:rPr>
                                <w:rFonts w:ascii="Times New Roman" w:hAnsi="Times New Roman" w:cs="Times New Roman"/>
                                <w:i w:val="0"/>
                                <w:color w:val="000000" w:themeColor="text1"/>
                                <w:sz w:val="20"/>
                                <w:szCs w:val="20"/>
                              </w:rPr>
                            </w:rPrChange>
                          </w:rPr>
                          <w:t xml:space="preserve"> more</w:t>
                        </w:r>
                      </w:ins>
                      <w:ins w:id="777" w:author="Bo Shen" w:date="2023-02-02T17:48:00Z">
                        <w:r w:rsidRPr="00E17244">
                          <w:rPr>
                            <w:rFonts w:ascii="Times New Roman" w:hAnsi="Times New Roman" w:cs="Times New Roman"/>
                            <w:i w:val="0"/>
                            <w:color w:val="000000" w:themeColor="text1"/>
                            <w:rPrChange w:id="778" w:author="Bo Shen" w:date="2023-02-03T09:58:00Z">
                              <w:rPr>
                                <w:rFonts w:ascii="Times New Roman" w:hAnsi="Times New Roman" w:cs="Times New Roman"/>
                                <w:i w:val="0"/>
                                <w:color w:val="000000" w:themeColor="text1"/>
                                <w:sz w:val="20"/>
                                <w:szCs w:val="20"/>
                              </w:rPr>
                            </w:rPrChange>
                          </w:rPr>
                          <w:t xml:space="preserve"> strongly</w:t>
                        </w:r>
                      </w:ins>
                      <w:ins w:id="779" w:author="Bo Shen" w:date="2023-02-02T17:49:00Z">
                        <w:r w:rsidRPr="00E17244">
                          <w:rPr>
                            <w:rFonts w:ascii="Times New Roman" w:hAnsi="Times New Roman" w:cs="Times New Roman"/>
                            <w:i w:val="0"/>
                            <w:color w:val="000000" w:themeColor="text1"/>
                            <w:rPrChange w:id="780" w:author="Bo Shen" w:date="2023-02-03T09:58:00Z">
                              <w:rPr>
                                <w:rFonts w:ascii="Times New Roman" w:hAnsi="Times New Roman" w:cs="Times New Roman"/>
                                <w:i w:val="0"/>
                                <w:color w:val="000000" w:themeColor="text1"/>
                                <w:sz w:val="20"/>
                                <w:szCs w:val="20"/>
                              </w:rPr>
                            </w:rPrChange>
                          </w:rPr>
                          <w:t>, indicating stronger disinhibition for the trials with weaker decision evidence.</w:t>
                        </w:r>
                      </w:ins>
                      <w:del w:id="781" w:author="Bo Shen" w:date="2023-02-02T17:13:00Z">
                        <w:r w:rsidRPr="00E17244" w:rsidDel="007E1654">
                          <w:rPr>
                            <w:rFonts w:ascii="Times New Roman" w:hAnsi="Times New Roman" w:cs="Times New Roman"/>
                            <w:iCs w:val="0"/>
                            <w:rPrChange w:id="782" w:author="Bo Shen" w:date="2023-02-03T09:58:00Z">
                              <w:rPr>
                                <w:rFonts w:ascii="Times New Roman" w:hAnsi="Times New Roman" w:cs="Times New Roman"/>
                                <w:iCs w:val="0"/>
                                <w:color w:val="000000" w:themeColor="text1"/>
                              </w:rPr>
                            </w:rPrChange>
                          </w:rPr>
                          <w:delText xml:space="preserve"> Consistent with empirical findings, </w:delText>
                        </w:r>
                      </w:del>
                      <w:del w:id="783" w:author="Bo Shen" w:date="2023-02-02T17:12:00Z">
                        <w:r w:rsidRPr="00E17244" w:rsidDel="007E1654">
                          <w:rPr>
                            <w:rFonts w:ascii="Times New Roman" w:hAnsi="Times New Roman" w:cs="Times New Roman"/>
                            <w:iCs w:val="0"/>
                            <w:rPrChange w:id="784" w:author="Bo Shen" w:date="2023-02-03T09:58:00Z">
                              <w:rPr>
                                <w:rFonts w:ascii="Times New Roman" w:hAnsi="Times New Roman" w:cs="Times New Roman"/>
                                <w:iCs w:val="0"/>
                                <w:color w:val="000000" w:themeColor="text1"/>
                              </w:rPr>
                            </w:rPrChange>
                          </w:rPr>
                          <w:delText xml:space="preserve">chosen unit activity reaches a common decision bound and show little input dependence, while unchosen activity remains suppressed by input strength. </w:delText>
                        </w:r>
                      </w:del>
                      <w:del w:id="785" w:author="Bo Shen" w:date="2023-02-02T17:13:00Z">
                        <w:r w:rsidRPr="00E17244" w:rsidDel="007E1654">
                          <w:rPr>
                            <w:rFonts w:ascii="Times New Roman" w:hAnsi="Times New Roman" w:cs="Times New Roman"/>
                            <w:iCs w:val="0"/>
                            <w:rPrChange w:id="786" w:author="Bo Shen" w:date="2023-02-03T09:58:00Z">
                              <w:rPr>
                                <w:rFonts w:ascii="Times New Roman" w:hAnsi="Times New Roman" w:cs="Times New Roman"/>
                                <w:iCs w:val="0"/>
                                <w:color w:val="000000" w:themeColor="text1"/>
                              </w:rPr>
                            </w:rPrChange>
                          </w:rPr>
                          <w:delText xml:space="preserve">Empirical and behavioral and neural dataset from </w:delText>
                        </w:r>
                        <w:r w:rsidRPr="00E17244" w:rsidDel="007E1654">
                          <w:rPr>
                            <w:rFonts w:ascii="Times New Roman" w:hAnsi="Times New Roman" w:cs="Times New Roman"/>
                            <w:iCs w:val="0"/>
                            <w:rPrChange w:id="787" w:author="Bo Shen" w:date="2023-02-03T09:58:00Z">
                              <w:rPr>
                                <w:rFonts w:ascii="Times New Roman" w:hAnsi="Times New Roman" w:cs="Times New Roman"/>
                                <w:iCs w:val="0"/>
                                <w:color w:val="000000" w:themeColor="text1"/>
                              </w:rPr>
                            </w:rPrChange>
                          </w:rPr>
                          <w:fldChar w:fldCharType="begin"/>
                        </w:r>
                        <w:r w:rsidRPr="00E17244" w:rsidDel="007E1654">
                          <w:rPr>
                            <w:rFonts w:ascii="Times New Roman" w:hAnsi="Times New Roman" w:cs="Times New Roman"/>
                            <w:iCs w:val="0"/>
                            <w:rPrChange w:id="788" w:author="Bo Shen" w:date="2023-02-03T09:58:00Z">
                              <w:rPr>
                                <w:rFonts w:ascii="Times New Roman" w:hAnsi="Times New Roman" w:cs="Times New Roman"/>
                                <w:iCs w:val="0"/>
                                <w:color w:val="000000" w:themeColor="text1"/>
                              </w:rPr>
                            </w:rPrChange>
                          </w:rPr>
                          <w:delInstrText xml:space="preserve"> ADDIN ZOTERO_ITEM CSL_CITATION {"citationID":"y4NAqTmH","properties":{"formattedCitation":"(Roitman &amp; Shadlen, 2002)","plainCitation":"(Roitman &amp; Shadlen, 2002)","dontUpdate":true,"noteIndex":0},"citationItems":[{"id":375,"uris":["http://zotero.org/users/6345545/items/AA8WYIGZ"],"itemData":{"id":375,"type":"article-journal","container-title":"The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N."}],"issued":{"date-parts":[["2002",11,1]]}}}],"schema":"https://github.com/citation-style-language/schema/raw/master/csl-citation.json"} </w:delInstrText>
                        </w:r>
                        <w:r w:rsidRPr="00E17244" w:rsidDel="007E1654">
                          <w:rPr>
                            <w:rFonts w:ascii="Times New Roman" w:hAnsi="Times New Roman" w:cs="Times New Roman"/>
                            <w:iCs w:val="0"/>
                            <w:rPrChange w:id="789" w:author="Bo Shen" w:date="2023-02-03T09:58:00Z">
                              <w:rPr>
                                <w:rFonts w:ascii="Times New Roman" w:hAnsi="Times New Roman" w:cs="Times New Roman"/>
                                <w:iCs w:val="0"/>
                                <w:color w:val="000000" w:themeColor="text1"/>
                              </w:rPr>
                            </w:rPrChange>
                          </w:rPr>
                          <w:fldChar w:fldCharType="separate"/>
                        </w:r>
                        <w:r w:rsidRPr="00E17244" w:rsidDel="007E1654">
                          <w:rPr>
                            <w:rFonts w:ascii="Times New Roman" w:hAnsi="Times New Roman" w:cs="Times New Roman"/>
                            <w:iCs w:val="0"/>
                            <w:rPrChange w:id="790" w:author="Bo Shen" w:date="2023-02-03T09:58:00Z">
                              <w:rPr>
                                <w:rFonts w:ascii="Times New Roman" w:hAnsi="Times New Roman" w:cs="Times New Roman"/>
                                <w:iCs w:val="0"/>
                                <w:noProof/>
                                <w:color w:val="000000" w:themeColor="text1"/>
                              </w:rPr>
                            </w:rPrChange>
                          </w:rPr>
                          <w:delText>Roitman &amp; Shadlen (2002)</w:delText>
                        </w:r>
                        <w:r w:rsidRPr="00E17244" w:rsidDel="007E1654">
                          <w:rPr>
                            <w:rFonts w:ascii="Times New Roman" w:hAnsi="Times New Roman" w:cs="Times New Roman"/>
                            <w:iCs w:val="0"/>
                            <w:rPrChange w:id="791" w:author="Bo Shen" w:date="2023-02-03T09:58:00Z">
                              <w:rPr>
                                <w:rFonts w:ascii="Times New Roman" w:hAnsi="Times New Roman" w:cs="Times New Roman"/>
                                <w:iCs w:val="0"/>
                                <w:color w:val="000000" w:themeColor="text1"/>
                              </w:rPr>
                            </w:rPrChange>
                          </w:rPr>
                          <w:fldChar w:fldCharType="end"/>
                        </w:r>
                        <w:r w:rsidRPr="00E17244" w:rsidDel="007E1654">
                          <w:rPr>
                            <w:rFonts w:ascii="Times New Roman" w:hAnsi="Times New Roman" w:cs="Times New Roman"/>
                            <w:iCs w:val="0"/>
                            <w:rPrChange w:id="792" w:author="Bo Shen" w:date="2023-02-03T09:58:00Z">
                              <w:rPr>
                                <w:rFonts w:ascii="Times New Roman" w:hAnsi="Times New Roman" w:cs="Times New Roman"/>
                                <w:iCs w:val="0"/>
                                <w:color w:val="000000" w:themeColor="text1"/>
                              </w:rPr>
                            </w:rPrChange>
                          </w:rPr>
                          <w:delText>.</w:delText>
                        </w:r>
                      </w:del>
                    </w:p>
                    <w:p w:rsidR="005E51E4" w:rsidRPr="00E17244" w:rsidRDefault="005E51E4">
                      <w:pPr>
                        <w:pStyle w:val="Caption"/>
                        <w:jc w:val="both"/>
                        <w:rPr>
                          <w:sz w:val="16"/>
                          <w:szCs w:val="16"/>
                          <w:rPrChange w:id="793" w:author="Bo Shen" w:date="2023-02-03T09:58:00Z">
                            <w:rPr/>
                          </w:rPrChange>
                        </w:rPr>
                        <w:pPrChange w:id="794" w:author="Bo Shen" w:date="2023-02-02T17:20:00Z">
                          <w:pPr/>
                        </w:pPrChange>
                      </w:pPr>
                    </w:p>
                  </w:txbxContent>
                </v:textbox>
              </v:shape>
            </w:pict>
          </mc:Fallback>
        </mc:AlternateContent>
      </w:r>
    </w:p>
    <w:p w:rsidR="005E51E4" w:rsidRPr="0060258A" w:rsidRDefault="005E51E4" w:rsidP="00886C3F">
      <w:pPr>
        <w:spacing w:line="480" w:lineRule="auto"/>
        <w:jc w:val="both"/>
        <w:rPr>
          <w:rFonts w:ascii="Times New Roman" w:hAnsi="Times New Roman" w:cs="Times New Roman"/>
          <w:color w:val="000000" w:themeColor="text1"/>
        </w:rPr>
      </w:pPr>
    </w:p>
    <w:p w:rsidR="005E51E4" w:rsidRPr="0060258A" w:rsidRDefault="005E51E4">
      <w:pPr>
        <w:rPr>
          <w:rFonts w:ascii="Times New Roman" w:hAnsi="Times New Roman" w:cs="Times New Roman"/>
          <w:i/>
          <w:color w:val="000000" w:themeColor="text1"/>
        </w:rPr>
      </w:pPr>
      <w:r w:rsidRPr="0060258A">
        <w:rPr>
          <w:rFonts w:ascii="Times New Roman" w:hAnsi="Times New Roman" w:cs="Times New Roman"/>
          <w:i/>
          <w:color w:val="000000" w:themeColor="text1"/>
        </w:rPr>
        <w:br w:type="page"/>
      </w:r>
    </w:p>
    <w:p w:rsidR="005E51E4" w:rsidRDefault="005E51E4">
      <w:pPr>
        <w:rPr>
          <w:ins w:id="795" w:author="Bo Shen" w:date="2023-01-27T09:48:00Z"/>
          <w:rFonts w:ascii="Times New Roman" w:hAnsi="Times New Roman" w:cs="Times New Roman"/>
          <w:i/>
          <w:color w:val="000000" w:themeColor="text1"/>
        </w:rPr>
      </w:pPr>
      <w:r>
        <w:rPr>
          <w:noProof/>
          <w:lang w:eastAsia="en-US"/>
        </w:rPr>
        <w:lastRenderedPageBreak/>
        <mc:AlternateContent>
          <mc:Choice Requires="wps">
            <w:drawing>
              <wp:anchor distT="0" distB="0" distL="114300" distR="114300" simplePos="0" relativeHeight="251665408" behindDoc="0" locked="0" layoutInCell="1" allowOverlap="1" wp14:anchorId="20522978" wp14:editId="7821F45D">
                <wp:simplePos x="0" y="0"/>
                <wp:positionH relativeFrom="column">
                  <wp:posOffset>-508000</wp:posOffset>
                </wp:positionH>
                <wp:positionV relativeFrom="paragraph">
                  <wp:posOffset>14456</wp:posOffset>
                </wp:positionV>
                <wp:extent cx="7049386" cy="6666524"/>
                <wp:effectExtent l="0" t="0" r="12065" b="13970"/>
                <wp:wrapNone/>
                <wp:docPr id="2" name="Text Box 2"/>
                <wp:cNvGraphicFramePr/>
                <a:graphic xmlns:a="http://schemas.openxmlformats.org/drawingml/2006/main">
                  <a:graphicData uri="http://schemas.microsoft.com/office/word/2010/wordprocessingShape">
                    <wps:wsp>
                      <wps:cNvSpPr txBox="1"/>
                      <wps:spPr>
                        <a:xfrm>
                          <a:off x="0" y="0"/>
                          <a:ext cx="7049386" cy="6666524"/>
                        </a:xfrm>
                        <a:prstGeom prst="rect">
                          <a:avLst/>
                        </a:prstGeom>
                        <a:solidFill>
                          <a:schemeClr val="lt1"/>
                        </a:solidFill>
                        <a:ln w="6350">
                          <a:solidFill>
                            <a:prstClr val="black"/>
                          </a:solidFill>
                        </a:ln>
                      </wps:spPr>
                      <wps:txbx>
                        <w:txbxContent>
                          <w:p w:rsidR="005E51E4" w:rsidRDefault="005E51E4" w:rsidP="00E36B40">
                            <w:pPr>
                              <w:spacing w:line="480" w:lineRule="auto"/>
                              <w:jc w:val="center"/>
                              <w:rPr>
                                <w:rFonts w:ascii="Times New Roman" w:hAnsi="Times New Roman" w:cs="Times New Roman"/>
                                <w:b/>
                              </w:rPr>
                            </w:pPr>
                            <w:ins w:id="796"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6859905" cy="4408170"/>
                                            </a:xfrm>
                                            <a:prstGeom prst="rect">
                                              <a:avLst/>
                                            </a:prstGeom>
                                          </pic:spPr>
                                        </pic:pic>
                                      </a:graphicData>
                                    </a:graphic>
                                  </wp:inline>
                                </w:drawing>
                              </w:r>
                            </w:ins>
                          </w:p>
                          <w:p w:rsidR="005E51E4" w:rsidRPr="00054B32" w:rsidRDefault="005E51E4" w:rsidP="00520D97">
                            <w:pPr>
                              <w:jc w:val="both"/>
                              <w:rPr>
                                <w:ins w:id="797"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798" w:author="Bo Shen" w:date="2023-01-26T17:14:00Z">
                              <w:r>
                                <w:rPr>
                                  <w:rFonts w:ascii="Times New Roman" w:hAnsi="Times New Roman" w:cs="Times New Roman" w:hint="eastAsia"/>
                                </w:rPr>
                                <w:t>The</w:t>
                              </w:r>
                              <w:r>
                                <w:rPr>
                                  <w:rFonts w:ascii="Times New Roman" w:hAnsi="Times New Roman" w:cs="Times New Roman"/>
                                </w:rPr>
                                <w:t xml:space="preserve"> g</w:t>
                              </w:r>
                            </w:ins>
                            <w:ins w:id="799" w:author="Bo Shen" w:date="2023-01-26T16:42:00Z">
                              <w:r>
                                <w:rPr>
                                  <w:rFonts w:ascii="Times New Roman" w:hAnsi="Times New Roman" w:cs="Times New Roman"/>
                                </w:rPr>
                                <w:t xml:space="preserve">oodness of fitting of LDDM to </w:t>
                              </w:r>
                            </w:ins>
                            <w:ins w:id="800" w:author="Bo Shen" w:date="2023-01-26T16:41:00Z">
                              <w:r>
                                <w:rPr>
                                  <w:rFonts w:ascii="Times New Roman" w:hAnsi="Times New Roman" w:cs="Times New Roman"/>
                                </w:rPr>
                                <w:t>Roitman &amp; Shadlen’s (2002) data</w:t>
                              </w:r>
                            </w:ins>
                            <w:ins w:id="801" w:author="Bo Shen" w:date="2023-01-26T16:42:00Z">
                              <w:r>
                                <w:rPr>
                                  <w:rFonts w:ascii="Times New Roman" w:hAnsi="Times New Roman" w:cs="Times New Roman"/>
                                </w:rPr>
                                <w:t xml:space="preserve"> </w:t>
                              </w:r>
                            </w:ins>
                            <w:ins w:id="802" w:author="Bo Shen" w:date="2023-01-26T16:43:00Z">
                              <w:r>
                                <w:rPr>
                                  <w:rFonts w:ascii="Times New Roman" w:hAnsi="Times New Roman" w:cs="Times New Roman"/>
                                </w:rPr>
                                <w:t>over</w:t>
                              </w:r>
                            </w:ins>
                            <w:ins w:id="803" w:author="Bo Shen" w:date="2023-01-26T16:42:00Z">
                              <w:r>
                                <w:rPr>
                                  <w:rFonts w:ascii="Times New Roman" w:hAnsi="Times New Roman" w:cs="Times New Roman"/>
                                </w:rPr>
                                <w:t xml:space="preserve"> </w:t>
                              </w:r>
                            </w:ins>
                            <w:ins w:id="804" w:author="Bo Shen" w:date="2023-01-26T17:14:00Z">
                              <w:r>
                                <w:rPr>
                                  <w:rFonts w:ascii="Times New Roman" w:hAnsi="Times New Roman" w:cs="Times New Roman"/>
                                </w:rPr>
                                <w:t>the</w:t>
                              </w:r>
                            </w:ins>
                            <w:ins w:id="805" w:author="Bo Shen" w:date="2023-01-26T16:43:00Z">
                              <w:r>
                                <w:rPr>
                                  <w:rFonts w:ascii="Times New Roman" w:hAnsi="Times New Roman" w:cs="Times New Roman"/>
                                </w:rPr>
                                <w:t xml:space="preserve"> regimes</w:t>
                              </w:r>
                            </w:ins>
                            <w:ins w:id="806" w:author="Bo Shen" w:date="2023-01-26T16:44:00Z">
                              <w:r>
                                <w:rPr>
                                  <w:rFonts w:ascii="Times New Roman" w:hAnsi="Times New Roman" w:cs="Times New Roman"/>
                                </w:rPr>
                                <w:t xml:space="preserve"> of</w:t>
                              </w:r>
                            </w:ins>
                            <w:ins w:id="807" w:author="Bo Shen" w:date="2023-01-26T16:43:00Z">
                              <w:r>
                                <w:rPr>
                                  <w:rFonts w:ascii="Times New Roman" w:hAnsi="Times New Roman" w:cs="Times New Roman"/>
                                </w:rPr>
                                <w:t xml:space="preserve"> </w:t>
                              </w:r>
                            </w:ins>
                            <w:ins w:id="808" w:author="Bo Shen" w:date="2023-01-26T16:44:00Z">
                              <w:r>
                                <w:rPr>
                                  <w:rFonts w:ascii="Times New Roman" w:hAnsi="Times New Roman" w:cs="Times New Roman"/>
                                </w:rPr>
                                <w:t xml:space="preserve">the seven </w:t>
                              </w:r>
                            </w:ins>
                            <w:ins w:id="809" w:author="Bo Shen" w:date="2023-01-26T16:43:00Z">
                              <w:r>
                                <w:rPr>
                                  <w:rFonts w:ascii="Times New Roman" w:hAnsi="Times New Roman" w:cs="Times New Roman"/>
                                </w:rPr>
                                <w:t>free parameters</w:t>
                              </w:r>
                            </w:ins>
                            <w:ins w:id="810" w:author="Bo Shen" w:date="2023-01-26T16:44:00Z">
                              <w:r>
                                <w:rPr>
                                  <w:rFonts w:ascii="Times New Roman" w:hAnsi="Times New Roman" w:cs="Times New Roman"/>
                                </w:rPr>
                                <w:t>.</w:t>
                              </w:r>
                            </w:ins>
                            <w:ins w:id="811" w:author="Bo Shen" w:date="2023-01-26T16:45:00Z">
                              <w:r>
                                <w:rPr>
                                  <w:rFonts w:ascii="Times New Roman" w:hAnsi="Times New Roman" w:cs="Times New Roman"/>
                                </w:rPr>
                                <w:t xml:space="preserve"> </w:t>
                              </w:r>
                            </w:ins>
                            <w:ins w:id="812" w:author="Bo Shen" w:date="2023-01-26T16:54:00Z">
                              <w:r>
                                <w:rPr>
                                  <w:rFonts w:ascii="Times New Roman" w:hAnsi="Times New Roman" w:cs="Times New Roman"/>
                                </w:rPr>
                                <w:t>Each two p</w:t>
                              </w:r>
                            </w:ins>
                            <w:ins w:id="813" w:author="Bo Shen" w:date="2023-01-26T16:53:00Z">
                              <w:r>
                                <w:rPr>
                                  <w:rFonts w:ascii="Times New Roman" w:hAnsi="Times New Roman" w:cs="Times New Roman"/>
                                </w:rPr>
                                <w:t xml:space="preserve">arameters </w:t>
                              </w:r>
                            </w:ins>
                            <w:ins w:id="814" w:author="Bo Shen" w:date="2023-01-26T16:54:00Z">
                              <w:r>
                                <w:rPr>
                                  <w:rFonts w:ascii="Times New Roman" w:hAnsi="Times New Roman" w:cs="Times New Roman"/>
                                </w:rPr>
                                <w:t>were</w:t>
                              </w:r>
                            </w:ins>
                            <w:ins w:id="815" w:author="Bo Shen" w:date="2023-01-26T16:53:00Z">
                              <w:r>
                                <w:rPr>
                                  <w:rFonts w:ascii="Times New Roman" w:hAnsi="Times New Roman" w:cs="Times New Roman"/>
                                </w:rPr>
                                <w:t xml:space="preserve"> paired to show the log-likelihood space</w:t>
                              </w:r>
                            </w:ins>
                            <w:ins w:id="816" w:author="Bo Shen" w:date="2023-01-26T16:54:00Z">
                              <w:r>
                                <w:rPr>
                                  <w:rFonts w:ascii="Times New Roman" w:hAnsi="Times New Roman" w:cs="Times New Roman"/>
                                </w:rPr>
                                <w:t xml:space="preserve">, with </w:t>
                              </w:r>
                            </w:ins>
                            <w:ins w:id="817" w:author="Bo Shen" w:date="2023-01-26T16:53:00Z">
                              <w:r>
                                <w:rPr>
                                  <w:rFonts w:ascii="Times New Roman" w:hAnsi="Times New Roman" w:cs="Times New Roman"/>
                                </w:rPr>
                                <w:t>other parameters se</w:t>
                              </w:r>
                            </w:ins>
                            <w:ins w:id="818" w:author="Bo Shen" w:date="2023-01-26T16:54:00Z">
                              <w:r>
                                <w:rPr>
                                  <w:rFonts w:ascii="Times New Roman" w:hAnsi="Times New Roman" w:cs="Times New Roman"/>
                                </w:rPr>
                                <w:t xml:space="preserve">t as </w:t>
                              </w:r>
                            </w:ins>
                            <w:ins w:id="819" w:author="Bo Shen" w:date="2023-01-26T17:20:00Z">
                              <w:r>
                                <w:rPr>
                                  <w:rFonts w:ascii="Times New Roman" w:hAnsi="Times New Roman" w:cs="Times New Roman"/>
                                </w:rPr>
                                <w:t xml:space="preserve">the </w:t>
                              </w:r>
                            </w:ins>
                            <w:ins w:id="820"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821" w:author="Bo Shen" w:date="2023-01-26T16:47:00Z">
                              <w:r>
                                <w:rPr>
                                  <w:rFonts w:ascii="Times New Roman" w:hAnsi="Times New Roman" w:cs="Times New Roman"/>
                                </w:rPr>
                                <w:t>The contour lines indicate the isolines of log</w:t>
                              </w:r>
                            </w:ins>
                            <w:ins w:id="822" w:author="Bo Shen" w:date="2023-01-26T16:48:00Z">
                              <w:r>
                                <w:rPr>
                                  <w:rFonts w:ascii="Times New Roman" w:hAnsi="Times New Roman" w:cs="Times New Roman"/>
                                </w:rPr>
                                <w:t>-</w:t>
                              </w:r>
                            </w:ins>
                            <w:ins w:id="823" w:author="Bo Shen" w:date="2023-01-26T16:47:00Z">
                              <w:r>
                                <w:rPr>
                                  <w:rFonts w:ascii="Times New Roman" w:hAnsi="Times New Roman" w:cs="Times New Roman"/>
                                </w:rPr>
                                <w:t xml:space="preserve">likelihood, with the colors indicating </w:t>
                              </w:r>
                            </w:ins>
                            <w:ins w:id="824" w:author="Bo Shen" w:date="2023-01-26T16:55:00Z">
                              <w:r>
                                <w:rPr>
                                  <w:rFonts w:ascii="Times New Roman" w:hAnsi="Times New Roman" w:cs="Times New Roman"/>
                                </w:rPr>
                                <w:t>its</w:t>
                              </w:r>
                            </w:ins>
                            <w:ins w:id="825" w:author="Bo Shen" w:date="2023-01-26T16:47:00Z">
                              <w:r>
                                <w:rPr>
                                  <w:rFonts w:ascii="Times New Roman" w:hAnsi="Times New Roman" w:cs="Times New Roman"/>
                                </w:rPr>
                                <w:t xml:space="preserve"> value</w:t>
                              </w:r>
                            </w:ins>
                            <w:ins w:id="826" w:author="Bo Shen" w:date="2023-01-26T16:56:00Z">
                              <w:r>
                                <w:rPr>
                                  <w:rFonts w:ascii="Times New Roman" w:hAnsi="Times New Roman" w:cs="Times New Roman"/>
                                </w:rPr>
                                <w:t xml:space="preserve"> and the red cross indicating the maximized log-likelihood</w:t>
                              </w:r>
                            </w:ins>
                            <w:ins w:id="827" w:author="Bo Shen" w:date="2023-01-26T16:47:00Z">
                              <w:r>
                                <w:rPr>
                                  <w:rFonts w:ascii="Times New Roman" w:hAnsi="Times New Roman" w:cs="Times New Roman"/>
                                </w:rPr>
                                <w:t>.</w:t>
                              </w:r>
                            </w:ins>
                            <w:ins w:id="828" w:author="Bo Shen" w:date="2023-01-26T17:20:00Z">
                              <w:r>
                                <w:rPr>
                                  <w:rFonts w:ascii="Times New Roman" w:hAnsi="Times New Roman" w:cs="Times New Roman"/>
                                </w:rPr>
                                <w:t xml:space="preserve"> </w:t>
                              </w:r>
                            </w:ins>
                            <w:ins w:id="829" w:author="Bo Shen" w:date="2023-01-26T17:22:00Z">
                              <w:r>
                                <w:rPr>
                                  <w:rFonts w:ascii="Times New Roman" w:hAnsi="Times New Roman" w:cs="Times New Roman"/>
                                </w:rPr>
                                <w:t xml:space="preserve">The spaces of log-likelihood showed </w:t>
                              </w:r>
                            </w:ins>
                            <w:ins w:id="830"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831" w:author="Bo Shen" w:date="2023-01-27T09:19:00Z">
                              <w:r>
                                <w:rPr>
                                  <w:rFonts w:ascii="Times New Roman" w:hAnsi="Times New Roman" w:cs="Times New Roman"/>
                                </w:rPr>
                                <w:t>topography</w:t>
                              </w:r>
                            </w:ins>
                            <w:ins w:id="832" w:author="Bo Shen" w:date="2023-01-27T09:18:00Z">
                              <w:r>
                                <w:rPr>
                                  <w:rFonts w:ascii="Times New Roman" w:hAnsi="Times New Roman" w:cs="Times New Roman"/>
                                </w:rPr>
                                <w:t>.</w:t>
                              </w:r>
                            </w:ins>
                            <w:ins w:id="833" w:author="Bo Shen" w:date="2023-01-26T17:21:00Z">
                              <w:r>
                                <w:rPr>
                                  <w:rFonts w:ascii="Times New Roman" w:hAnsi="Times New Roman" w:cs="Times New Roman"/>
                                </w:rPr>
                                <w:t xml:space="preserve"> </w:t>
                              </w:r>
                            </w:ins>
                            <w:ins w:id="834" w:author="Bo Shen" w:date="2023-01-26T16:43:00Z">
                              <w:r w:rsidRPr="00AA6167">
                                <w:rPr>
                                  <w:rFonts w:ascii="Times New Roman" w:hAnsi="Times New Roman" w:cs="Times New Roman"/>
                                  <w:b/>
                                  <w:bCs/>
                                  <w:rPrChange w:id="835" w:author="Bo Shen" w:date="2023-01-26T17:15:00Z">
                                    <w:rPr>
                                      <w:rFonts w:ascii="Times New Roman" w:hAnsi="Times New Roman" w:cs="Times New Roman"/>
                                    </w:rPr>
                                  </w:rPrChange>
                                </w:rPr>
                                <w:t>A.</w:t>
                              </w:r>
                            </w:ins>
                            <w:ins w:id="836" w:author="Bo Shen" w:date="2023-01-26T16:48:00Z">
                              <w:r>
                                <w:rPr>
                                  <w:rFonts w:ascii="Times New Roman" w:hAnsi="Times New Roman" w:cs="Times New Roman"/>
                                </w:rPr>
                                <w:t xml:space="preserve"> </w:t>
                              </w:r>
                            </w:ins>
                            <w:ins w:id="837" w:author="Bo Shen" w:date="2023-01-26T16:55:00Z">
                              <w:r>
                                <w:rPr>
                                  <w:rFonts w:ascii="Times New Roman" w:hAnsi="Times New Roman" w:cs="Times New Roman"/>
                                </w:rPr>
                                <w:t>T</w:t>
                              </w:r>
                            </w:ins>
                            <w:ins w:id="838" w:author="Bo Shen" w:date="2023-01-26T16:53:00Z">
                              <w:r>
                                <w:rPr>
                                  <w:rFonts w:ascii="Times New Roman" w:hAnsi="Times New Roman" w:cs="Times New Roman"/>
                                </w:rPr>
                                <w:t xml:space="preserve">he connection weights parameters </w:t>
                              </w:r>
                            </w:ins>
                            <m:oMath>
                              <m:r>
                                <w:ins w:id="839" w:author="Bo Shen" w:date="2023-01-26T16:55:00Z">
                                  <w:rPr>
                                    <w:rFonts w:ascii="Cambria Math" w:hAnsi="Cambria Math" w:cs="Times New Roman"/>
                                  </w:rPr>
                                  <m:t>α</m:t>
                                </w:ins>
                              </m:r>
                            </m:oMath>
                            <w:ins w:id="840" w:author="Bo Shen" w:date="2023-01-26T16:55:00Z">
                              <w:r>
                                <w:rPr>
                                  <w:rFonts w:ascii="Times New Roman" w:hAnsi="Times New Roman" w:cs="Times New Roman"/>
                                </w:rPr>
                                <w:t xml:space="preserve"> </w:t>
                              </w:r>
                            </w:ins>
                            <w:ins w:id="841" w:author="Bo Shen" w:date="2023-01-26T16:53:00Z">
                              <w:r>
                                <w:rPr>
                                  <w:rFonts w:ascii="Times New Roman" w:hAnsi="Times New Roman" w:cs="Times New Roman"/>
                                </w:rPr>
                                <w:t xml:space="preserve">and </w:t>
                              </w:r>
                            </w:ins>
                            <m:oMath>
                              <m:r>
                                <w:ins w:id="842" w:author="Bo Shen" w:date="2023-01-26T16:56:00Z">
                                  <w:rPr>
                                    <w:rFonts w:ascii="Cambria Math" w:hAnsi="Cambria Math" w:cs="Times New Roman"/>
                                  </w:rPr>
                                  <m:t xml:space="preserve">β </m:t>
                                </w:ins>
                              </m:r>
                            </m:oMath>
                            <w:ins w:id="843" w:author="Bo Shen" w:date="2023-01-26T17:17:00Z">
                              <w:r>
                                <w:rPr>
                                  <w:rFonts w:ascii="Times New Roman" w:hAnsi="Times New Roman" w:cs="Times New Roman"/>
                                </w:rPr>
                                <w:t>were paired</w:t>
                              </w:r>
                            </w:ins>
                            <w:ins w:id="844" w:author="Bo Shen" w:date="2023-01-27T09:23:00Z">
                              <w:r>
                                <w:rPr>
                                  <w:rFonts w:ascii="Times New Roman" w:hAnsi="Times New Roman" w:cs="Times New Roman"/>
                                </w:rPr>
                                <w:t xml:space="preserve"> since</w:t>
                              </w:r>
                            </w:ins>
                            <w:ins w:id="845" w:author="Bo Shen" w:date="2023-01-26T17:16:00Z">
                              <w:r>
                                <w:rPr>
                                  <w:rFonts w:ascii="Times New Roman" w:hAnsi="Times New Roman" w:cs="Times New Roman"/>
                                </w:rPr>
                                <w:t xml:space="preserve"> </w:t>
                              </w:r>
                            </w:ins>
                            <w:ins w:id="846" w:author="Bo Shen" w:date="2023-01-26T17:17:00Z">
                              <w:r>
                                <w:rPr>
                                  <w:rFonts w:ascii="Times New Roman" w:hAnsi="Times New Roman" w:cs="Times New Roman"/>
                                </w:rPr>
                                <w:t xml:space="preserve">both of them control the ramping-up speed of the competition dynamics. </w:t>
                              </w:r>
                            </w:ins>
                            <w:ins w:id="847" w:author="Bo Shen" w:date="2023-01-26T17:01:00Z">
                              <w:r w:rsidRPr="008604B0">
                                <w:rPr>
                                  <w:rFonts w:ascii="Times New Roman" w:hAnsi="Times New Roman" w:cs="Times New Roman"/>
                                  <w:b/>
                                  <w:bCs/>
                                  <w:rPrChange w:id="848"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849" w:author="Bo Shen" w:date="2023-01-26T17:02:00Z">
                              <w:r>
                                <w:rPr>
                                  <w:rFonts w:ascii="Times New Roman" w:hAnsi="Times New Roman" w:cs="Times New Roman"/>
                                </w:rPr>
                                <w:t>(</w:t>
                              </w:r>
                            </w:ins>
                            <m:oMath>
                              <m:r>
                                <w:ins w:id="850" w:author="Bo Shen" w:date="2023-01-26T17:12:00Z">
                                  <w:rPr>
                                    <w:rFonts w:ascii="Cambria Math" w:hAnsi="Cambria Math" w:cs="Times New Roman"/>
                                  </w:rPr>
                                  <m:t>σ</m:t>
                                </w:ins>
                              </m:r>
                            </m:oMath>
                            <w:ins w:id="851"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852" w:author="Bo Shen" w:date="2023-01-26T17:12:00Z">
                                    <w:rPr>
                                      <w:rFonts w:ascii="Times New Roman" w:hAnsi="Times New Roman" w:cs="Times New Roman"/>
                                    </w:rPr>
                                  </w:rPrChange>
                                </w:rPr>
                                <w:t>S</w:t>
                              </w:r>
                              <w:r>
                                <w:rPr>
                                  <w:rFonts w:ascii="Times New Roman" w:hAnsi="Times New Roman" w:cs="Times New Roman"/>
                                </w:rPr>
                                <w:t>)</w:t>
                              </w:r>
                            </w:ins>
                            <w:ins w:id="853"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854" w:author="Bo Shen" w:date="2023-01-27T09:33:00Z">
                                    <w:rPr>
                                      <w:rFonts w:ascii="Times New Roman" w:hAnsi="Times New Roman" w:cs="Times New Roman"/>
                                    </w:rPr>
                                  </w:rPrChange>
                                </w:rPr>
                                <w:t>C-E.</w:t>
                              </w:r>
                              <w:r>
                                <w:rPr>
                                  <w:rFonts w:ascii="Times New Roman" w:hAnsi="Times New Roman" w:cs="Times New Roman"/>
                                </w:rPr>
                                <w:t xml:space="preserve"> </w:t>
                              </w:r>
                            </w:ins>
                            <w:ins w:id="855" w:author="Bo Shen" w:date="2023-01-27T09:25:00Z">
                              <w:r>
                                <w:rPr>
                                  <w:rFonts w:ascii="Times New Roman" w:hAnsi="Times New Roman" w:cs="Times New Roman"/>
                                </w:rPr>
                                <w:t>The time constants of the three units were paired.</w:t>
                              </w:r>
                            </w:ins>
                            <w:ins w:id="856" w:author="Bo Shen" w:date="2023-01-26T17:12:00Z">
                              <w:r>
                                <w:rPr>
                                  <w:rFonts w:ascii="Times New Roman" w:hAnsi="Times New Roman" w:cs="Times New Roman"/>
                                </w:rPr>
                                <w:t xml:space="preserve"> </w:t>
                              </w:r>
                            </w:ins>
                            <w:ins w:id="857" w:author="Bo Shen" w:date="2023-01-27T17:08:00Z">
                              <w:r>
                                <w:rPr>
                                  <w:rFonts w:ascii="Times New Roman" w:hAnsi="Times New Roman" w:cs="Times New Roman"/>
                                </w:rPr>
                                <w:t xml:space="preserve">The values of the parameters at the maximum points </w:t>
                              </w:r>
                            </w:ins>
                            <w:ins w:id="858" w:author="Bo Shen" w:date="2023-01-27T17:09:00Z">
                              <w:r>
                                <w:rPr>
                                  <w:rFonts w:ascii="Times New Roman" w:hAnsi="Times New Roman" w:cs="Times New Roman"/>
                                </w:rPr>
                                <w:t>precisely match</w:t>
                              </w:r>
                            </w:ins>
                            <w:ins w:id="859" w:author="Bo Shen" w:date="2023-01-27T17:08:00Z">
                              <w:r>
                                <w:rPr>
                                  <w:rFonts w:ascii="Times New Roman" w:hAnsi="Times New Roman" w:cs="Times New Roman"/>
                                </w:rPr>
                                <w:t xml:space="preserve"> </w:t>
                              </w:r>
                            </w:ins>
                            <w:ins w:id="860" w:author="Bo Shen" w:date="2023-01-27T17:09:00Z">
                              <w:r>
                                <w:rPr>
                                  <w:rFonts w:ascii="Times New Roman" w:hAnsi="Times New Roman" w:cs="Times New Roman"/>
                                </w:rPr>
                                <w:t>the best-fitting results given the precision</w:t>
                              </w:r>
                            </w:ins>
                            <w:ins w:id="861" w:author="Bo Shen" w:date="2023-01-27T17:10:00Z">
                              <w:r>
                                <w:rPr>
                                  <w:rFonts w:ascii="Times New Roman" w:hAnsi="Times New Roman" w:cs="Times New Roman"/>
                                </w:rPr>
                                <w:t>s</w:t>
                              </w:r>
                            </w:ins>
                            <w:ins w:id="862" w:author="Bo Shen" w:date="2023-01-27T17:09:00Z">
                              <w:r>
                                <w:rPr>
                                  <w:rFonts w:ascii="Times New Roman" w:hAnsi="Times New Roman" w:cs="Times New Roman"/>
                                </w:rPr>
                                <w:t xml:space="preserve"> of the grids (parameter values on the peaks: </w:t>
                              </w:r>
                            </w:ins>
                            <m:oMath>
                              <m:r>
                                <w:ins w:id="863" w:author="Bo Shen" w:date="2023-01-27T16:40:00Z">
                                  <w:rPr>
                                    <w:rFonts w:ascii="Cambria Math" w:hAnsi="Cambria Math" w:cs="Times New Roman"/>
                                  </w:rPr>
                                  <m:t>α=0</m:t>
                                </w:ins>
                              </m:r>
                            </m:oMath>
                            <w:ins w:id="864" w:author="Bo Shen" w:date="2023-01-27T16:40:00Z">
                              <w:r>
                                <w:rPr>
                                  <w:rFonts w:ascii="Times New Roman" w:hAnsi="Times New Roman" w:cs="Times New Roman"/>
                                </w:rPr>
                                <w:t xml:space="preserve">, </w:t>
                              </w:r>
                            </w:ins>
                            <m:oMath>
                              <m:r>
                                <w:ins w:id="865" w:author="Bo Shen" w:date="2023-01-27T16:40:00Z">
                                  <w:rPr>
                                    <w:rFonts w:ascii="Cambria Math" w:hAnsi="Cambria Math" w:cs="Times New Roman"/>
                                  </w:rPr>
                                  <m:t>β=1.4</m:t>
                                </w:ins>
                              </m:r>
                            </m:oMath>
                            <w:ins w:id="866" w:author="Bo Shen" w:date="2023-01-27T16:40:00Z">
                              <w:r>
                                <w:rPr>
                                  <w:rFonts w:ascii="Times New Roman" w:hAnsi="Times New Roman" w:cs="Times New Roman"/>
                                </w:rPr>
                                <w:t xml:space="preserve">, </w:t>
                              </w:r>
                            </w:ins>
                            <m:oMath>
                              <m:r>
                                <w:ins w:id="867" w:author="Bo Shen" w:date="2023-01-27T16:40:00Z">
                                  <w:rPr>
                                    <w:rFonts w:ascii="Cambria Math" w:hAnsi="Cambria Math" w:cs="Times New Roman"/>
                                  </w:rPr>
                                  <m:t>σ = 26</m:t>
                                </w:ins>
                              </m:r>
                            </m:oMath>
                            <w:ins w:id="868" w:author="Bo Shen" w:date="2023-01-27T16:40:00Z">
                              <w:r>
                                <w:rPr>
                                  <w:rFonts w:ascii="Times New Roman" w:hAnsi="Times New Roman" w:cs="Times New Roman"/>
                                </w:rPr>
                                <w:t xml:space="preserve">, </w:t>
                              </w:r>
                            </w:ins>
                            <m:oMath>
                              <m:r>
                                <w:ins w:id="869" w:author="Bo Shen" w:date="2023-01-27T16:40:00Z">
                                  <w:rPr>
                                    <w:rFonts w:ascii="Cambria Math" w:hAnsi="Cambria Math" w:cs="Times New Roman"/>
                                  </w:rPr>
                                  <m:t>S = 3210</m:t>
                                </w:ins>
                              </m:r>
                            </m:oMath>
                            <w:ins w:id="870" w:author="Bo Shen" w:date="2023-01-27T16:40:00Z">
                              <w:r>
                                <w:rPr>
                                  <w:rFonts w:ascii="Times New Roman" w:hAnsi="Times New Roman" w:cs="Times New Roman"/>
                                </w:rPr>
                                <w:t xml:space="preserve">, </w:t>
                              </w:r>
                            </w:ins>
                            <m:oMath>
                              <m:sSub>
                                <m:sSubPr>
                                  <m:ctrlPr>
                                    <w:ins w:id="871" w:author="Bo Shen" w:date="2023-01-27T16:40:00Z">
                                      <w:rPr>
                                        <w:rFonts w:ascii="Cambria Math" w:hAnsi="Cambria Math" w:cs="Times New Roman"/>
                                        <w:i/>
                                      </w:rPr>
                                    </w:ins>
                                  </m:ctrlPr>
                                </m:sSubPr>
                                <m:e>
                                  <m:r>
                                    <w:ins w:id="872" w:author="Bo Shen" w:date="2023-01-27T16:40:00Z">
                                      <w:rPr>
                                        <w:rFonts w:ascii="Cambria Math" w:hAnsi="Cambria Math" w:cs="Times New Roman"/>
                                      </w:rPr>
                                      <m:t>τ</m:t>
                                    </w:ins>
                                  </m:r>
                                </m:e>
                                <m:sub>
                                  <m:r>
                                    <w:ins w:id="873" w:author="Bo Shen" w:date="2023-01-27T16:40:00Z">
                                      <w:rPr>
                                        <w:rFonts w:ascii="Cambria Math" w:hAnsi="Cambria Math" w:cs="Times New Roman"/>
                                      </w:rPr>
                                      <m:t>R</m:t>
                                    </w:ins>
                                  </m:r>
                                </m:sub>
                              </m:sSub>
                              <m:r>
                                <w:ins w:id="874" w:author="Bo Shen" w:date="2023-01-27T16:40:00Z">
                                  <w:rPr>
                                    <w:rFonts w:ascii="Cambria Math" w:hAnsi="Cambria Math" w:cs="Times New Roman"/>
                                  </w:rPr>
                                  <m:t xml:space="preserve"> = .1995</m:t>
                                </w:ins>
                              </m:r>
                            </m:oMath>
                            <w:ins w:id="875" w:author="Bo Shen" w:date="2023-01-27T16:40:00Z">
                              <w:r>
                                <w:rPr>
                                  <w:rFonts w:ascii="Times New Roman" w:hAnsi="Times New Roman" w:cs="Times New Roman"/>
                                </w:rPr>
                                <w:t xml:space="preserve">, </w:t>
                              </w:r>
                            </w:ins>
                            <m:oMath>
                              <m:sSub>
                                <m:sSubPr>
                                  <m:ctrlPr>
                                    <w:ins w:id="876" w:author="Bo Shen" w:date="2023-01-27T16:40:00Z">
                                      <w:rPr>
                                        <w:rFonts w:ascii="Cambria Math" w:hAnsi="Cambria Math" w:cs="Times New Roman"/>
                                        <w:i/>
                                      </w:rPr>
                                    </w:ins>
                                  </m:ctrlPr>
                                </m:sSubPr>
                                <m:e>
                                  <m:r>
                                    <w:ins w:id="877" w:author="Bo Shen" w:date="2023-01-27T16:40:00Z">
                                      <w:rPr>
                                        <w:rFonts w:ascii="Cambria Math" w:hAnsi="Cambria Math" w:cs="Times New Roman"/>
                                      </w:rPr>
                                      <m:t>τ</m:t>
                                    </w:ins>
                                  </m:r>
                                </m:e>
                                <m:sub>
                                  <m:r>
                                    <w:ins w:id="878" w:author="Bo Shen" w:date="2023-01-27T16:40:00Z">
                                      <w:rPr>
                                        <w:rFonts w:ascii="Cambria Math" w:hAnsi="Cambria Math" w:cs="Times New Roman"/>
                                      </w:rPr>
                                      <m:t>G</m:t>
                                    </w:ins>
                                  </m:r>
                                </m:sub>
                              </m:sSub>
                              <m:r>
                                <w:ins w:id="879" w:author="Bo Shen" w:date="2023-01-27T16:40:00Z">
                                  <w:rPr>
                                    <w:rFonts w:ascii="Cambria Math" w:hAnsi="Cambria Math" w:cs="Times New Roman"/>
                                  </w:rPr>
                                  <m:t xml:space="preserve"> = </m:t>
                                </w:ins>
                              </m:r>
                              <m:r>
                                <w:ins w:id="880" w:author="Bo Shen" w:date="2023-01-27T16:42:00Z">
                                  <w:rPr>
                                    <w:rFonts w:ascii="Cambria Math" w:hAnsi="Cambria Math" w:cs="Times New Roman"/>
                                  </w:rPr>
                                  <m:t xml:space="preserve">.1995 </m:t>
                                </w:ins>
                              </m:r>
                            </m:oMath>
                            <w:ins w:id="881" w:author="Bo Shen" w:date="2023-01-27T16:44:00Z">
                              <w:r>
                                <w:rPr>
                                  <w:rFonts w:ascii="Times New Roman" w:hAnsi="Times New Roman" w:cs="Times New Roman"/>
                                </w:rPr>
                                <w:t xml:space="preserve">(panel </w:t>
                              </w:r>
                              <w:r w:rsidRPr="00520D97">
                                <w:rPr>
                                  <w:rFonts w:ascii="Times New Roman" w:hAnsi="Times New Roman" w:cs="Times New Roman"/>
                                  <w:b/>
                                  <w:bCs/>
                                  <w:rPrChange w:id="882"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883" w:author="Bo Shen" w:date="2023-01-27T16:44:00Z">
                                  <w:rPr>
                                    <w:rFonts w:ascii="Cambria Math" w:hAnsi="Cambria Math" w:cs="Times New Roman"/>
                                  </w:rPr>
                                  <m:t>.2512</m:t>
                                </w:ins>
                              </m:r>
                            </m:oMath>
                            <w:ins w:id="884" w:author="Bo Shen" w:date="2023-01-27T16:44:00Z">
                              <w:r>
                                <w:rPr>
                                  <w:rFonts w:ascii="Times New Roman" w:hAnsi="Times New Roman" w:cs="Times New Roman"/>
                                </w:rPr>
                                <w:t xml:space="preserve"> </w:t>
                              </w:r>
                            </w:ins>
                            <w:ins w:id="885" w:author="Bo Shen" w:date="2023-01-27T16:43:00Z">
                              <w:r>
                                <w:rPr>
                                  <w:rFonts w:ascii="Times New Roman" w:hAnsi="Times New Roman" w:cs="Times New Roman"/>
                                </w:rPr>
                                <w:t xml:space="preserve">(panel </w:t>
                              </w:r>
                              <w:r w:rsidRPr="00520D97">
                                <w:rPr>
                                  <w:rFonts w:ascii="Times New Roman" w:hAnsi="Times New Roman" w:cs="Times New Roman"/>
                                  <w:b/>
                                  <w:bCs/>
                                  <w:rPrChange w:id="886" w:author="Bo Shen" w:date="2023-01-27T16:44:00Z">
                                    <w:rPr>
                                      <w:rFonts w:ascii="Times New Roman" w:hAnsi="Times New Roman" w:cs="Times New Roman"/>
                                    </w:rPr>
                                  </w:rPrChange>
                                </w:rPr>
                                <w:t>D</w:t>
                              </w:r>
                              <w:r>
                                <w:rPr>
                                  <w:rFonts w:ascii="Times New Roman" w:hAnsi="Times New Roman" w:cs="Times New Roman"/>
                                </w:rPr>
                                <w:t>)</w:t>
                              </w:r>
                            </w:ins>
                            <w:ins w:id="887" w:author="Bo Shen" w:date="2023-01-27T16:45:00Z">
                              <w:r>
                                <w:rPr>
                                  <w:rFonts w:ascii="Times New Roman" w:hAnsi="Times New Roman" w:cs="Times New Roman"/>
                                </w:rPr>
                                <w:t xml:space="preserve"> (two adjacent points given the grid resolution)</w:t>
                              </w:r>
                            </w:ins>
                            <w:ins w:id="888" w:author="Bo Shen" w:date="2023-01-27T16:43:00Z">
                              <w:r>
                                <w:rPr>
                                  <w:rFonts w:ascii="Times New Roman" w:hAnsi="Times New Roman" w:cs="Times New Roman"/>
                                </w:rPr>
                                <w:t>,</w:t>
                              </w:r>
                            </w:ins>
                            <w:ins w:id="889" w:author="Bo Shen" w:date="2023-01-27T16:40:00Z">
                              <w:r>
                                <w:rPr>
                                  <w:rFonts w:ascii="Times New Roman" w:hAnsi="Times New Roman" w:cs="Times New Roman"/>
                                </w:rPr>
                                <w:t xml:space="preserve"> </w:t>
                              </w:r>
                            </w:ins>
                            <m:oMath>
                              <m:sSub>
                                <m:sSubPr>
                                  <m:ctrlPr>
                                    <w:ins w:id="890" w:author="Bo Shen" w:date="2023-01-27T16:40:00Z">
                                      <w:rPr>
                                        <w:rFonts w:ascii="Cambria Math" w:hAnsi="Cambria Math" w:cs="Times New Roman"/>
                                        <w:i/>
                                      </w:rPr>
                                    </w:ins>
                                  </m:ctrlPr>
                                </m:sSubPr>
                                <m:e>
                                  <m:r>
                                    <w:ins w:id="891" w:author="Bo Shen" w:date="2023-01-27T16:40:00Z">
                                      <w:rPr>
                                        <w:rFonts w:ascii="Cambria Math" w:hAnsi="Cambria Math" w:cs="Times New Roman"/>
                                      </w:rPr>
                                      <m:t>τ</m:t>
                                    </w:ins>
                                  </m:r>
                                </m:e>
                                <m:sub>
                                  <m:r>
                                    <w:ins w:id="892" w:author="Bo Shen" w:date="2023-01-27T16:40:00Z">
                                      <w:rPr>
                                        <w:rFonts w:ascii="Cambria Math" w:hAnsi="Cambria Math" w:cs="Times New Roman"/>
                                      </w:rPr>
                                      <m:t>D</m:t>
                                    </w:ins>
                                  </m:r>
                                </m:sub>
                              </m:sSub>
                              <m:r>
                                <w:ins w:id="893" w:author="Bo Shen" w:date="2023-01-27T16:40:00Z">
                                  <w:rPr>
                                    <w:rFonts w:ascii="Cambria Math" w:hAnsi="Cambria Math" w:cs="Times New Roman"/>
                                  </w:rPr>
                                  <m:t xml:space="preserve"> = .3162</m:t>
                                </w:ins>
                              </m:r>
                            </m:oMath>
                            <w:ins w:id="894" w:author="Bo Shen" w:date="2023-01-27T16:44:00Z">
                              <w:r>
                                <w:rPr>
                                  <w:rFonts w:ascii="Times New Roman" w:hAnsi="Times New Roman" w:cs="Times New Roman"/>
                                </w:rPr>
                                <w:t>.</w:t>
                              </w:r>
                            </w:ins>
                            <w:ins w:id="895" w:author="Bo Shen" w:date="2023-01-27T17:09:00Z">
                              <w:r>
                                <w:rPr>
                                  <w:rFonts w:ascii="Times New Roman" w:hAnsi="Times New Roman" w:cs="Times New Roman"/>
                                </w:rPr>
                                <w:t>)</w:t>
                              </w:r>
                            </w:ins>
                          </w:p>
                          <w:p w:rsidR="005E51E4" w:rsidRPr="00054B32" w:rsidRDefault="005E51E4" w:rsidP="00E36B40">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522978" id="Text Box 2" o:spid="_x0000_s1027" type="#_x0000_t202" style="position:absolute;margin-left:-40pt;margin-top:1.15pt;width:555.05pt;height:524.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" fillcolor="white [3201]" strokeweight=".5pt">
                <v:textbox>
                  <w:txbxContent>
                    <w:p w:rsidR="005E51E4" w:rsidRDefault="005E51E4" w:rsidP="00E36B40">
                      <w:pPr>
                        <w:spacing w:line="480" w:lineRule="auto"/>
                        <w:jc w:val="center"/>
                        <w:rPr>
                          <w:rFonts w:ascii="Times New Roman" w:hAnsi="Times New Roman" w:cs="Times New Roman"/>
                          <w:b/>
                        </w:rPr>
                      </w:pPr>
                      <w:ins w:id="896" w:author="Bo Shen" w:date="2023-01-26T16:40:00Z">
                        <w:r>
                          <w:rPr>
                            <w:rFonts w:ascii="Times New Roman" w:hAnsi="Times New Roman" w:cs="Times New Roman"/>
                            <w:b/>
                            <w:noProof/>
                          </w:rPr>
                          <w:drawing>
                            <wp:inline distT="0" distB="0" distL="0" distR="0" wp14:anchorId="37001E79" wp14:editId="6591DDA7">
                              <wp:extent cx="6859905" cy="440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6859905" cy="4408170"/>
                                      </a:xfrm>
                                      <a:prstGeom prst="rect">
                                        <a:avLst/>
                                      </a:prstGeom>
                                    </pic:spPr>
                                  </pic:pic>
                                </a:graphicData>
                              </a:graphic>
                            </wp:inline>
                          </w:drawing>
                        </w:r>
                      </w:ins>
                    </w:p>
                    <w:p w:rsidR="005E51E4" w:rsidRPr="00054B32" w:rsidRDefault="005E51E4" w:rsidP="00520D97">
                      <w:pPr>
                        <w:jc w:val="both"/>
                        <w:rPr>
                          <w:ins w:id="897" w:author="Bo Shen" w:date="2023-01-27T16:40:00Z"/>
                          <w:rFonts w:ascii="Times New Roman" w:hAnsi="Times New Roman" w:cs="Times New Roman"/>
                        </w:rPr>
                      </w:pPr>
                      <w:r>
                        <w:rPr>
                          <w:rFonts w:ascii="Times New Roman" w:hAnsi="Times New Roman" w:cs="Times New Roman"/>
                          <w:b/>
                        </w:rPr>
                        <w:t>Figure 6-figure supplement 1.</w:t>
                      </w:r>
                      <w:r w:rsidRPr="006F3B55">
                        <w:rPr>
                          <w:rFonts w:ascii="Times New Roman" w:hAnsi="Times New Roman" w:cs="Times New Roman"/>
                        </w:rPr>
                        <w:t xml:space="preserve"> </w:t>
                      </w:r>
                      <w:ins w:id="898" w:author="Bo Shen" w:date="2023-01-26T17:14:00Z">
                        <w:r>
                          <w:rPr>
                            <w:rFonts w:ascii="Times New Roman" w:hAnsi="Times New Roman" w:cs="Times New Roman" w:hint="eastAsia"/>
                          </w:rPr>
                          <w:t>The</w:t>
                        </w:r>
                        <w:r>
                          <w:rPr>
                            <w:rFonts w:ascii="Times New Roman" w:hAnsi="Times New Roman" w:cs="Times New Roman"/>
                          </w:rPr>
                          <w:t xml:space="preserve"> g</w:t>
                        </w:r>
                      </w:ins>
                      <w:ins w:id="899" w:author="Bo Shen" w:date="2023-01-26T16:42:00Z">
                        <w:r>
                          <w:rPr>
                            <w:rFonts w:ascii="Times New Roman" w:hAnsi="Times New Roman" w:cs="Times New Roman"/>
                          </w:rPr>
                          <w:t xml:space="preserve">oodness of fitting of LDDM to </w:t>
                        </w:r>
                      </w:ins>
                      <w:ins w:id="900" w:author="Bo Shen" w:date="2023-01-26T16:41:00Z">
                        <w:r>
                          <w:rPr>
                            <w:rFonts w:ascii="Times New Roman" w:hAnsi="Times New Roman" w:cs="Times New Roman"/>
                          </w:rPr>
                          <w:t>Roitman &amp; Shadlen’s (2002) data</w:t>
                        </w:r>
                      </w:ins>
                      <w:ins w:id="901" w:author="Bo Shen" w:date="2023-01-26T16:42:00Z">
                        <w:r>
                          <w:rPr>
                            <w:rFonts w:ascii="Times New Roman" w:hAnsi="Times New Roman" w:cs="Times New Roman"/>
                          </w:rPr>
                          <w:t xml:space="preserve"> </w:t>
                        </w:r>
                      </w:ins>
                      <w:ins w:id="902" w:author="Bo Shen" w:date="2023-01-26T16:43:00Z">
                        <w:r>
                          <w:rPr>
                            <w:rFonts w:ascii="Times New Roman" w:hAnsi="Times New Roman" w:cs="Times New Roman"/>
                          </w:rPr>
                          <w:t>over</w:t>
                        </w:r>
                      </w:ins>
                      <w:ins w:id="903" w:author="Bo Shen" w:date="2023-01-26T16:42:00Z">
                        <w:r>
                          <w:rPr>
                            <w:rFonts w:ascii="Times New Roman" w:hAnsi="Times New Roman" w:cs="Times New Roman"/>
                          </w:rPr>
                          <w:t xml:space="preserve"> </w:t>
                        </w:r>
                      </w:ins>
                      <w:ins w:id="904" w:author="Bo Shen" w:date="2023-01-26T17:14:00Z">
                        <w:r>
                          <w:rPr>
                            <w:rFonts w:ascii="Times New Roman" w:hAnsi="Times New Roman" w:cs="Times New Roman"/>
                          </w:rPr>
                          <w:t>the</w:t>
                        </w:r>
                      </w:ins>
                      <w:ins w:id="905" w:author="Bo Shen" w:date="2023-01-26T16:43:00Z">
                        <w:r>
                          <w:rPr>
                            <w:rFonts w:ascii="Times New Roman" w:hAnsi="Times New Roman" w:cs="Times New Roman"/>
                          </w:rPr>
                          <w:t xml:space="preserve"> regimes</w:t>
                        </w:r>
                      </w:ins>
                      <w:ins w:id="906" w:author="Bo Shen" w:date="2023-01-26T16:44:00Z">
                        <w:r>
                          <w:rPr>
                            <w:rFonts w:ascii="Times New Roman" w:hAnsi="Times New Roman" w:cs="Times New Roman"/>
                          </w:rPr>
                          <w:t xml:space="preserve"> of</w:t>
                        </w:r>
                      </w:ins>
                      <w:ins w:id="907" w:author="Bo Shen" w:date="2023-01-26T16:43:00Z">
                        <w:r>
                          <w:rPr>
                            <w:rFonts w:ascii="Times New Roman" w:hAnsi="Times New Roman" w:cs="Times New Roman"/>
                          </w:rPr>
                          <w:t xml:space="preserve"> </w:t>
                        </w:r>
                      </w:ins>
                      <w:ins w:id="908" w:author="Bo Shen" w:date="2023-01-26T16:44:00Z">
                        <w:r>
                          <w:rPr>
                            <w:rFonts w:ascii="Times New Roman" w:hAnsi="Times New Roman" w:cs="Times New Roman"/>
                          </w:rPr>
                          <w:t xml:space="preserve">the seven </w:t>
                        </w:r>
                      </w:ins>
                      <w:ins w:id="909" w:author="Bo Shen" w:date="2023-01-26T16:43:00Z">
                        <w:r>
                          <w:rPr>
                            <w:rFonts w:ascii="Times New Roman" w:hAnsi="Times New Roman" w:cs="Times New Roman"/>
                          </w:rPr>
                          <w:t>free parameters</w:t>
                        </w:r>
                      </w:ins>
                      <w:ins w:id="910" w:author="Bo Shen" w:date="2023-01-26T16:44:00Z">
                        <w:r>
                          <w:rPr>
                            <w:rFonts w:ascii="Times New Roman" w:hAnsi="Times New Roman" w:cs="Times New Roman"/>
                          </w:rPr>
                          <w:t>.</w:t>
                        </w:r>
                      </w:ins>
                      <w:ins w:id="911" w:author="Bo Shen" w:date="2023-01-26T16:45:00Z">
                        <w:r>
                          <w:rPr>
                            <w:rFonts w:ascii="Times New Roman" w:hAnsi="Times New Roman" w:cs="Times New Roman"/>
                          </w:rPr>
                          <w:t xml:space="preserve"> </w:t>
                        </w:r>
                      </w:ins>
                      <w:ins w:id="912" w:author="Bo Shen" w:date="2023-01-26T16:54:00Z">
                        <w:r>
                          <w:rPr>
                            <w:rFonts w:ascii="Times New Roman" w:hAnsi="Times New Roman" w:cs="Times New Roman"/>
                          </w:rPr>
                          <w:t>Each two p</w:t>
                        </w:r>
                      </w:ins>
                      <w:ins w:id="913" w:author="Bo Shen" w:date="2023-01-26T16:53:00Z">
                        <w:r>
                          <w:rPr>
                            <w:rFonts w:ascii="Times New Roman" w:hAnsi="Times New Roman" w:cs="Times New Roman"/>
                          </w:rPr>
                          <w:t xml:space="preserve">arameters </w:t>
                        </w:r>
                      </w:ins>
                      <w:ins w:id="914" w:author="Bo Shen" w:date="2023-01-26T16:54:00Z">
                        <w:r>
                          <w:rPr>
                            <w:rFonts w:ascii="Times New Roman" w:hAnsi="Times New Roman" w:cs="Times New Roman"/>
                          </w:rPr>
                          <w:t>were</w:t>
                        </w:r>
                      </w:ins>
                      <w:ins w:id="915" w:author="Bo Shen" w:date="2023-01-26T16:53:00Z">
                        <w:r>
                          <w:rPr>
                            <w:rFonts w:ascii="Times New Roman" w:hAnsi="Times New Roman" w:cs="Times New Roman"/>
                          </w:rPr>
                          <w:t xml:space="preserve"> paired to show the log-likelihood space</w:t>
                        </w:r>
                      </w:ins>
                      <w:ins w:id="916" w:author="Bo Shen" w:date="2023-01-26T16:54:00Z">
                        <w:r>
                          <w:rPr>
                            <w:rFonts w:ascii="Times New Roman" w:hAnsi="Times New Roman" w:cs="Times New Roman"/>
                          </w:rPr>
                          <w:t xml:space="preserve">, with </w:t>
                        </w:r>
                      </w:ins>
                      <w:ins w:id="917" w:author="Bo Shen" w:date="2023-01-26T16:53:00Z">
                        <w:r>
                          <w:rPr>
                            <w:rFonts w:ascii="Times New Roman" w:hAnsi="Times New Roman" w:cs="Times New Roman"/>
                          </w:rPr>
                          <w:t>other parameters se</w:t>
                        </w:r>
                      </w:ins>
                      <w:ins w:id="918" w:author="Bo Shen" w:date="2023-01-26T16:54:00Z">
                        <w:r>
                          <w:rPr>
                            <w:rFonts w:ascii="Times New Roman" w:hAnsi="Times New Roman" w:cs="Times New Roman"/>
                          </w:rPr>
                          <w:t xml:space="preserve">t as </w:t>
                        </w:r>
                      </w:ins>
                      <w:ins w:id="919" w:author="Bo Shen" w:date="2023-01-26T17:20:00Z">
                        <w:r>
                          <w:rPr>
                            <w:rFonts w:ascii="Times New Roman" w:hAnsi="Times New Roman" w:cs="Times New Roman"/>
                          </w:rPr>
                          <w:t xml:space="preserve">the </w:t>
                        </w:r>
                      </w:ins>
                      <w:ins w:id="920" w:author="Bo Shen" w:date="2023-01-26T16:54:00Z">
                        <w:r>
                          <w:rPr>
                            <w:rFonts w:ascii="Times New Roman" w:hAnsi="Times New Roman" w:cs="Times New Roman" w:hint="eastAsia"/>
                          </w:rPr>
                          <w:t>b</w:t>
                        </w:r>
                        <w:r>
                          <w:rPr>
                            <w:rFonts w:ascii="Times New Roman" w:hAnsi="Times New Roman" w:cs="Times New Roman"/>
                          </w:rPr>
                          <w:t xml:space="preserve">est-fitted values. </w:t>
                        </w:r>
                      </w:ins>
                      <w:ins w:id="921" w:author="Bo Shen" w:date="2023-01-26T16:47:00Z">
                        <w:r>
                          <w:rPr>
                            <w:rFonts w:ascii="Times New Roman" w:hAnsi="Times New Roman" w:cs="Times New Roman"/>
                          </w:rPr>
                          <w:t>The contour lines indicate the isolines of log</w:t>
                        </w:r>
                      </w:ins>
                      <w:ins w:id="922" w:author="Bo Shen" w:date="2023-01-26T16:48:00Z">
                        <w:r>
                          <w:rPr>
                            <w:rFonts w:ascii="Times New Roman" w:hAnsi="Times New Roman" w:cs="Times New Roman"/>
                          </w:rPr>
                          <w:t>-</w:t>
                        </w:r>
                      </w:ins>
                      <w:ins w:id="923" w:author="Bo Shen" w:date="2023-01-26T16:47:00Z">
                        <w:r>
                          <w:rPr>
                            <w:rFonts w:ascii="Times New Roman" w:hAnsi="Times New Roman" w:cs="Times New Roman"/>
                          </w:rPr>
                          <w:t xml:space="preserve">likelihood, with the colors indicating </w:t>
                        </w:r>
                      </w:ins>
                      <w:ins w:id="924" w:author="Bo Shen" w:date="2023-01-26T16:55:00Z">
                        <w:r>
                          <w:rPr>
                            <w:rFonts w:ascii="Times New Roman" w:hAnsi="Times New Roman" w:cs="Times New Roman"/>
                          </w:rPr>
                          <w:t>its</w:t>
                        </w:r>
                      </w:ins>
                      <w:ins w:id="925" w:author="Bo Shen" w:date="2023-01-26T16:47:00Z">
                        <w:r>
                          <w:rPr>
                            <w:rFonts w:ascii="Times New Roman" w:hAnsi="Times New Roman" w:cs="Times New Roman"/>
                          </w:rPr>
                          <w:t xml:space="preserve"> value</w:t>
                        </w:r>
                      </w:ins>
                      <w:ins w:id="926" w:author="Bo Shen" w:date="2023-01-26T16:56:00Z">
                        <w:r>
                          <w:rPr>
                            <w:rFonts w:ascii="Times New Roman" w:hAnsi="Times New Roman" w:cs="Times New Roman"/>
                          </w:rPr>
                          <w:t xml:space="preserve"> and the red cross indicating the maximized log-likelihood</w:t>
                        </w:r>
                      </w:ins>
                      <w:ins w:id="927" w:author="Bo Shen" w:date="2023-01-26T16:47:00Z">
                        <w:r>
                          <w:rPr>
                            <w:rFonts w:ascii="Times New Roman" w:hAnsi="Times New Roman" w:cs="Times New Roman"/>
                          </w:rPr>
                          <w:t>.</w:t>
                        </w:r>
                      </w:ins>
                      <w:ins w:id="928" w:author="Bo Shen" w:date="2023-01-26T17:20:00Z">
                        <w:r>
                          <w:rPr>
                            <w:rFonts w:ascii="Times New Roman" w:hAnsi="Times New Roman" w:cs="Times New Roman"/>
                          </w:rPr>
                          <w:t xml:space="preserve"> </w:t>
                        </w:r>
                      </w:ins>
                      <w:ins w:id="929" w:author="Bo Shen" w:date="2023-01-26T17:22:00Z">
                        <w:r>
                          <w:rPr>
                            <w:rFonts w:ascii="Times New Roman" w:hAnsi="Times New Roman" w:cs="Times New Roman"/>
                          </w:rPr>
                          <w:t xml:space="preserve">The spaces of log-likelihood showed </w:t>
                        </w:r>
                      </w:ins>
                      <w:ins w:id="930" w:author="Bo Shen" w:date="2023-01-27T09:18:00Z">
                        <w:r>
                          <w:rPr>
                            <w:rFonts w:ascii="Times New Roman" w:hAnsi="Times New Roman" w:cs="Times New Roman" w:hint="eastAsia"/>
                          </w:rPr>
                          <w:t>smoothed</w:t>
                        </w:r>
                        <w:r>
                          <w:rPr>
                            <w:rFonts w:ascii="Times New Roman" w:hAnsi="Times New Roman" w:cs="Times New Roman"/>
                          </w:rPr>
                          <w:t xml:space="preserve"> and single-point of maximum </w:t>
                        </w:r>
                      </w:ins>
                      <w:ins w:id="931" w:author="Bo Shen" w:date="2023-01-27T09:19:00Z">
                        <w:r>
                          <w:rPr>
                            <w:rFonts w:ascii="Times New Roman" w:hAnsi="Times New Roman" w:cs="Times New Roman"/>
                          </w:rPr>
                          <w:t>topography</w:t>
                        </w:r>
                      </w:ins>
                      <w:ins w:id="932" w:author="Bo Shen" w:date="2023-01-27T09:18:00Z">
                        <w:r>
                          <w:rPr>
                            <w:rFonts w:ascii="Times New Roman" w:hAnsi="Times New Roman" w:cs="Times New Roman"/>
                          </w:rPr>
                          <w:t>.</w:t>
                        </w:r>
                      </w:ins>
                      <w:ins w:id="933" w:author="Bo Shen" w:date="2023-01-26T17:21:00Z">
                        <w:r>
                          <w:rPr>
                            <w:rFonts w:ascii="Times New Roman" w:hAnsi="Times New Roman" w:cs="Times New Roman"/>
                          </w:rPr>
                          <w:t xml:space="preserve"> </w:t>
                        </w:r>
                      </w:ins>
                      <w:ins w:id="934" w:author="Bo Shen" w:date="2023-01-26T16:43:00Z">
                        <w:r w:rsidRPr="00AA6167">
                          <w:rPr>
                            <w:rFonts w:ascii="Times New Roman" w:hAnsi="Times New Roman" w:cs="Times New Roman"/>
                            <w:b/>
                            <w:bCs/>
                            <w:rPrChange w:id="935" w:author="Bo Shen" w:date="2023-01-26T17:15:00Z">
                              <w:rPr>
                                <w:rFonts w:ascii="Times New Roman" w:hAnsi="Times New Roman" w:cs="Times New Roman"/>
                              </w:rPr>
                            </w:rPrChange>
                          </w:rPr>
                          <w:t>A.</w:t>
                        </w:r>
                      </w:ins>
                      <w:ins w:id="936" w:author="Bo Shen" w:date="2023-01-26T16:48:00Z">
                        <w:r>
                          <w:rPr>
                            <w:rFonts w:ascii="Times New Roman" w:hAnsi="Times New Roman" w:cs="Times New Roman"/>
                          </w:rPr>
                          <w:t xml:space="preserve"> </w:t>
                        </w:r>
                      </w:ins>
                      <w:ins w:id="937" w:author="Bo Shen" w:date="2023-01-26T16:55:00Z">
                        <w:r>
                          <w:rPr>
                            <w:rFonts w:ascii="Times New Roman" w:hAnsi="Times New Roman" w:cs="Times New Roman"/>
                          </w:rPr>
                          <w:t>T</w:t>
                        </w:r>
                      </w:ins>
                      <w:ins w:id="938" w:author="Bo Shen" w:date="2023-01-26T16:53:00Z">
                        <w:r>
                          <w:rPr>
                            <w:rFonts w:ascii="Times New Roman" w:hAnsi="Times New Roman" w:cs="Times New Roman"/>
                          </w:rPr>
                          <w:t xml:space="preserve">he connection weights parameters </w:t>
                        </w:r>
                      </w:ins>
                      <m:oMath>
                        <m:r>
                          <w:ins w:id="939" w:author="Bo Shen" w:date="2023-01-26T16:55:00Z">
                            <w:rPr>
                              <w:rFonts w:ascii="Cambria Math" w:hAnsi="Cambria Math" w:cs="Times New Roman"/>
                            </w:rPr>
                            <m:t>α</m:t>
                          </w:ins>
                        </m:r>
                      </m:oMath>
                      <w:ins w:id="940" w:author="Bo Shen" w:date="2023-01-26T16:55:00Z">
                        <w:r>
                          <w:rPr>
                            <w:rFonts w:ascii="Times New Roman" w:hAnsi="Times New Roman" w:cs="Times New Roman"/>
                          </w:rPr>
                          <w:t xml:space="preserve"> </w:t>
                        </w:r>
                      </w:ins>
                      <w:ins w:id="941" w:author="Bo Shen" w:date="2023-01-26T16:53:00Z">
                        <w:r>
                          <w:rPr>
                            <w:rFonts w:ascii="Times New Roman" w:hAnsi="Times New Roman" w:cs="Times New Roman"/>
                          </w:rPr>
                          <w:t xml:space="preserve">and </w:t>
                        </w:r>
                      </w:ins>
                      <m:oMath>
                        <m:r>
                          <w:ins w:id="942" w:author="Bo Shen" w:date="2023-01-26T16:56:00Z">
                            <w:rPr>
                              <w:rFonts w:ascii="Cambria Math" w:hAnsi="Cambria Math" w:cs="Times New Roman"/>
                            </w:rPr>
                            <m:t xml:space="preserve">β </m:t>
                          </w:ins>
                        </m:r>
                      </m:oMath>
                      <w:ins w:id="943" w:author="Bo Shen" w:date="2023-01-26T17:17:00Z">
                        <w:r>
                          <w:rPr>
                            <w:rFonts w:ascii="Times New Roman" w:hAnsi="Times New Roman" w:cs="Times New Roman"/>
                          </w:rPr>
                          <w:t>were paired</w:t>
                        </w:r>
                      </w:ins>
                      <w:ins w:id="944" w:author="Bo Shen" w:date="2023-01-27T09:23:00Z">
                        <w:r>
                          <w:rPr>
                            <w:rFonts w:ascii="Times New Roman" w:hAnsi="Times New Roman" w:cs="Times New Roman"/>
                          </w:rPr>
                          <w:t xml:space="preserve"> since</w:t>
                        </w:r>
                      </w:ins>
                      <w:ins w:id="945" w:author="Bo Shen" w:date="2023-01-26T17:16:00Z">
                        <w:r>
                          <w:rPr>
                            <w:rFonts w:ascii="Times New Roman" w:hAnsi="Times New Roman" w:cs="Times New Roman"/>
                          </w:rPr>
                          <w:t xml:space="preserve"> </w:t>
                        </w:r>
                      </w:ins>
                      <w:ins w:id="946" w:author="Bo Shen" w:date="2023-01-26T17:17:00Z">
                        <w:r>
                          <w:rPr>
                            <w:rFonts w:ascii="Times New Roman" w:hAnsi="Times New Roman" w:cs="Times New Roman"/>
                          </w:rPr>
                          <w:t xml:space="preserve">both of them control the ramping-up speed of the competition dynamics. </w:t>
                        </w:r>
                      </w:ins>
                      <w:ins w:id="947" w:author="Bo Shen" w:date="2023-01-26T17:01:00Z">
                        <w:r w:rsidRPr="008604B0">
                          <w:rPr>
                            <w:rFonts w:ascii="Times New Roman" w:hAnsi="Times New Roman" w:cs="Times New Roman"/>
                            <w:b/>
                            <w:bCs/>
                            <w:rPrChange w:id="948" w:author="Bo Shen" w:date="2023-01-27T09:20:00Z">
                              <w:rPr>
                                <w:rFonts w:ascii="Times New Roman" w:hAnsi="Times New Roman" w:cs="Times New Roman"/>
                              </w:rPr>
                            </w:rPrChange>
                          </w:rPr>
                          <w:t>B.</w:t>
                        </w:r>
                        <w:r>
                          <w:rPr>
                            <w:rFonts w:ascii="Times New Roman" w:hAnsi="Times New Roman" w:cs="Times New Roman"/>
                          </w:rPr>
                          <w:t xml:space="preserve"> The magnitude of white noise </w:t>
                        </w:r>
                      </w:ins>
                      <w:ins w:id="949" w:author="Bo Shen" w:date="2023-01-26T17:02:00Z">
                        <w:r>
                          <w:rPr>
                            <w:rFonts w:ascii="Times New Roman" w:hAnsi="Times New Roman" w:cs="Times New Roman"/>
                          </w:rPr>
                          <w:t>(</w:t>
                        </w:r>
                      </w:ins>
                      <m:oMath>
                        <m:r>
                          <w:ins w:id="950" w:author="Bo Shen" w:date="2023-01-26T17:12:00Z">
                            <w:rPr>
                              <w:rFonts w:ascii="Cambria Math" w:hAnsi="Cambria Math" w:cs="Times New Roman"/>
                            </w:rPr>
                            <m:t>σ</m:t>
                          </w:ins>
                        </m:r>
                      </m:oMath>
                      <w:ins w:id="951" w:author="Bo Shen" w:date="2023-01-26T17:02:00Z">
                        <w:r>
                          <w:rPr>
                            <w:rFonts w:ascii="Times New Roman" w:hAnsi="Times New Roman" w:cs="Times New Roman"/>
                          </w:rPr>
                          <w:t>) was paired with the magnitude of inputs (</w:t>
                        </w:r>
                        <w:r w:rsidRPr="00AA6167">
                          <w:rPr>
                            <w:rFonts w:ascii="Times New Roman" w:hAnsi="Times New Roman" w:cs="Times New Roman"/>
                            <w:i/>
                            <w:iCs/>
                            <w:rPrChange w:id="952" w:author="Bo Shen" w:date="2023-01-26T17:12:00Z">
                              <w:rPr>
                                <w:rFonts w:ascii="Times New Roman" w:hAnsi="Times New Roman" w:cs="Times New Roman"/>
                              </w:rPr>
                            </w:rPrChange>
                          </w:rPr>
                          <w:t>S</w:t>
                        </w:r>
                        <w:r>
                          <w:rPr>
                            <w:rFonts w:ascii="Times New Roman" w:hAnsi="Times New Roman" w:cs="Times New Roman"/>
                          </w:rPr>
                          <w:t>)</w:t>
                        </w:r>
                      </w:ins>
                      <w:ins w:id="953" w:author="Bo Shen" w:date="2023-01-27T09:24:00Z">
                        <w:r>
                          <w:rPr>
                            <w:rFonts w:ascii="Times New Roman" w:hAnsi="Times New Roman" w:cs="Times New Roman"/>
                          </w:rPr>
                          <w:t xml:space="preserve"> since these two parameters control the signal to noise ratio. </w:t>
                        </w:r>
                        <w:r w:rsidRPr="001C58BB">
                          <w:rPr>
                            <w:rFonts w:ascii="Times New Roman" w:hAnsi="Times New Roman" w:cs="Times New Roman"/>
                            <w:b/>
                            <w:bCs/>
                            <w:rPrChange w:id="954" w:author="Bo Shen" w:date="2023-01-27T09:33:00Z">
                              <w:rPr>
                                <w:rFonts w:ascii="Times New Roman" w:hAnsi="Times New Roman" w:cs="Times New Roman"/>
                              </w:rPr>
                            </w:rPrChange>
                          </w:rPr>
                          <w:t>C-E.</w:t>
                        </w:r>
                        <w:r>
                          <w:rPr>
                            <w:rFonts w:ascii="Times New Roman" w:hAnsi="Times New Roman" w:cs="Times New Roman"/>
                          </w:rPr>
                          <w:t xml:space="preserve"> </w:t>
                        </w:r>
                      </w:ins>
                      <w:ins w:id="955" w:author="Bo Shen" w:date="2023-01-27T09:25:00Z">
                        <w:r>
                          <w:rPr>
                            <w:rFonts w:ascii="Times New Roman" w:hAnsi="Times New Roman" w:cs="Times New Roman"/>
                          </w:rPr>
                          <w:t>The time constants of the three units were paired.</w:t>
                        </w:r>
                      </w:ins>
                      <w:ins w:id="956" w:author="Bo Shen" w:date="2023-01-26T17:12:00Z">
                        <w:r>
                          <w:rPr>
                            <w:rFonts w:ascii="Times New Roman" w:hAnsi="Times New Roman" w:cs="Times New Roman"/>
                          </w:rPr>
                          <w:t xml:space="preserve"> </w:t>
                        </w:r>
                      </w:ins>
                      <w:ins w:id="957" w:author="Bo Shen" w:date="2023-01-27T17:08:00Z">
                        <w:r>
                          <w:rPr>
                            <w:rFonts w:ascii="Times New Roman" w:hAnsi="Times New Roman" w:cs="Times New Roman"/>
                          </w:rPr>
                          <w:t xml:space="preserve">The values of the parameters at the maximum points </w:t>
                        </w:r>
                      </w:ins>
                      <w:ins w:id="958" w:author="Bo Shen" w:date="2023-01-27T17:09:00Z">
                        <w:r>
                          <w:rPr>
                            <w:rFonts w:ascii="Times New Roman" w:hAnsi="Times New Roman" w:cs="Times New Roman"/>
                          </w:rPr>
                          <w:t>precisely match</w:t>
                        </w:r>
                      </w:ins>
                      <w:ins w:id="959" w:author="Bo Shen" w:date="2023-01-27T17:08:00Z">
                        <w:r>
                          <w:rPr>
                            <w:rFonts w:ascii="Times New Roman" w:hAnsi="Times New Roman" w:cs="Times New Roman"/>
                          </w:rPr>
                          <w:t xml:space="preserve"> </w:t>
                        </w:r>
                      </w:ins>
                      <w:ins w:id="960" w:author="Bo Shen" w:date="2023-01-27T17:09:00Z">
                        <w:r>
                          <w:rPr>
                            <w:rFonts w:ascii="Times New Roman" w:hAnsi="Times New Roman" w:cs="Times New Roman"/>
                          </w:rPr>
                          <w:t>the best-fitting results given the precision</w:t>
                        </w:r>
                      </w:ins>
                      <w:ins w:id="961" w:author="Bo Shen" w:date="2023-01-27T17:10:00Z">
                        <w:r>
                          <w:rPr>
                            <w:rFonts w:ascii="Times New Roman" w:hAnsi="Times New Roman" w:cs="Times New Roman"/>
                          </w:rPr>
                          <w:t>s</w:t>
                        </w:r>
                      </w:ins>
                      <w:ins w:id="962" w:author="Bo Shen" w:date="2023-01-27T17:09:00Z">
                        <w:r>
                          <w:rPr>
                            <w:rFonts w:ascii="Times New Roman" w:hAnsi="Times New Roman" w:cs="Times New Roman"/>
                          </w:rPr>
                          <w:t xml:space="preserve"> of the grids (parameter values on the peaks: </w:t>
                        </w:r>
                      </w:ins>
                      <m:oMath>
                        <m:r>
                          <w:ins w:id="963" w:author="Bo Shen" w:date="2023-01-27T16:40:00Z">
                            <w:rPr>
                              <w:rFonts w:ascii="Cambria Math" w:hAnsi="Cambria Math" w:cs="Times New Roman"/>
                            </w:rPr>
                            <m:t>α=0</m:t>
                          </w:ins>
                        </m:r>
                      </m:oMath>
                      <w:ins w:id="964" w:author="Bo Shen" w:date="2023-01-27T16:40:00Z">
                        <w:r>
                          <w:rPr>
                            <w:rFonts w:ascii="Times New Roman" w:hAnsi="Times New Roman" w:cs="Times New Roman"/>
                          </w:rPr>
                          <w:t xml:space="preserve">, </w:t>
                        </w:r>
                      </w:ins>
                      <m:oMath>
                        <m:r>
                          <w:ins w:id="965" w:author="Bo Shen" w:date="2023-01-27T16:40:00Z">
                            <w:rPr>
                              <w:rFonts w:ascii="Cambria Math" w:hAnsi="Cambria Math" w:cs="Times New Roman"/>
                            </w:rPr>
                            <m:t>β=1.4</m:t>
                          </w:ins>
                        </m:r>
                      </m:oMath>
                      <w:ins w:id="966" w:author="Bo Shen" w:date="2023-01-27T16:40:00Z">
                        <w:r>
                          <w:rPr>
                            <w:rFonts w:ascii="Times New Roman" w:hAnsi="Times New Roman" w:cs="Times New Roman"/>
                          </w:rPr>
                          <w:t xml:space="preserve">, </w:t>
                        </w:r>
                      </w:ins>
                      <m:oMath>
                        <m:r>
                          <w:ins w:id="967" w:author="Bo Shen" w:date="2023-01-27T16:40:00Z">
                            <w:rPr>
                              <w:rFonts w:ascii="Cambria Math" w:hAnsi="Cambria Math" w:cs="Times New Roman"/>
                            </w:rPr>
                            <m:t>σ = 26</m:t>
                          </w:ins>
                        </m:r>
                      </m:oMath>
                      <w:ins w:id="968" w:author="Bo Shen" w:date="2023-01-27T16:40:00Z">
                        <w:r>
                          <w:rPr>
                            <w:rFonts w:ascii="Times New Roman" w:hAnsi="Times New Roman" w:cs="Times New Roman"/>
                          </w:rPr>
                          <w:t xml:space="preserve">, </w:t>
                        </w:r>
                      </w:ins>
                      <m:oMath>
                        <m:r>
                          <w:ins w:id="969" w:author="Bo Shen" w:date="2023-01-27T16:40:00Z">
                            <w:rPr>
                              <w:rFonts w:ascii="Cambria Math" w:hAnsi="Cambria Math" w:cs="Times New Roman"/>
                            </w:rPr>
                            <m:t>S = 3210</m:t>
                          </w:ins>
                        </m:r>
                      </m:oMath>
                      <w:ins w:id="970" w:author="Bo Shen" w:date="2023-01-27T16:40:00Z">
                        <w:r>
                          <w:rPr>
                            <w:rFonts w:ascii="Times New Roman" w:hAnsi="Times New Roman" w:cs="Times New Roman"/>
                          </w:rPr>
                          <w:t xml:space="preserve">, </w:t>
                        </w:r>
                      </w:ins>
                      <m:oMath>
                        <m:sSub>
                          <m:sSubPr>
                            <m:ctrlPr>
                              <w:ins w:id="971" w:author="Bo Shen" w:date="2023-01-27T16:40:00Z">
                                <w:rPr>
                                  <w:rFonts w:ascii="Cambria Math" w:hAnsi="Cambria Math" w:cs="Times New Roman"/>
                                  <w:i/>
                                </w:rPr>
                              </w:ins>
                            </m:ctrlPr>
                          </m:sSubPr>
                          <m:e>
                            <m:r>
                              <w:ins w:id="972" w:author="Bo Shen" w:date="2023-01-27T16:40:00Z">
                                <w:rPr>
                                  <w:rFonts w:ascii="Cambria Math" w:hAnsi="Cambria Math" w:cs="Times New Roman"/>
                                </w:rPr>
                                <m:t>τ</m:t>
                              </w:ins>
                            </m:r>
                          </m:e>
                          <m:sub>
                            <m:r>
                              <w:ins w:id="973" w:author="Bo Shen" w:date="2023-01-27T16:40:00Z">
                                <w:rPr>
                                  <w:rFonts w:ascii="Cambria Math" w:hAnsi="Cambria Math" w:cs="Times New Roman"/>
                                </w:rPr>
                                <m:t>R</m:t>
                              </w:ins>
                            </m:r>
                          </m:sub>
                        </m:sSub>
                        <m:r>
                          <w:ins w:id="974" w:author="Bo Shen" w:date="2023-01-27T16:40:00Z">
                            <w:rPr>
                              <w:rFonts w:ascii="Cambria Math" w:hAnsi="Cambria Math" w:cs="Times New Roman"/>
                            </w:rPr>
                            <m:t xml:space="preserve"> = .1995</m:t>
                          </w:ins>
                        </m:r>
                      </m:oMath>
                      <w:ins w:id="975" w:author="Bo Shen" w:date="2023-01-27T16:40:00Z">
                        <w:r>
                          <w:rPr>
                            <w:rFonts w:ascii="Times New Roman" w:hAnsi="Times New Roman" w:cs="Times New Roman"/>
                          </w:rPr>
                          <w:t xml:space="preserve">, </w:t>
                        </w:r>
                      </w:ins>
                      <m:oMath>
                        <m:sSub>
                          <m:sSubPr>
                            <m:ctrlPr>
                              <w:ins w:id="976" w:author="Bo Shen" w:date="2023-01-27T16:40:00Z">
                                <w:rPr>
                                  <w:rFonts w:ascii="Cambria Math" w:hAnsi="Cambria Math" w:cs="Times New Roman"/>
                                  <w:i/>
                                </w:rPr>
                              </w:ins>
                            </m:ctrlPr>
                          </m:sSubPr>
                          <m:e>
                            <m:r>
                              <w:ins w:id="977" w:author="Bo Shen" w:date="2023-01-27T16:40:00Z">
                                <w:rPr>
                                  <w:rFonts w:ascii="Cambria Math" w:hAnsi="Cambria Math" w:cs="Times New Roman"/>
                                </w:rPr>
                                <m:t>τ</m:t>
                              </w:ins>
                            </m:r>
                          </m:e>
                          <m:sub>
                            <m:r>
                              <w:ins w:id="978" w:author="Bo Shen" w:date="2023-01-27T16:40:00Z">
                                <w:rPr>
                                  <w:rFonts w:ascii="Cambria Math" w:hAnsi="Cambria Math" w:cs="Times New Roman"/>
                                </w:rPr>
                                <m:t>G</m:t>
                              </w:ins>
                            </m:r>
                          </m:sub>
                        </m:sSub>
                        <m:r>
                          <w:ins w:id="979" w:author="Bo Shen" w:date="2023-01-27T16:40:00Z">
                            <w:rPr>
                              <w:rFonts w:ascii="Cambria Math" w:hAnsi="Cambria Math" w:cs="Times New Roman"/>
                            </w:rPr>
                            <m:t xml:space="preserve"> = </m:t>
                          </w:ins>
                        </m:r>
                        <m:r>
                          <w:ins w:id="980" w:author="Bo Shen" w:date="2023-01-27T16:42:00Z">
                            <w:rPr>
                              <w:rFonts w:ascii="Cambria Math" w:hAnsi="Cambria Math" w:cs="Times New Roman"/>
                            </w:rPr>
                            <m:t xml:space="preserve">.1995 </m:t>
                          </w:ins>
                        </m:r>
                      </m:oMath>
                      <w:ins w:id="981" w:author="Bo Shen" w:date="2023-01-27T16:44:00Z">
                        <w:r>
                          <w:rPr>
                            <w:rFonts w:ascii="Times New Roman" w:hAnsi="Times New Roman" w:cs="Times New Roman"/>
                          </w:rPr>
                          <w:t xml:space="preserve">(panel </w:t>
                        </w:r>
                        <w:r w:rsidRPr="00520D97">
                          <w:rPr>
                            <w:rFonts w:ascii="Times New Roman" w:hAnsi="Times New Roman" w:cs="Times New Roman"/>
                            <w:b/>
                            <w:bCs/>
                            <w:rPrChange w:id="982" w:author="Bo Shen" w:date="2023-01-27T16:44:00Z">
                              <w:rPr>
                                <w:rFonts w:ascii="Times New Roman" w:hAnsi="Times New Roman" w:cs="Times New Roman"/>
                              </w:rPr>
                            </w:rPrChange>
                          </w:rPr>
                          <w:t>C</w:t>
                        </w:r>
                        <w:r>
                          <w:rPr>
                            <w:rFonts w:ascii="Times New Roman" w:hAnsi="Times New Roman" w:cs="Times New Roman"/>
                          </w:rPr>
                          <w:t xml:space="preserve">) or </w:t>
                        </w:r>
                      </w:ins>
                      <m:oMath>
                        <m:r>
                          <w:ins w:id="983" w:author="Bo Shen" w:date="2023-01-27T16:44:00Z">
                            <w:rPr>
                              <w:rFonts w:ascii="Cambria Math" w:hAnsi="Cambria Math" w:cs="Times New Roman"/>
                            </w:rPr>
                            <m:t>.2512</m:t>
                          </w:ins>
                        </m:r>
                      </m:oMath>
                      <w:ins w:id="984" w:author="Bo Shen" w:date="2023-01-27T16:44:00Z">
                        <w:r>
                          <w:rPr>
                            <w:rFonts w:ascii="Times New Roman" w:hAnsi="Times New Roman" w:cs="Times New Roman"/>
                          </w:rPr>
                          <w:t xml:space="preserve"> </w:t>
                        </w:r>
                      </w:ins>
                      <w:ins w:id="985" w:author="Bo Shen" w:date="2023-01-27T16:43:00Z">
                        <w:r>
                          <w:rPr>
                            <w:rFonts w:ascii="Times New Roman" w:hAnsi="Times New Roman" w:cs="Times New Roman"/>
                          </w:rPr>
                          <w:t xml:space="preserve">(panel </w:t>
                        </w:r>
                        <w:r w:rsidRPr="00520D97">
                          <w:rPr>
                            <w:rFonts w:ascii="Times New Roman" w:hAnsi="Times New Roman" w:cs="Times New Roman"/>
                            <w:b/>
                            <w:bCs/>
                            <w:rPrChange w:id="986" w:author="Bo Shen" w:date="2023-01-27T16:44:00Z">
                              <w:rPr>
                                <w:rFonts w:ascii="Times New Roman" w:hAnsi="Times New Roman" w:cs="Times New Roman"/>
                              </w:rPr>
                            </w:rPrChange>
                          </w:rPr>
                          <w:t>D</w:t>
                        </w:r>
                        <w:r>
                          <w:rPr>
                            <w:rFonts w:ascii="Times New Roman" w:hAnsi="Times New Roman" w:cs="Times New Roman"/>
                          </w:rPr>
                          <w:t>)</w:t>
                        </w:r>
                      </w:ins>
                      <w:ins w:id="987" w:author="Bo Shen" w:date="2023-01-27T16:45:00Z">
                        <w:r>
                          <w:rPr>
                            <w:rFonts w:ascii="Times New Roman" w:hAnsi="Times New Roman" w:cs="Times New Roman"/>
                          </w:rPr>
                          <w:t xml:space="preserve"> (two adjacent points given the grid resolution)</w:t>
                        </w:r>
                      </w:ins>
                      <w:ins w:id="988" w:author="Bo Shen" w:date="2023-01-27T16:43:00Z">
                        <w:r>
                          <w:rPr>
                            <w:rFonts w:ascii="Times New Roman" w:hAnsi="Times New Roman" w:cs="Times New Roman"/>
                          </w:rPr>
                          <w:t>,</w:t>
                        </w:r>
                      </w:ins>
                      <w:ins w:id="989" w:author="Bo Shen" w:date="2023-01-27T16:40:00Z">
                        <w:r>
                          <w:rPr>
                            <w:rFonts w:ascii="Times New Roman" w:hAnsi="Times New Roman" w:cs="Times New Roman"/>
                          </w:rPr>
                          <w:t xml:space="preserve"> </w:t>
                        </w:r>
                      </w:ins>
                      <m:oMath>
                        <m:sSub>
                          <m:sSubPr>
                            <m:ctrlPr>
                              <w:ins w:id="990" w:author="Bo Shen" w:date="2023-01-27T16:40:00Z">
                                <w:rPr>
                                  <w:rFonts w:ascii="Cambria Math" w:hAnsi="Cambria Math" w:cs="Times New Roman"/>
                                  <w:i/>
                                </w:rPr>
                              </w:ins>
                            </m:ctrlPr>
                          </m:sSubPr>
                          <m:e>
                            <m:r>
                              <w:ins w:id="991" w:author="Bo Shen" w:date="2023-01-27T16:40:00Z">
                                <w:rPr>
                                  <w:rFonts w:ascii="Cambria Math" w:hAnsi="Cambria Math" w:cs="Times New Roman"/>
                                </w:rPr>
                                <m:t>τ</m:t>
                              </w:ins>
                            </m:r>
                          </m:e>
                          <m:sub>
                            <m:r>
                              <w:ins w:id="992" w:author="Bo Shen" w:date="2023-01-27T16:40:00Z">
                                <w:rPr>
                                  <w:rFonts w:ascii="Cambria Math" w:hAnsi="Cambria Math" w:cs="Times New Roman"/>
                                </w:rPr>
                                <m:t>D</m:t>
                              </w:ins>
                            </m:r>
                          </m:sub>
                        </m:sSub>
                        <m:r>
                          <w:ins w:id="993" w:author="Bo Shen" w:date="2023-01-27T16:40:00Z">
                            <w:rPr>
                              <w:rFonts w:ascii="Cambria Math" w:hAnsi="Cambria Math" w:cs="Times New Roman"/>
                            </w:rPr>
                            <m:t xml:space="preserve"> = .3162</m:t>
                          </w:ins>
                        </m:r>
                      </m:oMath>
                      <w:ins w:id="994" w:author="Bo Shen" w:date="2023-01-27T16:44:00Z">
                        <w:r>
                          <w:rPr>
                            <w:rFonts w:ascii="Times New Roman" w:hAnsi="Times New Roman" w:cs="Times New Roman"/>
                          </w:rPr>
                          <w:t>.</w:t>
                        </w:r>
                      </w:ins>
                      <w:ins w:id="995" w:author="Bo Shen" w:date="2023-01-27T17:09:00Z">
                        <w:r>
                          <w:rPr>
                            <w:rFonts w:ascii="Times New Roman" w:hAnsi="Times New Roman" w:cs="Times New Roman"/>
                          </w:rPr>
                          <w:t>)</w:t>
                        </w:r>
                      </w:ins>
                    </w:p>
                    <w:p w:rsidR="005E51E4" w:rsidRPr="00054B32" w:rsidRDefault="005E51E4" w:rsidP="00E36B40">
                      <w:pPr>
                        <w:jc w:val="both"/>
                        <w:rPr>
                          <w:rFonts w:ascii="Times New Roman" w:hAnsi="Times New Roman" w:cs="Times New Roman"/>
                        </w:rPr>
                      </w:pPr>
                    </w:p>
                  </w:txbxContent>
                </v:textbox>
              </v:shape>
            </w:pict>
          </mc:Fallback>
        </mc:AlternateContent>
      </w:r>
      <w:ins w:id="996" w:author="Bo Shen" w:date="2023-01-26T16:25:00Z">
        <w:r>
          <w:rPr>
            <w:rFonts w:ascii="Times New Roman" w:hAnsi="Times New Roman" w:cs="Times New Roman"/>
            <w:i/>
            <w:color w:val="000000" w:themeColor="text1"/>
          </w:rPr>
          <w:br w:type="page"/>
        </w:r>
      </w:ins>
    </w:p>
    <w:p w:rsidR="005E51E4" w:rsidRDefault="005E51E4">
      <w:pPr>
        <w:rPr>
          <w:ins w:id="997" w:author="Bo Shen" w:date="2023-01-27T09:48:00Z"/>
          <w:rFonts w:ascii="Times New Roman" w:hAnsi="Times New Roman" w:cs="Times New Roman"/>
          <w:i/>
          <w:color w:val="000000" w:themeColor="text1"/>
        </w:rPr>
      </w:pPr>
      <w:ins w:id="998" w:author="Bo Shen" w:date="2023-01-27T09:48:00Z">
        <w:r>
          <w:rPr>
            <w:noProof/>
            <w:lang w:eastAsia="en-US"/>
          </w:rPr>
          <w:lastRenderedPageBreak/>
          <mc:AlternateContent>
            <mc:Choice Requires="wps">
              <w:drawing>
                <wp:anchor distT="0" distB="0" distL="114300" distR="114300" simplePos="0" relativeHeight="251667456" behindDoc="0" locked="0" layoutInCell="1" allowOverlap="1" wp14:anchorId="5D5E4171" wp14:editId="6E9A2C59">
                  <wp:simplePos x="0" y="0"/>
                  <wp:positionH relativeFrom="column">
                    <wp:posOffset>-515815</wp:posOffset>
                  </wp:positionH>
                  <wp:positionV relativeFrom="paragraph">
                    <wp:posOffset>7815</wp:posOffset>
                  </wp:positionV>
                  <wp:extent cx="7049386" cy="6119447"/>
                  <wp:effectExtent l="0" t="0" r="12065" b="15240"/>
                  <wp:wrapNone/>
                  <wp:docPr id="41" name="Text Box 41"/>
                  <wp:cNvGraphicFramePr/>
                  <a:graphic xmlns:a="http://schemas.openxmlformats.org/drawingml/2006/main">
                    <a:graphicData uri="http://schemas.microsoft.com/office/word/2010/wordprocessingShape">
                      <wps:wsp>
                        <wps:cNvSpPr txBox="1"/>
                        <wps:spPr>
                          <a:xfrm>
                            <a:off x="0" y="0"/>
                            <a:ext cx="7049386" cy="6119447"/>
                          </a:xfrm>
                          <a:prstGeom prst="rect">
                            <a:avLst/>
                          </a:prstGeom>
                          <a:solidFill>
                            <a:schemeClr val="lt1"/>
                          </a:solidFill>
                          <a:ln w="6350">
                            <a:solidFill>
                              <a:prstClr val="black"/>
                            </a:solidFill>
                          </a:ln>
                        </wps:spPr>
                        <wps:txbx>
                          <w:txbxContent>
                            <w:p w:rsidR="005E51E4" w:rsidRDefault="005E51E4" w:rsidP="00737325">
                              <w:pPr>
                                <w:spacing w:line="480" w:lineRule="auto"/>
                                <w:jc w:val="center"/>
                                <w:rPr>
                                  <w:rFonts w:ascii="Times New Roman" w:hAnsi="Times New Roman" w:cs="Times New Roman"/>
                                  <w:b/>
                                </w:rPr>
                              </w:pPr>
                              <w:ins w:id="999"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stretch>
                                                <a:fillRect/>
                                              </a:stretch>
                                            </pic:blipFill>
                                            <pic:spPr>
                                              <a:xfrm>
                                                <a:off x="0" y="0"/>
                                                <a:ext cx="6859905" cy="4442460"/>
                                              </a:xfrm>
                                              <a:prstGeom prst="rect">
                                                <a:avLst/>
                                              </a:prstGeom>
                                            </pic:spPr>
                                          </pic:pic>
                                        </a:graphicData>
                                      </a:graphic>
                                    </wp:inline>
                                  </w:drawing>
                                </w:r>
                              </w:ins>
                            </w:p>
                            <w:p w:rsidR="005E51E4" w:rsidRPr="00054B32" w:rsidRDefault="005E51E4" w:rsidP="006A5AD2">
                              <w:pPr>
                                <w:jc w:val="both"/>
                                <w:rPr>
                                  <w:rFonts w:ascii="Times New Roman" w:hAnsi="Times New Roman" w:cs="Times New Roman"/>
                                </w:rPr>
                              </w:pPr>
                              <w:r>
                                <w:rPr>
                                  <w:rFonts w:ascii="Times New Roman" w:hAnsi="Times New Roman" w:cs="Times New Roman"/>
                                  <w:b/>
                                </w:rPr>
                                <w:t xml:space="preserve">Figure 6-figure supplement </w:t>
                              </w:r>
                              <w:ins w:id="1000" w:author="Bo Shen" w:date="2023-01-27T09:49:00Z">
                                <w:r>
                                  <w:rPr>
                                    <w:rFonts w:ascii="Times New Roman" w:hAnsi="Times New Roman" w:cs="Times New Roman"/>
                                    <w:b/>
                                  </w:rPr>
                                  <w:t>2</w:t>
                                </w:r>
                              </w:ins>
                              <w:del w:id="1001"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1002"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1003" w:author="Bo Shen" w:date="2023-01-26T16:42:00Z">
                                <w:r>
                                  <w:rPr>
                                    <w:rFonts w:ascii="Times New Roman" w:hAnsi="Times New Roman" w:cs="Times New Roman"/>
                                  </w:rPr>
                                  <w:t xml:space="preserve">of LDDM </w:t>
                                </w:r>
                              </w:ins>
                              <w:ins w:id="1004" w:author="Bo Shen" w:date="2023-01-27T09:49:00Z">
                                <w:r>
                                  <w:rPr>
                                    <w:rFonts w:ascii="Times New Roman" w:hAnsi="Times New Roman" w:cs="Times New Roman"/>
                                  </w:rPr>
                                  <w:t>on the best-fitt</w:t>
                                </w:r>
                              </w:ins>
                              <w:ins w:id="1005" w:author="Bo Shen" w:date="2023-01-27T09:50:00Z">
                                <w:r>
                                  <w:rPr>
                                    <w:rFonts w:ascii="Times New Roman" w:hAnsi="Times New Roman" w:cs="Times New Roman"/>
                                  </w:rPr>
                                  <w:t>ed</w:t>
                                </w:r>
                              </w:ins>
                              <w:ins w:id="1006" w:author="Bo Shen" w:date="2023-01-27T09:49:00Z">
                                <w:r>
                                  <w:rPr>
                                    <w:rFonts w:ascii="Times New Roman" w:hAnsi="Times New Roman" w:cs="Times New Roman"/>
                                  </w:rPr>
                                  <w:t xml:space="preserve"> parameters </w:t>
                                </w:r>
                              </w:ins>
                              <w:ins w:id="1007" w:author="Bo Shen" w:date="2023-01-27T09:50:00Z">
                                <w:r>
                                  <w:rPr>
                                    <w:rFonts w:ascii="Times New Roman" w:hAnsi="Times New Roman" w:cs="Times New Roman"/>
                                  </w:rPr>
                                  <w:t>to</w:t>
                                </w:r>
                              </w:ins>
                              <w:ins w:id="1008" w:author="Bo Shen" w:date="2023-01-26T16:42:00Z">
                                <w:r>
                                  <w:rPr>
                                    <w:rFonts w:ascii="Times New Roman" w:hAnsi="Times New Roman" w:cs="Times New Roman"/>
                                  </w:rPr>
                                  <w:t xml:space="preserve"> </w:t>
                                </w:r>
                              </w:ins>
                              <w:ins w:id="1009" w:author="Bo Shen" w:date="2023-01-26T16:41:00Z">
                                <w:r>
                                  <w:rPr>
                                    <w:rFonts w:ascii="Times New Roman" w:hAnsi="Times New Roman" w:cs="Times New Roman"/>
                                  </w:rPr>
                                  <w:t>Roitman &amp; Shadlen’s (2002) data</w:t>
                                </w:r>
                              </w:ins>
                              <w:ins w:id="1010" w:author="Bo Shen" w:date="2023-01-26T16:44:00Z">
                                <w:r>
                                  <w:rPr>
                                    <w:rFonts w:ascii="Times New Roman" w:hAnsi="Times New Roman" w:cs="Times New Roman"/>
                                  </w:rPr>
                                  <w:t>.</w:t>
                                </w:r>
                              </w:ins>
                              <w:ins w:id="1011" w:author="Bo Shen" w:date="2023-01-27T17:15:00Z">
                                <w:r>
                                  <w:rPr>
                                    <w:rFonts w:ascii="Times New Roman" w:hAnsi="Times New Roman" w:cs="Times New Roman"/>
                                  </w:rPr>
                                  <w:t xml:space="preserve"> We </w:t>
                                </w:r>
                              </w:ins>
                              <w:ins w:id="1012" w:author="Bo Shen" w:date="2023-01-27T17:16:00Z">
                                <w:r>
                                  <w:rPr>
                                    <w:rFonts w:ascii="Times New Roman" w:hAnsi="Times New Roman" w:cs="Times New Roman"/>
                                  </w:rPr>
                                  <w:t>visualized</w:t>
                                </w:r>
                              </w:ins>
                              <w:ins w:id="1013" w:author="Bo Shen" w:date="2023-01-27T09:52:00Z">
                                <w:r>
                                  <w:rPr>
                                    <w:rFonts w:ascii="Times New Roman" w:hAnsi="Times New Roman" w:cs="Times New Roman"/>
                                  </w:rPr>
                                  <w:t xml:space="preserve"> </w:t>
                                </w:r>
                              </w:ins>
                              <w:ins w:id="1014" w:author="Bo Shen" w:date="2023-01-27T17:16:00Z">
                                <w:r>
                                  <w:rPr>
                                    <w:rFonts w:ascii="Times New Roman" w:hAnsi="Times New Roman" w:cs="Times New Roman"/>
                                  </w:rPr>
                                  <w:t>t</w:t>
                                </w:r>
                              </w:ins>
                              <w:ins w:id="1015" w:author="Bo Shen" w:date="2023-01-27T17:15:00Z">
                                <w:r>
                                  <w:rPr>
                                    <w:rFonts w:ascii="Times New Roman" w:hAnsi="Times New Roman" w:cs="Times New Roman"/>
                                  </w:rPr>
                                  <w:t xml:space="preserve">he log-likelihood of the model </w:t>
                                </w:r>
                              </w:ins>
                              <w:ins w:id="1016" w:author="Bo Shen" w:date="2023-01-27T17:16:00Z">
                                <w:r>
                                  <w:rPr>
                                    <w:rFonts w:ascii="Times New Roman" w:hAnsi="Times New Roman" w:cs="Times New Roman"/>
                                  </w:rPr>
                                  <w:t xml:space="preserve">re-fitting </w:t>
                                </w:r>
                              </w:ins>
                              <w:ins w:id="1017" w:author="Bo Shen" w:date="2023-01-27T17:15:00Z">
                                <w:r>
                                  <w:rPr>
                                    <w:rFonts w:ascii="Times New Roman" w:hAnsi="Times New Roman" w:cs="Times New Roman"/>
                                  </w:rPr>
                                  <w:t xml:space="preserve">to </w:t>
                                </w:r>
                              </w:ins>
                              <w:ins w:id="1018" w:author="Bo Shen" w:date="2023-01-27T09:52:00Z">
                                <w:r>
                                  <w:rPr>
                                    <w:rFonts w:ascii="Times New Roman" w:hAnsi="Times New Roman" w:cs="Times New Roman"/>
                                  </w:rPr>
                                  <w:t xml:space="preserve">the simulated </w:t>
                                </w:r>
                              </w:ins>
                              <w:ins w:id="1019" w:author="Bo Shen" w:date="2023-01-27T09:53:00Z">
                                <w:r>
                                  <w:rPr>
                                    <w:rFonts w:ascii="Times New Roman" w:hAnsi="Times New Roman" w:cs="Times New Roman"/>
                                  </w:rPr>
                                  <w:t>data</w:t>
                                </w:r>
                              </w:ins>
                              <w:ins w:id="1020" w:author="Bo Shen" w:date="2023-01-27T09:55:00Z">
                                <w:r>
                                  <w:rPr>
                                    <w:rFonts w:ascii="Times New Roman" w:hAnsi="Times New Roman" w:cs="Times New Roman"/>
                                  </w:rPr>
                                  <w:t xml:space="preserve"> based on the set of best-fitted </w:t>
                                </w:r>
                              </w:ins>
                              <w:ins w:id="1021" w:author="Bo Shen" w:date="2023-01-27T17:13:00Z">
                                <w:r>
                                  <w:rPr>
                                    <w:rFonts w:ascii="Times New Roman" w:hAnsi="Times New Roman" w:cs="Times New Roman"/>
                                  </w:rPr>
                                  <w:t>parameters shown</w:t>
                                </w:r>
                              </w:ins>
                              <w:ins w:id="1022" w:author="Bo Shen" w:date="2023-01-27T09:55:00Z">
                                <w:r>
                                  <w:rPr>
                                    <w:rFonts w:ascii="Times New Roman" w:hAnsi="Times New Roman" w:cs="Times New Roman"/>
                                  </w:rPr>
                                  <w:t xml:space="preserve"> in </w:t>
                                </w:r>
                              </w:ins>
                              <w:ins w:id="1023" w:author="Bo Shen" w:date="2023-01-27T17:13:00Z">
                                <w:r w:rsidRPr="00F6264E">
                                  <w:rPr>
                                    <w:rFonts w:ascii="Times New Roman" w:hAnsi="Times New Roman" w:cs="Times New Roman"/>
                                    <w:b/>
                                    <w:bCs/>
                                    <w:rPrChange w:id="1024" w:author="Bo Shen" w:date="2023-01-27T17:13:00Z">
                                      <w:rPr>
                                        <w:rFonts w:ascii="Times New Roman" w:hAnsi="Times New Roman" w:cs="Times New Roman"/>
                                      </w:rPr>
                                    </w:rPrChange>
                                  </w:rPr>
                                  <w:t>Fig. 6</w:t>
                                </w:r>
                                <w:r>
                                  <w:rPr>
                                    <w:rFonts w:ascii="Times New Roman" w:hAnsi="Times New Roman" w:cs="Times New Roman"/>
                                  </w:rPr>
                                  <w:t xml:space="preserve">. </w:t>
                                </w:r>
                              </w:ins>
                              <w:ins w:id="1025" w:author="Bo Shen" w:date="2023-01-27T17:16:00Z">
                                <w:r>
                                  <w:rPr>
                                    <w:rFonts w:ascii="Times New Roman" w:hAnsi="Times New Roman" w:cs="Times New Roman"/>
                                  </w:rPr>
                                  <w:t xml:space="preserve">Each panel has </w:t>
                                </w:r>
                              </w:ins>
                              <w:ins w:id="1026" w:author="Bo Shen" w:date="2023-01-27T17:17:00Z">
                                <w:r>
                                  <w:rPr>
                                    <w:rFonts w:ascii="Times New Roman" w:hAnsi="Times New Roman" w:cs="Times New Roman"/>
                                  </w:rPr>
                                  <w:t>similar meaning to the corresponding panel in</w:t>
                                </w:r>
                              </w:ins>
                              <w:ins w:id="1027" w:author="Bo Shen" w:date="2023-01-27T17:14:00Z">
                                <w:r>
                                  <w:rPr>
                                    <w:rFonts w:ascii="Times New Roman" w:hAnsi="Times New Roman" w:cs="Times New Roman"/>
                                  </w:rPr>
                                  <w:t xml:space="preserve"> </w:t>
                                </w:r>
                                <w:r>
                                  <w:rPr>
                                    <w:rFonts w:ascii="Times New Roman" w:hAnsi="Times New Roman" w:cs="Times New Roman"/>
                                    <w:b/>
                                  </w:rPr>
                                  <w:t>Figure 6-figure supplement 1</w:t>
                                </w:r>
                                <w:r>
                                  <w:rPr>
                                    <w:rFonts w:ascii="Times New Roman" w:hAnsi="Times New Roman" w:cs="Times New Roman"/>
                                  </w:rPr>
                                  <w:t xml:space="preserve"> </w:t>
                                </w:r>
                              </w:ins>
                              <w:ins w:id="1028" w:author="Bo Shen" w:date="2023-01-27T17:17:00Z">
                                <w:r>
                                  <w:rPr>
                                    <w:rFonts w:ascii="Times New Roman" w:hAnsi="Times New Roman" w:cs="Times New Roman"/>
                                  </w:rPr>
                                  <w:t>but now the log-likelihood values are the goodness of fit to simulated data</w:t>
                                </w:r>
                              </w:ins>
                              <w:ins w:id="1029" w:author="Bo Shen" w:date="2023-01-27T17:14:00Z">
                                <w:r>
                                  <w:rPr>
                                    <w:rFonts w:ascii="Times New Roman" w:hAnsi="Times New Roman" w:cs="Times New Roman"/>
                                  </w:rPr>
                                  <w:t>. T</w:t>
                                </w:r>
                              </w:ins>
                              <w:ins w:id="1030" w:author="Bo Shen" w:date="2023-01-27T17:10:00Z">
                                <w:r>
                                  <w:rPr>
                                    <w:rFonts w:ascii="Times New Roman" w:hAnsi="Times New Roman" w:cs="Times New Roman"/>
                                  </w:rPr>
                                  <w:t>he parameter values on the peaks are exactly the same as in</w:t>
                                </w:r>
                              </w:ins>
                              <w:ins w:id="1031"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1032"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1033" w:author="Bo Shen" w:date="2023-01-27T17:12:00Z">
                                <w:r>
                                  <w:rPr>
                                    <w:rFonts w:ascii="Times New Roman" w:hAnsi="Times New Roman" w:cs="Times New Roman"/>
                                    <w:bCs/>
                                  </w:rPr>
                                  <w:t xml:space="preserve"> and </w:t>
                                </w:r>
                              </w:ins>
                              <w:ins w:id="1034" w:author="Bo Shen" w:date="2023-01-27T17:48:00Z">
                                <w:r>
                                  <w:rPr>
                                    <w:rFonts w:ascii="Times New Roman" w:hAnsi="Times New Roman" w:cs="Times New Roman"/>
                                    <w:bCs/>
                                  </w:rPr>
                                  <w:t>identifiable</w:t>
                                </w:r>
                              </w:ins>
                              <w:ins w:id="1035" w:author="Bo Shen" w:date="2023-01-27T17:12:00Z">
                                <w:r>
                                  <w:rPr>
                                    <w:rFonts w:ascii="Times New Roman" w:hAnsi="Times New Roman" w:cs="Times New Roman"/>
                                    <w:bCs/>
                                  </w:rPr>
                                  <w:t xml:space="preserve"> </w:t>
                                </w:r>
                              </w:ins>
                              <w:ins w:id="1036" w:author="Bo Shen" w:date="2023-01-27T17:11:00Z">
                                <w:r>
                                  <w:rPr>
                                    <w:rFonts w:ascii="Times New Roman" w:hAnsi="Times New Roman" w:cs="Times New Roman"/>
                                  </w:rPr>
                                  <w:t>(</w:t>
                                </w:r>
                              </w:ins>
                              <m:oMath>
                                <m:r>
                                  <w:ins w:id="1037" w:author="Bo Shen" w:date="2023-01-27T16:44:00Z">
                                    <w:rPr>
                                      <w:rFonts w:ascii="Cambria Math" w:hAnsi="Cambria Math" w:cs="Times New Roman"/>
                                    </w:rPr>
                                    <m:t>α=0</m:t>
                                  </w:ins>
                                </m:r>
                              </m:oMath>
                              <w:ins w:id="1038" w:author="Bo Shen" w:date="2023-01-27T16:44:00Z">
                                <w:r>
                                  <w:rPr>
                                    <w:rFonts w:ascii="Times New Roman" w:hAnsi="Times New Roman" w:cs="Times New Roman"/>
                                  </w:rPr>
                                  <w:t xml:space="preserve">, </w:t>
                                </w:r>
                              </w:ins>
                              <m:oMath>
                                <m:r>
                                  <w:ins w:id="1039" w:author="Bo Shen" w:date="2023-01-27T16:44:00Z">
                                    <w:rPr>
                                      <w:rFonts w:ascii="Cambria Math" w:hAnsi="Cambria Math" w:cs="Times New Roman"/>
                                    </w:rPr>
                                    <m:t>β=1.4</m:t>
                                  </w:ins>
                                </m:r>
                              </m:oMath>
                              <w:ins w:id="1040" w:author="Bo Shen" w:date="2023-01-27T16:44:00Z">
                                <w:r>
                                  <w:rPr>
                                    <w:rFonts w:ascii="Times New Roman" w:hAnsi="Times New Roman" w:cs="Times New Roman"/>
                                  </w:rPr>
                                  <w:t xml:space="preserve">, </w:t>
                                </w:r>
                              </w:ins>
                              <m:oMath>
                                <m:r>
                                  <w:ins w:id="1041" w:author="Bo Shen" w:date="2023-01-27T16:44:00Z">
                                    <w:rPr>
                                      <w:rFonts w:ascii="Cambria Math" w:hAnsi="Cambria Math" w:cs="Times New Roman"/>
                                    </w:rPr>
                                    <m:t>σ = 26</m:t>
                                  </w:ins>
                                </m:r>
                              </m:oMath>
                              <w:ins w:id="1042" w:author="Bo Shen" w:date="2023-01-27T16:44:00Z">
                                <w:r>
                                  <w:rPr>
                                    <w:rFonts w:ascii="Times New Roman" w:hAnsi="Times New Roman" w:cs="Times New Roman"/>
                                  </w:rPr>
                                  <w:t xml:space="preserve">, </w:t>
                                </w:r>
                              </w:ins>
                              <m:oMath>
                                <m:r>
                                  <w:ins w:id="1043" w:author="Bo Shen" w:date="2023-01-27T16:44:00Z">
                                    <w:rPr>
                                      <w:rFonts w:ascii="Cambria Math" w:hAnsi="Cambria Math" w:cs="Times New Roman"/>
                                    </w:rPr>
                                    <m:t>S = 3210</m:t>
                                  </w:ins>
                                </m:r>
                              </m:oMath>
                              <w:ins w:id="1044" w:author="Bo Shen" w:date="2023-01-27T16:44:00Z">
                                <w:r>
                                  <w:rPr>
                                    <w:rFonts w:ascii="Times New Roman" w:hAnsi="Times New Roman" w:cs="Times New Roman"/>
                                  </w:rPr>
                                  <w:t xml:space="preserve">, </w:t>
                                </w:r>
                              </w:ins>
                              <m:oMath>
                                <m:sSub>
                                  <m:sSubPr>
                                    <m:ctrlPr>
                                      <w:ins w:id="1045" w:author="Bo Shen" w:date="2023-01-27T16:44:00Z">
                                        <w:rPr>
                                          <w:rFonts w:ascii="Cambria Math" w:hAnsi="Cambria Math" w:cs="Times New Roman"/>
                                          <w:i/>
                                        </w:rPr>
                                      </w:ins>
                                    </m:ctrlPr>
                                  </m:sSubPr>
                                  <m:e>
                                    <m:r>
                                      <w:ins w:id="1046" w:author="Bo Shen" w:date="2023-01-27T16:44:00Z">
                                        <w:rPr>
                                          <w:rFonts w:ascii="Cambria Math" w:hAnsi="Cambria Math" w:cs="Times New Roman"/>
                                        </w:rPr>
                                        <m:t>τ</m:t>
                                      </w:ins>
                                    </m:r>
                                  </m:e>
                                  <m:sub>
                                    <m:r>
                                      <w:ins w:id="1047" w:author="Bo Shen" w:date="2023-01-27T16:44:00Z">
                                        <w:rPr>
                                          <w:rFonts w:ascii="Cambria Math" w:hAnsi="Cambria Math" w:cs="Times New Roman"/>
                                        </w:rPr>
                                        <m:t>R</m:t>
                                      </w:ins>
                                    </m:r>
                                  </m:sub>
                                </m:sSub>
                                <m:r>
                                  <w:ins w:id="1048" w:author="Bo Shen" w:date="2023-01-27T16:44:00Z">
                                    <w:rPr>
                                      <w:rFonts w:ascii="Cambria Math" w:hAnsi="Cambria Math" w:cs="Times New Roman"/>
                                    </w:rPr>
                                    <m:t xml:space="preserve"> = .1995</m:t>
                                  </w:ins>
                                </m:r>
                              </m:oMath>
                              <w:ins w:id="1049" w:author="Bo Shen" w:date="2023-01-27T16:44:00Z">
                                <w:r>
                                  <w:rPr>
                                    <w:rFonts w:ascii="Times New Roman" w:hAnsi="Times New Roman" w:cs="Times New Roman"/>
                                  </w:rPr>
                                  <w:t xml:space="preserve">, </w:t>
                                </w:r>
                              </w:ins>
                              <m:oMath>
                                <m:sSub>
                                  <m:sSubPr>
                                    <m:ctrlPr>
                                      <w:ins w:id="1050" w:author="Bo Shen" w:date="2023-01-27T16:44:00Z">
                                        <w:rPr>
                                          <w:rFonts w:ascii="Cambria Math" w:hAnsi="Cambria Math" w:cs="Times New Roman"/>
                                          <w:i/>
                                        </w:rPr>
                                      </w:ins>
                                    </m:ctrlPr>
                                  </m:sSubPr>
                                  <m:e>
                                    <m:r>
                                      <w:ins w:id="1051" w:author="Bo Shen" w:date="2023-01-27T16:44:00Z">
                                        <w:rPr>
                                          <w:rFonts w:ascii="Cambria Math" w:hAnsi="Cambria Math" w:cs="Times New Roman"/>
                                        </w:rPr>
                                        <m:t>τ</m:t>
                                      </w:ins>
                                    </m:r>
                                  </m:e>
                                  <m:sub>
                                    <m:r>
                                      <w:ins w:id="1052" w:author="Bo Shen" w:date="2023-01-27T16:44:00Z">
                                        <w:rPr>
                                          <w:rFonts w:ascii="Cambria Math" w:hAnsi="Cambria Math" w:cs="Times New Roman"/>
                                        </w:rPr>
                                        <m:t>G</m:t>
                                      </w:ins>
                                    </m:r>
                                  </m:sub>
                                </m:sSub>
                                <m:r>
                                  <w:ins w:id="1053" w:author="Bo Shen" w:date="2023-01-27T16:44:00Z">
                                    <w:rPr>
                                      <w:rFonts w:ascii="Cambria Math" w:hAnsi="Cambria Math" w:cs="Times New Roman"/>
                                    </w:rPr>
                                    <m:t xml:space="preserve"> = .1995 </m:t>
                                  </w:ins>
                                </m:r>
                              </m:oMath>
                              <w:ins w:id="1054"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1055" w:author="Bo Shen" w:date="2023-01-27T16:44:00Z">
                                    <w:rPr>
                                      <w:rFonts w:ascii="Cambria Math" w:hAnsi="Cambria Math" w:cs="Times New Roman"/>
                                    </w:rPr>
                                    <m:t>.2512</m:t>
                                  </w:ins>
                                </m:r>
                              </m:oMath>
                              <w:ins w:id="1056"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1057"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1058" w:author="Bo Shen" w:date="2023-01-27T16:44:00Z">
                                <w:r>
                                  <w:rPr>
                                    <w:rFonts w:ascii="Times New Roman" w:hAnsi="Times New Roman" w:cs="Times New Roman"/>
                                  </w:rPr>
                                  <w:t xml:space="preserve">, </w:t>
                                </w:r>
                              </w:ins>
                              <m:oMath>
                                <m:sSub>
                                  <m:sSubPr>
                                    <m:ctrlPr>
                                      <w:ins w:id="1059" w:author="Bo Shen" w:date="2023-01-27T16:44:00Z">
                                        <w:rPr>
                                          <w:rFonts w:ascii="Cambria Math" w:hAnsi="Cambria Math" w:cs="Times New Roman"/>
                                          <w:i/>
                                        </w:rPr>
                                      </w:ins>
                                    </m:ctrlPr>
                                  </m:sSubPr>
                                  <m:e>
                                    <m:r>
                                      <w:ins w:id="1060" w:author="Bo Shen" w:date="2023-01-27T16:44:00Z">
                                        <w:rPr>
                                          <w:rFonts w:ascii="Cambria Math" w:hAnsi="Cambria Math" w:cs="Times New Roman"/>
                                        </w:rPr>
                                        <m:t>τ</m:t>
                                      </w:ins>
                                    </m:r>
                                  </m:e>
                                  <m:sub>
                                    <m:r>
                                      <w:ins w:id="1061" w:author="Bo Shen" w:date="2023-01-27T16:44:00Z">
                                        <w:rPr>
                                          <w:rFonts w:ascii="Cambria Math" w:hAnsi="Cambria Math" w:cs="Times New Roman"/>
                                        </w:rPr>
                                        <m:t>D</m:t>
                                      </w:ins>
                                    </m:r>
                                  </m:sub>
                                </m:sSub>
                                <m:r>
                                  <w:ins w:id="1062" w:author="Bo Shen" w:date="2023-01-27T16:44:00Z">
                                    <w:rPr>
                                      <w:rFonts w:ascii="Cambria Math" w:hAnsi="Cambria Math" w:cs="Times New Roman"/>
                                    </w:rPr>
                                    <m:t xml:space="preserve"> = .3162</m:t>
                                  </w:ins>
                                </m:r>
                              </m:oMath>
                              <w:ins w:id="1063" w:author="Bo Shen" w:date="2023-01-27T16:44:00Z">
                                <w:r>
                                  <w:rPr>
                                    <w:rFonts w:ascii="Times New Roman" w:hAnsi="Times New Roman" w:cs="Times New Roman"/>
                                  </w:rPr>
                                  <w:t>.</w:t>
                                </w:r>
                              </w:ins>
                              <w:ins w:id="1064" w:author="Bo Shen" w:date="2023-01-27T17:11:00Z">
                                <w:r>
                                  <w:rPr>
                                    <w:rFonts w:ascii="Times New Roman" w:hAnsi="Times New Roman" w:cs="Times New Roman"/>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5E4171" id="Text Box 41" o:spid="_x0000_s1028" type="#_x0000_t202" style="position:absolute;margin-left:-40.6pt;margin-top:.6pt;width:555.05pt;height:48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" fillcolor="white [3201]" strokeweight=".5pt">
                  <v:textbox>
                    <w:txbxContent>
                      <w:p w:rsidR="005E51E4" w:rsidRDefault="005E51E4" w:rsidP="00737325">
                        <w:pPr>
                          <w:spacing w:line="480" w:lineRule="auto"/>
                          <w:jc w:val="center"/>
                          <w:rPr>
                            <w:rFonts w:ascii="Times New Roman" w:hAnsi="Times New Roman" w:cs="Times New Roman"/>
                            <w:b/>
                          </w:rPr>
                        </w:pPr>
                        <w:ins w:id="1065" w:author="Bo Shen" w:date="2023-01-27T16:18:00Z">
                          <w:r>
                            <w:rPr>
                              <w:rFonts w:ascii="Times New Roman" w:hAnsi="Times New Roman" w:cs="Times New Roman"/>
                              <w:b/>
                              <w:noProof/>
                            </w:rPr>
                            <w:drawing>
                              <wp:inline distT="0" distB="0" distL="0" distR="0" wp14:anchorId="650B3347" wp14:editId="58ACBA61">
                                <wp:extent cx="6859905" cy="4442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stretch>
                                          <a:fillRect/>
                                        </a:stretch>
                                      </pic:blipFill>
                                      <pic:spPr>
                                        <a:xfrm>
                                          <a:off x="0" y="0"/>
                                          <a:ext cx="6859905" cy="4442460"/>
                                        </a:xfrm>
                                        <a:prstGeom prst="rect">
                                          <a:avLst/>
                                        </a:prstGeom>
                                      </pic:spPr>
                                    </pic:pic>
                                  </a:graphicData>
                                </a:graphic>
                              </wp:inline>
                            </w:drawing>
                          </w:r>
                        </w:ins>
                      </w:p>
                      <w:p w:rsidR="005E51E4" w:rsidRPr="00054B32" w:rsidRDefault="005E51E4" w:rsidP="006A5AD2">
                        <w:pPr>
                          <w:jc w:val="both"/>
                          <w:rPr>
                            <w:rFonts w:ascii="Times New Roman" w:hAnsi="Times New Roman" w:cs="Times New Roman"/>
                          </w:rPr>
                        </w:pPr>
                        <w:r>
                          <w:rPr>
                            <w:rFonts w:ascii="Times New Roman" w:hAnsi="Times New Roman" w:cs="Times New Roman"/>
                            <w:b/>
                          </w:rPr>
                          <w:t xml:space="preserve">Figure 6-figure supplement </w:t>
                        </w:r>
                        <w:ins w:id="1066" w:author="Bo Shen" w:date="2023-01-27T09:49:00Z">
                          <w:r>
                            <w:rPr>
                              <w:rFonts w:ascii="Times New Roman" w:hAnsi="Times New Roman" w:cs="Times New Roman"/>
                              <w:b/>
                            </w:rPr>
                            <w:t>2</w:t>
                          </w:r>
                        </w:ins>
                        <w:del w:id="1067" w:author="Bo Shen" w:date="2023-01-27T09:49:00Z">
                          <w:r w:rsidDel="00737325">
                            <w:rPr>
                              <w:rFonts w:ascii="Times New Roman" w:hAnsi="Times New Roman" w:cs="Times New Roman"/>
                              <w:b/>
                            </w:rPr>
                            <w:delText>1</w:delText>
                          </w:r>
                        </w:del>
                        <w:r>
                          <w:rPr>
                            <w:rFonts w:ascii="Times New Roman" w:hAnsi="Times New Roman" w:cs="Times New Roman"/>
                            <w:b/>
                          </w:rPr>
                          <w:t>.</w:t>
                        </w:r>
                        <w:r w:rsidRPr="006F3B55">
                          <w:rPr>
                            <w:rFonts w:ascii="Times New Roman" w:hAnsi="Times New Roman" w:cs="Times New Roman"/>
                          </w:rPr>
                          <w:t xml:space="preserve"> </w:t>
                        </w:r>
                        <w:ins w:id="1068" w:author="Bo Shen" w:date="2023-01-27T09:49:00Z">
                          <w:r>
                            <w:rPr>
                              <w:rFonts w:ascii="Times New Roman" w:hAnsi="Times New Roman" w:cs="Times New Roman" w:hint="eastAsia"/>
                            </w:rPr>
                            <w:t>Parameter</w:t>
                          </w:r>
                          <w:r>
                            <w:rPr>
                              <w:rFonts w:ascii="Times New Roman" w:hAnsi="Times New Roman" w:cs="Times New Roman"/>
                            </w:rPr>
                            <w:t xml:space="preserve"> recovery </w:t>
                          </w:r>
                        </w:ins>
                        <w:ins w:id="1069" w:author="Bo Shen" w:date="2023-01-26T16:42:00Z">
                          <w:r>
                            <w:rPr>
                              <w:rFonts w:ascii="Times New Roman" w:hAnsi="Times New Roman" w:cs="Times New Roman"/>
                            </w:rPr>
                            <w:t xml:space="preserve">of LDDM </w:t>
                          </w:r>
                        </w:ins>
                        <w:ins w:id="1070" w:author="Bo Shen" w:date="2023-01-27T09:49:00Z">
                          <w:r>
                            <w:rPr>
                              <w:rFonts w:ascii="Times New Roman" w:hAnsi="Times New Roman" w:cs="Times New Roman"/>
                            </w:rPr>
                            <w:t>on the best-fitt</w:t>
                          </w:r>
                        </w:ins>
                        <w:ins w:id="1071" w:author="Bo Shen" w:date="2023-01-27T09:50:00Z">
                          <w:r>
                            <w:rPr>
                              <w:rFonts w:ascii="Times New Roman" w:hAnsi="Times New Roman" w:cs="Times New Roman"/>
                            </w:rPr>
                            <w:t>ed</w:t>
                          </w:r>
                        </w:ins>
                        <w:ins w:id="1072" w:author="Bo Shen" w:date="2023-01-27T09:49:00Z">
                          <w:r>
                            <w:rPr>
                              <w:rFonts w:ascii="Times New Roman" w:hAnsi="Times New Roman" w:cs="Times New Roman"/>
                            </w:rPr>
                            <w:t xml:space="preserve"> parameters </w:t>
                          </w:r>
                        </w:ins>
                        <w:ins w:id="1073" w:author="Bo Shen" w:date="2023-01-27T09:50:00Z">
                          <w:r>
                            <w:rPr>
                              <w:rFonts w:ascii="Times New Roman" w:hAnsi="Times New Roman" w:cs="Times New Roman"/>
                            </w:rPr>
                            <w:t>to</w:t>
                          </w:r>
                        </w:ins>
                        <w:ins w:id="1074" w:author="Bo Shen" w:date="2023-01-26T16:42:00Z">
                          <w:r>
                            <w:rPr>
                              <w:rFonts w:ascii="Times New Roman" w:hAnsi="Times New Roman" w:cs="Times New Roman"/>
                            </w:rPr>
                            <w:t xml:space="preserve"> </w:t>
                          </w:r>
                        </w:ins>
                        <w:ins w:id="1075" w:author="Bo Shen" w:date="2023-01-26T16:41:00Z">
                          <w:r>
                            <w:rPr>
                              <w:rFonts w:ascii="Times New Roman" w:hAnsi="Times New Roman" w:cs="Times New Roman"/>
                            </w:rPr>
                            <w:t>Roitman &amp; Shadlen’s (2002) data</w:t>
                          </w:r>
                        </w:ins>
                        <w:ins w:id="1076" w:author="Bo Shen" w:date="2023-01-26T16:44:00Z">
                          <w:r>
                            <w:rPr>
                              <w:rFonts w:ascii="Times New Roman" w:hAnsi="Times New Roman" w:cs="Times New Roman"/>
                            </w:rPr>
                            <w:t>.</w:t>
                          </w:r>
                        </w:ins>
                        <w:ins w:id="1077" w:author="Bo Shen" w:date="2023-01-27T17:15:00Z">
                          <w:r>
                            <w:rPr>
                              <w:rFonts w:ascii="Times New Roman" w:hAnsi="Times New Roman" w:cs="Times New Roman"/>
                            </w:rPr>
                            <w:t xml:space="preserve"> We </w:t>
                          </w:r>
                        </w:ins>
                        <w:ins w:id="1078" w:author="Bo Shen" w:date="2023-01-27T17:16:00Z">
                          <w:r>
                            <w:rPr>
                              <w:rFonts w:ascii="Times New Roman" w:hAnsi="Times New Roman" w:cs="Times New Roman"/>
                            </w:rPr>
                            <w:t>visualized</w:t>
                          </w:r>
                        </w:ins>
                        <w:ins w:id="1079" w:author="Bo Shen" w:date="2023-01-27T09:52:00Z">
                          <w:r>
                            <w:rPr>
                              <w:rFonts w:ascii="Times New Roman" w:hAnsi="Times New Roman" w:cs="Times New Roman"/>
                            </w:rPr>
                            <w:t xml:space="preserve"> </w:t>
                          </w:r>
                        </w:ins>
                        <w:ins w:id="1080" w:author="Bo Shen" w:date="2023-01-27T17:16:00Z">
                          <w:r>
                            <w:rPr>
                              <w:rFonts w:ascii="Times New Roman" w:hAnsi="Times New Roman" w:cs="Times New Roman"/>
                            </w:rPr>
                            <w:t>t</w:t>
                          </w:r>
                        </w:ins>
                        <w:ins w:id="1081" w:author="Bo Shen" w:date="2023-01-27T17:15:00Z">
                          <w:r>
                            <w:rPr>
                              <w:rFonts w:ascii="Times New Roman" w:hAnsi="Times New Roman" w:cs="Times New Roman"/>
                            </w:rPr>
                            <w:t xml:space="preserve">he log-likelihood of the model </w:t>
                          </w:r>
                        </w:ins>
                        <w:ins w:id="1082" w:author="Bo Shen" w:date="2023-01-27T17:16:00Z">
                          <w:r>
                            <w:rPr>
                              <w:rFonts w:ascii="Times New Roman" w:hAnsi="Times New Roman" w:cs="Times New Roman"/>
                            </w:rPr>
                            <w:t xml:space="preserve">re-fitting </w:t>
                          </w:r>
                        </w:ins>
                        <w:ins w:id="1083" w:author="Bo Shen" w:date="2023-01-27T17:15:00Z">
                          <w:r>
                            <w:rPr>
                              <w:rFonts w:ascii="Times New Roman" w:hAnsi="Times New Roman" w:cs="Times New Roman"/>
                            </w:rPr>
                            <w:t xml:space="preserve">to </w:t>
                          </w:r>
                        </w:ins>
                        <w:ins w:id="1084" w:author="Bo Shen" w:date="2023-01-27T09:52:00Z">
                          <w:r>
                            <w:rPr>
                              <w:rFonts w:ascii="Times New Roman" w:hAnsi="Times New Roman" w:cs="Times New Roman"/>
                            </w:rPr>
                            <w:t xml:space="preserve">the simulated </w:t>
                          </w:r>
                        </w:ins>
                        <w:ins w:id="1085" w:author="Bo Shen" w:date="2023-01-27T09:53:00Z">
                          <w:r>
                            <w:rPr>
                              <w:rFonts w:ascii="Times New Roman" w:hAnsi="Times New Roman" w:cs="Times New Roman"/>
                            </w:rPr>
                            <w:t>data</w:t>
                          </w:r>
                        </w:ins>
                        <w:ins w:id="1086" w:author="Bo Shen" w:date="2023-01-27T09:55:00Z">
                          <w:r>
                            <w:rPr>
                              <w:rFonts w:ascii="Times New Roman" w:hAnsi="Times New Roman" w:cs="Times New Roman"/>
                            </w:rPr>
                            <w:t xml:space="preserve"> based on the set of best-fitted </w:t>
                          </w:r>
                        </w:ins>
                        <w:ins w:id="1087" w:author="Bo Shen" w:date="2023-01-27T17:13:00Z">
                          <w:r>
                            <w:rPr>
                              <w:rFonts w:ascii="Times New Roman" w:hAnsi="Times New Roman" w:cs="Times New Roman"/>
                            </w:rPr>
                            <w:t>parameters shown</w:t>
                          </w:r>
                        </w:ins>
                        <w:ins w:id="1088" w:author="Bo Shen" w:date="2023-01-27T09:55:00Z">
                          <w:r>
                            <w:rPr>
                              <w:rFonts w:ascii="Times New Roman" w:hAnsi="Times New Roman" w:cs="Times New Roman"/>
                            </w:rPr>
                            <w:t xml:space="preserve"> in </w:t>
                          </w:r>
                        </w:ins>
                        <w:ins w:id="1089" w:author="Bo Shen" w:date="2023-01-27T17:13:00Z">
                          <w:r w:rsidRPr="00F6264E">
                            <w:rPr>
                              <w:rFonts w:ascii="Times New Roman" w:hAnsi="Times New Roman" w:cs="Times New Roman"/>
                              <w:b/>
                              <w:bCs/>
                              <w:rPrChange w:id="1090" w:author="Bo Shen" w:date="2023-01-27T17:13:00Z">
                                <w:rPr>
                                  <w:rFonts w:ascii="Times New Roman" w:hAnsi="Times New Roman" w:cs="Times New Roman"/>
                                </w:rPr>
                              </w:rPrChange>
                            </w:rPr>
                            <w:t>Fig. 6</w:t>
                          </w:r>
                          <w:r>
                            <w:rPr>
                              <w:rFonts w:ascii="Times New Roman" w:hAnsi="Times New Roman" w:cs="Times New Roman"/>
                            </w:rPr>
                            <w:t xml:space="preserve">. </w:t>
                          </w:r>
                        </w:ins>
                        <w:ins w:id="1091" w:author="Bo Shen" w:date="2023-01-27T17:16:00Z">
                          <w:r>
                            <w:rPr>
                              <w:rFonts w:ascii="Times New Roman" w:hAnsi="Times New Roman" w:cs="Times New Roman"/>
                            </w:rPr>
                            <w:t xml:space="preserve">Each panel has </w:t>
                          </w:r>
                        </w:ins>
                        <w:ins w:id="1092" w:author="Bo Shen" w:date="2023-01-27T17:17:00Z">
                          <w:r>
                            <w:rPr>
                              <w:rFonts w:ascii="Times New Roman" w:hAnsi="Times New Roman" w:cs="Times New Roman"/>
                            </w:rPr>
                            <w:t>similar meaning to the corresponding panel in</w:t>
                          </w:r>
                        </w:ins>
                        <w:ins w:id="1093" w:author="Bo Shen" w:date="2023-01-27T17:14:00Z">
                          <w:r>
                            <w:rPr>
                              <w:rFonts w:ascii="Times New Roman" w:hAnsi="Times New Roman" w:cs="Times New Roman"/>
                            </w:rPr>
                            <w:t xml:space="preserve"> </w:t>
                          </w:r>
                          <w:r>
                            <w:rPr>
                              <w:rFonts w:ascii="Times New Roman" w:hAnsi="Times New Roman" w:cs="Times New Roman"/>
                              <w:b/>
                            </w:rPr>
                            <w:t>Figure 6-figure supplement 1</w:t>
                          </w:r>
                          <w:r>
                            <w:rPr>
                              <w:rFonts w:ascii="Times New Roman" w:hAnsi="Times New Roman" w:cs="Times New Roman"/>
                            </w:rPr>
                            <w:t xml:space="preserve"> </w:t>
                          </w:r>
                        </w:ins>
                        <w:ins w:id="1094" w:author="Bo Shen" w:date="2023-01-27T17:17:00Z">
                          <w:r>
                            <w:rPr>
                              <w:rFonts w:ascii="Times New Roman" w:hAnsi="Times New Roman" w:cs="Times New Roman"/>
                            </w:rPr>
                            <w:t>but now the log-likelihood values are the goodness of fit to simulated data</w:t>
                          </w:r>
                        </w:ins>
                        <w:ins w:id="1095" w:author="Bo Shen" w:date="2023-01-27T17:14:00Z">
                          <w:r>
                            <w:rPr>
                              <w:rFonts w:ascii="Times New Roman" w:hAnsi="Times New Roman" w:cs="Times New Roman"/>
                            </w:rPr>
                            <w:t>. T</w:t>
                          </w:r>
                        </w:ins>
                        <w:ins w:id="1096" w:author="Bo Shen" w:date="2023-01-27T17:10:00Z">
                          <w:r>
                            <w:rPr>
                              <w:rFonts w:ascii="Times New Roman" w:hAnsi="Times New Roman" w:cs="Times New Roman"/>
                            </w:rPr>
                            <w:t>he parameter values on the peaks are exactly the same as in</w:t>
                          </w:r>
                        </w:ins>
                        <w:ins w:id="1097" w:author="Bo Shen" w:date="2023-01-27T17:11:00Z">
                          <w:r>
                            <w:rPr>
                              <w:rFonts w:ascii="Times New Roman" w:hAnsi="Times New Roman" w:cs="Times New Roman"/>
                            </w:rPr>
                            <w:t xml:space="preserve"> </w:t>
                          </w:r>
                          <w:r>
                            <w:rPr>
                              <w:rFonts w:ascii="Times New Roman" w:hAnsi="Times New Roman" w:cs="Times New Roman"/>
                              <w:b/>
                            </w:rPr>
                            <w:t>Figure 6-figure supplement 1</w:t>
                          </w:r>
                          <w:r w:rsidRPr="00CF5F98">
                            <w:rPr>
                              <w:rFonts w:ascii="Times New Roman" w:hAnsi="Times New Roman" w:cs="Times New Roman"/>
                              <w:bCs/>
                              <w:rPrChange w:id="1098" w:author="Bo Shen" w:date="2023-01-27T17:11:00Z">
                                <w:rPr>
                                  <w:rFonts w:ascii="Times New Roman" w:hAnsi="Times New Roman" w:cs="Times New Roman"/>
                                  <w:b/>
                                </w:rPr>
                              </w:rPrChange>
                            </w:rPr>
                            <w:t xml:space="preserve">, indicating </w:t>
                          </w:r>
                          <w:r>
                            <w:rPr>
                              <w:rFonts w:ascii="Times New Roman" w:hAnsi="Times New Roman" w:cs="Times New Roman"/>
                              <w:bCs/>
                            </w:rPr>
                            <w:t>that the parameters are recoverable</w:t>
                          </w:r>
                        </w:ins>
                        <w:ins w:id="1099" w:author="Bo Shen" w:date="2023-01-27T17:12:00Z">
                          <w:r>
                            <w:rPr>
                              <w:rFonts w:ascii="Times New Roman" w:hAnsi="Times New Roman" w:cs="Times New Roman"/>
                              <w:bCs/>
                            </w:rPr>
                            <w:t xml:space="preserve"> and </w:t>
                          </w:r>
                        </w:ins>
                        <w:ins w:id="1100" w:author="Bo Shen" w:date="2023-01-27T17:48:00Z">
                          <w:r>
                            <w:rPr>
                              <w:rFonts w:ascii="Times New Roman" w:hAnsi="Times New Roman" w:cs="Times New Roman"/>
                              <w:bCs/>
                            </w:rPr>
                            <w:t>identifiable</w:t>
                          </w:r>
                        </w:ins>
                        <w:ins w:id="1101" w:author="Bo Shen" w:date="2023-01-27T17:12:00Z">
                          <w:r>
                            <w:rPr>
                              <w:rFonts w:ascii="Times New Roman" w:hAnsi="Times New Roman" w:cs="Times New Roman"/>
                              <w:bCs/>
                            </w:rPr>
                            <w:t xml:space="preserve"> </w:t>
                          </w:r>
                        </w:ins>
                        <w:ins w:id="1102" w:author="Bo Shen" w:date="2023-01-27T17:11:00Z">
                          <w:r>
                            <w:rPr>
                              <w:rFonts w:ascii="Times New Roman" w:hAnsi="Times New Roman" w:cs="Times New Roman"/>
                            </w:rPr>
                            <w:t>(</w:t>
                          </w:r>
                        </w:ins>
                        <m:oMath>
                          <m:r>
                            <w:ins w:id="1103" w:author="Bo Shen" w:date="2023-01-27T16:44:00Z">
                              <w:rPr>
                                <w:rFonts w:ascii="Cambria Math" w:hAnsi="Cambria Math" w:cs="Times New Roman"/>
                              </w:rPr>
                              <m:t>α=0</m:t>
                            </w:ins>
                          </m:r>
                        </m:oMath>
                        <w:ins w:id="1104" w:author="Bo Shen" w:date="2023-01-27T16:44:00Z">
                          <w:r>
                            <w:rPr>
                              <w:rFonts w:ascii="Times New Roman" w:hAnsi="Times New Roman" w:cs="Times New Roman"/>
                            </w:rPr>
                            <w:t xml:space="preserve">, </w:t>
                          </w:r>
                        </w:ins>
                        <m:oMath>
                          <m:r>
                            <w:ins w:id="1105" w:author="Bo Shen" w:date="2023-01-27T16:44:00Z">
                              <w:rPr>
                                <w:rFonts w:ascii="Cambria Math" w:hAnsi="Cambria Math" w:cs="Times New Roman"/>
                              </w:rPr>
                              <m:t>β=1.4</m:t>
                            </w:ins>
                          </m:r>
                        </m:oMath>
                        <w:ins w:id="1106" w:author="Bo Shen" w:date="2023-01-27T16:44:00Z">
                          <w:r>
                            <w:rPr>
                              <w:rFonts w:ascii="Times New Roman" w:hAnsi="Times New Roman" w:cs="Times New Roman"/>
                            </w:rPr>
                            <w:t xml:space="preserve">, </w:t>
                          </w:r>
                        </w:ins>
                        <m:oMath>
                          <m:r>
                            <w:ins w:id="1107" w:author="Bo Shen" w:date="2023-01-27T16:44:00Z">
                              <w:rPr>
                                <w:rFonts w:ascii="Cambria Math" w:hAnsi="Cambria Math" w:cs="Times New Roman"/>
                              </w:rPr>
                              <m:t>σ = 26</m:t>
                            </w:ins>
                          </m:r>
                        </m:oMath>
                        <w:ins w:id="1108" w:author="Bo Shen" w:date="2023-01-27T16:44:00Z">
                          <w:r>
                            <w:rPr>
                              <w:rFonts w:ascii="Times New Roman" w:hAnsi="Times New Roman" w:cs="Times New Roman"/>
                            </w:rPr>
                            <w:t xml:space="preserve">, </w:t>
                          </w:r>
                        </w:ins>
                        <m:oMath>
                          <m:r>
                            <w:ins w:id="1109" w:author="Bo Shen" w:date="2023-01-27T16:44:00Z">
                              <w:rPr>
                                <w:rFonts w:ascii="Cambria Math" w:hAnsi="Cambria Math" w:cs="Times New Roman"/>
                              </w:rPr>
                              <m:t>S = 3210</m:t>
                            </w:ins>
                          </m:r>
                        </m:oMath>
                        <w:ins w:id="1110" w:author="Bo Shen" w:date="2023-01-27T16:44:00Z">
                          <w:r>
                            <w:rPr>
                              <w:rFonts w:ascii="Times New Roman" w:hAnsi="Times New Roman" w:cs="Times New Roman"/>
                            </w:rPr>
                            <w:t xml:space="preserve">, </w:t>
                          </w:r>
                        </w:ins>
                        <m:oMath>
                          <m:sSub>
                            <m:sSubPr>
                              <m:ctrlPr>
                                <w:ins w:id="1111" w:author="Bo Shen" w:date="2023-01-27T16:44:00Z">
                                  <w:rPr>
                                    <w:rFonts w:ascii="Cambria Math" w:hAnsi="Cambria Math" w:cs="Times New Roman"/>
                                    <w:i/>
                                  </w:rPr>
                                </w:ins>
                              </m:ctrlPr>
                            </m:sSubPr>
                            <m:e>
                              <m:r>
                                <w:ins w:id="1112" w:author="Bo Shen" w:date="2023-01-27T16:44:00Z">
                                  <w:rPr>
                                    <w:rFonts w:ascii="Cambria Math" w:hAnsi="Cambria Math" w:cs="Times New Roman"/>
                                  </w:rPr>
                                  <m:t>τ</m:t>
                                </w:ins>
                              </m:r>
                            </m:e>
                            <m:sub>
                              <m:r>
                                <w:ins w:id="1113" w:author="Bo Shen" w:date="2023-01-27T16:44:00Z">
                                  <w:rPr>
                                    <w:rFonts w:ascii="Cambria Math" w:hAnsi="Cambria Math" w:cs="Times New Roman"/>
                                  </w:rPr>
                                  <m:t>R</m:t>
                                </w:ins>
                              </m:r>
                            </m:sub>
                          </m:sSub>
                          <m:r>
                            <w:ins w:id="1114" w:author="Bo Shen" w:date="2023-01-27T16:44:00Z">
                              <w:rPr>
                                <w:rFonts w:ascii="Cambria Math" w:hAnsi="Cambria Math" w:cs="Times New Roman"/>
                              </w:rPr>
                              <m:t xml:space="preserve"> = .1995</m:t>
                            </w:ins>
                          </m:r>
                        </m:oMath>
                        <w:ins w:id="1115" w:author="Bo Shen" w:date="2023-01-27T16:44:00Z">
                          <w:r>
                            <w:rPr>
                              <w:rFonts w:ascii="Times New Roman" w:hAnsi="Times New Roman" w:cs="Times New Roman"/>
                            </w:rPr>
                            <w:t xml:space="preserve">, </w:t>
                          </w:r>
                        </w:ins>
                        <m:oMath>
                          <m:sSub>
                            <m:sSubPr>
                              <m:ctrlPr>
                                <w:ins w:id="1116" w:author="Bo Shen" w:date="2023-01-27T16:44:00Z">
                                  <w:rPr>
                                    <w:rFonts w:ascii="Cambria Math" w:hAnsi="Cambria Math" w:cs="Times New Roman"/>
                                    <w:i/>
                                  </w:rPr>
                                </w:ins>
                              </m:ctrlPr>
                            </m:sSubPr>
                            <m:e>
                              <m:r>
                                <w:ins w:id="1117" w:author="Bo Shen" w:date="2023-01-27T16:44:00Z">
                                  <w:rPr>
                                    <w:rFonts w:ascii="Cambria Math" w:hAnsi="Cambria Math" w:cs="Times New Roman"/>
                                  </w:rPr>
                                  <m:t>τ</m:t>
                                </w:ins>
                              </m:r>
                            </m:e>
                            <m:sub>
                              <m:r>
                                <w:ins w:id="1118" w:author="Bo Shen" w:date="2023-01-27T16:44:00Z">
                                  <w:rPr>
                                    <w:rFonts w:ascii="Cambria Math" w:hAnsi="Cambria Math" w:cs="Times New Roman"/>
                                  </w:rPr>
                                  <m:t>G</m:t>
                                </w:ins>
                              </m:r>
                            </m:sub>
                          </m:sSub>
                          <m:r>
                            <w:ins w:id="1119" w:author="Bo Shen" w:date="2023-01-27T16:44:00Z">
                              <w:rPr>
                                <w:rFonts w:ascii="Cambria Math" w:hAnsi="Cambria Math" w:cs="Times New Roman"/>
                              </w:rPr>
                              <m:t xml:space="preserve"> = .1995 </m:t>
                            </w:ins>
                          </m:r>
                        </m:oMath>
                        <w:ins w:id="1120" w:author="Bo Shen" w:date="2023-01-27T16:44:00Z">
                          <w:r>
                            <w:rPr>
                              <w:rFonts w:ascii="Times New Roman" w:hAnsi="Times New Roman" w:cs="Times New Roman"/>
                            </w:rPr>
                            <w:t xml:space="preserve">(panel </w:t>
                          </w:r>
                          <w:r w:rsidRPr="00007227">
                            <w:rPr>
                              <w:rFonts w:ascii="Times New Roman" w:hAnsi="Times New Roman" w:cs="Times New Roman"/>
                              <w:b/>
                              <w:bCs/>
                            </w:rPr>
                            <w:t>C</w:t>
                          </w:r>
                          <w:r>
                            <w:rPr>
                              <w:rFonts w:ascii="Times New Roman" w:hAnsi="Times New Roman" w:cs="Times New Roman"/>
                            </w:rPr>
                            <w:t xml:space="preserve">) or </w:t>
                          </w:r>
                        </w:ins>
                        <m:oMath>
                          <m:r>
                            <w:ins w:id="1121" w:author="Bo Shen" w:date="2023-01-27T16:44:00Z">
                              <w:rPr>
                                <w:rFonts w:ascii="Cambria Math" w:hAnsi="Cambria Math" w:cs="Times New Roman"/>
                              </w:rPr>
                              <m:t>.2512</m:t>
                            </w:ins>
                          </m:r>
                        </m:oMath>
                        <w:ins w:id="1122" w:author="Bo Shen" w:date="2023-01-27T16:44:00Z">
                          <w:r>
                            <w:rPr>
                              <w:rFonts w:ascii="Times New Roman" w:hAnsi="Times New Roman" w:cs="Times New Roman"/>
                            </w:rPr>
                            <w:t xml:space="preserve"> (panel </w:t>
                          </w:r>
                          <w:r w:rsidRPr="00007227">
                            <w:rPr>
                              <w:rFonts w:ascii="Times New Roman" w:hAnsi="Times New Roman" w:cs="Times New Roman"/>
                              <w:b/>
                              <w:bCs/>
                            </w:rPr>
                            <w:t>D</w:t>
                          </w:r>
                          <w:r>
                            <w:rPr>
                              <w:rFonts w:ascii="Times New Roman" w:hAnsi="Times New Roman" w:cs="Times New Roman"/>
                            </w:rPr>
                            <w:t>)</w:t>
                          </w:r>
                        </w:ins>
                        <w:ins w:id="1123" w:author="Bo Shen" w:date="2023-01-27T16:45:00Z">
                          <w:r w:rsidRPr="000D3164">
                            <w:rPr>
                              <w:rFonts w:ascii="Times New Roman" w:hAnsi="Times New Roman" w:cs="Times New Roman"/>
                            </w:rPr>
                            <w:t xml:space="preserve"> </w:t>
                          </w:r>
                          <w:r>
                            <w:rPr>
                              <w:rFonts w:ascii="Times New Roman" w:hAnsi="Times New Roman" w:cs="Times New Roman"/>
                            </w:rPr>
                            <w:t>(two adjacent points given the grid resolution)</w:t>
                          </w:r>
                        </w:ins>
                        <w:ins w:id="1124" w:author="Bo Shen" w:date="2023-01-27T16:44:00Z">
                          <w:r>
                            <w:rPr>
                              <w:rFonts w:ascii="Times New Roman" w:hAnsi="Times New Roman" w:cs="Times New Roman"/>
                            </w:rPr>
                            <w:t xml:space="preserve">, </w:t>
                          </w:r>
                        </w:ins>
                        <m:oMath>
                          <m:sSub>
                            <m:sSubPr>
                              <m:ctrlPr>
                                <w:ins w:id="1125" w:author="Bo Shen" w:date="2023-01-27T16:44:00Z">
                                  <w:rPr>
                                    <w:rFonts w:ascii="Cambria Math" w:hAnsi="Cambria Math" w:cs="Times New Roman"/>
                                    <w:i/>
                                  </w:rPr>
                                </w:ins>
                              </m:ctrlPr>
                            </m:sSubPr>
                            <m:e>
                              <m:r>
                                <w:ins w:id="1126" w:author="Bo Shen" w:date="2023-01-27T16:44:00Z">
                                  <w:rPr>
                                    <w:rFonts w:ascii="Cambria Math" w:hAnsi="Cambria Math" w:cs="Times New Roman"/>
                                  </w:rPr>
                                  <m:t>τ</m:t>
                                </w:ins>
                              </m:r>
                            </m:e>
                            <m:sub>
                              <m:r>
                                <w:ins w:id="1127" w:author="Bo Shen" w:date="2023-01-27T16:44:00Z">
                                  <w:rPr>
                                    <w:rFonts w:ascii="Cambria Math" w:hAnsi="Cambria Math" w:cs="Times New Roman"/>
                                  </w:rPr>
                                  <m:t>D</m:t>
                                </w:ins>
                              </m:r>
                            </m:sub>
                          </m:sSub>
                          <m:r>
                            <w:ins w:id="1128" w:author="Bo Shen" w:date="2023-01-27T16:44:00Z">
                              <w:rPr>
                                <w:rFonts w:ascii="Cambria Math" w:hAnsi="Cambria Math" w:cs="Times New Roman"/>
                              </w:rPr>
                              <m:t xml:space="preserve"> = .3162</m:t>
                            </w:ins>
                          </m:r>
                        </m:oMath>
                        <w:ins w:id="1129" w:author="Bo Shen" w:date="2023-01-27T16:44:00Z">
                          <w:r>
                            <w:rPr>
                              <w:rFonts w:ascii="Times New Roman" w:hAnsi="Times New Roman" w:cs="Times New Roman"/>
                            </w:rPr>
                            <w:t>.</w:t>
                          </w:r>
                        </w:ins>
                        <w:ins w:id="1130" w:author="Bo Shen" w:date="2023-01-27T17:11:00Z">
                          <w:r>
                            <w:rPr>
                              <w:rFonts w:ascii="Times New Roman" w:hAnsi="Times New Roman" w:cs="Times New Roman"/>
                            </w:rPr>
                            <w:t>)</w:t>
                          </w:r>
                        </w:ins>
                      </w:p>
                    </w:txbxContent>
                  </v:textbox>
                </v:shape>
              </w:pict>
            </mc:Fallback>
          </mc:AlternateContent>
        </w:r>
      </w:ins>
    </w:p>
    <w:p w:rsidR="005E51E4" w:rsidRDefault="005E51E4">
      <w:pPr>
        <w:rPr>
          <w:ins w:id="1131" w:author="Bo Shen" w:date="2023-01-27T09:48:00Z"/>
          <w:rFonts w:ascii="Times New Roman" w:hAnsi="Times New Roman" w:cs="Times New Roman"/>
          <w:i/>
          <w:color w:val="000000" w:themeColor="text1"/>
        </w:rPr>
      </w:pPr>
    </w:p>
    <w:p w:rsidR="005E51E4" w:rsidRDefault="005E51E4">
      <w:pPr>
        <w:rPr>
          <w:ins w:id="1132" w:author="Bo Shen" w:date="2023-01-27T09:33:00Z"/>
          <w:rFonts w:ascii="Times New Roman" w:hAnsi="Times New Roman" w:cs="Times New Roman"/>
          <w:i/>
          <w:color w:val="000000" w:themeColor="text1"/>
        </w:rPr>
      </w:pPr>
      <w:ins w:id="1133" w:author="Bo Shen" w:date="2023-01-27T09:33:00Z">
        <w:r w:rsidRPr="00737325">
          <w:rPr>
            <w:rFonts w:ascii="Times New Roman" w:hAnsi="Times New Roman" w:cs="Times New Roman"/>
            <w:rPrChange w:id="1134" w:author="Bo Shen" w:date="2023-01-27T09:48:00Z">
              <w:rPr>
                <w:rFonts w:ascii="Times New Roman" w:hAnsi="Times New Roman" w:cs="Times New Roman"/>
                <w:i/>
                <w:color w:val="000000" w:themeColor="text1"/>
              </w:rPr>
            </w:rPrChange>
          </w:rPr>
          <w:br w:type="page"/>
        </w:r>
      </w:ins>
      <w:r>
        <w:rPr>
          <w:noProof/>
          <w:lang w:eastAsia="en-US"/>
        </w:rPr>
        <w:lastRenderedPageBreak/>
        <mc:AlternateContent>
          <mc:Choice Requires="wps">
            <w:drawing>
              <wp:anchor distT="0" distB="0" distL="114300" distR="114300" simplePos="0" relativeHeight="251666432" behindDoc="0" locked="0" layoutInCell="1" allowOverlap="1" wp14:anchorId="592B5E25" wp14:editId="40C112BC">
                <wp:simplePos x="0" y="0"/>
                <wp:positionH relativeFrom="column">
                  <wp:posOffset>-23446</wp:posOffset>
                </wp:positionH>
                <wp:positionV relativeFrom="paragraph">
                  <wp:posOffset>109416</wp:posOffset>
                </wp:positionV>
                <wp:extent cx="5978476" cy="3641970"/>
                <wp:effectExtent l="0" t="0" r="16510" b="15875"/>
                <wp:wrapNone/>
                <wp:docPr id="38" name="Text Box 38"/>
                <wp:cNvGraphicFramePr/>
                <a:graphic xmlns:a="http://schemas.openxmlformats.org/drawingml/2006/main">
                  <a:graphicData uri="http://schemas.microsoft.com/office/word/2010/wordprocessingShape">
                    <wps:wsp>
                      <wps:cNvSpPr txBox="1"/>
                      <wps:spPr>
                        <a:xfrm>
                          <a:off x="0" y="0"/>
                          <a:ext cx="5978476" cy="3641970"/>
                        </a:xfrm>
                        <a:prstGeom prst="rect">
                          <a:avLst/>
                        </a:prstGeom>
                        <a:solidFill>
                          <a:schemeClr val="lt1"/>
                        </a:solidFill>
                        <a:ln w="6350">
                          <a:solidFill>
                            <a:prstClr val="black"/>
                          </a:solidFill>
                        </a:ln>
                      </wps:spPr>
                      <wps:txbx>
                        <w:txbxContent>
                          <w:p w:rsidR="005E51E4" w:rsidRDefault="005E51E4" w:rsidP="001C58BB">
                            <w:pPr>
                              <w:spacing w:line="480" w:lineRule="auto"/>
                              <w:jc w:val="center"/>
                              <w:rPr>
                                <w:rFonts w:ascii="Times New Roman" w:hAnsi="Times New Roman" w:cs="Times New Roman"/>
                                <w:b/>
                              </w:rPr>
                            </w:pPr>
                            <w:ins w:id="1135"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stretch>
                                              <a:fillRect/>
                                            </a:stretch>
                                          </pic:blipFill>
                                          <pic:spPr>
                                            <a:xfrm>
                                              <a:off x="0" y="0"/>
                                              <a:ext cx="3670300" cy="2755900"/>
                                            </a:xfrm>
                                            <a:prstGeom prst="rect">
                                              <a:avLst/>
                                            </a:prstGeom>
                                          </pic:spPr>
                                        </pic:pic>
                                      </a:graphicData>
                                    </a:graphic>
                                  </wp:inline>
                                </w:drawing>
                              </w:r>
                            </w:ins>
                          </w:p>
                          <w:p w:rsidR="005E51E4" w:rsidRPr="00054B32" w:rsidRDefault="005E51E4" w:rsidP="001C58BB">
                            <w:pPr>
                              <w:jc w:val="both"/>
                              <w:rPr>
                                <w:rFonts w:ascii="Times New Roman" w:hAnsi="Times New Roman" w:cs="Times New Roman"/>
                              </w:rPr>
                            </w:pPr>
                            <w:r>
                              <w:rPr>
                                <w:rFonts w:ascii="Times New Roman" w:hAnsi="Times New Roman" w:cs="Times New Roman"/>
                                <w:b/>
                              </w:rPr>
                              <w:t>Figure 6-figure supplement 3.</w:t>
                            </w:r>
                            <w:ins w:id="1136" w:author="Bo Shen" w:date="2023-01-26T17:12:00Z">
                              <w:r>
                                <w:rPr>
                                  <w:rFonts w:ascii="Times New Roman" w:hAnsi="Times New Roman" w:cs="Times New Roman"/>
                                </w:rPr>
                                <w:t xml:space="preserve"> </w:t>
                              </w:r>
                            </w:ins>
                            <w:ins w:id="1137" w:author="Bo Shen" w:date="2023-01-27T09:40:00Z">
                              <w:r>
                                <w:rPr>
                                  <w:rFonts w:ascii="Times New Roman" w:hAnsi="Times New Roman" w:cs="Times New Roman"/>
                                </w:rPr>
                                <w:t>Collinearity</w:t>
                              </w:r>
                            </w:ins>
                            <w:ins w:id="1138" w:author="Bo Shen" w:date="2023-01-27T09:35:00Z">
                              <w:r>
                                <w:rPr>
                                  <w:rFonts w:ascii="Times New Roman" w:hAnsi="Times New Roman" w:cs="Times New Roman"/>
                                </w:rPr>
                                <w:t xml:space="preserve"> between</w:t>
                              </w:r>
                            </w:ins>
                            <w:ins w:id="1139" w:author="Bo Shen" w:date="2023-01-27T09:36:00Z">
                              <w:r>
                                <w:rPr>
                                  <w:rFonts w:ascii="Times New Roman" w:hAnsi="Times New Roman" w:cs="Times New Roman"/>
                                </w:rPr>
                                <w:t xml:space="preserve"> self-</w:t>
                              </w:r>
                            </w:ins>
                            <w:ins w:id="1140" w:author="Bo Shen" w:date="2023-01-27T17:25:00Z">
                              <w:r>
                                <w:rPr>
                                  <w:rFonts w:ascii="Times New Roman" w:hAnsi="Times New Roman" w:cs="Times New Roman"/>
                                </w:rPr>
                                <w:t>excitation</w:t>
                              </w:r>
                            </w:ins>
                            <w:ins w:id="1141" w:author="Bo Shen" w:date="2023-01-27T09:35:00Z">
                              <w:r>
                                <w:rPr>
                                  <w:rFonts w:ascii="Times New Roman" w:hAnsi="Times New Roman" w:cs="Times New Roman"/>
                                </w:rPr>
                                <w:t xml:space="preserve"> </w:t>
                              </w:r>
                            </w:ins>
                            <m:oMath>
                              <m:r>
                                <w:ins w:id="1142" w:author="Bo Shen" w:date="2023-01-27T09:35:00Z">
                                  <w:rPr>
                                    <w:rFonts w:ascii="Cambria Math" w:hAnsi="Cambria Math" w:cs="Times New Roman"/>
                                  </w:rPr>
                                  <m:t>α</m:t>
                                </w:ins>
                              </m:r>
                            </m:oMath>
                            <w:ins w:id="1143" w:author="Bo Shen" w:date="2023-01-27T09:35:00Z">
                              <w:r>
                                <w:rPr>
                                  <w:rFonts w:ascii="Times New Roman" w:hAnsi="Times New Roman" w:cs="Times New Roman"/>
                                </w:rPr>
                                <w:t xml:space="preserve"> and</w:t>
                              </w:r>
                            </w:ins>
                            <w:ins w:id="1144" w:author="Bo Shen" w:date="2023-01-27T09:36:00Z">
                              <w:r>
                                <w:rPr>
                                  <w:rFonts w:ascii="Times New Roman" w:hAnsi="Times New Roman" w:cs="Times New Roman"/>
                                </w:rPr>
                                <w:t xml:space="preserve"> baseline gain control</w:t>
                              </w:r>
                            </w:ins>
                            <w:ins w:id="1145" w:author="Bo Shen" w:date="2023-01-27T09:35:00Z">
                              <w:r>
                                <w:rPr>
                                  <w:rFonts w:ascii="Times New Roman" w:hAnsi="Times New Roman" w:cs="Times New Roman"/>
                                </w:rPr>
                                <w:t xml:space="preserve"> </w:t>
                              </w:r>
                            </w:ins>
                            <m:oMath>
                              <m:sSub>
                                <m:sSubPr>
                                  <m:ctrlPr>
                                    <w:ins w:id="1146" w:author="Bo Shen" w:date="2023-01-27T09:36:00Z">
                                      <w:rPr>
                                        <w:rFonts w:ascii="Cambria Math" w:hAnsi="Cambria Math" w:cs="Times New Roman"/>
                                        <w:i/>
                                      </w:rPr>
                                    </w:ins>
                                  </m:ctrlPr>
                                </m:sSubPr>
                                <m:e>
                                  <m:r>
                                    <w:ins w:id="1147" w:author="Bo Shen" w:date="2023-01-27T09:36:00Z">
                                      <w:rPr>
                                        <w:rFonts w:ascii="Cambria Math" w:hAnsi="Cambria Math" w:cs="Times New Roman"/>
                                      </w:rPr>
                                      <m:t>G</m:t>
                                    </w:ins>
                                  </m:r>
                                </m:e>
                                <m:sub>
                                  <m:r>
                                    <w:ins w:id="1148" w:author="Bo Shen" w:date="2023-01-27T09:36:00Z">
                                      <w:rPr>
                                        <w:rFonts w:ascii="Cambria Math" w:hAnsi="Cambria Math" w:cs="Times New Roman"/>
                                      </w:rPr>
                                      <m:t>0</m:t>
                                    </w:ins>
                                  </m:r>
                                </m:sub>
                              </m:sSub>
                            </m:oMath>
                            <w:ins w:id="1149" w:author="Bo Shen" w:date="2023-01-27T09:36:00Z">
                              <w:r>
                                <w:rPr>
                                  <w:rFonts w:ascii="Times New Roman" w:hAnsi="Times New Roman" w:cs="Times New Roman"/>
                                </w:rPr>
                                <w:t xml:space="preserve">. </w:t>
                              </w:r>
                            </w:ins>
                            <w:ins w:id="1150" w:author="Bo Shen" w:date="2023-01-27T09:43:00Z">
                              <w:r>
                                <w:rPr>
                                  <w:rFonts w:ascii="Times New Roman" w:hAnsi="Times New Roman" w:cs="Times New Roman" w:hint="eastAsia"/>
                                </w:rPr>
                                <w:t>T</w:t>
                              </w:r>
                            </w:ins>
                            <w:ins w:id="1151" w:author="Bo Shen" w:date="2023-01-27T09:37:00Z">
                              <w:r>
                                <w:rPr>
                                  <w:rFonts w:ascii="Times New Roman" w:hAnsi="Times New Roman" w:cs="Times New Roman"/>
                                </w:rPr>
                                <w:t xml:space="preserve">he log-likelihood </w:t>
                              </w:r>
                            </w:ins>
                            <w:ins w:id="1152" w:author="Bo Shen" w:date="2023-01-27T09:43:00Z">
                              <w:r>
                                <w:rPr>
                                  <w:rFonts w:ascii="Times New Roman" w:hAnsi="Times New Roman" w:cs="Times New Roman"/>
                                </w:rPr>
                                <w:t xml:space="preserve">space </w:t>
                              </w:r>
                            </w:ins>
                            <w:ins w:id="1153" w:author="Bo Shen" w:date="2023-01-27T09:44:00Z">
                              <w:r>
                                <w:rPr>
                                  <w:rFonts w:ascii="Times New Roman" w:hAnsi="Times New Roman" w:cs="Times New Roman"/>
                                </w:rPr>
                                <w:t xml:space="preserve">showed high </w:t>
                              </w:r>
                            </w:ins>
                            <w:ins w:id="1154" w:author="Bo Shen" w:date="2023-01-27T16:46:00Z">
                              <w:r>
                                <w:rPr>
                                  <w:rFonts w:ascii="Times New Roman" w:hAnsi="Times New Roman" w:cs="Times New Roman"/>
                                </w:rPr>
                                <w:t>collinearity</w:t>
                              </w:r>
                            </w:ins>
                            <w:ins w:id="1155" w:author="Bo Shen" w:date="2023-01-27T09:44:00Z">
                              <w:r>
                                <w:rPr>
                                  <w:rFonts w:ascii="Times New Roman" w:hAnsi="Times New Roman" w:cs="Times New Roman"/>
                                </w:rPr>
                                <w:t xml:space="preserve"> between </w:t>
                              </w:r>
                            </w:ins>
                            <m:oMath>
                              <m:r>
                                <w:ins w:id="1156" w:author="Bo Shen" w:date="2023-01-27T09:37:00Z">
                                  <w:rPr>
                                    <w:rFonts w:ascii="Cambria Math" w:hAnsi="Cambria Math" w:cs="Times New Roman"/>
                                  </w:rPr>
                                  <m:t>α</m:t>
                                </w:ins>
                              </m:r>
                            </m:oMath>
                            <w:ins w:id="1157" w:author="Bo Shen" w:date="2023-01-27T09:37:00Z">
                              <w:r>
                                <w:rPr>
                                  <w:rFonts w:ascii="Times New Roman" w:hAnsi="Times New Roman" w:cs="Times New Roman"/>
                                </w:rPr>
                                <w:t xml:space="preserve"> and </w:t>
                              </w:r>
                            </w:ins>
                            <m:oMath>
                              <m:sSub>
                                <m:sSubPr>
                                  <m:ctrlPr>
                                    <w:ins w:id="1158" w:author="Bo Shen" w:date="2023-01-27T09:38:00Z">
                                      <w:rPr>
                                        <w:rFonts w:ascii="Cambria Math" w:hAnsi="Cambria Math" w:cs="Times New Roman"/>
                                        <w:i/>
                                      </w:rPr>
                                    </w:ins>
                                  </m:ctrlPr>
                                </m:sSubPr>
                                <m:e>
                                  <m:r>
                                    <w:ins w:id="1159" w:author="Bo Shen" w:date="2023-01-27T09:38:00Z">
                                      <w:rPr>
                                        <w:rFonts w:ascii="Cambria Math" w:hAnsi="Cambria Math" w:cs="Times New Roman"/>
                                      </w:rPr>
                                      <m:t>G</m:t>
                                    </w:ins>
                                  </m:r>
                                </m:e>
                                <m:sub>
                                  <m:r>
                                    <w:ins w:id="1160" w:author="Bo Shen" w:date="2023-01-27T09:38:00Z">
                                      <w:rPr>
                                        <w:rFonts w:ascii="Cambria Math" w:hAnsi="Cambria Math" w:cs="Times New Roman"/>
                                      </w:rPr>
                                      <m:t>0</m:t>
                                    </w:ins>
                                  </m:r>
                                </m:sub>
                              </m:sSub>
                              <m:r>
                                <w:ins w:id="1161" w:author="Bo Shen" w:date="2023-01-27T09:44:00Z">
                                  <w:rPr>
                                    <w:rFonts w:ascii="Cambria Math" w:hAnsi="Cambria Math" w:cs="Times New Roman"/>
                                  </w:rPr>
                                  <m:t>.</m:t>
                                </w:ins>
                              </m:r>
                            </m:oMath>
                            <w:ins w:id="1162" w:author="Bo Shen" w:date="2023-01-27T09:44:00Z">
                              <w:r>
                                <w:rPr>
                                  <w:rFonts w:ascii="Times New Roman" w:hAnsi="Times New Roman" w:cs="Times New Roman"/>
                                </w:rPr>
                                <w:t xml:space="preserve"> </w:t>
                              </w:r>
                            </w:ins>
                            <w:ins w:id="1163" w:author="Bo Shen" w:date="2023-01-27T09:38:00Z">
                              <w:r>
                                <w:rPr>
                                  <w:rFonts w:ascii="Times New Roman" w:hAnsi="Times New Roman" w:cs="Times New Roman"/>
                                </w:rPr>
                                <w:t xml:space="preserve">Other parameters were set as the best fitted values </w:t>
                              </w:r>
                            </w:ins>
                            <w:ins w:id="1164" w:author="Bo Shen" w:date="2023-01-27T09:46:00Z">
                              <w:r>
                                <w:rPr>
                                  <w:rFonts w:ascii="Times New Roman" w:hAnsi="Times New Roman" w:cs="Times New Roman" w:hint="eastAsia"/>
                                </w:rPr>
                                <w:t>shown</w:t>
                              </w:r>
                              <w:r>
                                <w:rPr>
                                  <w:rFonts w:ascii="Times New Roman" w:hAnsi="Times New Roman" w:cs="Times New Roman"/>
                                </w:rPr>
                                <w:t xml:space="preserve"> </w:t>
                              </w:r>
                            </w:ins>
                            <w:ins w:id="1165" w:author="Bo Shen" w:date="2023-01-27T09:38:00Z">
                              <w:r>
                                <w:rPr>
                                  <w:rFonts w:ascii="Times New Roman" w:hAnsi="Times New Roman" w:cs="Times New Roman"/>
                                </w:rPr>
                                <w:t>in Figure 6.</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2B5E25" id="Text Box 38" o:spid="_x0000_s1029" type="#_x0000_t202" style="position:absolute;margin-left:-1.85pt;margin-top:8.6pt;width:470.75pt;height:28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" fillcolor="white [3201]" strokeweight=".5pt">
                <v:textbox>
                  <w:txbxContent>
                    <w:p w:rsidR="005E51E4" w:rsidRDefault="005E51E4" w:rsidP="001C58BB">
                      <w:pPr>
                        <w:spacing w:line="480" w:lineRule="auto"/>
                        <w:jc w:val="center"/>
                        <w:rPr>
                          <w:rFonts w:ascii="Times New Roman" w:hAnsi="Times New Roman" w:cs="Times New Roman"/>
                          <w:b/>
                        </w:rPr>
                      </w:pPr>
                      <w:ins w:id="1166" w:author="Bo Shen" w:date="2023-01-27T09:36:00Z">
                        <w:r>
                          <w:rPr>
                            <w:rFonts w:ascii="Times New Roman" w:hAnsi="Times New Roman" w:cs="Times New Roman"/>
                            <w:b/>
                            <w:noProof/>
                          </w:rPr>
                          <w:drawing>
                            <wp:inline distT="0" distB="0" distL="0" distR="0" wp14:anchorId="4FF609B9" wp14:editId="5CE1A642">
                              <wp:extent cx="3670300" cy="275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stretch>
                                        <a:fillRect/>
                                      </a:stretch>
                                    </pic:blipFill>
                                    <pic:spPr>
                                      <a:xfrm>
                                        <a:off x="0" y="0"/>
                                        <a:ext cx="3670300" cy="2755900"/>
                                      </a:xfrm>
                                      <a:prstGeom prst="rect">
                                        <a:avLst/>
                                      </a:prstGeom>
                                    </pic:spPr>
                                  </pic:pic>
                                </a:graphicData>
                              </a:graphic>
                            </wp:inline>
                          </w:drawing>
                        </w:r>
                      </w:ins>
                    </w:p>
                    <w:p w:rsidR="005E51E4" w:rsidRPr="00054B32" w:rsidRDefault="005E51E4" w:rsidP="001C58BB">
                      <w:pPr>
                        <w:jc w:val="both"/>
                        <w:rPr>
                          <w:rFonts w:ascii="Times New Roman" w:hAnsi="Times New Roman" w:cs="Times New Roman"/>
                        </w:rPr>
                      </w:pPr>
                      <w:r>
                        <w:rPr>
                          <w:rFonts w:ascii="Times New Roman" w:hAnsi="Times New Roman" w:cs="Times New Roman"/>
                          <w:b/>
                        </w:rPr>
                        <w:t>Figure 6-figure supplement 3.</w:t>
                      </w:r>
                      <w:ins w:id="1167" w:author="Bo Shen" w:date="2023-01-26T17:12:00Z">
                        <w:r>
                          <w:rPr>
                            <w:rFonts w:ascii="Times New Roman" w:hAnsi="Times New Roman" w:cs="Times New Roman"/>
                          </w:rPr>
                          <w:t xml:space="preserve"> </w:t>
                        </w:r>
                      </w:ins>
                      <w:ins w:id="1168" w:author="Bo Shen" w:date="2023-01-27T09:40:00Z">
                        <w:r>
                          <w:rPr>
                            <w:rFonts w:ascii="Times New Roman" w:hAnsi="Times New Roman" w:cs="Times New Roman"/>
                          </w:rPr>
                          <w:t>Collinearity</w:t>
                        </w:r>
                      </w:ins>
                      <w:ins w:id="1169" w:author="Bo Shen" w:date="2023-01-27T09:35:00Z">
                        <w:r>
                          <w:rPr>
                            <w:rFonts w:ascii="Times New Roman" w:hAnsi="Times New Roman" w:cs="Times New Roman"/>
                          </w:rPr>
                          <w:t xml:space="preserve"> between</w:t>
                        </w:r>
                      </w:ins>
                      <w:ins w:id="1170" w:author="Bo Shen" w:date="2023-01-27T09:36:00Z">
                        <w:r>
                          <w:rPr>
                            <w:rFonts w:ascii="Times New Roman" w:hAnsi="Times New Roman" w:cs="Times New Roman"/>
                          </w:rPr>
                          <w:t xml:space="preserve"> self-</w:t>
                        </w:r>
                      </w:ins>
                      <w:ins w:id="1171" w:author="Bo Shen" w:date="2023-01-27T17:25:00Z">
                        <w:r>
                          <w:rPr>
                            <w:rFonts w:ascii="Times New Roman" w:hAnsi="Times New Roman" w:cs="Times New Roman"/>
                          </w:rPr>
                          <w:t>excitation</w:t>
                        </w:r>
                      </w:ins>
                      <w:ins w:id="1172" w:author="Bo Shen" w:date="2023-01-27T09:35:00Z">
                        <w:r>
                          <w:rPr>
                            <w:rFonts w:ascii="Times New Roman" w:hAnsi="Times New Roman" w:cs="Times New Roman"/>
                          </w:rPr>
                          <w:t xml:space="preserve"> </w:t>
                        </w:r>
                      </w:ins>
                      <m:oMath>
                        <m:r>
                          <w:ins w:id="1173" w:author="Bo Shen" w:date="2023-01-27T09:35:00Z">
                            <w:rPr>
                              <w:rFonts w:ascii="Cambria Math" w:hAnsi="Cambria Math" w:cs="Times New Roman"/>
                            </w:rPr>
                            <m:t>α</m:t>
                          </w:ins>
                        </m:r>
                      </m:oMath>
                      <w:ins w:id="1174" w:author="Bo Shen" w:date="2023-01-27T09:35:00Z">
                        <w:r>
                          <w:rPr>
                            <w:rFonts w:ascii="Times New Roman" w:hAnsi="Times New Roman" w:cs="Times New Roman"/>
                          </w:rPr>
                          <w:t xml:space="preserve"> and</w:t>
                        </w:r>
                      </w:ins>
                      <w:ins w:id="1175" w:author="Bo Shen" w:date="2023-01-27T09:36:00Z">
                        <w:r>
                          <w:rPr>
                            <w:rFonts w:ascii="Times New Roman" w:hAnsi="Times New Roman" w:cs="Times New Roman"/>
                          </w:rPr>
                          <w:t xml:space="preserve"> baseline gain control</w:t>
                        </w:r>
                      </w:ins>
                      <w:ins w:id="1176" w:author="Bo Shen" w:date="2023-01-27T09:35:00Z">
                        <w:r>
                          <w:rPr>
                            <w:rFonts w:ascii="Times New Roman" w:hAnsi="Times New Roman" w:cs="Times New Roman"/>
                          </w:rPr>
                          <w:t xml:space="preserve"> </w:t>
                        </w:r>
                      </w:ins>
                      <m:oMath>
                        <m:sSub>
                          <m:sSubPr>
                            <m:ctrlPr>
                              <w:ins w:id="1177" w:author="Bo Shen" w:date="2023-01-27T09:36:00Z">
                                <w:rPr>
                                  <w:rFonts w:ascii="Cambria Math" w:hAnsi="Cambria Math" w:cs="Times New Roman"/>
                                  <w:i/>
                                </w:rPr>
                              </w:ins>
                            </m:ctrlPr>
                          </m:sSubPr>
                          <m:e>
                            <m:r>
                              <w:ins w:id="1178" w:author="Bo Shen" w:date="2023-01-27T09:36:00Z">
                                <w:rPr>
                                  <w:rFonts w:ascii="Cambria Math" w:hAnsi="Cambria Math" w:cs="Times New Roman"/>
                                </w:rPr>
                                <m:t>G</m:t>
                              </w:ins>
                            </m:r>
                          </m:e>
                          <m:sub>
                            <m:r>
                              <w:ins w:id="1179" w:author="Bo Shen" w:date="2023-01-27T09:36:00Z">
                                <w:rPr>
                                  <w:rFonts w:ascii="Cambria Math" w:hAnsi="Cambria Math" w:cs="Times New Roman"/>
                                </w:rPr>
                                <m:t>0</m:t>
                              </w:ins>
                            </m:r>
                          </m:sub>
                        </m:sSub>
                      </m:oMath>
                      <w:ins w:id="1180" w:author="Bo Shen" w:date="2023-01-27T09:36:00Z">
                        <w:r>
                          <w:rPr>
                            <w:rFonts w:ascii="Times New Roman" w:hAnsi="Times New Roman" w:cs="Times New Roman"/>
                          </w:rPr>
                          <w:t xml:space="preserve">. </w:t>
                        </w:r>
                      </w:ins>
                      <w:ins w:id="1181" w:author="Bo Shen" w:date="2023-01-27T09:43:00Z">
                        <w:r>
                          <w:rPr>
                            <w:rFonts w:ascii="Times New Roman" w:hAnsi="Times New Roman" w:cs="Times New Roman" w:hint="eastAsia"/>
                          </w:rPr>
                          <w:t>T</w:t>
                        </w:r>
                      </w:ins>
                      <w:ins w:id="1182" w:author="Bo Shen" w:date="2023-01-27T09:37:00Z">
                        <w:r>
                          <w:rPr>
                            <w:rFonts w:ascii="Times New Roman" w:hAnsi="Times New Roman" w:cs="Times New Roman"/>
                          </w:rPr>
                          <w:t xml:space="preserve">he log-likelihood </w:t>
                        </w:r>
                      </w:ins>
                      <w:ins w:id="1183" w:author="Bo Shen" w:date="2023-01-27T09:43:00Z">
                        <w:r>
                          <w:rPr>
                            <w:rFonts w:ascii="Times New Roman" w:hAnsi="Times New Roman" w:cs="Times New Roman"/>
                          </w:rPr>
                          <w:t xml:space="preserve">space </w:t>
                        </w:r>
                      </w:ins>
                      <w:ins w:id="1184" w:author="Bo Shen" w:date="2023-01-27T09:44:00Z">
                        <w:r>
                          <w:rPr>
                            <w:rFonts w:ascii="Times New Roman" w:hAnsi="Times New Roman" w:cs="Times New Roman"/>
                          </w:rPr>
                          <w:t xml:space="preserve">showed high </w:t>
                        </w:r>
                      </w:ins>
                      <w:ins w:id="1185" w:author="Bo Shen" w:date="2023-01-27T16:46:00Z">
                        <w:r>
                          <w:rPr>
                            <w:rFonts w:ascii="Times New Roman" w:hAnsi="Times New Roman" w:cs="Times New Roman"/>
                          </w:rPr>
                          <w:t>collinearity</w:t>
                        </w:r>
                      </w:ins>
                      <w:ins w:id="1186" w:author="Bo Shen" w:date="2023-01-27T09:44:00Z">
                        <w:r>
                          <w:rPr>
                            <w:rFonts w:ascii="Times New Roman" w:hAnsi="Times New Roman" w:cs="Times New Roman"/>
                          </w:rPr>
                          <w:t xml:space="preserve"> between </w:t>
                        </w:r>
                      </w:ins>
                      <m:oMath>
                        <m:r>
                          <w:ins w:id="1187" w:author="Bo Shen" w:date="2023-01-27T09:37:00Z">
                            <w:rPr>
                              <w:rFonts w:ascii="Cambria Math" w:hAnsi="Cambria Math" w:cs="Times New Roman"/>
                            </w:rPr>
                            <m:t>α</m:t>
                          </w:ins>
                        </m:r>
                      </m:oMath>
                      <w:ins w:id="1188" w:author="Bo Shen" w:date="2023-01-27T09:37:00Z">
                        <w:r>
                          <w:rPr>
                            <w:rFonts w:ascii="Times New Roman" w:hAnsi="Times New Roman" w:cs="Times New Roman"/>
                          </w:rPr>
                          <w:t xml:space="preserve"> and </w:t>
                        </w:r>
                      </w:ins>
                      <m:oMath>
                        <m:sSub>
                          <m:sSubPr>
                            <m:ctrlPr>
                              <w:ins w:id="1189" w:author="Bo Shen" w:date="2023-01-27T09:38:00Z">
                                <w:rPr>
                                  <w:rFonts w:ascii="Cambria Math" w:hAnsi="Cambria Math" w:cs="Times New Roman"/>
                                  <w:i/>
                                </w:rPr>
                              </w:ins>
                            </m:ctrlPr>
                          </m:sSubPr>
                          <m:e>
                            <m:r>
                              <w:ins w:id="1190" w:author="Bo Shen" w:date="2023-01-27T09:38:00Z">
                                <w:rPr>
                                  <w:rFonts w:ascii="Cambria Math" w:hAnsi="Cambria Math" w:cs="Times New Roman"/>
                                </w:rPr>
                                <m:t>G</m:t>
                              </w:ins>
                            </m:r>
                          </m:e>
                          <m:sub>
                            <m:r>
                              <w:ins w:id="1191" w:author="Bo Shen" w:date="2023-01-27T09:38:00Z">
                                <w:rPr>
                                  <w:rFonts w:ascii="Cambria Math" w:hAnsi="Cambria Math" w:cs="Times New Roman"/>
                                </w:rPr>
                                <m:t>0</m:t>
                              </w:ins>
                            </m:r>
                          </m:sub>
                        </m:sSub>
                        <m:r>
                          <w:ins w:id="1192" w:author="Bo Shen" w:date="2023-01-27T09:44:00Z">
                            <w:rPr>
                              <w:rFonts w:ascii="Cambria Math" w:hAnsi="Cambria Math" w:cs="Times New Roman"/>
                            </w:rPr>
                            <m:t>.</m:t>
                          </w:ins>
                        </m:r>
                      </m:oMath>
                      <w:ins w:id="1193" w:author="Bo Shen" w:date="2023-01-27T09:44:00Z">
                        <w:r>
                          <w:rPr>
                            <w:rFonts w:ascii="Times New Roman" w:hAnsi="Times New Roman" w:cs="Times New Roman"/>
                          </w:rPr>
                          <w:t xml:space="preserve"> </w:t>
                        </w:r>
                      </w:ins>
                      <w:ins w:id="1194" w:author="Bo Shen" w:date="2023-01-27T09:38:00Z">
                        <w:r>
                          <w:rPr>
                            <w:rFonts w:ascii="Times New Roman" w:hAnsi="Times New Roman" w:cs="Times New Roman"/>
                          </w:rPr>
                          <w:t xml:space="preserve">Other parameters were set as the best fitted values </w:t>
                        </w:r>
                      </w:ins>
                      <w:ins w:id="1195" w:author="Bo Shen" w:date="2023-01-27T09:46:00Z">
                        <w:r>
                          <w:rPr>
                            <w:rFonts w:ascii="Times New Roman" w:hAnsi="Times New Roman" w:cs="Times New Roman" w:hint="eastAsia"/>
                          </w:rPr>
                          <w:t>shown</w:t>
                        </w:r>
                        <w:r>
                          <w:rPr>
                            <w:rFonts w:ascii="Times New Roman" w:hAnsi="Times New Roman" w:cs="Times New Roman"/>
                          </w:rPr>
                          <w:t xml:space="preserve"> </w:t>
                        </w:r>
                      </w:ins>
                      <w:ins w:id="1196" w:author="Bo Shen" w:date="2023-01-27T09:38:00Z">
                        <w:r>
                          <w:rPr>
                            <w:rFonts w:ascii="Times New Roman" w:hAnsi="Times New Roman" w:cs="Times New Roman"/>
                          </w:rPr>
                          <w:t>in Figure 6.</w:t>
                        </w:r>
                      </w:ins>
                    </w:p>
                  </w:txbxContent>
                </v:textbox>
              </v:shape>
            </w:pict>
          </mc:Fallback>
        </mc:AlternateContent>
      </w:r>
      <w:ins w:id="1197" w:author="Bo Shen" w:date="2023-01-27T09:33:00Z">
        <w:r>
          <w:rPr>
            <w:rFonts w:ascii="Times New Roman" w:hAnsi="Times New Roman" w:cs="Times New Roman"/>
            <w:i/>
            <w:color w:val="000000" w:themeColor="text1"/>
          </w:rPr>
          <w:br w:type="page"/>
        </w:r>
      </w:ins>
    </w:p>
    <w:p w:rsidR="005E51E4" w:rsidRPr="00E36B40" w:rsidRDefault="005E51E4">
      <w:pPr>
        <w:rPr>
          <w:ins w:id="1198" w:author="Bo Shen" w:date="2023-01-26T16:25:00Z"/>
          <w:rFonts w:ascii="Times New Roman" w:hAnsi="Times New Roman" w:cs="Times New Roman"/>
          <w:iCs/>
          <w:color w:val="000000" w:themeColor="text1"/>
        </w:rPr>
      </w:pPr>
      <w:r>
        <w:rPr>
          <w:noProof/>
          <w:lang w:eastAsia="en-US"/>
        </w:rPr>
        <w:lastRenderedPageBreak/>
        <mc:AlternateContent>
          <mc:Choice Requires="wps">
            <w:drawing>
              <wp:anchor distT="0" distB="0" distL="114300" distR="114300" simplePos="0" relativeHeight="251664384" behindDoc="0" locked="0" layoutInCell="1" allowOverlap="1" wp14:anchorId="3CB8EF4C" wp14:editId="30D97ED8">
                <wp:simplePos x="0" y="0"/>
                <wp:positionH relativeFrom="column">
                  <wp:posOffset>-510988</wp:posOffset>
                </wp:positionH>
                <wp:positionV relativeFrom="paragraph">
                  <wp:posOffset>13447</wp:posOffset>
                </wp:positionV>
                <wp:extent cx="7049386" cy="7658100"/>
                <wp:effectExtent l="0" t="0" r="12065" b="12700"/>
                <wp:wrapNone/>
                <wp:docPr id="5" name="Text Box 5"/>
                <wp:cNvGraphicFramePr/>
                <a:graphic xmlns:a="http://schemas.openxmlformats.org/drawingml/2006/main">
                  <a:graphicData uri="http://schemas.microsoft.com/office/word/2010/wordprocessingShape">
                    <wps:wsp>
                      <wps:cNvSpPr txBox="1"/>
                      <wps:spPr>
                        <a:xfrm>
                          <a:off x="0" y="0"/>
                          <a:ext cx="7049386" cy="7658100"/>
                        </a:xfrm>
                        <a:prstGeom prst="rect">
                          <a:avLst/>
                        </a:prstGeom>
                        <a:solidFill>
                          <a:schemeClr val="lt1"/>
                        </a:solidFill>
                        <a:ln w="6350">
                          <a:solidFill>
                            <a:prstClr val="black"/>
                          </a:solidFill>
                        </a:ln>
                      </wps:spPr>
                      <wps:txbx>
                        <w:txbxContent>
                          <w:p w:rsidR="005E51E4" w:rsidDel="004848F5" w:rsidRDefault="005E51E4" w:rsidP="003A7944">
                            <w:pPr>
                              <w:jc w:val="both"/>
                              <w:rPr>
                                <w:del w:id="1199" w:author="Bo Shen" w:date="2023-02-02T16:41:00Z"/>
                                <w:rFonts w:ascii="Times New Roman" w:hAnsi="Times New Roman" w:cs="Times New Roman"/>
                                <w:b/>
                              </w:rPr>
                            </w:pPr>
                            <w:ins w:id="1200"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
                                            <a:stretch>
                                              <a:fillRect/>
                                            </a:stretch>
                                          </pic:blipFill>
                                          <pic:spPr>
                                            <a:xfrm>
                                              <a:off x="0" y="0"/>
                                              <a:ext cx="5940137" cy="4520398"/>
                                            </a:xfrm>
                                            <a:prstGeom prst="rect">
                                              <a:avLst/>
                                            </a:prstGeom>
                                          </pic:spPr>
                                        </pic:pic>
                                      </a:graphicData>
                                    </a:graphic>
                                  </wp:inline>
                                </w:drawing>
                              </w:r>
                            </w:ins>
                          </w:p>
                          <w:p w:rsidR="005E51E4" w:rsidRDefault="005E51E4" w:rsidP="003A7944">
                            <w:pPr>
                              <w:spacing w:line="480" w:lineRule="auto"/>
                              <w:jc w:val="center"/>
                              <w:rPr>
                                <w:ins w:id="1201" w:author="Bo Shen" w:date="2023-02-02T16:41:00Z"/>
                                <w:rFonts w:ascii="Times New Roman" w:hAnsi="Times New Roman" w:cs="Times New Roman"/>
                                <w:b/>
                              </w:rPr>
                            </w:pPr>
                          </w:p>
                          <w:p w:rsidR="005E51E4" w:rsidRPr="00703A03" w:rsidRDefault="005E51E4" w:rsidP="003A7944">
                            <w:pPr>
                              <w:jc w:val="both"/>
                              <w:rPr>
                                <w:rFonts w:ascii="Times New Roman" w:hAnsi="Times New Roman" w:cs="Times New Roman"/>
                                <w:sz w:val="22"/>
                                <w:szCs w:val="22"/>
                                <w:rPrChange w:id="1202" w:author="Bo Shen" w:date="2023-02-02T17:51:00Z">
                                  <w:rPr>
                                    <w:rFonts w:ascii="Times New Roman" w:hAnsi="Times New Roman" w:cs="Times New Roman"/>
                                  </w:rPr>
                                </w:rPrChange>
                              </w:rPr>
                            </w:pPr>
                            <w:r w:rsidRPr="00703A03">
                              <w:rPr>
                                <w:rFonts w:ascii="Times New Roman" w:hAnsi="Times New Roman" w:cs="Times New Roman"/>
                                <w:b/>
                                <w:sz w:val="22"/>
                                <w:szCs w:val="22"/>
                                <w:rPrChange w:id="1203" w:author="Bo Shen" w:date="2023-02-02T17:51:00Z">
                                  <w:rPr>
                                    <w:rFonts w:ascii="Times New Roman" w:hAnsi="Times New Roman" w:cs="Times New Roman"/>
                                    <w:b/>
                                  </w:rPr>
                                </w:rPrChange>
                              </w:rPr>
                              <w:t xml:space="preserve">Figure 6-figure supplement </w:t>
                            </w:r>
                            <w:ins w:id="1204" w:author="Bo Shen" w:date="2023-01-27T09:35:00Z">
                              <w:r w:rsidRPr="00703A03">
                                <w:rPr>
                                  <w:rFonts w:ascii="Times New Roman" w:hAnsi="Times New Roman" w:cs="Times New Roman"/>
                                  <w:b/>
                                  <w:sz w:val="22"/>
                                  <w:szCs w:val="22"/>
                                  <w:rPrChange w:id="1205" w:author="Bo Shen" w:date="2023-02-02T17:51:00Z">
                                    <w:rPr>
                                      <w:rFonts w:ascii="Times New Roman" w:hAnsi="Times New Roman" w:cs="Times New Roman"/>
                                      <w:b/>
                                    </w:rPr>
                                  </w:rPrChange>
                                </w:rPr>
                                <w:t>4</w:t>
                              </w:r>
                            </w:ins>
                            <w:del w:id="1206" w:author="Bo Shen" w:date="2023-01-26T16:27:00Z">
                              <w:r w:rsidRPr="00703A03" w:rsidDel="00F803D9">
                                <w:rPr>
                                  <w:rFonts w:ascii="Times New Roman" w:hAnsi="Times New Roman" w:cs="Times New Roman"/>
                                  <w:b/>
                                  <w:sz w:val="22"/>
                                  <w:szCs w:val="22"/>
                                  <w:rPrChange w:id="1207"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208"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209" w:author="Bo Shen" w:date="2023-02-02T17:51:00Z">
                                  <w:rPr>
                                    <w:rFonts w:ascii="Times New Roman" w:hAnsi="Times New Roman" w:cs="Times New Roman"/>
                                  </w:rPr>
                                </w:rPrChange>
                              </w:rPr>
                              <w:t xml:space="preserve"> Fit the original RNM to the classical dataset (Roitman and Shadlen, 2002)</w:t>
                            </w:r>
                            <w:ins w:id="1210"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1211" w:author="Bo Shen" w:date="2023-02-02T17:51:00Z">
                                  <w:rPr>
                                    <w:rFonts w:ascii="Times New Roman" w:hAnsi="Times New Roman" w:cs="Times New Roman"/>
                                  </w:rPr>
                                </w:rPrChange>
                              </w:rPr>
                              <w:t>.</w:t>
                            </w:r>
                            <w:ins w:id="1212" w:author="Bo Shen" w:date="2023-02-02T19:20:00Z">
                              <w:r>
                                <w:rPr>
                                  <w:rFonts w:ascii="Times New Roman" w:hAnsi="Times New Roman" w:cs="Times New Roman"/>
                                  <w:sz w:val="22"/>
                                  <w:szCs w:val="22"/>
                                </w:rPr>
                                <w:t xml:space="preserve"> </w:t>
                              </w:r>
                            </w:ins>
                            <w:ins w:id="1213" w:author="Bo Shen" w:date="2023-02-02T19:21:00Z">
                              <w:r>
                                <w:rPr>
                                  <w:rFonts w:ascii="Times New Roman" w:hAnsi="Times New Roman" w:cs="Times New Roman"/>
                                  <w:sz w:val="22"/>
                                  <w:szCs w:val="22"/>
                                </w:rPr>
                                <w:t>All</w:t>
                              </w:r>
                            </w:ins>
                            <w:ins w:id="1214" w:author="Bo Shen" w:date="2023-02-02T19:20:00Z">
                              <w:r>
                                <w:rPr>
                                  <w:rFonts w:ascii="Times New Roman" w:hAnsi="Times New Roman" w:cs="Times New Roman"/>
                                  <w:sz w:val="22"/>
                                  <w:szCs w:val="22"/>
                                </w:rPr>
                                <w:t xml:space="preserve"> legends are consistent with the </w:t>
                              </w:r>
                            </w:ins>
                            <w:ins w:id="1215" w:author="Bo Shen" w:date="2023-02-02T19:21:00Z">
                              <w:r>
                                <w:rPr>
                                  <w:rFonts w:ascii="Times New Roman" w:hAnsi="Times New Roman" w:cs="Times New Roman"/>
                                  <w:sz w:val="22"/>
                                  <w:szCs w:val="22"/>
                                </w:rPr>
                                <w:t>corresponding</w:t>
                              </w:r>
                            </w:ins>
                            <w:ins w:id="1216"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1217"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218"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219" w:author="Bo Shen" w:date="2023-02-02T17:51:00Z">
                                  <w:rPr>
                                    <w:rFonts w:ascii="Times New Roman" w:hAnsi="Times New Roman" w:cs="Times New Roman"/>
                                  </w:rPr>
                                </w:rPrChange>
                              </w:rPr>
                              <w:t xml:space="preserve"> Model predicts RT distributions (lines) </w:t>
                            </w:r>
                            <w:ins w:id="1220" w:author="Bo Shen" w:date="2023-02-02T19:18:00Z">
                              <w:r>
                                <w:rPr>
                                  <w:rFonts w:ascii="Times New Roman" w:hAnsi="Times New Roman" w:cs="Times New Roman"/>
                                  <w:sz w:val="22"/>
                                  <w:szCs w:val="22"/>
                                </w:rPr>
                                <w:t xml:space="preserve">are slightly more </w:t>
                              </w:r>
                            </w:ins>
                            <w:ins w:id="1221" w:author="Bo Shen" w:date="2023-02-02T19:19:00Z">
                              <w:r>
                                <w:rPr>
                                  <w:rFonts w:ascii="Times New Roman" w:hAnsi="Times New Roman" w:cs="Times New Roman"/>
                                  <w:sz w:val="22"/>
                                  <w:szCs w:val="22"/>
                                </w:rPr>
                                <w:t>right</w:t>
                              </w:r>
                            </w:ins>
                            <w:ins w:id="1222" w:author="Bo Shen" w:date="2023-02-02T19:20:00Z">
                              <w:r>
                                <w:rPr>
                                  <w:rFonts w:ascii="Times New Roman" w:hAnsi="Times New Roman" w:cs="Times New Roman"/>
                                  <w:sz w:val="22"/>
                                  <w:szCs w:val="22"/>
                                </w:rPr>
                                <w:t>-</w:t>
                              </w:r>
                            </w:ins>
                            <w:ins w:id="1223" w:author="Bo Shen" w:date="2023-02-02T19:19:00Z">
                              <w:r>
                                <w:rPr>
                                  <w:rFonts w:ascii="Times New Roman" w:hAnsi="Times New Roman" w:cs="Times New Roman"/>
                                  <w:sz w:val="22"/>
                                  <w:szCs w:val="22"/>
                                </w:rPr>
                                <w:t xml:space="preserve">skewed than the </w:t>
                              </w:r>
                            </w:ins>
                            <w:del w:id="1224" w:author="Bo Shen" w:date="2023-02-02T19:19:00Z">
                              <w:r w:rsidRPr="00703A03" w:rsidDel="00B27C90">
                                <w:rPr>
                                  <w:rFonts w:ascii="Times New Roman" w:hAnsi="Times New Roman" w:cs="Times New Roman"/>
                                  <w:sz w:val="22"/>
                                  <w:szCs w:val="22"/>
                                  <w:rPrChange w:id="1225"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1226" w:author="Bo Shen" w:date="2023-02-02T17:51:00Z">
                                  <w:rPr>
                                    <w:rFonts w:ascii="Times New Roman" w:hAnsi="Times New Roman" w:cs="Times New Roman"/>
                                  </w:rPr>
                                </w:rPrChange>
                              </w:rPr>
                              <w:t>empirical RT distribution (</w:t>
                            </w:r>
                            <w:ins w:id="1227" w:author="Bo Shen" w:date="2023-02-02T19:19:00Z">
                              <w:r>
                                <w:rPr>
                                  <w:rFonts w:ascii="Times New Roman" w:hAnsi="Times New Roman" w:cs="Times New Roman"/>
                                  <w:sz w:val="22"/>
                                  <w:szCs w:val="22"/>
                                </w:rPr>
                                <w:t>histograms)</w:t>
                              </w:r>
                            </w:ins>
                            <w:del w:id="1228" w:author="Bo Shen" w:date="2023-02-02T19:19:00Z">
                              <w:r w:rsidRPr="00703A03" w:rsidDel="00B27C90">
                                <w:rPr>
                                  <w:rFonts w:ascii="Times New Roman" w:hAnsi="Times New Roman" w:cs="Times New Roman"/>
                                  <w:sz w:val="22"/>
                                  <w:szCs w:val="22"/>
                                  <w:rPrChange w:id="1229" w:author="Bo Shen" w:date="2023-02-02T17:51:00Z">
                                    <w:rPr>
                                      <w:rFonts w:ascii="Times New Roman" w:hAnsi="Times New Roman" w:cs="Times New Roman"/>
                                    </w:rPr>
                                  </w:rPrChange>
                                </w:rPr>
                                <w:delText>bars)</w:delText>
                              </w:r>
                            </w:del>
                            <w:del w:id="1230" w:author="Bo Shen" w:date="2023-02-02T19:20:00Z">
                              <w:r w:rsidRPr="00703A03" w:rsidDel="00B27C90">
                                <w:rPr>
                                  <w:rFonts w:ascii="Times New Roman" w:hAnsi="Times New Roman" w:cs="Times New Roman"/>
                                  <w:sz w:val="22"/>
                                  <w:szCs w:val="22"/>
                                  <w:rPrChange w:id="1231" w:author="Bo Shen" w:date="2023-02-02T17:51:00Z">
                                    <w:rPr>
                                      <w:rFonts w:ascii="Times New Roman" w:hAnsi="Times New Roman" w:cs="Times New Roman"/>
                                    </w:rPr>
                                  </w:rPrChange>
                                </w:rPr>
                                <w:delText>,</w:delText>
                              </w:r>
                            </w:del>
                            <w:del w:id="1232" w:author="Bo Shen" w:date="2023-02-02T19:21:00Z">
                              <w:r w:rsidRPr="00703A03" w:rsidDel="00B27C90">
                                <w:rPr>
                                  <w:rFonts w:ascii="Times New Roman" w:hAnsi="Times New Roman" w:cs="Times New Roman"/>
                                  <w:sz w:val="22"/>
                                  <w:szCs w:val="22"/>
                                  <w:rPrChange w:id="1233"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123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235"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236" w:author="Bo Shen" w:date="2023-02-02T17:51:00Z">
                                  <w:rPr>
                                    <w:rFonts w:ascii="Times New Roman" w:hAnsi="Times New Roman" w:cs="Times New Roman"/>
                                  </w:rPr>
                                </w:rPrChange>
                              </w:rPr>
                              <w:t xml:space="preserve"> Re-plot the fitting results in </w:t>
                            </w:r>
                            <w:del w:id="1237" w:author="Bo Shen" w:date="2022-11-28T13:49:00Z">
                              <w:r w:rsidRPr="00703A03" w:rsidDel="00662EFE">
                                <w:rPr>
                                  <w:rFonts w:ascii="Times New Roman" w:hAnsi="Times New Roman" w:cs="Times New Roman"/>
                                  <w:sz w:val="22"/>
                                  <w:szCs w:val="22"/>
                                  <w:rPrChange w:id="1238" w:author="Bo Shen" w:date="2023-02-02T17:51:00Z">
                                    <w:rPr>
                                      <w:rFonts w:ascii="Times New Roman" w:hAnsi="Times New Roman" w:cs="Times New Roman"/>
                                    </w:rPr>
                                  </w:rPrChange>
                                </w:rPr>
                                <w:delText>a quantile-quantile (Q-Q) plot</w:delText>
                              </w:r>
                            </w:del>
                            <w:ins w:id="1239" w:author="Bo Shen" w:date="2023-02-02T17:50:00Z">
                              <w:r w:rsidRPr="00703A03">
                                <w:rPr>
                                  <w:rFonts w:ascii="Times New Roman" w:hAnsi="Times New Roman" w:cs="Times New Roman"/>
                                  <w:sz w:val="22"/>
                                  <w:szCs w:val="22"/>
                                  <w:rPrChange w:id="1240" w:author="Bo Shen" w:date="2023-02-02T17:51:00Z">
                                    <w:rPr>
                                      <w:rFonts w:ascii="Times New Roman" w:hAnsi="Times New Roman" w:cs="Times New Roman"/>
                                    </w:rPr>
                                  </w:rPrChange>
                                </w:rPr>
                                <w:t>quantile probabilities</w:t>
                              </w:r>
                            </w:ins>
                            <w:ins w:id="1241" w:author="Bo Shen" w:date="2023-02-02T19:21:00Z">
                              <w:r>
                                <w:rPr>
                                  <w:rFonts w:ascii="Times New Roman" w:hAnsi="Times New Roman" w:cs="Times New Roman"/>
                                  <w:sz w:val="22"/>
                                  <w:szCs w:val="22"/>
                                </w:rPr>
                                <w:t xml:space="preserve"> shows that</w:t>
                              </w:r>
                            </w:ins>
                            <w:ins w:id="1242" w:author="Bo Shen" w:date="2023-02-02T19:23:00Z">
                              <w:r>
                                <w:rPr>
                                  <w:rFonts w:ascii="Times New Roman" w:hAnsi="Times New Roman" w:cs="Times New Roman"/>
                                  <w:sz w:val="22"/>
                                  <w:szCs w:val="22"/>
                                </w:rPr>
                                <w:t xml:space="preserve"> th</w:t>
                              </w:r>
                            </w:ins>
                            <w:ins w:id="1243"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1244"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1245"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1246" w:author="Bo Shen" w:date="2023-02-02T19:25:00Z">
                              <w:r>
                                <w:rPr>
                                  <w:rFonts w:ascii="Times New Roman" w:hAnsi="Times New Roman" w:cs="Times New Roman"/>
                                  <w:sz w:val="22"/>
                                  <w:szCs w:val="22"/>
                                </w:rPr>
                                <w:t xml:space="preserve"> (counting upwards from the bottom)</w:t>
                              </w:r>
                            </w:ins>
                            <w:ins w:id="1247" w:author="Bo Shen" w:date="2023-02-02T19:24:00Z">
                              <w:r>
                                <w:rPr>
                                  <w:rFonts w:ascii="Times New Roman" w:hAnsi="Times New Roman" w:cs="Times New Roman"/>
                                  <w:sz w:val="22"/>
                                  <w:szCs w:val="22"/>
                                </w:rPr>
                                <w:t xml:space="preserve"> were slightly </w:t>
                              </w:r>
                            </w:ins>
                            <w:ins w:id="1248" w:author="Bo Shen" w:date="2023-02-02T19:22:00Z">
                              <w:r>
                                <w:rPr>
                                  <w:rFonts w:ascii="Times New Roman" w:hAnsi="Times New Roman" w:cs="Times New Roman"/>
                                  <w:sz w:val="22"/>
                                  <w:szCs w:val="22"/>
                                </w:rPr>
                                <w:t xml:space="preserve">deviated from the </w:t>
                              </w:r>
                            </w:ins>
                            <w:ins w:id="1249" w:author="Bo Shen" w:date="2023-02-02T19:24:00Z">
                              <w:r>
                                <w:rPr>
                                  <w:rFonts w:ascii="Times New Roman" w:hAnsi="Times New Roman" w:cs="Times New Roman"/>
                                  <w:sz w:val="22"/>
                                  <w:szCs w:val="22"/>
                                </w:rPr>
                                <w:t>data points</w:t>
                              </w:r>
                            </w:ins>
                            <w:del w:id="1250" w:author="Bo Shen" w:date="2023-02-02T19:21:00Z">
                              <w:r w:rsidRPr="00703A03" w:rsidDel="00B27C90">
                                <w:rPr>
                                  <w:rFonts w:ascii="Times New Roman" w:hAnsi="Times New Roman" w:cs="Times New Roman"/>
                                  <w:sz w:val="22"/>
                                  <w:szCs w:val="22"/>
                                  <w:rPrChange w:id="1251"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252"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253" w:author="Bo Shen" w:date="2023-02-02T17:51:00Z">
                                  <w:rPr>
                                    <w:rFonts w:ascii="Times New Roman" w:hAnsi="Times New Roman" w:cs="Times New Roman"/>
                                    <w:b/>
                                  </w:rPr>
                                </w:rPrChange>
                              </w:rPr>
                              <w:t>C</w:t>
                            </w:r>
                            <w:del w:id="1254" w:author="Bo Shen" w:date="2023-02-02T19:26:00Z">
                              <w:r w:rsidRPr="00703A03" w:rsidDel="00BF2227">
                                <w:rPr>
                                  <w:rFonts w:ascii="Times New Roman" w:hAnsi="Times New Roman" w:cs="Times New Roman"/>
                                  <w:b/>
                                  <w:sz w:val="22"/>
                                  <w:szCs w:val="22"/>
                                  <w:rPrChange w:id="1255"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256" w:author="Bo Shen" w:date="2023-02-02T17:51:00Z">
                                    <w:rPr>
                                      <w:rFonts w:ascii="Times New Roman" w:hAnsi="Times New Roman" w:cs="Times New Roman"/>
                                    </w:rPr>
                                  </w:rPrChange>
                                </w:rPr>
                                <w:delText xml:space="preserve"> </w:delText>
                              </w:r>
                            </w:del>
                            <w:ins w:id="1257" w:author="Bo Shen" w:date="2023-02-02T19:26:00Z">
                              <w:r>
                                <w:rPr>
                                  <w:rFonts w:ascii="Times New Roman" w:hAnsi="Times New Roman" w:cs="Times New Roman"/>
                                  <w:sz w:val="22"/>
                                  <w:szCs w:val="22"/>
                                </w:rPr>
                                <w:t xml:space="preserve">. The </w:t>
                              </w:r>
                            </w:ins>
                            <w:ins w:id="1258" w:author="Bo Shen" w:date="2023-02-02T19:27:00Z">
                              <w:r>
                                <w:rPr>
                                  <w:rFonts w:ascii="Times New Roman" w:hAnsi="Times New Roman" w:cs="Times New Roman"/>
                                  <w:sz w:val="22"/>
                                  <w:szCs w:val="22"/>
                                </w:rPr>
                                <w:t xml:space="preserve">model predicted </w:t>
                              </w:r>
                            </w:ins>
                            <w:ins w:id="1259" w:author="Bo Shen" w:date="2023-02-02T19:28:00Z">
                              <w:r>
                                <w:rPr>
                                  <w:rFonts w:ascii="Times New Roman" w:hAnsi="Times New Roman" w:cs="Times New Roman"/>
                                  <w:sz w:val="22"/>
                                  <w:szCs w:val="22"/>
                                </w:rPr>
                                <w:t xml:space="preserve">average values of </w:t>
                              </w:r>
                            </w:ins>
                            <w:ins w:id="1260" w:author="Bo Shen" w:date="2023-02-02T19:26:00Z">
                              <w:r>
                                <w:rPr>
                                  <w:rFonts w:ascii="Times New Roman" w:hAnsi="Times New Roman" w:cs="Times New Roman"/>
                                  <w:sz w:val="22"/>
                                  <w:szCs w:val="22"/>
                                </w:rPr>
                                <w:t>RT an</w:t>
                              </w:r>
                            </w:ins>
                            <w:ins w:id="1261" w:author="Bo Shen" w:date="2023-02-02T19:27:00Z">
                              <w:r>
                                <w:rPr>
                                  <w:rFonts w:ascii="Times New Roman" w:hAnsi="Times New Roman" w:cs="Times New Roman"/>
                                  <w:sz w:val="22"/>
                                  <w:szCs w:val="22"/>
                                </w:rPr>
                                <w:t>d</w:t>
                              </w:r>
                            </w:ins>
                            <w:ins w:id="1262" w:author="Bo Shen" w:date="2023-02-02T19:26:00Z">
                              <w:r>
                                <w:rPr>
                                  <w:rFonts w:ascii="Times New Roman" w:hAnsi="Times New Roman" w:cs="Times New Roman"/>
                                  <w:sz w:val="22"/>
                                  <w:szCs w:val="22"/>
                                </w:rPr>
                                <w:t xml:space="preserve"> ch</w:t>
                              </w:r>
                            </w:ins>
                            <w:ins w:id="1263" w:author="Bo Shen" w:date="2023-02-02T19:27:00Z">
                              <w:r>
                                <w:rPr>
                                  <w:rFonts w:ascii="Times New Roman" w:hAnsi="Times New Roman" w:cs="Times New Roman"/>
                                  <w:sz w:val="22"/>
                                  <w:szCs w:val="22"/>
                                </w:rPr>
                                <w:t xml:space="preserve">oice accuracy </w:t>
                              </w:r>
                            </w:ins>
                            <w:del w:id="1264" w:author="Bo Shen" w:date="2023-02-02T19:26:00Z">
                              <w:r w:rsidRPr="00703A03" w:rsidDel="00BF2227">
                                <w:rPr>
                                  <w:rFonts w:ascii="Times New Roman" w:hAnsi="Times New Roman" w:cs="Times New Roman"/>
                                  <w:sz w:val="22"/>
                                  <w:szCs w:val="22"/>
                                  <w:rPrChange w:id="1265" w:author="Bo Shen" w:date="2023-02-02T17:51:00Z">
                                    <w:rPr>
                                      <w:rFonts w:ascii="Times New Roman" w:hAnsi="Times New Roman" w:cs="Times New Roman"/>
                                    </w:rPr>
                                  </w:rPrChange>
                                </w:rPr>
                                <w:delText xml:space="preserve">Model predicted </w:delText>
                              </w:r>
                            </w:del>
                            <w:ins w:id="1266" w:author="Bo Shen" w:date="2023-02-02T19:27:00Z">
                              <w:r>
                                <w:rPr>
                                  <w:rFonts w:ascii="Times New Roman" w:hAnsi="Times New Roman" w:cs="Times New Roman"/>
                                  <w:sz w:val="22"/>
                                  <w:szCs w:val="22"/>
                                </w:rPr>
                                <w:t>still</w:t>
                              </w:r>
                            </w:ins>
                            <w:del w:id="1267" w:author="Bo Shen" w:date="2023-02-02T19:27:00Z">
                              <w:r w:rsidRPr="00703A03" w:rsidDel="00BF2227">
                                <w:rPr>
                                  <w:rFonts w:ascii="Times New Roman" w:hAnsi="Times New Roman" w:cs="Times New Roman"/>
                                  <w:sz w:val="22"/>
                                  <w:szCs w:val="22"/>
                                  <w:rPrChange w:id="1268" w:author="Bo Shen" w:date="2023-02-02T17:51:00Z">
                                    <w:rPr>
                                      <w:rFonts w:ascii="Times New Roman" w:hAnsi="Times New Roman" w:cs="Times New Roman"/>
                                    </w:rPr>
                                  </w:rPrChange>
                                </w:rPr>
                                <w:delText>psychometric function and chronometric function aggregated input strength</w:delText>
                              </w:r>
                            </w:del>
                            <w:del w:id="1269" w:author="Bo Shen" w:date="2023-02-02T19:25:00Z">
                              <w:r w:rsidRPr="00703A03" w:rsidDel="00BF2227">
                                <w:rPr>
                                  <w:rFonts w:ascii="Times New Roman" w:hAnsi="Times New Roman" w:cs="Times New Roman"/>
                                  <w:sz w:val="22"/>
                                  <w:szCs w:val="22"/>
                                  <w:rPrChange w:id="1270"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271"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272"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273" w:author="Bo Shen" w:date="2023-02-02T17:51:00Z">
                                  <w:rPr>
                                    <w:rFonts w:ascii="Times New Roman" w:hAnsi="Times New Roman" w:cs="Times New Roman"/>
                                  </w:rPr>
                                </w:rPrChange>
                              </w:rPr>
                              <w:t xml:space="preserve"> capture</w:t>
                            </w:r>
                            <w:ins w:id="1274" w:author="Bo Shen" w:date="2023-02-02T19:27:00Z">
                              <w:r>
                                <w:rPr>
                                  <w:rFonts w:ascii="Times New Roman" w:hAnsi="Times New Roman" w:cs="Times New Roman"/>
                                  <w:sz w:val="22"/>
                                  <w:szCs w:val="22"/>
                                </w:rPr>
                                <w:t>d</w:t>
                              </w:r>
                            </w:ins>
                            <w:del w:id="1275" w:author="Bo Shen" w:date="2023-02-02T19:27:00Z">
                              <w:r w:rsidRPr="00703A03" w:rsidDel="00BF2227">
                                <w:rPr>
                                  <w:rFonts w:ascii="Times New Roman" w:hAnsi="Times New Roman" w:cs="Times New Roman"/>
                                  <w:sz w:val="22"/>
                                  <w:szCs w:val="22"/>
                                  <w:rPrChange w:id="1276"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277" w:author="Bo Shen" w:date="2023-02-02T17:51:00Z">
                                  <w:rPr>
                                    <w:rFonts w:ascii="Times New Roman" w:hAnsi="Times New Roman" w:cs="Times New Roman"/>
                                  </w:rPr>
                                </w:rPrChange>
                              </w:rPr>
                              <w:t xml:space="preserve"> well the </w:t>
                            </w:r>
                            <w:del w:id="1278" w:author="Bo Shen" w:date="2023-02-02T19:26:00Z">
                              <w:r w:rsidRPr="00703A03" w:rsidDel="00BF2227">
                                <w:rPr>
                                  <w:rFonts w:ascii="Times New Roman" w:hAnsi="Times New Roman" w:cs="Times New Roman"/>
                                  <w:sz w:val="22"/>
                                  <w:szCs w:val="22"/>
                                  <w:rPrChange w:id="1279"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280" w:author="Bo Shen" w:date="2023-02-02T17:51:00Z">
                                  <w:rPr>
                                    <w:rFonts w:ascii="Times New Roman" w:hAnsi="Times New Roman" w:cs="Times New Roman"/>
                                  </w:rPr>
                                </w:rPrChange>
                              </w:rPr>
                              <w:t xml:space="preserve">empirical </w:t>
                            </w:r>
                            <w:ins w:id="1281" w:author="Bo Shen" w:date="2023-02-02T19:28:00Z">
                              <w:r>
                                <w:rPr>
                                  <w:rFonts w:ascii="Times New Roman" w:hAnsi="Times New Roman" w:cs="Times New Roman"/>
                                  <w:sz w:val="22"/>
                                  <w:szCs w:val="22"/>
                                </w:rPr>
                                <w:t>averages</w:t>
                              </w:r>
                            </w:ins>
                            <w:del w:id="1282" w:author="Bo Shen" w:date="2023-02-02T19:28:00Z">
                              <w:r w:rsidRPr="00703A03" w:rsidDel="00BF2227">
                                <w:rPr>
                                  <w:rFonts w:ascii="Times New Roman" w:hAnsi="Times New Roman" w:cs="Times New Roman"/>
                                  <w:sz w:val="22"/>
                                  <w:szCs w:val="22"/>
                                  <w:rPrChange w:id="1283"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28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285"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286" w:author="Bo Shen" w:date="2023-02-02T17:51:00Z">
                                  <w:rPr>
                                    <w:rFonts w:ascii="Times New Roman" w:hAnsi="Times New Roman" w:cs="Times New Roman"/>
                                  </w:rPr>
                                </w:rPrChange>
                              </w:rPr>
                              <w:t xml:space="preserve"> The aggregated neural dynamics from the best</w:t>
                            </w:r>
                            <w:ins w:id="1287" w:author="Bo Shen" w:date="2023-02-03T10:01:00Z">
                              <w:r>
                                <w:rPr>
                                  <w:rFonts w:ascii="Times New Roman" w:hAnsi="Times New Roman" w:cs="Times New Roman"/>
                                  <w:sz w:val="22"/>
                                  <w:szCs w:val="22"/>
                                </w:rPr>
                                <w:t xml:space="preserve"> </w:t>
                              </w:r>
                            </w:ins>
                            <w:del w:id="1288" w:author="Bo Shen" w:date="2023-02-03T10:01:00Z">
                              <w:r w:rsidRPr="00703A03" w:rsidDel="00994A00">
                                <w:rPr>
                                  <w:rFonts w:ascii="Times New Roman" w:hAnsi="Times New Roman" w:cs="Times New Roman"/>
                                  <w:sz w:val="22"/>
                                  <w:szCs w:val="22"/>
                                  <w:rPrChange w:id="1289"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290" w:author="Bo Shen" w:date="2023-02-02T17:51:00Z">
                                  <w:rPr>
                                    <w:rFonts w:ascii="Times New Roman" w:hAnsi="Times New Roman" w:cs="Times New Roman"/>
                                  </w:rPr>
                                </w:rPrChange>
                              </w:rPr>
                              <w:t>fit</w:t>
                            </w:r>
                            <w:ins w:id="1291"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1292" w:author="Bo Shen" w:date="2023-02-02T17:51:00Z">
                                  <w:rPr>
                                    <w:rFonts w:ascii="Times New Roman" w:hAnsi="Times New Roman" w:cs="Times New Roman"/>
                                  </w:rPr>
                                </w:rPrChange>
                              </w:rPr>
                              <w:t xml:space="preserve"> </w:t>
                            </w:r>
                            <w:del w:id="1293" w:author="Bo Shen" w:date="2023-02-03T10:01:00Z">
                              <w:r w:rsidRPr="00703A03" w:rsidDel="00994A00">
                                <w:rPr>
                                  <w:rFonts w:ascii="Times New Roman" w:hAnsi="Times New Roman" w:cs="Times New Roman"/>
                                  <w:sz w:val="22"/>
                                  <w:szCs w:val="22"/>
                                  <w:rPrChange w:id="1294"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295" w:author="Bo Shen" w:date="2023-02-02T17:51:00Z">
                                  <w:rPr>
                                    <w:rFonts w:ascii="Times New Roman" w:hAnsi="Times New Roman" w:cs="Times New Roman"/>
                                  </w:rPr>
                                </w:rPrChange>
                              </w:rPr>
                              <w:t xml:space="preserve">of RNM. Left, mean-field activities on the excitatory pools aligned to the onset of stimulus inputs. </w:t>
                            </w:r>
                            <w:del w:id="1296" w:author="Bo Shen" w:date="2023-02-02T17:50:00Z">
                              <w:r w:rsidRPr="00703A03" w:rsidDel="00703A03">
                                <w:rPr>
                                  <w:rFonts w:ascii="Times New Roman" w:hAnsi="Times New Roman" w:cs="Times New Roman"/>
                                  <w:sz w:val="22"/>
                                  <w:szCs w:val="22"/>
                                  <w:rPrChange w:id="1297"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298"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299"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300" w:author="Bo Shen" w:date="2023-02-02T17:51:00Z">
                                  <w:rPr>
                                    <w:rFonts w:ascii="Times New Roman" w:hAnsi="Times New Roman" w:cs="Times New Roman"/>
                                  </w:rPr>
                                </w:rPrChange>
                              </w:rPr>
                              <w:t xml:space="preserve">). </w:t>
                            </w:r>
                            <w:del w:id="1301" w:author="Bo Shen" w:date="2023-02-02T17:55:00Z">
                              <w:r w:rsidRPr="00703A03" w:rsidDel="00680930">
                                <w:rPr>
                                  <w:rFonts w:ascii="Times New Roman" w:hAnsi="Times New Roman" w:cs="Times New Roman"/>
                                  <w:sz w:val="22"/>
                                  <w:szCs w:val="22"/>
                                  <w:rPrChange w:id="1302"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303" w:author="Bo Shen" w:date="2023-02-02T17:51:00Z">
                                  <w:rPr>
                                    <w:rFonts w:ascii="Times New Roman" w:hAnsi="Times New Roman" w:cs="Times New Roman"/>
                                  </w:rPr>
                                </w:rPrChange>
                              </w:rPr>
                              <w:t xml:space="preserve">Right, mean-field activities on the excitatory pools aligned to the time of choice execution. </w:t>
                            </w:r>
                            <w:del w:id="1304" w:author="Bo Shen" w:date="2023-02-02T17:58:00Z">
                              <w:r w:rsidRPr="00703A03" w:rsidDel="009E5749">
                                <w:rPr>
                                  <w:rFonts w:ascii="Times New Roman" w:hAnsi="Times New Roman" w:cs="Times New Roman"/>
                                  <w:sz w:val="22"/>
                                  <w:szCs w:val="22"/>
                                  <w:rPrChange w:id="1305"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306"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307"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308" w:author="Bo Shen" w:date="2023-02-02T17:51:00Z">
                                  <w:rPr>
                                    <w:rFonts w:ascii="Times New Roman" w:hAnsi="Times New Roman" w:cs="Times New Roman"/>
                                  </w:rPr>
                                </w:rPrChange>
                              </w:rPr>
                              <w:t>).</w:t>
                            </w:r>
                            <w:ins w:id="1309" w:author="Bo Shen" w:date="2023-02-03T10:03:00Z">
                              <w:r>
                                <w:rPr>
                                  <w:rFonts w:ascii="Times New Roman" w:hAnsi="Times New Roman" w:cs="Times New Roman"/>
                                  <w:sz w:val="22"/>
                                  <w:szCs w:val="22"/>
                                </w:rPr>
                                <w:t xml:space="preserve"> The activities at the time point of the smallest median RT</w:t>
                              </w:r>
                            </w:ins>
                            <w:ins w:id="1310" w:author="Bo Shen" w:date="2023-02-03T10:04:00Z">
                              <w:r>
                                <w:rPr>
                                  <w:rFonts w:ascii="Times New Roman" w:hAnsi="Times New Roman" w:cs="Times New Roman"/>
                                  <w:sz w:val="22"/>
                                  <w:szCs w:val="22"/>
                                </w:rPr>
                                <w:t xml:space="preserve"> of the six conditions</w:t>
                              </w:r>
                            </w:ins>
                            <w:ins w:id="1311" w:author="Bo Shen" w:date="2023-02-03T10:03:00Z">
                              <w:r>
                                <w:rPr>
                                  <w:rFonts w:ascii="Times New Roman" w:hAnsi="Times New Roman" w:cs="Times New Roman"/>
                                  <w:sz w:val="22"/>
                                  <w:szCs w:val="22"/>
                                </w:rPr>
                                <w:t xml:space="preserve"> (</w:t>
                              </w:r>
                            </w:ins>
                            <w:ins w:id="1312" w:author="Bo Shen" w:date="2023-02-03T10:04:00Z">
                              <w:r>
                                <w:rPr>
                                  <w:rFonts w:ascii="Times New Roman" w:hAnsi="Times New Roman" w:cs="Times New Roman"/>
                                  <w:sz w:val="22"/>
                                  <w:szCs w:val="22"/>
                                </w:rPr>
                                <w:t>340 ms after stimulus onset</w:t>
                              </w:r>
                            </w:ins>
                            <w:ins w:id="1313"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1314"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1315" w:author="Bo Shen" w:date="2023-02-02T17:51:00Z">
                                  <w:rPr>
                                    <w:rFonts w:ascii="Times New Roman" w:hAnsi="Times New Roman" w:cs="Times New Roman"/>
                                  </w:rPr>
                                </w:rPrChange>
                              </w:rPr>
                              <w:t xml:space="preserve"> </w:t>
                            </w:r>
                            <w:ins w:id="1316" w:author="Bo Shen" w:date="2023-02-03T10:04:00Z">
                              <w:r>
                                <w:rPr>
                                  <w:rFonts w:ascii="Times New Roman" w:hAnsi="Times New Roman" w:cs="Times New Roman"/>
                                  <w:sz w:val="22"/>
                                  <w:szCs w:val="22"/>
                                </w:rPr>
                                <w:t>and at the onset of model choice</w:t>
                              </w:r>
                            </w:ins>
                            <w:ins w:id="1317" w:author="Bo Shen" w:date="2023-02-03T10:05:00Z">
                              <w:r>
                                <w:rPr>
                                  <w:rFonts w:ascii="Times New Roman" w:hAnsi="Times New Roman" w:cs="Times New Roman"/>
                                  <w:sz w:val="22"/>
                                  <w:szCs w:val="22"/>
                                </w:rPr>
                                <w:t xml:space="preserve"> (indicated by </w:t>
                              </w:r>
                            </w:ins>
                            <w:ins w:id="1318"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1319"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1320" w:author="Bo Shen" w:date="2023-02-03T10:15:00Z">
                                    <w:rPr>
                                      <w:rFonts w:ascii="Times New Roman" w:hAnsi="Times New Roman" w:cs="Times New Roman"/>
                                      <w:sz w:val="22"/>
                                      <w:szCs w:val="22"/>
                                    </w:rPr>
                                  </w:rPrChange>
                                </w:rPr>
                                <w:t>d</w:t>
                              </w:r>
                            </w:ins>
                            <w:ins w:id="1321" w:author="Bo Shen" w:date="2023-02-03T10:05:00Z">
                              <w:r>
                                <w:rPr>
                                  <w:rFonts w:ascii="Times New Roman" w:hAnsi="Times New Roman" w:cs="Times New Roman"/>
                                  <w:sz w:val="22"/>
                                  <w:szCs w:val="22"/>
                                </w:rPr>
                                <w:t>)</w:t>
                              </w:r>
                            </w:ins>
                            <w:ins w:id="1322"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323"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324" w:author="Bo Shen" w:date="2023-02-02T17:51:00Z">
                                  <w:rPr>
                                    <w:rFonts w:ascii="Times New Roman" w:hAnsi="Times New Roman" w:cs="Times New Roman"/>
                                  </w:rPr>
                                </w:rPrChange>
                              </w:rPr>
                              <w:t xml:space="preserve"> </w:t>
                            </w:r>
                            <w:ins w:id="1325" w:author="Bo Shen" w:date="2023-02-02T19:29:00Z">
                              <w:r w:rsidRPr="007B43DA">
                                <w:rPr>
                                  <w:rFonts w:ascii="Times New Roman" w:hAnsi="Times New Roman" w:cs="Times New Roman"/>
                                  <w:sz w:val="22"/>
                                  <w:szCs w:val="22"/>
                                </w:rPr>
                                <w:t>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1326"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1327"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1328" w:author="Bo Shen" w:date="2023-02-02T19:30:00Z">
                              <w:r>
                                <w:rPr>
                                  <w:rFonts w:ascii="Times New Roman" w:hAnsi="Times New Roman" w:cs="Times New Roman"/>
                                  <w:sz w:val="22"/>
                                  <w:szCs w:val="22"/>
                                </w:rPr>
                                <w:t xml:space="preserve"> </w:t>
                              </w:r>
                            </w:ins>
                            <w:ins w:id="1329" w:author="Bo Shen" w:date="2023-02-02T19:29:00Z">
                              <w:r w:rsidRPr="007B43DA">
                                <w:rPr>
                                  <w:rFonts w:ascii="Times New Roman" w:hAnsi="Times New Roman" w:cs="Times New Roman"/>
                                  <w:sz w:val="22"/>
                                  <w:szCs w:val="22"/>
                                </w:rPr>
                                <w:t>linearly increase</w:t>
                              </w:r>
                              <w:r w:rsidRPr="007C2977">
                                <w:rPr>
                                  <w:rFonts w:ascii="Times New Roman" w:hAnsi="Times New Roman" w:cs="Times New Roman"/>
                                  <w:sz w:val="22"/>
                                  <w:szCs w:val="22"/>
                                </w:rPr>
                                <w:t xml:space="preserve"> </w:t>
                              </w:r>
                            </w:ins>
                            <w:ins w:id="1330" w:author="Bo Shen" w:date="2023-02-03T10:16:00Z">
                              <w:r w:rsidRPr="00984CE4">
                                <w:rPr>
                                  <w:rFonts w:ascii="Times New Roman" w:hAnsi="Times New Roman" w:cs="Times New Roman"/>
                                  <w:sz w:val="22"/>
                                  <w:szCs w:val="22"/>
                                </w:rPr>
                                <w:t>(</w:t>
                              </w:r>
                            </w:ins>
                            <w:ins w:id="1331" w:author="Bo Shen" w:date="2023-02-03T10:23:00Z">
                              <w:r w:rsidRPr="00984CE4">
                                <w:rPr>
                                  <w:rFonts w:ascii="Times New Roman" w:hAnsi="Times New Roman" w:cs="Times New Roman"/>
                                  <w:sz w:val="22"/>
                                  <w:szCs w:val="22"/>
                                </w:rPr>
                                <w:t>5</w:t>
                              </w:r>
                              <w:r w:rsidRPr="007C2977">
                                <w:rPr>
                                  <w:rFonts w:ascii="Times New Roman" w:hAnsi="Times New Roman" w:cs="Times New Roman"/>
                                  <w:sz w:val="22"/>
                                  <w:szCs w:val="22"/>
                                </w:rPr>
                                <w:t>.3</w:t>
                              </w:r>
                              <w:r w:rsidRPr="00984CE4">
                                <w:rPr>
                                  <w:rFonts w:ascii="Times New Roman" w:hAnsi="Times New Roman" w:cs="Times New Roman"/>
                                  <w:sz w:val="22"/>
                                  <w:szCs w:val="22"/>
                                </w:rPr>
                                <w:t>5</w:t>
                              </w:r>
                              <w:r w:rsidRPr="00984CE4">
                                <w:rPr>
                                  <w:rFonts w:ascii="Times New Roman" w:hAnsi="Times New Roman" w:cs="Times New Roman"/>
                                  <w:color w:val="000000" w:themeColor="text1"/>
                                  <w:sz w:val="22"/>
                                  <w:szCs w:val="22"/>
                                  <w:rPrChange w:id="1332" w:author="Bo Shen" w:date="2023-02-03T10:24:00Z">
                                    <w:rPr>
                                      <w:rFonts w:ascii="Times New Roman" w:hAnsi="Times New Roman" w:cs="Times New Roman"/>
                                      <w:color w:val="000000" w:themeColor="text1"/>
                                    </w:rPr>
                                  </w:rPrChange>
                                </w:rPr>
                                <w:t xml:space="preserve"> spikes/second/100% coherence</w:t>
                              </w:r>
                            </w:ins>
                            <w:ins w:id="1333" w:author="Bo Shen" w:date="2023-02-03T10:16:00Z">
                              <w:r w:rsidRPr="007C2977">
                                <w:rPr>
                                  <w:rFonts w:ascii="Times New Roman" w:hAnsi="Times New Roman" w:cs="Times New Roman"/>
                                  <w:sz w:val="22"/>
                                  <w:szCs w:val="22"/>
                                </w:rPr>
                                <w:t xml:space="preserve">) </w:t>
                              </w:r>
                            </w:ins>
                            <w:ins w:id="1334" w:author="Bo Shen" w:date="2023-02-02T19:29:00Z">
                              <w:r w:rsidRPr="007B43DA">
                                <w:rPr>
                                  <w:rFonts w:ascii="Times New Roman" w:hAnsi="Times New Roman" w:cs="Times New Roman"/>
                                  <w:sz w:val="22"/>
                                  <w:szCs w:val="22"/>
                                </w:rPr>
                                <w:t>and decrease</w:t>
                              </w:r>
                            </w:ins>
                            <w:ins w:id="1335" w:author="Bo Shen" w:date="2023-02-03T10:24:00Z">
                              <w:r>
                                <w:rPr>
                                  <w:rFonts w:ascii="Times New Roman" w:hAnsi="Times New Roman" w:cs="Times New Roman"/>
                                  <w:sz w:val="22"/>
                                  <w:szCs w:val="22"/>
                                </w:rPr>
                                <w:t xml:space="preserve"> (</w:t>
                              </w:r>
                            </w:ins>
                            <w:ins w:id="1336" w:author="Bo Shen" w:date="2023-02-03T10:25:00Z">
                              <w:r>
                                <w:rPr>
                                  <w:rFonts w:ascii="Times New Roman" w:hAnsi="Times New Roman" w:cs="Times New Roman"/>
                                  <w:sz w:val="22"/>
                                  <w:szCs w:val="22"/>
                                </w:rPr>
                                <w:t>-4</w:t>
                              </w:r>
                              <w:r w:rsidRPr="0020720A">
                                <w:rPr>
                                  <w:rFonts w:ascii="Times New Roman" w:hAnsi="Times New Roman" w:cs="Times New Roman"/>
                                  <w:sz w:val="22"/>
                                  <w:szCs w:val="22"/>
                                </w:rPr>
                                <w:t>.</w:t>
                              </w:r>
                              <w:r>
                                <w:rPr>
                                  <w:rFonts w:ascii="Times New Roman" w:hAnsi="Times New Roman" w:cs="Times New Roman"/>
                                  <w:sz w:val="22"/>
                                  <w:szCs w:val="22"/>
                                </w:rPr>
                                <w:t>9</w:t>
                              </w:r>
                              <w:r w:rsidRPr="00984CE4">
                                <w:rPr>
                                  <w:rFonts w:ascii="Times New Roman" w:hAnsi="Times New Roman" w:cs="Times New Roman"/>
                                  <w:sz w:val="22"/>
                                  <w:szCs w:val="22"/>
                                </w:rPr>
                                <w:t>5</w:t>
                              </w:r>
                              <w:r w:rsidRPr="0020720A">
                                <w:rPr>
                                  <w:rFonts w:ascii="Times New Roman" w:hAnsi="Times New Roman" w:cs="Times New Roman"/>
                                  <w:color w:val="000000" w:themeColor="text1"/>
                                  <w:sz w:val="22"/>
                                  <w:szCs w:val="22"/>
                                </w:rPr>
                                <w:t xml:space="preserve"> spikes/second/100% coherence</w:t>
                              </w:r>
                            </w:ins>
                            <w:ins w:id="1337" w:author="Bo Shen" w:date="2023-02-03T10:24:00Z">
                              <w:r>
                                <w:rPr>
                                  <w:rFonts w:ascii="Times New Roman" w:hAnsi="Times New Roman" w:cs="Times New Roman"/>
                                  <w:sz w:val="22"/>
                                  <w:szCs w:val="22"/>
                                </w:rPr>
                                <w:t>)</w:t>
                              </w:r>
                            </w:ins>
                            <w:ins w:id="1338" w:author="Bo Shen" w:date="2023-02-02T19:29:00Z">
                              <w:r w:rsidRPr="007B43DA">
                                <w:rPr>
                                  <w:rFonts w:ascii="Times New Roman" w:hAnsi="Times New Roman" w:cs="Times New Roman"/>
                                  <w:sz w:val="22"/>
                                  <w:szCs w:val="22"/>
                                </w:rPr>
                                <w:t xml:space="preserve"> with input strength</w:t>
                              </w:r>
                            </w:ins>
                            <w:del w:id="1339" w:author="Bo Shen" w:date="2023-02-02T19:30:00Z">
                              <w:r w:rsidRPr="00703A03" w:rsidDel="002371E0">
                                <w:rPr>
                                  <w:rFonts w:ascii="Times New Roman" w:hAnsi="Times New Roman" w:cs="Times New Roman"/>
                                  <w:sz w:val="22"/>
                                  <w:szCs w:val="22"/>
                                  <w:rPrChange w:id="1340" w:author="Bo Shen" w:date="2023-02-02T17:51:00Z">
                                    <w:rPr>
                                      <w:rFonts w:ascii="Times New Roman" w:hAnsi="Times New Roman" w:cs="Times New Roman"/>
                                    </w:rPr>
                                  </w:rPrChange>
                                </w:rPr>
                                <w:delText>Effect of input strength on early</w:delText>
                              </w:r>
                            </w:del>
                            <w:del w:id="1341" w:author="Bo Shen" w:date="2023-02-02T17:59:00Z">
                              <w:r w:rsidRPr="00703A03" w:rsidDel="009E5749">
                                <w:rPr>
                                  <w:rFonts w:ascii="Times New Roman" w:hAnsi="Times New Roman" w:cs="Times New Roman"/>
                                  <w:sz w:val="22"/>
                                  <w:szCs w:val="22"/>
                                  <w:rPrChange w:id="1342" w:author="Bo Shen" w:date="2023-02-02T17:51:00Z">
                                    <w:rPr>
                                      <w:rFonts w:ascii="Times New Roman" w:hAnsi="Times New Roman" w:cs="Times New Roman"/>
                                    </w:rPr>
                                  </w:rPrChange>
                                </w:rPr>
                                <w:delText xml:space="preserve"> </w:delText>
                              </w:r>
                            </w:del>
                            <w:del w:id="1343" w:author="Bo Shen" w:date="2023-02-02T19:30:00Z">
                              <w:r w:rsidRPr="00703A03" w:rsidDel="002371E0">
                                <w:rPr>
                                  <w:rFonts w:ascii="Times New Roman" w:hAnsi="Times New Roman" w:cs="Times New Roman"/>
                                  <w:sz w:val="22"/>
                                  <w:szCs w:val="22"/>
                                  <w:rPrChange w:id="1344"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345"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346"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347"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348" w:author="Bo Shen" w:date="2023-02-02T17:51:00Z">
                                    <w:rPr>
                                      <w:rFonts w:ascii="Times New Roman" w:hAnsi="Times New Roman" w:cs="Times New Roman"/>
                                    </w:rPr>
                                  </w:rPrChange>
                                </w:rPr>
                                <w:delText xml:space="preserve"> (unchosen side). </w:delText>
                              </w:r>
                            </w:del>
                            <w:del w:id="1349" w:author="Bo Shen" w:date="2023-02-02T19:29:00Z">
                              <w:r w:rsidRPr="00703A03" w:rsidDel="00BF2227">
                                <w:rPr>
                                  <w:rFonts w:ascii="Times New Roman" w:hAnsi="Times New Roman" w:cs="Times New Roman"/>
                                  <w:sz w:val="22"/>
                                  <w:szCs w:val="22"/>
                                  <w:rPrChange w:id="1350" w:author="Bo Shen" w:date="2023-02-02T17:51:00Z">
                                    <w:rPr>
                                      <w:rFonts w:ascii="Times New Roman" w:hAnsi="Times New Roman" w:cs="Times New Roman"/>
                                    </w:rPr>
                                  </w:rPrChange>
                                </w:rPr>
                                <w:delText xml:space="preserve">The activities linearly increase and decrease with input strength </w:delText>
                              </w:r>
                            </w:del>
                            <w:del w:id="1351" w:author="Bo Shen" w:date="2023-02-02T19:30:00Z">
                              <w:r w:rsidRPr="00703A03" w:rsidDel="002371E0">
                                <w:rPr>
                                  <w:rFonts w:ascii="Times New Roman" w:hAnsi="Times New Roman" w:cs="Times New Roman"/>
                                  <w:sz w:val="22"/>
                                  <w:szCs w:val="22"/>
                                  <w:rPrChange w:id="1352" w:author="Bo Shen" w:date="2023-02-02T17:51:00Z">
                                    <w:rPr>
                                      <w:rFonts w:ascii="Times New Roman" w:hAnsi="Times New Roman" w:cs="Times New Roman"/>
                                    </w:rPr>
                                  </w:rPrChange>
                                </w:rPr>
                                <w:delText>but exhibit very subtle competitio</w:delText>
                              </w:r>
                            </w:del>
                            <w:ins w:id="1353" w:author="Bo Shen" w:date="2023-02-02T19:30:00Z">
                              <w:r>
                                <w:rPr>
                                  <w:rFonts w:ascii="Times New Roman" w:hAnsi="Times New Roman" w:cs="Times New Roman"/>
                                  <w:sz w:val="22"/>
                                  <w:szCs w:val="22"/>
                                </w:rPr>
                                <w:t>, respectively</w:t>
                              </w:r>
                            </w:ins>
                            <w:del w:id="1354" w:author="Bo Shen" w:date="2023-02-02T19:30:00Z">
                              <w:r w:rsidRPr="00703A03" w:rsidDel="002371E0">
                                <w:rPr>
                                  <w:rFonts w:ascii="Times New Roman" w:hAnsi="Times New Roman" w:cs="Times New Roman"/>
                                  <w:sz w:val="22"/>
                                  <w:szCs w:val="22"/>
                                  <w:rPrChange w:id="1355"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356"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357"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358" w:author="Bo Shen" w:date="2023-02-02T17:51:00Z">
                                  <w:rPr>
                                    <w:rFonts w:ascii="Times New Roman" w:hAnsi="Times New Roman" w:cs="Times New Roman"/>
                                  </w:rPr>
                                </w:rPrChange>
                              </w:rPr>
                              <w:t xml:space="preserve"> </w:t>
                            </w:r>
                            <w:ins w:id="1359" w:author="Bo Shen" w:date="2023-02-02T19:31:00Z">
                              <w:r>
                                <w:rPr>
                                  <w:rFonts w:ascii="Times New Roman" w:hAnsi="Times New Roman" w:cs="Times New Roman"/>
                                  <w:sz w:val="22"/>
                                  <w:szCs w:val="22"/>
                                </w:rPr>
                                <w:t>At the time of choice, the c</w:t>
                              </w:r>
                            </w:ins>
                            <w:del w:id="1360" w:author="Bo Shen" w:date="2023-02-02T19:30:00Z">
                              <w:r w:rsidRPr="00703A03" w:rsidDel="002371E0">
                                <w:rPr>
                                  <w:rFonts w:ascii="Times New Roman" w:hAnsi="Times New Roman" w:cs="Times New Roman"/>
                                  <w:sz w:val="22"/>
                                  <w:szCs w:val="22"/>
                                  <w:rPrChange w:id="1361" w:author="Bo Shen" w:date="2023-02-02T17:51:00Z">
                                    <w:rPr>
                                      <w:rFonts w:ascii="Times New Roman" w:hAnsi="Times New Roman" w:cs="Times New Roman"/>
                                    </w:rPr>
                                  </w:rPrChange>
                                </w:rPr>
                                <w:delText>Effect of input strength on late</w:delText>
                              </w:r>
                            </w:del>
                            <w:del w:id="1362" w:author="Bo Shen" w:date="2023-02-02T17:59:00Z">
                              <w:r w:rsidRPr="00703A03" w:rsidDel="009E5749">
                                <w:rPr>
                                  <w:rFonts w:ascii="Times New Roman" w:hAnsi="Times New Roman" w:cs="Times New Roman"/>
                                  <w:sz w:val="22"/>
                                  <w:szCs w:val="22"/>
                                  <w:rPrChange w:id="1363" w:author="Bo Shen" w:date="2023-02-02T17:51:00Z">
                                    <w:rPr>
                                      <w:rFonts w:ascii="Times New Roman" w:hAnsi="Times New Roman" w:cs="Times New Roman"/>
                                    </w:rPr>
                                  </w:rPrChange>
                                </w:rPr>
                                <w:delText xml:space="preserve"> </w:delText>
                              </w:r>
                            </w:del>
                            <w:del w:id="1364" w:author="Bo Shen" w:date="2023-02-02T19:30:00Z">
                              <w:r w:rsidRPr="00703A03" w:rsidDel="002371E0">
                                <w:rPr>
                                  <w:rFonts w:ascii="Times New Roman" w:hAnsi="Times New Roman" w:cs="Times New Roman"/>
                                  <w:sz w:val="22"/>
                                  <w:szCs w:val="22"/>
                                  <w:rPrChange w:id="1365"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1366"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1367"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1368"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1369" w:author="Bo Shen" w:date="2023-02-02T17:51:00Z">
                                    <w:rPr>
                                      <w:rFonts w:ascii="Times New Roman" w:hAnsi="Times New Roman" w:cs="Times New Roman"/>
                                    </w:rPr>
                                  </w:rPrChange>
                                </w:rPr>
                                <w:delText xml:space="preserve">. </w:delText>
                              </w:r>
                            </w:del>
                            <w:del w:id="1370" w:author="Bo Shen" w:date="2023-02-02T19:31:00Z">
                              <w:r w:rsidRPr="00703A03" w:rsidDel="002371E0">
                                <w:rPr>
                                  <w:rFonts w:ascii="Times New Roman" w:hAnsi="Times New Roman" w:cs="Times New Roman"/>
                                  <w:sz w:val="22"/>
                                  <w:szCs w:val="22"/>
                                  <w:rPrChange w:id="1371"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1372" w:author="Bo Shen" w:date="2023-02-02T17:51:00Z">
                                  <w:rPr>
                                    <w:rFonts w:ascii="Times New Roman" w:hAnsi="Times New Roman" w:cs="Times New Roman"/>
                                  </w:rPr>
                                </w:rPrChange>
                              </w:rPr>
                              <w:t>hosen unit</w:t>
                            </w:r>
                            <w:del w:id="1373" w:author="Bo Shen" w:date="2023-02-02T19:32:00Z">
                              <w:r w:rsidRPr="00703A03" w:rsidDel="002371E0">
                                <w:rPr>
                                  <w:rFonts w:ascii="Times New Roman" w:hAnsi="Times New Roman" w:cs="Times New Roman"/>
                                  <w:sz w:val="22"/>
                                  <w:szCs w:val="22"/>
                                  <w:rPrChange w:id="1374" w:author="Bo Shen" w:date="2023-02-02T17:51:00Z">
                                    <w:rPr>
                                      <w:rFonts w:ascii="Times New Roman" w:hAnsi="Times New Roman" w:cs="Times New Roman"/>
                                    </w:rPr>
                                  </w:rPrChange>
                                </w:rPr>
                                <w:delText xml:space="preserve"> </w:delText>
                              </w:r>
                            </w:del>
                            <w:ins w:id="1375" w:author="Bo Shen" w:date="2023-02-02T19:31:00Z">
                              <w:r>
                                <w:rPr>
                                  <w:rFonts w:ascii="Times New Roman" w:hAnsi="Times New Roman" w:cs="Times New Roman"/>
                                  <w:sz w:val="22"/>
                                  <w:szCs w:val="22"/>
                                </w:rPr>
                                <w:t xml:space="preserve"> </w:t>
                              </w:r>
                            </w:ins>
                            <w:r w:rsidRPr="00703A03">
                              <w:rPr>
                                <w:rFonts w:ascii="Times New Roman" w:hAnsi="Times New Roman" w:cs="Times New Roman"/>
                                <w:sz w:val="22"/>
                                <w:szCs w:val="22"/>
                                <w:rPrChange w:id="1376" w:author="Bo Shen" w:date="2023-02-02T17:51:00Z">
                                  <w:rPr>
                                    <w:rFonts w:ascii="Times New Roman" w:hAnsi="Times New Roman" w:cs="Times New Roman"/>
                                  </w:rPr>
                                </w:rPrChange>
                              </w:rPr>
                              <w:t>activity</w:t>
                            </w:r>
                            <w:ins w:id="1377" w:author="Bo Shen" w:date="2023-02-02T19:32:00Z">
                              <w:r w:rsidRPr="0020720A">
                                <w:rPr>
                                  <w:rFonts w:ascii="Times New Roman" w:hAnsi="Times New Roman" w:cs="Times New Roman"/>
                                  <w:sz w:val="22"/>
                                  <w:szCs w:val="22"/>
                                </w:rPr>
                                <w:t xml:space="preserve"> </w:t>
                              </w:r>
                              <w:r>
                                <w:rPr>
                                  <w:rFonts w:ascii="Times New Roman" w:hAnsi="Times New Roman" w:cs="Times New Roman"/>
                                  <w:sz w:val="22"/>
                                  <w:szCs w:val="22"/>
                                </w:rPr>
                                <w:t>(</w:t>
                              </w:r>
                              <w:r w:rsidRPr="0020720A">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1378" w:author="Bo Shen" w:date="2023-02-02T17:51:00Z">
                                  <w:rPr>
                                    <w:rFonts w:ascii="Times New Roman" w:hAnsi="Times New Roman" w:cs="Times New Roman"/>
                                  </w:rPr>
                                </w:rPrChange>
                              </w:rPr>
                              <w:t xml:space="preserve"> reaches a common decision bound</w:t>
                            </w:r>
                            <w:ins w:id="1379" w:author="Bo Shen" w:date="2023-02-03T10:17:00Z">
                              <w:r>
                                <w:rPr>
                                  <w:rFonts w:ascii="Times New Roman" w:hAnsi="Times New Roman" w:cs="Times New Roman"/>
                                  <w:sz w:val="22"/>
                                  <w:szCs w:val="22"/>
                                </w:rPr>
                                <w:t xml:space="preserve"> (</w:t>
                              </w:r>
                            </w:ins>
                            <w:ins w:id="1380" w:author="Bo Shen" w:date="2023-02-03T10:25:00Z">
                              <w:r>
                                <w:rPr>
                                  <w:rFonts w:ascii="Times New Roman" w:hAnsi="Times New Roman" w:cs="Times New Roman"/>
                                  <w:sz w:val="22"/>
                                  <w:szCs w:val="22"/>
                                </w:rPr>
                                <w:t>.02</w:t>
                              </w:r>
                              <w:r w:rsidRPr="0020720A">
                                <w:rPr>
                                  <w:rFonts w:ascii="Times New Roman" w:hAnsi="Times New Roman" w:cs="Times New Roman"/>
                                  <w:color w:val="000000" w:themeColor="text1"/>
                                  <w:sz w:val="22"/>
                                  <w:szCs w:val="22"/>
                                </w:rPr>
                                <w:t xml:space="preserve"> spikes/second/100% coherence</w:t>
                              </w:r>
                            </w:ins>
                            <w:ins w:id="1381" w:author="Bo Shen" w:date="2023-02-03T10:17:00Z">
                              <w:r>
                                <w:rPr>
                                  <w:rFonts w:ascii="Times New Roman" w:hAnsi="Times New Roman" w:cs="Times New Roman"/>
                                  <w:sz w:val="22"/>
                                  <w:szCs w:val="22"/>
                                </w:rPr>
                                <w:t>)</w:t>
                              </w:r>
                            </w:ins>
                            <w:del w:id="1382" w:author="Bo Shen" w:date="2023-02-02T19:31:00Z">
                              <w:r w:rsidRPr="00703A03" w:rsidDel="002371E0">
                                <w:rPr>
                                  <w:rFonts w:ascii="Times New Roman" w:hAnsi="Times New Roman" w:cs="Times New Roman"/>
                                  <w:sz w:val="22"/>
                                  <w:szCs w:val="22"/>
                                  <w:rPrChange w:id="1383" w:author="Bo Shen" w:date="2023-02-02T17:51:00Z">
                                    <w:rPr>
                                      <w:rFonts w:ascii="Times New Roman" w:hAnsi="Times New Roman" w:cs="Times New Roman"/>
                                    </w:rPr>
                                  </w:rPrChange>
                                </w:rPr>
                                <w:delText xml:space="preserve"> and show little input dependence</w:delText>
                              </w:r>
                            </w:del>
                            <w:ins w:id="1384" w:author="Bo Shen" w:date="2023-02-02T19:31:00Z">
                              <w:r>
                                <w:rPr>
                                  <w:rFonts w:ascii="Times New Roman" w:hAnsi="Times New Roman" w:cs="Times New Roman"/>
                                  <w:sz w:val="22"/>
                                  <w:szCs w:val="22"/>
                                </w:rPr>
                                <w:t>;</w:t>
                              </w:r>
                            </w:ins>
                            <w:del w:id="1385" w:author="Bo Shen" w:date="2023-02-02T19:31:00Z">
                              <w:r w:rsidRPr="00703A03" w:rsidDel="002371E0">
                                <w:rPr>
                                  <w:rFonts w:ascii="Times New Roman" w:hAnsi="Times New Roman" w:cs="Times New Roman"/>
                                  <w:sz w:val="22"/>
                                  <w:szCs w:val="22"/>
                                  <w:rPrChange w:id="1386"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387" w:author="Bo Shen" w:date="2023-02-02T17:51:00Z">
                                  <w:rPr>
                                    <w:rFonts w:ascii="Times New Roman" w:hAnsi="Times New Roman" w:cs="Times New Roman"/>
                                  </w:rPr>
                                </w:rPrChange>
                              </w:rPr>
                              <w:t xml:space="preserve"> </w:t>
                            </w:r>
                            <w:del w:id="1388" w:author="Bo Shen" w:date="2023-02-02T19:31:00Z">
                              <w:r w:rsidRPr="00703A03" w:rsidDel="002371E0">
                                <w:rPr>
                                  <w:rFonts w:ascii="Times New Roman" w:hAnsi="Times New Roman" w:cs="Times New Roman"/>
                                  <w:sz w:val="22"/>
                                  <w:szCs w:val="22"/>
                                  <w:rPrChange w:id="1389"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1390" w:author="Bo Shen" w:date="2023-02-02T17:51:00Z">
                                  <w:rPr>
                                    <w:rFonts w:ascii="Times New Roman" w:hAnsi="Times New Roman" w:cs="Times New Roman"/>
                                  </w:rPr>
                                </w:rPrChange>
                              </w:rPr>
                              <w:t xml:space="preserve">unchosen </w:t>
                            </w:r>
                            <w:ins w:id="1391" w:author="Bo Shen" w:date="2023-02-02T19:31:00Z">
                              <w:r>
                                <w:rPr>
                                  <w:rFonts w:ascii="Times New Roman" w:hAnsi="Times New Roman" w:cs="Times New Roman"/>
                                  <w:sz w:val="22"/>
                                  <w:szCs w:val="22"/>
                                </w:rPr>
                                <w:t xml:space="preserve">unit </w:t>
                              </w:r>
                            </w:ins>
                            <w:r w:rsidRPr="00703A03">
                              <w:rPr>
                                <w:rFonts w:ascii="Times New Roman" w:hAnsi="Times New Roman" w:cs="Times New Roman"/>
                                <w:sz w:val="22"/>
                                <w:szCs w:val="22"/>
                                <w:rPrChange w:id="1392" w:author="Bo Shen" w:date="2023-02-02T17:51:00Z">
                                  <w:rPr>
                                    <w:rFonts w:ascii="Times New Roman" w:hAnsi="Times New Roman" w:cs="Times New Roman"/>
                                  </w:rPr>
                                </w:rPrChange>
                              </w:rPr>
                              <w:t>activity</w:t>
                            </w:r>
                            <w:ins w:id="1393" w:author="Bo Shen" w:date="2023-02-02T19:31:00Z">
                              <w:r>
                                <w:rPr>
                                  <w:rFonts w:ascii="Times New Roman" w:hAnsi="Times New Roman" w:cs="Times New Roman"/>
                                  <w:sz w:val="22"/>
                                  <w:szCs w:val="22"/>
                                </w:rPr>
                                <w:t xml:space="preserve"> (</w:t>
                              </w:r>
                              <w:r w:rsidRPr="002371E0">
                                <w:rPr>
                                  <w:rFonts w:ascii="Times New Roman" w:hAnsi="Times New Roman" w:cs="Times New Roman"/>
                                  <w:b/>
                                  <w:bCs/>
                                  <w:sz w:val="22"/>
                                  <w:szCs w:val="22"/>
                                  <w:rPrChange w:id="1394"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1395" w:author="Bo Shen" w:date="2023-02-02T17:51:00Z">
                                  <w:rPr>
                                    <w:rFonts w:ascii="Times New Roman" w:hAnsi="Times New Roman" w:cs="Times New Roman"/>
                                  </w:rPr>
                                </w:rPrChange>
                              </w:rPr>
                              <w:t xml:space="preserve"> remains </w:t>
                            </w:r>
                            <w:del w:id="1396" w:author="Bo Shen" w:date="2023-02-03T10:17:00Z">
                              <w:r w:rsidRPr="00703A03" w:rsidDel="00481840">
                                <w:rPr>
                                  <w:rFonts w:ascii="Times New Roman" w:hAnsi="Times New Roman" w:cs="Times New Roman"/>
                                  <w:sz w:val="22"/>
                                  <w:szCs w:val="22"/>
                                  <w:rPrChange w:id="1397" w:author="Bo Shen" w:date="2023-02-02T17:51:00Z">
                                    <w:rPr>
                                      <w:rFonts w:ascii="Times New Roman" w:hAnsi="Times New Roman" w:cs="Times New Roman"/>
                                    </w:rPr>
                                  </w:rPrChange>
                                </w:rPr>
                                <w:delText>at lower level</w:delText>
                              </w:r>
                            </w:del>
                            <w:ins w:id="1398" w:author="Bo Shen" w:date="2023-02-03T10:17:00Z">
                              <w:r>
                                <w:rPr>
                                  <w:rFonts w:ascii="Times New Roman" w:hAnsi="Times New Roman" w:cs="Times New Roman"/>
                                  <w:sz w:val="22"/>
                                  <w:szCs w:val="22"/>
                                </w:rPr>
                                <w:t>suppres</w:t>
                              </w:r>
                            </w:ins>
                            <w:r w:rsidRPr="00703A03">
                              <w:rPr>
                                <w:rFonts w:ascii="Times New Roman" w:hAnsi="Times New Roman" w:cs="Times New Roman"/>
                                <w:sz w:val="22"/>
                                <w:szCs w:val="22"/>
                                <w:rPrChange w:id="1399" w:author="Bo Shen" w:date="2023-02-02T17:51:00Z">
                                  <w:rPr>
                                    <w:rFonts w:ascii="Times New Roman" w:hAnsi="Times New Roman" w:cs="Times New Roman"/>
                                  </w:rPr>
                                </w:rPrChange>
                              </w:rPr>
                              <w:t>s</w:t>
                            </w:r>
                            <w:ins w:id="1400" w:author="Bo Shen" w:date="2023-02-03T10:17:00Z">
                              <w:r>
                                <w:rPr>
                                  <w:rFonts w:ascii="Times New Roman" w:hAnsi="Times New Roman" w:cs="Times New Roman"/>
                                  <w:sz w:val="22"/>
                                  <w:szCs w:val="22"/>
                                </w:rPr>
                                <w:t>ed</w:t>
                              </w:r>
                            </w:ins>
                            <w:r w:rsidRPr="00703A03">
                              <w:rPr>
                                <w:rFonts w:ascii="Times New Roman" w:hAnsi="Times New Roman" w:cs="Times New Roman"/>
                                <w:sz w:val="22"/>
                                <w:szCs w:val="22"/>
                                <w:rPrChange w:id="1401" w:author="Bo Shen" w:date="2023-02-02T17:51:00Z">
                                  <w:rPr>
                                    <w:rFonts w:ascii="Times New Roman" w:hAnsi="Times New Roman" w:cs="Times New Roman"/>
                                  </w:rPr>
                                </w:rPrChange>
                              </w:rPr>
                              <w:t>, graded coding of input strengths</w:t>
                            </w:r>
                            <w:ins w:id="1402" w:author="Bo Shen" w:date="2023-02-03T10:17:00Z">
                              <w:r>
                                <w:rPr>
                                  <w:rFonts w:ascii="Times New Roman" w:hAnsi="Times New Roman" w:cs="Times New Roman"/>
                                  <w:sz w:val="22"/>
                                  <w:szCs w:val="22"/>
                                </w:rPr>
                                <w:t xml:space="preserve"> (</w:t>
                              </w:r>
                            </w:ins>
                            <w:ins w:id="1403" w:author="Bo Shen" w:date="2023-02-03T10:25:00Z">
                              <w:r>
                                <w:rPr>
                                  <w:rFonts w:ascii="Times New Roman" w:hAnsi="Times New Roman" w:cs="Times New Roman"/>
                                  <w:sz w:val="22"/>
                                  <w:szCs w:val="22"/>
                                </w:rPr>
                                <w:t xml:space="preserve">-8.13 </w:t>
                              </w:r>
                              <w:r w:rsidRPr="0020720A">
                                <w:rPr>
                                  <w:rFonts w:ascii="Times New Roman" w:hAnsi="Times New Roman" w:cs="Times New Roman"/>
                                  <w:color w:val="000000" w:themeColor="text1"/>
                                  <w:sz w:val="22"/>
                                  <w:szCs w:val="22"/>
                                </w:rPr>
                                <w:t>spikes/second/100% coherence</w:t>
                              </w:r>
                            </w:ins>
                            <w:ins w:id="1404" w:author="Bo Shen" w:date="2023-02-03T10:17:00Z">
                              <w:r>
                                <w:rPr>
                                  <w:rFonts w:ascii="Times New Roman" w:hAnsi="Times New Roman" w:cs="Times New Roman"/>
                                  <w:sz w:val="22"/>
                                  <w:szCs w:val="22"/>
                                </w:rPr>
                                <w:t>)</w:t>
                              </w:r>
                            </w:ins>
                            <w:r w:rsidRPr="00703A03">
                              <w:rPr>
                                <w:rFonts w:ascii="Times New Roman" w:hAnsi="Times New Roman" w:cs="Times New Roman"/>
                                <w:sz w:val="22"/>
                                <w:szCs w:val="22"/>
                                <w:rPrChange w:id="1405" w:author="Bo Shen" w:date="2023-02-02T17:51:00Z">
                                  <w:rPr>
                                    <w:rFonts w:ascii="Times New Roman" w:hAnsi="Times New Roman" w:cs="Times New Roman"/>
                                  </w:rPr>
                                </w:rPrChange>
                              </w:rPr>
                              <w:t>.</w:t>
                            </w:r>
                            <w:ins w:id="1406" w:author="Bo Shen" w:date="2023-02-02T17:54:00Z">
                              <w:r>
                                <w:rPr>
                                  <w:rFonts w:ascii="Times New Roman" w:hAnsi="Times New Roman" w:cs="Times New Roman"/>
                                  <w:sz w:val="22"/>
                                  <w:szCs w:val="22"/>
                                </w:rPr>
                                <w:t xml:space="preserve"> The best-fitting parameters </w:t>
                              </w:r>
                            </w:ins>
                            <w:ins w:id="1407" w:author="Bo Shen" w:date="2023-02-03T10:56:00Z">
                              <w:r>
                                <w:rPr>
                                  <w:rFonts w:ascii="Times New Roman" w:hAnsi="Times New Roman" w:cs="Times New Roman"/>
                                  <w:sz w:val="22"/>
                                  <w:szCs w:val="22"/>
                                </w:rPr>
                                <w:t>were</w:t>
                              </w:r>
                            </w:ins>
                            <w:ins w:id="1408" w:author="Bo Shen" w:date="2023-02-02T17:54:00Z">
                              <w:r w:rsidRPr="00680930">
                                <w:rPr>
                                  <w:rFonts w:ascii="Times New Roman" w:hAnsi="Times New Roman" w:cs="Times New Roman"/>
                                  <w:sz w:val="22"/>
                                  <w:szCs w:val="22"/>
                                </w:rPr>
                                <w:t xml:space="preserve"> </w:t>
                              </w:r>
                            </w:ins>
                            <w:ins w:id="1409" w:author="Bo Shen" w:date="2023-02-03T11:05:00Z">
                              <w:r>
                                <w:rPr>
                                  <w:rFonts w:ascii="Times New Roman" w:hAnsi="Times New Roman" w:cs="Times New Roman"/>
                                  <w:sz w:val="22"/>
                                  <w:szCs w:val="22"/>
                                </w:rPr>
                                <w:t xml:space="preserve">self-excitation </w:t>
                              </w:r>
                            </w:ins>
                            <m:oMath>
                              <m:r>
                                <w:ins w:id="1410" w:author="Bo Shen" w:date="2023-02-02T17:54:00Z">
                                  <w:rPr>
                                    <w:rFonts w:ascii="Cambria Math" w:hAnsi="Cambria Math" w:cs="Times New Roman"/>
                                    <w:sz w:val="22"/>
                                    <w:szCs w:val="22"/>
                                    <w:lang w:eastAsia="zh-TW"/>
                                  </w:rPr>
                                  <m:t>J</m:t>
                                </w:ins>
                              </m:r>
                              <m:sSub>
                                <m:sSubPr>
                                  <m:ctrlPr>
                                    <w:ins w:id="1411" w:author="Bo Shen" w:date="2023-02-02T17:54:00Z">
                                      <w:rPr>
                                        <w:rFonts w:ascii="Cambria Math" w:hAnsi="Cambria Math" w:cs="Times New Roman"/>
                                        <w:i/>
                                        <w:sz w:val="22"/>
                                        <w:szCs w:val="22"/>
                                        <w:lang w:eastAsia="zh-TW"/>
                                      </w:rPr>
                                    </w:ins>
                                  </m:ctrlPr>
                                </m:sSubPr>
                                <m:e>
                                  <m:r>
                                    <w:ins w:id="1412" w:author="Bo Shen" w:date="2023-02-02T17:54:00Z">
                                      <w:rPr>
                                        <w:rFonts w:ascii="Cambria Math" w:hAnsi="Cambria Math" w:cs="Times New Roman"/>
                                        <w:sz w:val="22"/>
                                        <w:szCs w:val="22"/>
                                        <w:lang w:eastAsia="zh-TW"/>
                                      </w:rPr>
                                      <m:t>N</m:t>
                                    </w:ins>
                                  </m:r>
                                </m:e>
                                <m:sub>
                                  <m:r>
                                    <w:ins w:id="1413" w:author="Bo Shen" w:date="2023-02-02T17:54:00Z">
                                      <w:rPr>
                                        <w:rFonts w:ascii="Cambria Math" w:hAnsi="Cambria Math" w:cs="Times New Roman"/>
                                        <w:sz w:val="22"/>
                                        <w:szCs w:val="22"/>
                                        <w:lang w:eastAsia="zh-TW"/>
                                      </w:rPr>
                                      <m:t>1,1</m:t>
                                    </w:ins>
                                  </m:r>
                                </m:sub>
                              </m:sSub>
                              <m:r>
                                <w:ins w:id="1414" w:author="Bo Shen" w:date="2023-02-02T17:54:00Z">
                                  <w:rPr>
                                    <w:rFonts w:ascii="Cambria Math" w:hAnsi="Cambria Math" w:cs="Times New Roman"/>
                                    <w:sz w:val="22"/>
                                    <w:szCs w:val="22"/>
                                    <w:lang w:eastAsia="zh-TW"/>
                                  </w:rPr>
                                  <m:t>=J</m:t>
                                </w:ins>
                              </m:r>
                              <m:sSub>
                                <m:sSubPr>
                                  <m:ctrlPr>
                                    <w:ins w:id="1415" w:author="Bo Shen" w:date="2023-02-02T17:54:00Z">
                                      <w:rPr>
                                        <w:rFonts w:ascii="Cambria Math" w:hAnsi="Cambria Math" w:cs="Times New Roman"/>
                                        <w:i/>
                                        <w:sz w:val="22"/>
                                        <w:szCs w:val="22"/>
                                        <w:lang w:eastAsia="zh-TW"/>
                                      </w:rPr>
                                    </w:ins>
                                  </m:ctrlPr>
                                </m:sSubPr>
                                <m:e>
                                  <m:r>
                                    <w:ins w:id="1416" w:author="Bo Shen" w:date="2023-02-02T17:54:00Z">
                                      <w:rPr>
                                        <w:rFonts w:ascii="Cambria Math" w:hAnsi="Cambria Math" w:cs="Times New Roman"/>
                                        <w:sz w:val="22"/>
                                        <w:szCs w:val="22"/>
                                        <w:lang w:eastAsia="zh-TW"/>
                                      </w:rPr>
                                      <m:t>N</m:t>
                                    </w:ins>
                                  </m:r>
                                </m:e>
                                <m:sub>
                                  <m:r>
                                    <w:ins w:id="1417" w:author="Bo Shen" w:date="2023-02-02T17:54:00Z">
                                      <w:rPr>
                                        <w:rFonts w:ascii="Cambria Math" w:hAnsi="Cambria Math" w:cs="Times New Roman"/>
                                        <w:sz w:val="22"/>
                                        <w:szCs w:val="22"/>
                                        <w:lang w:eastAsia="zh-TW"/>
                                      </w:rPr>
                                      <m:t>2,2</m:t>
                                    </w:ins>
                                  </m:r>
                                </m:sub>
                              </m:sSub>
                              <m:r>
                                <w:ins w:id="1418" w:author="Bo Shen" w:date="2023-02-02T17:54:00Z">
                                  <w:rPr>
                                    <w:rFonts w:ascii="Cambria Math" w:hAnsi="Cambria Math" w:cs="Times New Roman"/>
                                    <w:sz w:val="22"/>
                                    <w:szCs w:val="22"/>
                                    <w:lang w:eastAsia="zh-TW"/>
                                  </w:rPr>
                                  <m:t>=.2632</m:t>
                                </w:ins>
                              </m:r>
                            </m:oMath>
                            <w:ins w:id="1419" w:author="Bo Shen" w:date="2023-02-02T17:54:00Z">
                              <w:r w:rsidRPr="0020720A">
                                <w:rPr>
                                  <w:rFonts w:ascii="Times New Roman" w:hAnsi="Times New Roman" w:cs="Times New Roman"/>
                                  <w:sz w:val="22"/>
                                  <w:szCs w:val="22"/>
                                  <w:lang w:eastAsia="zh-TW"/>
                                </w:rPr>
                                <w:t>,</w:t>
                              </w:r>
                            </w:ins>
                            <w:ins w:id="1420" w:author="Bo Shen" w:date="2023-02-03T11:05:00Z">
                              <w:r>
                                <w:rPr>
                                  <w:rFonts w:ascii="Times New Roman" w:hAnsi="Times New Roman" w:cs="Times New Roman"/>
                                  <w:sz w:val="22"/>
                                  <w:szCs w:val="22"/>
                                  <w:lang w:eastAsia="zh-TW"/>
                                </w:rPr>
                                <w:t xml:space="preserve"> </w:t>
                              </w:r>
                            </w:ins>
                            <w:ins w:id="1421" w:author="Bo Shen" w:date="2023-02-03T11:09:00Z">
                              <w:r>
                                <w:rPr>
                                  <w:rFonts w:ascii="Times New Roman" w:hAnsi="Times New Roman" w:cs="Times New Roman"/>
                                  <w:sz w:val="22"/>
                                  <w:szCs w:val="22"/>
                                  <w:lang w:eastAsia="zh-TW"/>
                                </w:rPr>
                                <w:t>mutual</w:t>
                              </w:r>
                            </w:ins>
                            <w:ins w:id="1422" w:author="Bo Shen" w:date="2023-02-03T11:05:00Z">
                              <w:r>
                                <w:rPr>
                                  <w:rFonts w:ascii="Times New Roman" w:hAnsi="Times New Roman" w:cs="Times New Roman"/>
                                  <w:sz w:val="22"/>
                                  <w:szCs w:val="22"/>
                                  <w:lang w:eastAsia="zh-TW"/>
                                </w:rPr>
                                <w:t xml:space="preserve"> inhibition</w:t>
                              </w:r>
                            </w:ins>
                            <w:ins w:id="1423" w:author="Bo Shen" w:date="2023-02-02T17:54:00Z">
                              <w:r w:rsidRPr="0020720A">
                                <w:rPr>
                                  <w:rFonts w:ascii="Times New Roman" w:hAnsi="Times New Roman" w:cs="Times New Roman"/>
                                  <w:sz w:val="22"/>
                                  <w:szCs w:val="22"/>
                                  <w:lang w:eastAsia="zh-TW"/>
                                </w:rPr>
                                <w:t xml:space="preserve"> </w:t>
                              </w:r>
                            </w:ins>
                            <m:oMath>
                              <m:r>
                                <w:ins w:id="1424" w:author="Bo Shen" w:date="2023-02-02T17:54:00Z">
                                  <w:rPr>
                                    <w:rFonts w:ascii="Cambria Math" w:hAnsi="Cambria Math" w:cs="Times New Roman"/>
                                    <w:sz w:val="22"/>
                                    <w:szCs w:val="22"/>
                                    <w:lang w:eastAsia="zh-TW"/>
                                  </w:rPr>
                                  <m:t>J</m:t>
                                </w:ins>
                              </m:r>
                              <m:sSub>
                                <m:sSubPr>
                                  <m:ctrlPr>
                                    <w:ins w:id="1425" w:author="Bo Shen" w:date="2023-02-02T17:54:00Z">
                                      <w:rPr>
                                        <w:rFonts w:ascii="Cambria Math" w:hAnsi="Cambria Math" w:cs="Times New Roman"/>
                                        <w:i/>
                                        <w:sz w:val="22"/>
                                        <w:szCs w:val="22"/>
                                        <w:lang w:eastAsia="zh-TW"/>
                                      </w:rPr>
                                    </w:ins>
                                  </m:ctrlPr>
                                </m:sSubPr>
                                <m:e>
                                  <m:r>
                                    <w:ins w:id="1426" w:author="Bo Shen" w:date="2023-02-02T17:54:00Z">
                                      <w:rPr>
                                        <w:rFonts w:ascii="Cambria Math" w:hAnsi="Cambria Math" w:cs="Times New Roman"/>
                                        <w:sz w:val="22"/>
                                        <w:szCs w:val="22"/>
                                        <w:lang w:eastAsia="zh-TW"/>
                                      </w:rPr>
                                      <m:t>N</m:t>
                                    </w:ins>
                                  </m:r>
                                </m:e>
                                <m:sub>
                                  <m:r>
                                    <w:ins w:id="1427" w:author="Bo Shen" w:date="2023-02-02T17:54:00Z">
                                      <w:rPr>
                                        <w:rFonts w:ascii="Cambria Math" w:hAnsi="Cambria Math" w:cs="Times New Roman"/>
                                        <w:sz w:val="22"/>
                                        <w:szCs w:val="22"/>
                                        <w:lang w:eastAsia="zh-TW"/>
                                      </w:rPr>
                                      <m:t>1,2</m:t>
                                    </w:ins>
                                  </m:r>
                                </m:sub>
                              </m:sSub>
                              <m:r>
                                <w:ins w:id="1428" w:author="Bo Shen" w:date="2023-02-02T17:54:00Z">
                                  <w:rPr>
                                    <w:rFonts w:ascii="Cambria Math" w:hAnsi="Cambria Math" w:cs="Times New Roman"/>
                                    <w:sz w:val="22"/>
                                    <w:szCs w:val="22"/>
                                    <w:lang w:eastAsia="zh-TW"/>
                                  </w:rPr>
                                  <m:t>=J</m:t>
                                </w:ins>
                              </m:r>
                              <m:sSub>
                                <m:sSubPr>
                                  <m:ctrlPr>
                                    <w:ins w:id="1429" w:author="Bo Shen" w:date="2023-02-02T17:54:00Z">
                                      <w:rPr>
                                        <w:rFonts w:ascii="Cambria Math" w:hAnsi="Cambria Math" w:cs="Times New Roman"/>
                                        <w:i/>
                                        <w:sz w:val="22"/>
                                        <w:szCs w:val="22"/>
                                        <w:lang w:eastAsia="zh-TW"/>
                                      </w:rPr>
                                    </w:ins>
                                  </m:ctrlPr>
                                </m:sSubPr>
                                <m:e>
                                  <m:r>
                                    <w:ins w:id="1430" w:author="Bo Shen" w:date="2023-02-02T17:54:00Z">
                                      <w:rPr>
                                        <w:rFonts w:ascii="Cambria Math" w:hAnsi="Cambria Math" w:cs="Times New Roman"/>
                                        <w:sz w:val="22"/>
                                        <w:szCs w:val="22"/>
                                        <w:lang w:eastAsia="zh-TW"/>
                                      </w:rPr>
                                      <m:t>N</m:t>
                                    </w:ins>
                                  </m:r>
                                </m:e>
                                <m:sub>
                                  <m:r>
                                    <w:ins w:id="1431" w:author="Bo Shen" w:date="2023-02-02T17:54:00Z">
                                      <w:rPr>
                                        <w:rFonts w:ascii="Cambria Math" w:hAnsi="Cambria Math" w:cs="Times New Roman"/>
                                        <w:sz w:val="22"/>
                                        <w:szCs w:val="22"/>
                                        <w:lang w:eastAsia="zh-TW"/>
                                      </w:rPr>
                                      <m:t>2,1</m:t>
                                    </w:ins>
                                  </m:r>
                                </m:sub>
                              </m:sSub>
                              <m:r>
                                <w:ins w:id="1432" w:author="Bo Shen" w:date="2023-02-02T17:54:00Z">
                                  <w:rPr>
                                    <w:rFonts w:ascii="Cambria Math" w:hAnsi="Cambria Math" w:cs="Times New Roman"/>
                                    <w:sz w:val="22"/>
                                    <w:szCs w:val="22"/>
                                    <w:lang w:eastAsia="zh-TW"/>
                                  </w:rPr>
                                  <m:t>=.0224</m:t>
                                </w:ins>
                              </m:r>
                            </m:oMath>
                            <w:ins w:id="1433" w:author="Bo Shen" w:date="2023-02-02T17:54:00Z">
                              <w:r w:rsidRPr="0020720A">
                                <w:rPr>
                                  <w:rFonts w:ascii="Times New Roman" w:hAnsi="Times New Roman" w:cs="Times New Roman"/>
                                  <w:sz w:val="22"/>
                                  <w:szCs w:val="22"/>
                                  <w:lang w:eastAsia="zh-TW"/>
                                </w:rPr>
                                <w:t>,</w:t>
                              </w:r>
                            </w:ins>
                            <w:ins w:id="1434" w:author="Bo Shen" w:date="2023-02-03T11:05:00Z">
                              <w:r>
                                <w:rPr>
                                  <w:rFonts w:ascii="Times New Roman" w:hAnsi="Times New Roman" w:cs="Times New Roman"/>
                                  <w:sz w:val="22"/>
                                  <w:szCs w:val="22"/>
                                  <w:lang w:eastAsia="zh-TW"/>
                                </w:rPr>
                                <w:t xml:space="preserve"> </w:t>
                              </w:r>
                            </w:ins>
                            <w:ins w:id="1435" w:author="Bo Shen" w:date="2023-02-03T11:09:00Z">
                              <w:r>
                                <w:rPr>
                                  <w:rFonts w:ascii="Times New Roman" w:hAnsi="Times New Roman" w:cs="Times New Roman"/>
                                  <w:sz w:val="22"/>
                                  <w:szCs w:val="22"/>
                                  <w:lang w:eastAsia="zh-TW"/>
                                </w:rPr>
                                <w:t>non-selective</w:t>
                              </w:r>
                            </w:ins>
                            <w:ins w:id="1436" w:author="Bo Shen" w:date="2023-02-03T11:05:00Z">
                              <w:r>
                                <w:rPr>
                                  <w:rFonts w:ascii="Times New Roman" w:hAnsi="Times New Roman" w:cs="Times New Roman"/>
                                  <w:sz w:val="22"/>
                                  <w:szCs w:val="22"/>
                                  <w:lang w:eastAsia="zh-TW"/>
                                </w:rPr>
                                <w:t xml:space="preserve"> input</w:t>
                              </w:r>
                            </w:ins>
                            <w:ins w:id="1437" w:author="Bo Shen" w:date="2023-02-02T17:54:00Z">
                              <w:r w:rsidRPr="0020720A">
                                <w:rPr>
                                  <w:rFonts w:ascii="Times New Roman" w:hAnsi="Times New Roman" w:cs="Times New Roman"/>
                                  <w:sz w:val="22"/>
                                  <w:szCs w:val="22"/>
                                  <w:lang w:eastAsia="zh-TW"/>
                                </w:rPr>
                                <w:t xml:space="preserve"> </w:t>
                              </w:r>
                            </w:ins>
                            <m:oMath>
                              <m:sSub>
                                <m:sSubPr>
                                  <m:ctrlPr>
                                    <w:ins w:id="1438" w:author="Bo Shen" w:date="2023-02-02T17:54:00Z">
                                      <w:rPr>
                                        <w:rFonts w:ascii="Cambria Math" w:hAnsi="Cambria Math" w:cs="Times New Roman"/>
                                        <w:i/>
                                        <w:sz w:val="22"/>
                                        <w:szCs w:val="22"/>
                                        <w:lang w:eastAsia="zh-TW"/>
                                      </w:rPr>
                                    </w:ins>
                                  </m:ctrlPr>
                                </m:sSubPr>
                                <m:e>
                                  <m:r>
                                    <w:ins w:id="1439" w:author="Bo Shen" w:date="2023-02-02T17:54:00Z">
                                      <w:rPr>
                                        <w:rFonts w:ascii="Cambria Math" w:hAnsi="Cambria Math" w:cs="Times New Roman"/>
                                        <w:sz w:val="22"/>
                                        <w:szCs w:val="22"/>
                                        <w:lang w:eastAsia="zh-TW"/>
                                      </w:rPr>
                                      <m:t>I</m:t>
                                    </w:ins>
                                  </m:r>
                                </m:e>
                                <m:sub>
                                  <m:r>
                                    <w:ins w:id="1440" w:author="Bo Shen" w:date="2023-02-02T17:54:00Z">
                                      <w:rPr>
                                        <w:rFonts w:ascii="Cambria Math" w:hAnsi="Cambria Math" w:cs="Times New Roman"/>
                                        <w:sz w:val="22"/>
                                        <w:szCs w:val="22"/>
                                        <w:lang w:eastAsia="zh-TW"/>
                                      </w:rPr>
                                      <m:t>0</m:t>
                                    </w:ins>
                                  </m:r>
                                </m:sub>
                              </m:sSub>
                              <m:r>
                                <w:ins w:id="1441" w:author="Bo Shen" w:date="2023-02-02T17:54:00Z">
                                  <w:rPr>
                                    <w:rFonts w:ascii="Cambria Math" w:hAnsi="Cambria Math" w:cs="Times New Roman"/>
                                    <w:sz w:val="22"/>
                                    <w:szCs w:val="22"/>
                                    <w:lang w:eastAsia="zh-TW"/>
                                  </w:rPr>
                                  <m:t>=.2647</m:t>
                                </w:ins>
                              </m:r>
                            </m:oMath>
                            <w:ins w:id="1442" w:author="Bo Shen" w:date="2023-02-02T17:54:00Z">
                              <w:r w:rsidRPr="0020720A">
                                <w:rPr>
                                  <w:rFonts w:ascii="Times New Roman" w:hAnsi="Times New Roman" w:cs="Times New Roman"/>
                                  <w:sz w:val="22"/>
                                  <w:szCs w:val="22"/>
                                  <w:lang w:eastAsia="zh-TW"/>
                                </w:rPr>
                                <w:t xml:space="preserve">, </w:t>
                              </w:r>
                            </w:ins>
                            <w:ins w:id="1443" w:author="Bo Shen" w:date="2023-02-03T11:06:00Z">
                              <w:r>
                                <w:rPr>
                                  <w:rFonts w:ascii="Times New Roman" w:hAnsi="Times New Roman" w:cs="Times New Roman"/>
                                  <w:sz w:val="22"/>
                                  <w:szCs w:val="22"/>
                                  <w:lang w:eastAsia="zh-TW"/>
                                </w:rPr>
                                <w:t xml:space="preserve">noise </w:t>
                              </w:r>
                            </w:ins>
                            <w:ins w:id="1444" w:author="Bo Shen" w:date="2023-02-03T11:09:00Z">
                              <w:r>
                                <w:rPr>
                                  <w:rFonts w:ascii="Times New Roman" w:hAnsi="Times New Roman" w:cs="Times New Roman"/>
                                  <w:sz w:val="22"/>
                                  <w:szCs w:val="22"/>
                                  <w:lang w:eastAsia="zh-TW"/>
                                </w:rPr>
                                <w:t>amplitude</w:t>
                              </w:r>
                            </w:ins>
                            <w:ins w:id="1445" w:author="Bo Shen" w:date="2023-02-03T11:06:00Z">
                              <w:r>
                                <w:rPr>
                                  <w:rFonts w:ascii="Times New Roman" w:hAnsi="Times New Roman" w:cs="Times New Roman"/>
                                  <w:sz w:val="22"/>
                                  <w:szCs w:val="22"/>
                                  <w:lang w:eastAsia="zh-TW"/>
                                </w:rPr>
                                <w:t xml:space="preserve"> </w:t>
                              </w:r>
                            </w:ins>
                            <m:oMath>
                              <m:sSub>
                                <m:sSubPr>
                                  <m:ctrlPr>
                                    <w:ins w:id="1446" w:author="Bo Shen" w:date="2023-02-02T17:54:00Z">
                                      <w:rPr>
                                        <w:rFonts w:ascii="Cambria Math" w:hAnsi="Cambria Math" w:cs="Times New Roman"/>
                                        <w:i/>
                                        <w:sz w:val="22"/>
                                        <w:szCs w:val="22"/>
                                        <w:lang w:eastAsia="zh-TW"/>
                                      </w:rPr>
                                    </w:ins>
                                  </m:ctrlPr>
                                </m:sSubPr>
                                <m:e>
                                  <m:r>
                                    <w:ins w:id="1447" w:author="Bo Shen" w:date="2023-02-02T17:54:00Z">
                                      <w:rPr>
                                        <w:rFonts w:ascii="Cambria Math" w:hAnsi="Cambria Math" w:cs="Times New Roman"/>
                                        <w:sz w:val="22"/>
                                        <w:szCs w:val="22"/>
                                        <w:lang w:eastAsia="zh-TW"/>
                                      </w:rPr>
                                      <m:t>σ</m:t>
                                    </w:ins>
                                  </m:r>
                                </m:e>
                                <m:sub>
                                  <m:r>
                                    <w:ins w:id="1448" w:author="Bo Shen" w:date="2023-02-02T17:54:00Z">
                                      <w:rPr>
                                        <w:rFonts w:ascii="Cambria Math" w:hAnsi="Cambria Math" w:cs="Times New Roman"/>
                                        <w:sz w:val="22"/>
                                        <w:szCs w:val="22"/>
                                        <w:lang w:eastAsia="zh-TW"/>
                                      </w:rPr>
                                      <m:t>noise</m:t>
                                    </w:ins>
                                  </m:r>
                                </m:sub>
                              </m:sSub>
                              <m:r>
                                <w:ins w:id="1449" w:author="Bo Shen" w:date="2023-02-02T17:54:00Z">
                                  <w:rPr>
                                    <w:rFonts w:ascii="Cambria Math" w:hAnsi="Cambria Math" w:cs="Times New Roman"/>
                                    <w:sz w:val="22"/>
                                    <w:szCs w:val="22"/>
                                    <w:lang w:eastAsia="zh-TW"/>
                                  </w:rPr>
                                  <m:t>=.0709</m:t>
                                </w:ins>
                              </m:r>
                            </m:oMath>
                            <w:ins w:id="1450" w:author="Bo Shen" w:date="2023-02-02T17:54:00Z">
                              <w:r w:rsidRPr="0020720A">
                                <w:rPr>
                                  <w:rFonts w:ascii="Times New Roman" w:hAnsi="Times New Roman" w:cs="Times New Roman"/>
                                  <w:sz w:val="22"/>
                                  <w:szCs w:val="22"/>
                                  <w:lang w:eastAsia="zh-TW"/>
                                </w:rPr>
                                <w:t>,</w:t>
                              </w:r>
                            </w:ins>
                            <w:ins w:id="1451" w:author="Bo Shen" w:date="2023-02-03T11:09:00Z">
                              <w:r>
                                <w:rPr>
                                  <w:rFonts w:ascii="Times New Roman" w:hAnsi="Times New Roman" w:cs="Times New Roman"/>
                                  <w:sz w:val="22"/>
                                  <w:szCs w:val="22"/>
                                  <w:lang w:eastAsia="zh-TW"/>
                                </w:rPr>
                                <w:t xml:space="preserve"> input scale</w:t>
                              </w:r>
                            </w:ins>
                            <w:ins w:id="1452" w:author="Bo Shen" w:date="2023-02-02T17:54:00Z">
                              <w:r w:rsidRPr="0020720A">
                                <w:rPr>
                                  <w:rFonts w:ascii="Times New Roman" w:hAnsi="Times New Roman" w:cs="Times New Roman"/>
                                  <w:sz w:val="22"/>
                                  <w:szCs w:val="22"/>
                                  <w:lang w:eastAsia="zh-TW"/>
                                </w:rPr>
                                <w:t xml:space="preserve"> </w:t>
                              </w:r>
                            </w:ins>
                            <m:oMath>
                              <m:sSub>
                                <m:sSubPr>
                                  <m:ctrlPr>
                                    <w:ins w:id="1453" w:author="Bo Shen" w:date="2023-02-02T17:54:00Z">
                                      <w:rPr>
                                        <w:rFonts w:ascii="Cambria Math" w:hAnsi="Cambria Math" w:cs="Times New Roman"/>
                                        <w:i/>
                                        <w:sz w:val="22"/>
                                        <w:szCs w:val="22"/>
                                        <w:lang w:eastAsia="zh-TW"/>
                                      </w:rPr>
                                    </w:ins>
                                  </m:ctrlPr>
                                </m:sSubPr>
                                <m:e>
                                  <m:r>
                                    <w:ins w:id="1454" w:author="Bo Shen" w:date="2023-02-02T17:54:00Z">
                                      <w:rPr>
                                        <w:rFonts w:ascii="Cambria Math" w:hAnsi="Cambria Math" w:cs="Times New Roman"/>
                                        <w:sz w:val="22"/>
                                        <w:szCs w:val="22"/>
                                        <w:lang w:eastAsia="zh-TW"/>
                                      </w:rPr>
                                      <m:t>μ</m:t>
                                    </w:ins>
                                  </m:r>
                                </m:e>
                                <m:sub>
                                  <m:r>
                                    <w:ins w:id="1455" w:author="Bo Shen" w:date="2023-02-02T17:54:00Z">
                                      <w:rPr>
                                        <w:rFonts w:ascii="Cambria Math" w:hAnsi="Cambria Math" w:cs="Times New Roman"/>
                                        <w:sz w:val="22"/>
                                        <w:szCs w:val="22"/>
                                        <w:lang w:eastAsia="zh-TW"/>
                                      </w:rPr>
                                      <m:t>0</m:t>
                                    </w:ins>
                                  </m:r>
                                </m:sub>
                              </m:sSub>
                              <m:r>
                                <w:ins w:id="1456" w:author="Bo Shen" w:date="2023-02-02T17:54:00Z">
                                  <w:rPr>
                                    <w:rFonts w:ascii="Cambria Math" w:hAnsi="Cambria Math" w:cs="Times New Roman"/>
                                    <w:sz w:val="22"/>
                                    <w:szCs w:val="22"/>
                                    <w:lang w:eastAsia="zh-TW"/>
                                  </w:rPr>
                                  <m:t>=55.63</m:t>
                                </w:ins>
                              </m:r>
                            </m:oMath>
                            <w:ins w:id="1457" w:author="Bo Shen" w:date="2023-02-02T17:54:00Z">
                              <w:r w:rsidRPr="0020720A">
                                <w:rPr>
                                  <w:rFonts w:ascii="Times New Roman" w:hAnsi="Times New Roman" w:cs="Times New Roman"/>
                                  <w:sz w:val="22"/>
                                  <w:szCs w:val="22"/>
                                  <w:lang w:eastAsia="zh-TW"/>
                                </w:rPr>
                                <w:t xml:space="preserve">, </w:t>
                              </w:r>
                            </w:ins>
                            <w:ins w:id="1458" w:author="Bo Shen" w:date="2023-02-03T11:09:00Z">
                              <w:r>
                                <w:rPr>
                                  <w:rFonts w:ascii="Times New Roman" w:hAnsi="Times New Roman" w:cs="Times New Roman"/>
                                  <w:sz w:val="22"/>
                                  <w:szCs w:val="22"/>
                                  <w:lang w:eastAsia="zh-TW"/>
                                </w:rPr>
                                <w:t>synaptic kin</w:t>
                              </w:r>
                            </w:ins>
                            <w:ins w:id="1459" w:author="Bo Shen" w:date="2023-02-03T11:10:00Z">
                              <w:r>
                                <w:rPr>
                                  <w:rFonts w:ascii="Times New Roman" w:hAnsi="Times New Roman" w:cs="Times New Roman"/>
                                  <w:sz w:val="22"/>
                                  <w:szCs w:val="22"/>
                                  <w:lang w:eastAsia="zh-TW"/>
                                </w:rPr>
                                <w:t xml:space="preserve">etic parameter </w:t>
                              </w:r>
                            </w:ins>
                            <m:oMath>
                              <m:r>
                                <w:ins w:id="1460" w:author="Bo Shen" w:date="2023-02-02T17:54:00Z">
                                  <w:rPr>
                                    <w:rFonts w:ascii="Cambria Math" w:hAnsi="Cambria Math" w:cs="Times New Roman"/>
                                    <w:sz w:val="22"/>
                                    <w:szCs w:val="22"/>
                                  </w:rPr>
                                  <m:t>γ=.5887</m:t>
                                </w:ins>
                              </m:r>
                            </m:oMath>
                            <w:ins w:id="1461" w:author="Bo Shen" w:date="2023-02-02T17:54:00Z">
                              <w:r w:rsidRPr="0020720A">
                                <w:rPr>
                                  <w:rFonts w:ascii="Times New Roman" w:hAnsi="Times New Roman" w:cs="Times New Roman"/>
                                  <w:sz w:val="22"/>
                                  <w:szCs w:val="22"/>
                                  <w:lang w:eastAsia="zh-TW"/>
                                </w:rPr>
                                <w:t>,</w:t>
                              </w:r>
                            </w:ins>
                            <w:ins w:id="1462" w:author="Bo Shen" w:date="2023-02-03T11:10:00Z">
                              <w:r>
                                <w:rPr>
                                  <w:rFonts w:ascii="Times New Roman" w:hAnsi="Times New Roman" w:cs="Times New Roman"/>
                                  <w:sz w:val="22"/>
                                  <w:szCs w:val="22"/>
                                  <w:lang w:eastAsia="zh-TW"/>
                                </w:rPr>
                                <w:t xml:space="preserve"> initial value</w:t>
                              </w:r>
                            </w:ins>
                            <w:ins w:id="1463" w:author="Bo Shen" w:date="2023-02-02T17:54:00Z">
                              <w:r w:rsidRPr="0020720A">
                                <w:rPr>
                                  <w:rFonts w:ascii="Times New Roman" w:hAnsi="Times New Roman" w:cs="Times New Roman"/>
                                  <w:sz w:val="22"/>
                                  <w:szCs w:val="22"/>
                                  <w:lang w:eastAsia="zh-TW"/>
                                </w:rPr>
                                <w:t xml:space="preserve"> </w:t>
                              </w:r>
                            </w:ins>
                            <m:oMath>
                              <m:sSub>
                                <m:sSubPr>
                                  <m:ctrlPr>
                                    <w:ins w:id="1464" w:author="Bo Shen" w:date="2023-02-02T17:54:00Z">
                                      <w:rPr>
                                        <w:rFonts w:ascii="Cambria Math" w:hAnsi="Cambria Math" w:cs="Times New Roman"/>
                                        <w:i/>
                                        <w:sz w:val="22"/>
                                        <w:szCs w:val="22"/>
                                        <w:lang w:eastAsia="zh-TW"/>
                                      </w:rPr>
                                    </w:ins>
                                  </m:ctrlPr>
                                </m:sSubPr>
                                <m:e>
                                  <m:r>
                                    <w:ins w:id="1465" w:author="Bo Shen" w:date="2023-02-02T17:54:00Z">
                                      <w:rPr>
                                        <w:rFonts w:ascii="Cambria Math" w:hAnsi="Cambria Math" w:cs="Times New Roman"/>
                                        <w:sz w:val="22"/>
                                        <w:szCs w:val="22"/>
                                        <w:lang w:eastAsia="zh-TW"/>
                                      </w:rPr>
                                      <m:t>H</m:t>
                                    </w:ins>
                                  </m:r>
                                </m:e>
                                <m:sub>
                                  <m:r>
                                    <w:ins w:id="1466" w:author="Bo Shen" w:date="2023-02-02T17:54:00Z">
                                      <w:rPr>
                                        <w:rFonts w:ascii="Cambria Math" w:hAnsi="Cambria Math" w:cs="Times New Roman"/>
                                        <w:sz w:val="22"/>
                                        <w:szCs w:val="22"/>
                                        <w:lang w:eastAsia="zh-TW"/>
                                      </w:rPr>
                                      <m:t>0</m:t>
                                    </w:ins>
                                  </m:r>
                                </m:sub>
                              </m:sSub>
                              <m:r>
                                <w:ins w:id="1467" w:author="Bo Shen" w:date="2023-02-02T17:54:00Z">
                                  <w:rPr>
                                    <w:rFonts w:ascii="Cambria Math" w:hAnsi="Cambria Math" w:cs="Times New Roman"/>
                                    <w:sz w:val="22"/>
                                    <w:szCs w:val="22"/>
                                    <w:lang w:eastAsia="zh-TW"/>
                                  </w:rPr>
                                  <m:t>=2.622</m:t>
                                </w:ins>
                              </m:r>
                            </m:oMath>
                            <w:ins w:id="1468" w:author="Bo Shen" w:date="2023-02-02T17:54:00Z">
                              <w:r w:rsidRPr="0020720A">
                                <w:rPr>
                                  <w:rFonts w:ascii="Times New Roman" w:hAnsi="Times New Roman" w:cs="Times New Roman"/>
                                  <w:sz w:val="22"/>
                                  <w:szCs w:val="22"/>
                                  <w:lang w:eastAsia="zh-TW"/>
                                </w:rPr>
                                <w:t>, and</w:t>
                              </w:r>
                            </w:ins>
                            <w:ins w:id="1469" w:author="Bo Shen" w:date="2023-02-03T11:06:00Z">
                              <w:r>
                                <w:rPr>
                                  <w:rFonts w:ascii="Times New Roman" w:hAnsi="Times New Roman" w:cs="Times New Roman"/>
                                  <w:sz w:val="22"/>
                                  <w:szCs w:val="22"/>
                                  <w:lang w:eastAsia="zh-TW"/>
                                </w:rPr>
                                <w:t xml:space="preserve"> the time constant of the excitatory units</w:t>
                              </w:r>
                            </w:ins>
                            <w:ins w:id="1470" w:author="Bo Shen" w:date="2023-02-02T17:54:00Z">
                              <w:r w:rsidRPr="0020720A">
                                <w:rPr>
                                  <w:rFonts w:ascii="Times New Roman" w:hAnsi="Times New Roman" w:cs="Times New Roman"/>
                                  <w:sz w:val="22"/>
                                  <w:szCs w:val="22"/>
                                  <w:lang w:eastAsia="zh-TW"/>
                                </w:rPr>
                                <w:t xml:space="preserve"> </w:t>
                              </w:r>
                            </w:ins>
                            <m:oMath>
                              <m:sSub>
                                <m:sSubPr>
                                  <m:ctrlPr>
                                    <w:ins w:id="1471" w:author="Bo Shen" w:date="2023-02-02T17:54:00Z">
                                      <w:rPr>
                                        <w:rFonts w:ascii="Cambria Math" w:hAnsi="Cambria Math" w:cs="Times New Roman"/>
                                        <w:i/>
                                        <w:sz w:val="22"/>
                                        <w:szCs w:val="22"/>
                                        <w:lang w:eastAsia="zh-TW"/>
                                      </w:rPr>
                                    </w:ins>
                                  </m:ctrlPr>
                                </m:sSubPr>
                                <m:e>
                                  <m:r>
                                    <w:ins w:id="1472" w:author="Bo Shen" w:date="2023-02-02T17:54:00Z">
                                      <w:rPr>
                                        <w:rFonts w:ascii="Cambria Math" w:hAnsi="Cambria Math" w:cs="Times New Roman"/>
                                        <w:sz w:val="22"/>
                                        <w:szCs w:val="22"/>
                                        <w:lang w:eastAsia="zh-TW"/>
                                      </w:rPr>
                                      <m:t>τ</m:t>
                                    </w:ins>
                                  </m:r>
                                </m:e>
                                <m:sub>
                                  <m:r>
                                    <w:ins w:id="1473" w:author="Bo Shen" w:date="2023-02-02T17:54:00Z">
                                      <w:rPr>
                                        <w:rFonts w:ascii="Cambria Math" w:hAnsi="Cambria Math" w:cs="Times New Roman"/>
                                        <w:sz w:val="22"/>
                                        <w:szCs w:val="22"/>
                                        <w:lang w:eastAsia="zh-TW"/>
                                      </w:rPr>
                                      <m:t>S</m:t>
                                    </w:ins>
                                  </m:r>
                                </m:sub>
                              </m:sSub>
                              <m:r>
                                <w:ins w:id="1474" w:author="Bo Shen" w:date="2023-02-02T17:54:00Z">
                                  <w:rPr>
                                    <w:rFonts w:ascii="Cambria Math" w:hAnsi="Cambria Math" w:cs="Times New Roman"/>
                                    <w:sz w:val="22"/>
                                    <w:szCs w:val="22"/>
                                    <w:lang w:eastAsia="zh-TW"/>
                                  </w:rPr>
                                  <m:t>=.1672</m:t>
                                </w:ins>
                              </m:r>
                            </m:oMath>
                            <w:ins w:id="1475" w:author="Bo Shen" w:date="2023-02-02T17:55:00Z">
                              <w:r>
                                <w:rPr>
                                  <w:rFonts w:ascii="Times New Roman" w:hAnsi="Times New Roman" w:cs="Times New Roman"/>
                                  <w:sz w:val="22"/>
                                  <w:szCs w:val="22"/>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8EF4C" id="Text Box 5" o:spid="_x0000_s1030" type="#_x0000_t202" style="position:absolute;margin-left:-40.25pt;margin-top:1.05pt;width:555.05pt;height:6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" fillcolor="white [3201]" strokeweight=".5pt">
                <v:textbox>
                  <w:txbxContent>
                    <w:p w:rsidR="005E51E4" w:rsidDel="004848F5" w:rsidRDefault="005E51E4" w:rsidP="003A7944">
                      <w:pPr>
                        <w:jc w:val="both"/>
                        <w:rPr>
                          <w:del w:id="1476" w:author="Bo Shen" w:date="2023-02-02T16:41:00Z"/>
                          <w:rFonts w:ascii="Times New Roman" w:hAnsi="Times New Roman" w:cs="Times New Roman"/>
                          <w:b/>
                        </w:rPr>
                      </w:pPr>
                      <w:ins w:id="1477" w:author="Bo Shen" w:date="2023-02-02T18:26:00Z">
                        <w:r>
                          <w:rPr>
                            <w:rFonts w:ascii="Times New Roman" w:hAnsi="Times New Roman" w:cs="Times New Roman"/>
                            <w:b/>
                            <w:noProof/>
                            <w:lang w:eastAsia="en-US"/>
                          </w:rPr>
                          <w:drawing>
                            <wp:inline distT="0" distB="0" distL="0" distR="0" wp14:anchorId="2B65A39A" wp14:editId="3306EF52">
                              <wp:extent cx="5937264" cy="451821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
                                      <a:stretch>
                                        <a:fillRect/>
                                      </a:stretch>
                                    </pic:blipFill>
                                    <pic:spPr>
                                      <a:xfrm>
                                        <a:off x="0" y="0"/>
                                        <a:ext cx="5940137" cy="4520398"/>
                                      </a:xfrm>
                                      <a:prstGeom prst="rect">
                                        <a:avLst/>
                                      </a:prstGeom>
                                    </pic:spPr>
                                  </pic:pic>
                                </a:graphicData>
                              </a:graphic>
                            </wp:inline>
                          </w:drawing>
                        </w:r>
                      </w:ins>
                    </w:p>
                    <w:p w:rsidR="005E51E4" w:rsidRDefault="005E51E4" w:rsidP="003A7944">
                      <w:pPr>
                        <w:spacing w:line="480" w:lineRule="auto"/>
                        <w:jc w:val="center"/>
                        <w:rPr>
                          <w:ins w:id="1478" w:author="Bo Shen" w:date="2023-02-02T16:41:00Z"/>
                          <w:rFonts w:ascii="Times New Roman" w:hAnsi="Times New Roman" w:cs="Times New Roman"/>
                          <w:b/>
                        </w:rPr>
                      </w:pPr>
                    </w:p>
                    <w:p w:rsidR="005E51E4" w:rsidRPr="00703A03" w:rsidRDefault="005E51E4" w:rsidP="003A7944">
                      <w:pPr>
                        <w:jc w:val="both"/>
                        <w:rPr>
                          <w:rFonts w:ascii="Times New Roman" w:hAnsi="Times New Roman" w:cs="Times New Roman"/>
                          <w:sz w:val="22"/>
                          <w:szCs w:val="22"/>
                          <w:rPrChange w:id="1479" w:author="Bo Shen" w:date="2023-02-02T17:51:00Z">
                            <w:rPr>
                              <w:rFonts w:ascii="Times New Roman" w:hAnsi="Times New Roman" w:cs="Times New Roman"/>
                            </w:rPr>
                          </w:rPrChange>
                        </w:rPr>
                      </w:pPr>
                      <w:r w:rsidRPr="00703A03">
                        <w:rPr>
                          <w:rFonts w:ascii="Times New Roman" w:hAnsi="Times New Roman" w:cs="Times New Roman"/>
                          <w:b/>
                          <w:sz w:val="22"/>
                          <w:szCs w:val="22"/>
                          <w:rPrChange w:id="1480" w:author="Bo Shen" w:date="2023-02-02T17:51:00Z">
                            <w:rPr>
                              <w:rFonts w:ascii="Times New Roman" w:hAnsi="Times New Roman" w:cs="Times New Roman"/>
                              <w:b/>
                            </w:rPr>
                          </w:rPrChange>
                        </w:rPr>
                        <w:t xml:space="preserve">Figure 6-figure supplement </w:t>
                      </w:r>
                      <w:ins w:id="1481" w:author="Bo Shen" w:date="2023-01-27T09:35:00Z">
                        <w:r w:rsidRPr="00703A03">
                          <w:rPr>
                            <w:rFonts w:ascii="Times New Roman" w:hAnsi="Times New Roman" w:cs="Times New Roman"/>
                            <w:b/>
                            <w:sz w:val="22"/>
                            <w:szCs w:val="22"/>
                            <w:rPrChange w:id="1482" w:author="Bo Shen" w:date="2023-02-02T17:51:00Z">
                              <w:rPr>
                                <w:rFonts w:ascii="Times New Roman" w:hAnsi="Times New Roman" w:cs="Times New Roman"/>
                                <w:b/>
                              </w:rPr>
                            </w:rPrChange>
                          </w:rPr>
                          <w:t>4</w:t>
                        </w:r>
                      </w:ins>
                      <w:del w:id="1483" w:author="Bo Shen" w:date="2023-01-26T16:27:00Z">
                        <w:r w:rsidRPr="00703A03" w:rsidDel="00F803D9">
                          <w:rPr>
                            <w:rFonts w:ascii="Times New Roman" w:hAnsi="Times New Roman" w:cs="Times New Roman"/>
                            <w:b/>
                            <w:sz w:val="22"/>
                            <w:szCs w:val="22"/>
                            <w:rPrChange w:id="1484" w:author="Bo Shen" w:date="2023-02-02T17:51:00Z">
                              <w:rPr>
                                <w:rFonts w:ascii="Times New Roman" w:hAnsi="Times New Roman" w:cs="Times New Roman"/>
                                <w:b/>
                              </w:rPr>
                            </w:rPrChange>
                          </w:rPr>
                          <w:delText>1</w:delText>
                        </w:r>
                      </w:del>
                      <w:r w:rsidRPr="00703A03">
                        <w:rPr>
                          <w:rFonts w:ascii="Times New Roman" w:hAnsi="Times New Roman" w:cs="Times New Roman"/>
                          <w:b/>
                          <w:sz w:val="22"/>
                          <w:szCs w:val="22"/>
                          <w:rPrChange w:id="1485" w:author="Bo Shen" w:date="2023-02-02T17:51:00Z">
                            <w:rPr>
                              <w:rFonts w:ascii="Times New Roman" w:hAnsi="Times New Roman" w:cs="Times New Roman"/>
                              <w:b/>
                            </w:rPr>
                          </w:rPrChange>
                        </w:rPr>
                        <w:t>.</w:t>
                      </w:r>
                      <w:r w:rsidRPr="00703A03">
                        <w:rPr>
                          <w:rFonts w:ascii="Times New Roman" w:hAnsi="Times New Roman" w:cs="Times New Roman"/>
                          <w:sz w:val="22"/>
                          <w:szCs w:val="22"/>
                          <w:rPrChange w:id="1486" w:author="Bo Shen" w:date="2023-02-02T17:51:00Z">
                            <w:rPr>
                              <w:rFonts w:ascii="Times New Roman" w:hAnsi="Times New Roman" w:cs="Times New Roman"/>
                            </w:rPr>
                          </w:rPrChange>
                        </w:rPr>
                        <w:t xml:space="preserve"> Fit the original RNM to the classical dataset (Roitman and Shadlen, 2002)</w:t>
                      </w:r>
                      <w:ins w:id="1487" w:author="Bo Shen" w:date="2023-02-02T17:52:00Z">
                        <w:r>
                          <w:rPr>
                            <w:rFonts w:ascii="Times New Roman" w:hAnsi="Times New Roman" w:cs="Times New Roman"/>
                            <w:sz w:val="22"/>
                            <w:szCs w:val="22"/>
                          </w:rPr>
                          <w:t xml:space="preserve"> with eight free parameters</w:t>
                        </w:r>
                      </w:ins>
                      <w:r w:rsidRPr="00703A03">
                        <w:rPr>
                          <w:rFonts w:ascii="Times New Roman" w:hAnsi="Times New Roman" w:cs="Times New Roman"/>
                          <w:sz w:val="22"/>
                          <w:szCs w:val="22"/>
                          <w:rPrChange w:id="1488" w:author="Bo Shen" w:date="2023-02-02T17:51:00Z">
                            <w:rPr>
                              <w:rFonts w:ascii="Times New Roman" w:hAnsi="Times New Roman" w:cs="Times New Roman"/>
                            </w:rPr>
                          </w:rPrChange>
                        </w:rPr>
                        <w:t>.</w:t>
                      </w:r>
                      <w:ins w:id="1489" w:author="Bo Shen" w:date="2023-02-02T19:20:00Z">
                        <w:r>
                          <w:rPr>
                            <w:rFonts w:ascii="Times New Roman" w:hAnsi="Times New Roman" w:cs="Times New Roman"/>
                            <w:sz w:val="22"/>
                            <w:szCs w:val="22"/>
                          </w:rPr>
                          <w:t xml:space="preserve"> </w:t>
                        </w:r>
                      </w:ins>
                      <w:ins w:id="1490" w:author="Bo Shen" w:date="2023-02-02T19:21:00Z">
                        <w:r>
                          <w:rPr>
                            <w:rFonts w:ascii="Times New Roman" w:hAnsi="Times New Roman" w:cs="Times New Roman"/>
                            <w:sz w:val="22"/>
                            <w:szCs w:val="22"/>
                          </w:rPr>
                          <w:t>All</w:t>
                        </w:r>
                      </w:ins>
                      <w:ins w:id="1491" w:author="Bo Shen" w:date="2023-02-02T19:20:00Z">
                        <w:r>
                          <w:rPr>
                            <w:rFonts w:ascii="Times New Roman" w:hAnsi="Times New Roman" w:cs="Times New Roman"/>
                            <w:sz w:val="22"/>
                            <w:szCs w:val="22"/>
                          </w:rPr>
                          <w:t xml:space="preserve"> legends are consistent with the </w:t>
                        </w:r>
                      </w:ins>
                      <w:ins w:id="1492" w:author="Bo Shen" w:date="2023-02-02T19:21:00Z">
                        <w:r>
                          <w:rPr>
                            <w:rFonts w:ascii="Times New Roman" w:hAnsi="Times New Roman" w:cs="Times New Roman"/>
                            <w:sz w:val="22"/>
                            <w:szCs w:val="22"/>
                          </w:rPr>
                          <w:t>corresponding</w:t>
                        </w:r>
                      </w:ins>
                      <w:ins w:id="1493" w:author="Bo Shen" w:date="2023-02-02T19:20:00Z">
                        <w:r>
                          <w:rPr>
                            <w:rFonts w:ascii="Times New Roman" w:hAnsi="Times New Roman" w:cs="Times New Roman"/>
                            <w:sz w:val="22"/>
                            <w:szCs w:val="22"/>
                          </w:rPr>
                          <w:t xml:space="preserve"> panels in Figure 6.</w:t>
                        </w:r>
                      </w:ins>
                      <w:r w:rsidRPr="00703A03">
                        <w:rPr>
                          <w:rFonts w:ascii="Times New Roman" w:hAnsi="Times New Roman" w:cs="Times New Roman"/>
                          <w:sz w:val="22"/>
                          <w:szCs w:val="22"/>
                          <w:rPrChange w:id="1494"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495" w:author="Bo Shen" w:date="2023-02-02T17:51:00Z">
                            <w:rPr>
                              <w:rFonts w:ascii="Times New Roman" w:hAnsi="Times New Roman" w:cs="Times New Roman"/>
                              <w:b/>
                            </w:rPr>
                          </w:rPrChange>
                        </w:rPr>
                        <w:t>A.</w:t>
                      </w:r>
                      <w:r w:rsidRPr="00703A03">
                        <w:rPr>
                          <w:rFonts w:ascii="Times New Roman" w:hAnsi="Times New Roman" w:cs="Times New Roman"/>
                          <w:sz w:val="22"/>
                          <w:szCs w:val="22"/>
                          <w:rPrChange w:id="1496" w:author="Bo Shen" w:date="2023-02-02T17:51:00Z">
                            <w:rPr>
                              <w:rFonts w:ascii="Times New Roman" w:hAnsi="Times New Roman" w:cs="Times New Roman"/>
                            </w:rPr>
                          </w:rPrChange>
                        </w:rPr>
                        <w:t xml:space="preserve"> Model predicts RT distributions (lines) </w:t>
                      </w:r>
                      <w:ins w:id="1497" w:author="Bo Shen" w:date="2023-02-02T19:18:00Z">
                        <w:r>
                          <w:rPr>
                            <w:rFonts w:ascii="Times New Roman" w:hAnsi="Times New Roman" w:cs="Times New Roman"/>
                            <w:sz w:val="22"/>
                            <w:szCs w:val="22"/>
                          </w:rPr>
                          <w:t xml:space="preserve">are slightly more </w:t>
                        </w:r>
                      </w:ins>
                      <w:ins w:id="1498" w:author="Bo Shen" w:date="2023-02-02T19:19:00Z">
                        <w:r>
                          <w:rPr>
                            <w:rFonts w:ascii="Times New Roman" w:hAnsi="Times New Roman" w:cs="Times New Roman"/>
                            <w:sz w:val="22"/>
                            <w:szCs w:val="22"/>
                          </w:rPr>
                          <w:t>right</w:t>
                        </w:r>
                      </w:ins>
                      <w:ins w:id="1499" w:author="Bo Shen" w:date="2023-02-02T19:20:00Z">
                        <w:r>
                          <w:rPr>
                            <w:rFonts w:ascii="Times New Roman" w:hAnsi="Times New Roman" w:cs="Times New Roman"/>
                            <w:sz w:val="22"/>
                            <w:szCs w:val="22"/>
                          </w:rPr>
                          <w:t>-</w:t>
                        </w:r>
                      </w:ins>
                      <w:ins w:id="1500" w:author="Bo Shen" w:date="2023-02-02T19:19:00Z">
                        <w:r>
                          <w:rPr>
                            <w:rFonts w:ascii="Times New Roman" w:hAnsi="Times New Roman" w:cs="Times New Roman"/>
                            <w:sz w:val="22"/>
                            <w:szCs w:val="22"/>
                          </w:rPr>
                          <w:t xml:space="preserve">skewed than the </w:t>
                        </w:r>
                      </w:ins>
                      <w:del w:id="1501" w:author="Bo Shen" w:date="2023-02-02T19:19:00Z">
                        <w:r w:rsidRPr="00703A03" w:rsidDel="00B27C90">
                          <w:rPr>
                            <w:rFonts w:ascii="Times New Roman" w:hAnsi="Times New Roman" w:cs="Times New Roman"/>
                            <w:sz w:val="22"/>
                            <w:szCs w:val="22"/>
                            <w:rPrChange w:id="1502" w:author="Bo Shen" w:date="2023-02-02T17:51:00Z">
                              <w:rPr>
                                <w:rFonts w:ascii="Times New Roman" w:hAnsi="Times New Roman" w:cs="Times New Roman"/>
                              </w:rPr>
                            </w:rPrChange>
                          </w:rPr>
                          <w:delText xml:space="preserve">match the histogram of </w:delText>
                        </w:r>
                      </w:del>
                      <w:r w:rsidRPr="00703A03">
                        <w:rPr>
                          <w:rFonts w:ascii="Times New Roman" w:hAnsi="Times New Roman" w:cs="Times New Roman"/>
                          <w:sz w:val="22"/>
                          <w:szCs w:val="22"/>
                          <w:rPrChange w:id="1503" w:author="Bo Shen" w:date="2023-02-02T17:51:00Z">
                            <w:rPr>
                              <w:rFonts w:ascii="Times New Roman" w:hAnsi="Times New Roman" w:cs="Times New Roman"/>
                            </w:rPr>
                          </w:rPrChange>
                        </w:rPr>
                        <w:t>empirical RT distribution (</w:t>
                      </w:r>
                      <w:ins w:id="1504" w:author="Bo Shen" w:date="2023-02-02T19:19:00Z">
                        <w:r>
                          <w:rPr>
                            <w:rFonts w:ascii="Times New Roman" w:hAnsi="Times New Roman" w:cs="Times New Roman"/>
                            <w:sz w:val="22"/>
                            <w:szCs w:val="22"/>
                          </w:rPr>
                          <w:t>histograms)</w:t>
                        </w:r>
                      </w:ins>
                      <w:del w:id="1505" w:author="Bo Shen" w:date="2023-02-02T19:19:00Z">
                        <w:r w:rsidRPr="00703A03" w:rsidDel="00B27C90">
                          <w:rPr>
                            <w:rFonts w:ascii="Times New Roman" w:hAnsi="Times New Roman" w:cs="Times New Roman"/>
                            <w:sz w:val="22"/>
                            <w:szCs w:val="22"/>
                            <w:rPrChange w:id="1506" w:author="Bo Shen" w:date="2023-02-02T17:51:00Z">
                              <w:rPr>
                                <w:rFonts w:ascii="Times New Roman" w:hAnsi="Times New Roman" w:cs="Times New Roman"/>
                              </w:rPr>
                            </w:rPrChange>
                          </w:rPr>
                          <w:delText>bars)</w:delText>
                        </w:r>
                      </w:del>
                      <w:del w:id="1507" w:author="Bo Shen" w:date="2023-02-02T19:20:00Z">
                        <w:r w:rsidRPr="00703A03" w:rsidDel="00B27C90">
                          <w:rPr>
                            <w:rFonts w:ascii="Times New Roman" w:hAnsi="Times New Roman" w:cs="Times New Roman"/>
                            <w:sz w:val="22"/>
                            <w:szCs w:val="22"/>
                            <w:rPrChange w:id="1508" w:author="Bo Shen" w:date="2023-02-02T17:51:00Z">
                              <w:rPr>
                                <w:rFonts w:ascii="Times New Roman" w:hAnsi="Times New Roman" w:cs="Times New Roman"/>
                              </w:rPr>
                            </w:rPrChange>
                          </w:rPr>
                          <w:delText>,</w:delText>
                        </w:r>
                      </w:del>
                      <w:del w:id="1509" w:author="Bo Shen" w:date="2023-02-02T19:21:00Z">
                        <w:r w:rsidRPr="00703A03" w:rsidDel="00B27C90">
                          <w:rPr>
                            <w:rFonts w:ascii="Times New Roman" w:hAnsi="Times New Roman" w:cs="Times New Roman"/>
                            <w:sz w:val="22"/>
                            <w:szCs w:val="22"/>
                            <w:rPrChange w:id="1510" w:author="Bo Shen" w:date="2023-02-02T17:51:00Z">
                              <w:rPr>
                                <w:rFonts w:ascii="Times New Roman" w:hAnsi="Times New Roman" w:cs="Times New Roman"/>
                              </w:rPr>
                            </w:rPrChange>
                          </w:rPr>
                          <w:delText xml:space="preserve"> with correct and error trials separated (indicated by color) across levels of input strength (% coherence)</w:delText>
                        </w:r>
                      </w:del>
                      <w:r w:rsidRPr="00703A03">
                        <w:rPr>
                          <w:rFonts w:ascii="Times New Roman" w:hAnsi="Times New Roman" w:cs="Times New Roman"/>
                          <w:sz w:val="22"/>
                          <w:szCs w:val="22"/>
                          <w:rPrChange w:id="151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512" w:author="Bo Shen" w:date="2023-02-02T17:51:00Z">
                            <w:rPr>
                              <w:rFonts w:ascii="Times New Roman" w:hAnsi="Times New Roman" w:cs="Times New Roman"/>
                              <w:b/>
                            </w:rPr>
                          </w:rPrChange>
                        </w:rPr>
                        <w:t>B.</w:t>
                      </w:r>
                      <w:r w:rsidRPr="00703A03">
                        <w:rPr>
                          <w:rFonts w:ascii="Times New Roman" w:hAnsi="Times New Roman" w:cs="Times New Roman"/>
                          <w:sz w:val="22"/>
                          <w:szCs w:val="22"/>
                          <w:rPrChange w:id="1513" w:author="Bo Shen" w:date="2023-02-02T17:51:00Z">
                            <w:rPr>
                              <w:rFonts w:ascii="Times New Roman" w:hAnsi="Times New Roman" w:cs="Times New Roman"/>
                            </w:rPr>
                          </w:rPrChange>
                        </w:rPr>
                        <w:t xml:space="preserve"> Re-plot the fitting results in </w:t>
                      </w:r>
                      <w:del w:id="1514" w:author="Bo Shen" w:date="2022-11-28T13:49:00Z">
                        <w:r w:rsidRPr="00703A03" w:rsidDel="00662EFE">
                          <w:rPr>
                            <w:rFonts w:ascii="Times New Roman" w:hAnsi="Times New Roman" w:cs="Times New Roman"/>
                            <w:sz w:val="22"/>
                            <w:szCs w:val="22"/>
                            <w:rPrChange w:id="1515" w:author="Bo Shen" w:date="2023-02-02T17:51:00Z">
                              <w:rPr>
                                <w:rFonts w:ascii="Times New Roman" w:hAnsi="Times New Roman" w:cs="Times New Roman"/>
                              </w:rPr>
                            </w:rPrChange>
                          </w:rPr>
                          <w:delText>a quantile-quantile (Q-Q) plot</w:delText>
                        </w:r>
                      </w:del>
                      <w:ins w:id="1516" w:author="Bo Shen" w:date="2023-02-02T17:50:00Z">
                        <w:r w:rsidRPr="00703A03">
                          <w:rPr>
                            <w:rFonts w:ascii="Times New Roman" w:hAnsi="Times New Roman" w:cs="Times New Roman"/>
                            <w:sz w:val="22"/>
                            <w:szCs w:val="22"/>
                            <w:rPrChange w:id="1517" w:author="Bo Shen" w:date="2023-02-02T17:51:00Z">
                              <w:rPr>
                                <w:rFonts w:ascii="Times New Roman" w:hAnsi="Times New Roman" w:cs="Times New Roman"/>
                              </w:rPr>
                            </w:rPrChange>
                          </w:rPr>
                          <w:t>quantile probabilities</w:t>
                        </w:r>
                      </w:ins>
                      <w:ins w:id="1518" w:author="Bo Shen" w:date="2023-02-02T19:21:00Z">
                        <w:r>
                          <w:rPr>
                            <w:rFonts w:ascii="Times New Roman" w:hAnsi="Times New Roman" w:cs="Times New Roman"/>
                            <w:sz w:val="22"/>
                            <w:szCs w:val="22"/>
                          </w:rPr>
                          <w:t xml:space="preserve"> shows that</w:t>
                        </w:r>
                      </w:ins>
                      <w:ins w:id="1519" w:author="Bo Shen" w:date="2023-02-02T19:23:00Z">
                        <w:r>
                          <w:rPr>
                            <w:rFonts w:ascii="Times New Roman" w:hAnsi="Times New Roman" w:cs="Times New Roman"/>
                            <w:sz w:val="22"/>
                            <w:szCs w:val="22"/>
                          </w:rPr>
                          <w:t xml:space="preserve"> th</w:t>
                        </w:r>
                      </w:ins>
                      <w:ins w:id="1520" w:author="Bo Shen" w:date="2023-02-02T19:24:00Z">
                        <w:r>
                          <w:rPr>
                            <w:rFonts w:ascii="Times New Roman" w:hAnsi="Times New Roman" w:cs="Times New Roman"/>
                            <w:sz w:val="22"/>
                            <w:szCs w:val="22"/>
                          </w:rPr>
                          <w:t>e fitted 3</w:t>
                        </w:r>
                        <w:r w:rsidRPr="00B27C90">
                          <w:rPr>
                            <w:rFonts w:ascii="Times New Roman" w:hAnsi="Times New Roman" w:cs="Times New Roman"/>
                            <w:sz w:val="22"/>
                            <w:szCs w:val="22"/>
                            <w:vertAlign w:val="superscript"/>
                            <w:rPrChange w:id="1521" w:author="Bo Shen" w:date="2023-02-02T19:24:00Z">
                              <w:rPr>
                                <w:rFonts w:ascii="Times New Roman" w:hAnsi="Times New Roman" w:cs="Times New Roman"/>
                                <w:sz w:val="22"/>
                                <w:szCs w:val="22"/>
                              </w:rPr>
                            </w:rPrChange>
                          </w:rPr>
                          <w:t>rd</w:t>
                        </w:r>
                        <w:r>
                          <w:rPr>
                            <w:rFonts w:ascii="Times New Roman" w:hAnsi="Times New Roman" w:cs="Times New Roman"/>
                            <w:sz w:val="22"/>
                            <w:szCs w:val="22"/>
                          </w:rPr>
                          <w:t xml:space="preserve"> to 6</w:t>
                        </w:r>
                        <w:r w:rsidRPr="00B27C90">
                          <w:rPr>
                            <w:rFonts w:ascii="Times New Roman" w:hAnsi="Times New Roman" w:cs="Times New Roman"/>
                            <w:sz w:val="22"/>
                            <w:szCs w:val="22"/>
                            <w:vertAlign w:val="superscript"/>
                            <w:rPrChange w:id="1522" w:author="Bo Shen" w:date="2023-02-02T19:24:00Z">
                              <w:rPr>
                                <w:rFonts w:ascii="Times New Roman" w:hAnsi="Times New Roman" w:cs="Times New Roman"/>
                                <w:sz w:val="22"/>
                                <w:szCs w:val="22"/>
                              </w:rPr>
                            </w:rPrChange>
                          </w:rPr>
                          <w:t>th</w:t>
                        </w:r>
                        <w:r>
                          <w:rPr>
                            <w:rFonts w:ascii="Times New Roman" w:hAnsi="Times New Roman" w:cs="Times New Roman"/>
                            <w:sz w:val="22"/>
                            <w:szCs w:val="22"/>
                          </w:rPr>
                          <w:t xml:space="preserve"> quantile lines</w:t>
                        </w:r>
                      </w:ins>
                      <w:ins w:id="1523" w:author="Bo Shen" w:date="2023-02-02T19:25:00Z">
                        <w:r>
                          <w:rPr>
                            <w:rFonts w:ascii="Times New Roman" w:hAnsi="Times New Roman" w:cs="Times New Roman"/>
                            <w:sz w:val="22"/>
                            <w:szCs w:val="22"/>
                          </w:rPr>
                          <w:t xml:space="preserve"> (counting upwards from the bottom)</w:t>
                        </w:r>
                      </w:ins>
                      <w:ins w:id="1524" w:author="Bo Shen" w:date="2023-02-02T19:24:00Z">
                        <w:r>
                          <w:rPr>
                            <w:rFonts w:ascii="Times New Roman" w:hAnsi="Times New Roman" w:cs="Times New Roman"/>
                            <w:sz w:val="22"/>
                            <w:szCs w:val="22"/>
                          </w:rPr>
                          <w:t xml:space="preserve"> were slightly </w:t>
                        </w:r>
                      </w:ins>
                      <w:ins w:id="1525" w:author="Bo Shen" w:date="2023-02-02T19:22:00Z">
                        <w:r>
                          <w:rPr>
                            <w:rFonts w:ascii="Times New Roman" w:hAnsi="Times New Roman" w:cs="Times New Roman"/>
                            <w:sz w:val="22"/>
                            <w:szCs w:val="22"/>
                          </w:rPr>
                          <w:t xml:space="preserve">deviated from the </w:t>
                        </w:r>
                      </w:ins>
                      <w:ins w:id="1526" w:author="Bo Shen" w:date="2023-02-02T19:24:00Z">
                        <w:r>
                          <w:rPr>
                            <w:rFonts w:ascii="Times New Roman" w:hAnsi="Times New Roman" w:cs="Times New Roman"/>
                            <w:sz w:val="22"/>
                            <w:szCs w:val="22"/>
                          </w:rPr>
                          <w:t>data points</w:t>
                        </w:r>
                      </w:ins>
                      <w:del w:id="1527" w:author="Bo Shen" w:date="2023-02-02T19:21:00Z">
                        <w:r w:rsidRPr="00703A03" w:rsidDel="00B27C90">
                          <w:rPr>
                            <w:rFonts w:ascii="Times New Roman" w:hAnsi="Times New Roman" w:cs="Times New Roman"/>
                            <w:sz w:val="22"/>
                            <w:szCs w:val="22"/>
                            <w:rPrChange w:id="1528" w:author="Bo Shen" w:date="2023-02-02T17:51:00Z">
                              <w:rPr>
                                <w:rFonts w:ascii="Times New Roman" w:hAnsi="Times New Roman" w:cs="Times New Roman"/>
                              </w:rPr>
                            </w:rPrChange>
                          </w:rPr>
                          <w:delText>, with nine quantiles of RT from each condition stacked on the choice proportion of the condition (0 - .5 are error trials, shown in red cross; .5 - 1 are correct trials, shown in green cross). Model predicts well the choice proportion and the shape of RT distribution</w:delText>
                        </w:r>
                      </w:del>
                      <w:r w:rsidRPr="00703A03">
                        <w:rPr>
                          <w:rFonts w:ascii="Times New Roman" w:hAnsi="Times New Roman" w:cs="Times New Roman"/>
                          <w:sz w:val="22"/>
                          <w:szCs w:val="22"/>
                          <w:rPrChange w:id="1529"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530" w:author="Bo Shen" w:date="2023-02-02T17:51:00Z">
                            <w:rPr>
                              <w:rFonts w:ascii="Times New Roman" w:hAnsi="Times New Roman" w:cs="Times New Roman"/>
                              <w:b/>
                            </w:rPr>
                          </w:rPrChange>
                        </w:rPr>
                        <w:t>C</w:t>
                      </w:r>
                      <w:del w:id="1531" w:author="Bo Shen" w:date="2023-02-02T19:26:00Z">
                        <w:r w:rsidRPr="00703A03" w:rsidDel="00BF2227">
                          <w:rPr>
                            <w:rFonts w:ascii="Times New Roman" w:hAnsi="Times New Roman" w:cs="Times New Roman"/>
                            <w:b/>
                            <w:sz w:val="22"/>
                            <w:szCs w:val="22"/>
                            <w:rPrChange w:id="1532" w:author="Bo Shen" w:date="2023-02-02T17:51:00Z">
                              <w:rPr>
                                <w:rFonts w:ascii="Times New Roman" w:hAnsi="Times New Roman" w:cs="Times New Roman"/>
                                <w:b/>
                              </w:rPr>
                            </w:rPrChange>
                          </w:rPr>
                          <w:delText>.</w:delText>
                        </w:r>
                        <w:r w:rsidRPr="00703A03" w:rsidDel="00BF2227">
                          <w:rPr>
                            <w:rFonts w:ascii="Times New Roman" w:hAnsi="Times New Roman" w:cs="Times New Roman"/>
                            <w:sz w:val="22"/>
                            <w:szCs w:val="22"/>
                            <w:rPrChange w:id="1533" w:author="Bo Shen" w:date="2023-02-02T17:51:00Z">
                              <w:rPr>
                                <w:rFonts w:ascii="Times New Roman" w:hAnsi="Times New Roman" w:cs="Times New Roman"/>
                              </w:rPr>
                            </w:rPrChange>
                          </w:rPr>
                          <w:delText xml:space="preserve"> </w:delText>
                        </w:r>
                      </w:del>
                      <w:ins w:id="1534" w:author="Bo Shen" w:date="2023-02-02T19:26:00Z">
                        <w:r>
                          <w:rPr>
                            <w:rFonts w:ascii="Times New Roman" w:hAnsi="Times New Roman" w:cs="Times New Roman"/>
                            <w:sz w:val="22"/>
                            <w:szCs w:val="22"/>
                          </w:rPr>
                          <w:t xml:space="preserve">. The </w:t>
                        </w:r>
                      </w:ins>
                      <w:ins w:id="1535" w:author="Bo Shen" w:date="2023-02-02T19:27:00Z">
                        <w:r>
                          <w:rPr>
                            <w:rFonts w:ascii="Times New Roman" w:hAnsi="Times New Roman" w:cs="Times New Roman"/>
                            <w:sz w:val="22"/>
                            <w:szCs w:val="22"/>
                          </w:rPr>
                          <w:t xml:space="preserve">model predicted </w:t>
                        </w:r>
                      </w:ins>
                      <w:ins w:id="1536" w:author="Bo Shen" w:date="2023-02-02T19:28:00Z">
                        <w:r>
                          <w:rPr>
                            <w:rFonts w:ascii="Times New Roman" w:hAnsi="Times New Roman" w:cs="Times New Roman"/>
                            <w:sz w:val="22"/>
                            <w:szCs w:val="22"/>
                          </w:rPr>
                          <w:t xml:space="preserve">average values of </w:t>
                        </w:r>
                      </w:ins>
                      <w:ins w:id="1537" w:author="Bo Shen" w:date="2023-02-02T19:26:00Z">
                        <w:r>
                          <w:rPr>
                            <w:rFonts w:ascii="Times New Roman" w:hAnsi="Times New Roman" w:cs="Times New Roman"/>
                            <w:sz w:val="22"/>
                            <w:szCs w:val="22"/>
                          </w:rPr>
                          <w:t>RT an</w:t>
                        </w:r>
                      </w:ins>
                      <w:ins w:id="1538" w:author="Bo Shen" w:date="2023-02-02T19:27:00Z">
                        <w:r>
                          <w:rPr>
                            <w:rFonts w:ascii="Times New Roman" w:hAnsi="Times New Roman" w:cs="Times New Roman"/>
                            <w:sz w:val="22"/>
                            <w:szCs w:val="22"/>
                          </w:rPr>
                          <w:t>d</w:t>
                        </w:r>
                      </w:ins>
                      <w:ins w:id="1539" w:author="Bo Shen" w:date="2023-02-02T19:26:00Z">
                        <w:r>
                          <w:rPr>
                            <w:rFonts w:ascii="Times New Roman" w:hAnsi="Times New Roman" w:cs="Times New Roman"/>
                            <w:sz w:val="22"/>
                            <w:szCs w:val="22"/>
                          </w:rPr>
                          <w:t xml:space="preserve"> ch</w:t>
                        </w:r>
                      </w:ins>
                      <w:ins w:id="1540" w:author="Bo Shen" w:date="2023-02-02T19:27:00Z">
                        <w:r>
                          <w:rPr>
                            <w:rFonts w:ascii="Times New Roman" w:hAnsi="Times New Roman" w:cs="Times New Roman"/>
                            <w:sz w:val="22"/>
                            <w:szCs w:val="22"/>
                          </w:rPr>
                          <w:t xml:space="preserve">oice accuracy </w:t>
                        </w:r>
                      </w:ins>
                      <w:del w:id="1541" w:author="Bo Shen" w:date="2023-02-02T19:26:00Z">
                        <w:r w:rsidRPr="00703A03" w:rsidDel="00BF2227">
                          <w:rPr>
                            <w:rFonts w:ascii="Times New Roman" w:hAnsi="Times New Roman" w:cs="Times New Roman"/>
                            <w:sz w:val="22"/>
                            <w:szCs w:val="22"/>
                            <w:rPrChange w:id="1542" w:author="Bo Shen" w:date="2023-02-02T17:51:00Z">
                              <w:rPr>
                                <w:rFonts w:ascii="Times New Roman" w:hAnsi="Times New Roman" w:cs="Times New Roman"/>
                              </w:rPr>
                            </w:rPrChange>
                          </w:rPr>
                          <w:delText xml:space="preserve">Model predicted </w:delText>
                        </w:r>
                      </w:del>
                      <w:ins w:id="1543" w:author="Bo Shen" w:date="2023-02-02T19:27:00Z">
                        <w:r>
                          <w:rPr>
                            <w:rFonts w:ascii="Times New Roman" w:hAnsi="Times New Roman" w:cs="Times New Roman"/>
                            <w:sz w:val="22"/>
                            <w:szCs w:val="22"/>
                          </w:rPr>
                          <w:t>still</w:t>
                        </w:r>
                      </w:ins>
                      <w:del w:id="1544" w:author="Bo Shen" w:date="2023-02-02T19:27:00Z">
                        <w:r w:rsidRPr="00703A03" w:rsidDel="00BF2227">
                          <w:rPr>
                            <w:rFonts w:ascii="Times New Roman" w:hAnsi="Times New Roman" w:cs="Times New Roman"/>
                            <w:sz w:val="22"/>
                            <w:szCs w:val="22"/>
                            <w:rPrChange w:id="1545" w:author="Bo Shen" w:date="2023-02-02T17:51:00Z">
                              <w:rPr>
                                <w:rFonts w:ascii="Times New Roman" w:hAnsi="Times New Roman" w:cs="Times New Roman"/>
                              </w:rPr>
                            </w:rPrChange>
                          </w:rPr>
                          <w:delText>psychometric function and chronometric function aggregated input strength</w:delText>
                        </w:r>
                      </w:del>
                      <w:del w:id="1546" w:author="Bo Shen" w:date="2023-02-02T19:25:00Z">
                        <w:r w:rsidRPr="00703A03" w:rsidDel="00BF2227">
                          <w:rPr>
                            <w:rFonts w:ascii="Times New Roman" w:hAnsi="Times New Roman" w:cs="Times New Roman"/>
                            <w:sz w:val="22"/>
                            <w:szCs w:val="22"/>
                            <w:rPrChange w:id="1547" w:author="Bo Shen" w:date="2023-02-02T17:51:00Z">
                              <w:rPr>
                                <w:rFonts w:ascii="Times New Roman" w:hAnsi="Times New Roman" w:cs="Times New Roman"/>
                              </w:rPr>
                            </w:rPrChange>
                          </w:rPr>
                          <w:delText>. Upper panel: Choice accuracy (lines) fit well to the empirical data (cross). Lower panel:</w:delText>
                        </w:r>
                        <w:r w:rsidRPr="00703A03" w:rsidDel="00BF2227">
                          <w:rPr>
                            <w:rFonts w:ascii="Times New Roman" w:hAnsi="Times New Roman" w:cs="Times New Roman"/>
                            <w:b/>
                            <w:sz w:val="22"/>
                            <w:szCs w:val="22"/>
                            <w:rPrChange w:id="1548" w:author="Bo Shen" w:date="2023-02-02T17:51:00Z">
                              <w:rPr>
                                <w:rFonts w:ascii="Times New Roman" w:hAnsi="Times New Roman" w:cs="Times New Roman"/>
                                <w:b/>
                              </w:rPr>
                            </w:rPrChange>
                          </w:rPr>
                          <w:delText xml:space="preserve"> </w:delText>
                        </w:r>
                        <w:r w:rsidRPr="00703A03" w:rsidDel="00BF2227">
                          <w:rPr>
                            <w:rFonts w:ascii="Times New Roman" w:hAnsi="Times New Roman" w:cs="Times New Roman"/>
                            <w:sz w:val="22"/>
                            <w:szCs w:val="22"/>
                            <w:rPrChange w:id="1549" w:author="Bo Shen" w:date="2023-02-02T17:51:00Z">
                              <w:rPr>
                                <w:rFonts w:ascii="Times New Roman" w:hAnsi="Times New Roman" w:cs="Times New Roman"/>
                              </w:rPr>
                            </w:rPrChange>
                          </w:rPr>
                          <w:delText>The predicted RT for correct (solid line) and error (dashed line) trials</w:delText>
                        </w:r>
                      </w:del>
                      <w:r w:rsidRPr="00703A03">
                        <w:rPr>
                          <w:rFonts w:ascii="Times New Roman" w:hAnsi="Times New Roman" w:cs="Times New Roman"/>
                          <w:sz w:val="22"/>
                          <w:szCs w:val="22"/>
                          <w:rPrChange w:id="1550" w:author="Bo Shen" w:date="2023-02-02T17:51:00Z">
                            <w:rPr>
                              <w:rFonts w:ascii="Times New Roman" w:hAnsi="Times New Roman" w:cs="Times New Roman"/>
                            </w:rPr>
                          </w:rPrChange>
                        </w:rPr>
                        <w:t xml:space="preserve"> capture</w:t>
                      </w:r>
                      <w:ins w:id="1551" w:author="Bo Shen" w:date="2023-02-02T19:27:00Z">
                        <w:r>
                          <w:rPr>
                            <w:rFonts w:ascii="Times New Roman" w:hAnsi="Times New Roman" w:cs="Times New Roman"/>
                            <w:sz w:val="22"/>
                            <w:szCs w:val="22"/>
                          </w:rPr>
                          <w:t>d</w:t>
                        </w:r>
                      </w:ins>
                      <w:del w:id="1552" w:author="Bo Shen" w:date="2023-02-02T19:27:00Z">
                        <w:r w:rsidRPr="00703A03" w:rsidDel="00BF2227">
                          <w:rPr>
                            <w:rFonts w:ascii="Times New Roman" w:hAnsi="Times New Roman" w:cs="Times New Roman"/>
                            <w:sz w:val="22"/>
                            <w:szCs w:val="22"/>
                            <w:rPrChange w:id="1553" w:author="Bo Shen" w:date="2023-02-02T17:51:00Z">
                              <w:rPr>
                                <w:rFonts w:ascii="Times New Roman" w:hAnsi="Times New Roman" w:cs="Times New Roman"/>
                              </w:rPr>
                            </w:rPrChange>
                          </w:rPr>
                          <w:delText>s</w:delText>
                        </w:r>
                      </w:del>
                      <w:r w:rsidRPr="00703A03">
                        <w:rPr>
                          <w:rFonts w:ascii="Times New Roman" w:hAnsi="Times New Roman" w:cs="Times New Roman"/>
                          <w:sz w:val="22"/>
                          <w:szCs w:val="22"/>
                          <w:rPrChange w:id="1554" w:author="Bo Shen" w:date="2023-02-02T17:51:00Z">
                            <w:rPr>
                              <w:rFonts w:ascii="Times New Roman" w:hAnsi="Times New Roman" w:cs="Times New Roman"/>
                            </w:rPr>
                          </w:rPrChange>
                        </w:rPr>
                        <w:t xml:space="preserve"> well the </w:t>
                      </w:r>
                      <w:del w:id="1555" w:author="Bo Shen" w:date="2023-02-02T19:26:00Z">
                        <w:r w:rsidRPr="00703A03" w:rsidDel="00BF2227">
                          <w:rPr>
                            <w:rFonts w:ascii="Times New Roman" w:hAnsi="Times New Roman" w:cs="Times New Roman"/>
                            <w:sz w:val="22"/>
                            <w:szCs w:val="22"/>
                            <w:rPrChange w:id="1556" w:author="Bo Shen" w:date="2023-02-02T17:51:00Z">
                              <w:rPr>
                                <w:rFonts w:ascii="Times New Roman" w:hAnsi="Times New Roman" w:cs="Times New Roman"/>
                              </w:rPr>
                            </w:rPrChange>
                          </w:rPr>
                          <w:delText xml:space="preserve">RT for correct (filled dots) and error (empty dots) trials in </w:delText>
                        </w:r>
                      </w:del>
                      <w:r w:rsidRPr="00703A03">
                        <w:rPr>
                          <w:rFonts w:ascii="Times New Roman" w:hAnsi="Times New Roman" w:cs="Times New Roman"/>
                          <w:sz w:val="22"/>
                          <w:szCs w:val="22"/>
                          <w:rPrChange w:id="1557" w:author="Bo Shen" w:date="2023-02-02T17:51:00Z">
                            <w:rPr>
                              <w:rFonts w:ascii="Times New Roman" w:hAnsi="Times New Roman" w:cs="Times New Roman"/>
                            </w:rPr>
                          </w:rPrChange>
                        </w:rPr>
                        <w:t xml:space="preserve">empirical </w:t>
                      </w:r>
                      <w:ins w:id="1558" w:author="Bo Shen" w:date="2023-02-02T19:28:00Z">
                        <w:r>
                          <w:rPr>
                            <w:rFonts w:ascii="Times New Roman" w:hAnsi="Times New Roman" w:cs="Times New Roman"/>
                            <w:sz w:val="22"/>
                            <w:szCs w:val="22"/>
                          </w:rPr>
                          <w:t>averages</w:t>
                        </w:r>
                      </w:ins>
                      <w:del w:id="1559" w:author="Bo Shen" w:date="2023-02-02T19:28:00Z">
                        <w:r w:rsidRPr="00703A03" w:rsidDel="00BF2227">
                          <w:rPr>
                            <w:rFonts w:ascii="Times New Roman" w:hAnsi="Times New Roman" w:cs="Times New Roman"/>
                            <w:sz w:val="22"/>
                            <w:szCs w:val="22"/>
                            <w:rPrChange w:id="1560" w:author="Bo Shen" w:date="2023-02-02T17:51:00Z">
                              <w:rPr>
                                <w:rFonts w:ascii="Times New Roman" w:hAnsi="Times New Roman" w:cs="Times New Roman"/>
                              </w:rPr>
                            </w:rPrChange>
                          </w:rPr>
                          <w:delText>data</w:delText>
                        </w:r>
                      </w:del>
                      <w:r w:rsidRPr="00703A03">
                        <w:rPr>
                          <w:rFonts w:ascii="Times New Roman" w:hAnsi="Times New Roman" w:cs="Times New Roman"/>
                          <w:sz w:val="22"/>
                          <w:szCs w:val="22"/>
                          <w:rPrChange w:id="1561"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562" w:author="Bo Shen" w:date="2023-02-02T17:51:00Z">
                            <w:rPr>
                              <w:rFonts w:ascii="Times New Roman" w:hAnsi="Times New Roman" w:cs="Times New Roman"/>
                              <w:b/>
                            </w:rPr>
                          </w:rPrChange>
                        </w:rPr>
                        <w:t>D.</w:t>
                      </w:r>
                      <w:r w:rsidRPr="00703A03">
                        <w:rPr>
                          <w:rFonts w:ascii="Times New Roman" w:hAnsi="Times New Roman" w:cs="Times New Roman"/>
                          <w:sz w:val="22"/>
                          <w:szCs w:val="22"/>
                          <w:rPrChange w:id="1563" w:author="Bo Shen" w:date="2023-02-02T17:51:00Z">
                            <w:rPr>
                              <w:rFonts w:ascii="Times New Roman" w:hAnsi="Times New Roman" w:cs="Times New Roman"/>
                            </w:rPr>
                          </w:rPrChange>
                        </w:rPr>
                        <w:t xml:space="preserve"> The aggregated neural dynamics from the best</w:t>
                      </w:r>
                      <w:ins w:id="1564" w:author="Bo Shen" w:date="2023-02-03T10:01:00Z">
                        <w:r>
                          <w:rPr>
                            <w:rFonts w:ascii="Times New Roman" w:hAnsi="Times New Roman" w:cs="Times New Roman"/>
                            <w:sz w:val="22"/>
                            <w:szCs w:val="22"/>
                          </w:rPr>
                          <w:t xml:space="preserve"> </w:t>
                        </w:r>
                      </w:ins>
                      <w:del w:id="1565" w:author="Bo Shen" w:date="2023-02-03T10:01:00Z">
                        <w:r w:rsidRPr="00703A03" w:rsidDel="00994A00">
                          <w:rPr>
                            <w:rFonts w:ascii="Times New Roman" w:hAnsi="Times New Roman" w:cs="Times New Roman"/>
                            <w:sz w:val="22"/>
                            <w:szCs w:val="22"/>
                            <w:rPrChange w:id="1566"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567" w:author="Bo Shen" w:date="2023-02-02T17:51:00Z">
                            <w:rPr>
                              <w:rFonts w:ascii="Times New Roman" w:hAnsi="Times New Roman" w:cs="Times New Roman"/>
                            </w:rPr>
                          </w:rPrChange>
                        </w:rPr>
                        <w:t>fit</w:t>
                      </w:r>
                      <w:ins w:id="1568" w:author="Bo Shen" w:date="2023-02-03T10:01:00Z">
                        <w:r>
                          <w:rPr>
                            <w:rFonts w:ascii="Times New Roman" w:hAnsi="Times New Roman" w:cs="Times New Roman"/>
                            <w:sz w:val="22"/>
                            <w:szCs w:val="22"/>
                          </w:rPr>
                          <w:t>ting parameters</w:t>
                        </w:r>
                      </w:ins>
                      <w:r w:rsidRPr="00703A03">
                        <w:rPr>
                          <w:rFonts w:ascii="Times New Roman" w:hAnsi="Times New Roman" w:cs="Times New Roman"/>
                          <w:sz w:val="22"/>
                          <w:szCs w:val="22"/>
                          <w:rPrChange w:id="1569" w:author="Bo Shen" w:date="2023-02-02T17:51:00Z">
                            <w:rPr>
                              <w:rFonts w:ascii="Times New Roman" w:hAnsi="Times New Roman" w:cs="Times New Roman"/>
                            </w:rPr>
                          </w:rPrChange>
                        </w:rPr>
                        <w:t xml:space="preserve"> </w:t>
                      </w:r>
                      <w:del w:id="1570" w:author="Bo Shen" w:date="2023-02-03T10:01:00Z">
                        <w:r w:rsidRPr="00703A03" w:rsidDel="00994A00">
                          <w:rPr>
                            <w:rFonts w:ascii="Times New Roman" w:hAnsi="Times New Roman" w:cs="Times New Roman"/>
                            <w:sz w:val="22"/>
                            <w:szCs w:val="22"/>
                            <w:rPrChange w:id="1571" w:author="Bo Shen" w:date="2023-02-02T17:51:00Z">
                              <w:rPr>
                                <w:rFonts w:ascii="Times New Roman" w:hAnsi="Times New Roman" w:cs="Times New Roman"/>
                              </w:rPr>
                            </w:rPrChange>
                          </w:rPr>
                          <w:delText xml:space="preserve">model </w:delText>
                        </w:r>
                      </w:del>
                      <w:r w:rsidRPr="00703A03">
                        <w:rPr>
                          <w:rFonts w:ascii="Times New Roman" w:hAnsi="Times New Roman" w:cs="Times New Roman"/>
                          <w:sz w:val="22"/>
                          <w:szCs w:val="22"/>
                          <w:rPrChange w:id="1572" w:author="Bo Shen" w:date="2023-02-02T17:51:00Z">
                            <w:rPr>
                              <w:rFonts w:ascii="Times New Roman" w:hAnsi="Times New Roman" w:cs="Times New Roman"/>
                            </w:rPr>
                          </w:rPrChange>
                        </w:rPr>
                        <w:t xml:space="preserve">of RNM. Left, mean-field activities on the excitatory pools aligned to the onset of stimulus inputs. </w:t>
                      </w:r>
                      <w:del w:id="1573" w:author="Bo Shen" w:date="2023-02-02T17:50:00Z">
                        <w:r w:rsidRPr="00703A03" w:rsidDel="00703A03">
                          <w:rPr>
                            <w:rFonts w:ascii="Times New Roman" w:hAnsi="Times New Roman" w:cs="Times New Roman"/>
                            <w:sz w:val="22"/>
                            <w:szCs w:val="22"/>
                            <w:rPrChange w:id="1574" w:author="Bo Shen" w:date="2023-02-02T17:51:00Z">
                              <w:rPr>
                                <w:rFonts w:ascii="Times New Roman" w:hAnsi="Times New Roman" w:cs="Times New Roman"/>
                              </w:rPr>
                            </w:rPrChange>
                          </w:rPr>
                          <w:delText xml:space="preserve">The best fitted mutual inhibition parameter is 0. </w:delText>
                        </w:r>
                      </w:del>
                      <w:r w:rsidRPr="00703A03">
                        <w:rPr>
                          <w:rFonts w:ascii="Times New Roman" w:hAnsi="Times New Roman" w:cs="Times New Roman"/>
                          <w:sz w:val="22"/>
                          <w:szCs w:val="22"/>
                          <w:rPrChange w:id="1575" w:author="Bo Shen" w:date="2023-02-02T17:51:00Z">
                            <w:rPr>
                              <w:rFonts w:ascii="Times New Roman" w:hAnsi="Times New Roman" w:cs="Times New Roman"/>
                            </w:rPr>
                          </w:rPrChange>
                        </w:rPr>
                        <w:t xml:space="preserve">The ramping-up speeds differ over input strengths (see detailed pattern in </w:t>
                      </w:r>
                      <w:r w:rsidRPr="00703A03">
                        <w:rPr>
                          <w:rFonts w:ascii="Times New Roman" w:hAnsi="Times New Roman" w:cs="Times New Roman"/>
                          <w:b/>
                          <w:sz w:val="22"/>
                          <w:szCs w:val="22"/>
                          <w:rPrChange w:id="1576"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577" w:author="Bo Shen" w:date="2023-02-02T17:51:00Z">
                            <w:rPr>
                              <w:rFonts w:ascii="Times New Roman" w:hAnsi="Times New Roman" w:cs="Times New Roman"/>
                            </w:rPr>
                          </w:rPrChange>
                        </w:rPr>
                        <w:t xml:space="preserve">). </w:t>
                      </w:r>
                      <w:del w:id="1578" w:author="Bo Shen" w:date="2023-02-02T17:55:00Z">
                        <w:r w:rsidRPr="00703A03" w:rsidDel="00680930">
                          <w:rPr>
                            <w:rFonts w:ascii="Times New Roman" w:hAnsi="Times New Roman" w:cs="Times New Roman"/>
                            <w:sz w:val="22"/>
                            <w:szCs w:val="22"/>
                            <w:rPrChange w:id="1579" w:author="Bo Shen" w:date="2023-02-02T17:51:00Z">
                              <w:rPr>
                                <w:rFonts w:ascii="Times New Roman" w:hAnsi="Times New Roman" w:cs="Times New Roman"/>
                              </w:rPr>
                            </w:rPrChange>
                          </w:rPr>
                          <w:delText xml:space="preserve">Whereas the dynamics didn’t show competitions between the chosen (solid lines) and unchosen (dashed lines) signals. </w:delText>
                        </w:r>
                      </w:del>
                      <w:r w:rsidRPr="00703A03">
                        <w:rPr>
                          <w:rFonts w:ascii="Times New Roman" w:hAnsi="Times New Roman" w:cs="Times New Roman"/>
                          <w:sz w:val="22"/>
                          <w:szCs w:val="22"/>
                          <w:rPrChange w:id="1580" w:author="Bo Shen" w:date="2023-02-02T17:51:00Z">
                            <w:rPr>
                              <w:rFonts w:ascii="Times New Roman" w:hAnsi="Times New Roman" w:cs="Times New Roman"/>
                            </w:rPr>
                          </w:rPrChange>
                        </w:rPr>
                        <w:t xml:space="preserve">Right, mean-field activities on the excitatory pools aligned to the time of choice execution. </w:t>
                      </w:r>
                      <w:del w:id="1581" w:author="Bo Shen" w:date="2023-02-02T17:58:00Z">
                        <w:r w:rsidRPr="00703A03" w:rsidDel="009E5749">
                          <w:rPr>
                            <w:rFonts w:ascii="Times New Roman" w:hAnsi="Times New Roman" w:cs="Times New Roman"/>
                            <w:sz w:val="22"/>
                            <w:szCs w:val="22"/>
                            <w:rPrChange w:id="1582" w:author="Bo Shen" w:date="2023-02-02T17:51:00Z">
                              <w:rPr>
                                <w:rFonts w:ascii="Times New Roman" w:hAnsi="Times New Roman" w:cs="Times New Roman"/>
                              </w:rPr>
                            </w:rPrChange>
                          </w:rPr>
                          <w:delText xml:space="preserve">The chosen signals overshot the threshold 15Hz because of the self-excitation in the circuits. </w:delText>
                        </w:r>
                      </w:del>
                      <w:r w:rsidRPr="00703A03">
                        <w:rPr>
                          <w:rFonts w:ascii="Times New Roman" w:hAnsi="Times New Roman" w:cs="Times New Roman"/>
                          <w:sz w:val="22"/>
                          <w:szCs w:val="22"/>
                          <w:rPrChange w:id="1583" w:author="Bo Shen" w:date="2023-02-02T17:51:00Z">
                            <w:rPr>
                              <w:rFonts w:ascii="Times New Roman" w:hAnsi="Times New Roman" w:cs="Times New Roman"/>
                            </w:rPr>
                          </w:rPrChange>
                        </w:rPr>
                        <w:t xml:space="preserve">The unchosen signals show graded coding of the input strengths (see detailed pattern in </w:t>
                      </w:r>
                      <w:r w:rsidRPr="00703A03">
                        <w:rPr>
                          <w:rFonts w:ascii="Times New Roman" w:hAnsi="Times New Roman" w:cs="Times New Roman"/>
                          <w:b/>
                          <w:sz w:val="22"/>
                          <w:szCs w:val="22"/>
                          <w:rPrChange w:id="1584"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585" w:author="Bo Shen" w:date="2023-02-02T17:51:00Z">
                            <w:rPr>
                              <w:rFonts w:ascii="Times New Roman" w:hAnsi="Times New Roman" w:cs="Times New Roman"/>
                            </w:rPr>
                          </w:rPrChange>
                        </w:rPr>
                        <w:t>).</w:t>
                      </w:r>
                      <w:ins w:id="1586" w:author="Bo Shen" w:date="2023-02-03T10:03:00Z">
                        <w:r>
                          <w:rPr>
                            <w:rFonts w:ascii="Times New Roman" w:hAnsi="Times New Roman" w:cs="Times New Roman"/>
                            <w:sz w:val="22"/>
                            <w:szCs w:val="22"/>
                          </w:rPr>
                          <w:t xml:space="preserve"> The activities at the time point of the smallest median RT</w:t>
                        </w:r>
                      </w:ins>
                      <w:ins w:id="1587" w:author="Bo Shen" w:date="2023-02-03T10:04:00Z">
                        <w:r>
                          <w:rPr>
                            <w:rFonts w:ascii="Times New Roman" w:hAnsi="Times New Roman" w:cs="Times New Roman"/>
                            <w:sz w:val="22"/>
                            <w:szCs w:val="22"/>
                          </w:rPr>
                          <w:t xml:space="preserve"> of the six conditions</w:t>
                        </w:r>
                      </w:ins>
                      <w:ins w:id="1588" w:author="Bo Shen" w:date="2023-02-03T10:03:00Z">
                        <w:r>
                          <w:rPr>
                            <w:rFonts w:ascii="Times New Roman" w:hAnsi="Times New Roman" w:cs="Times New Roman"/>
                            <w:sz w:val="22"/>
                            <w:szCs w:val="22"/>
                          </w:rPr>
                          <w:t xml:space="preserve"> (</w:t>
                        </w:r>
                      </w:ins>
                      <w:ins w:id="1589" w:author="Bo Shen" w:date="2023-02-03T10:04:00Z">
                        <w:r>
                          <w:rPr>
                            <w:rFonts w:ascii="Times New Roman" w:hAnsi="Times New Roman" w:cs="Times New Roman"/>
                            <w:sz w:val="22"/>
                            <w:szCs w:val="22"/>
                          </w:rPr>
                          <w:t>340 ms after stimulus onset</w:t>
                        </w:r>
                      </w:ins>
                      <w:ins w:id="1590" w:author="Bo Shen" w:date="2023-02-03T10:05:00Z">
                        <w:r>
                          <w:rPr>
                            <w:rFonts w:ascii="Times New Roman" w:hAnsi="Times New Roman" w:cs="Times New Roman"/>
                            <w:sz w:val="22"/>
                            <w:szCs w:val="22"/>
                          </w:rPr>
                          <w:t>,</w:t>
                        </w:r>
                        <w:r w:rsidRPr="00766D73">
                          <w:rPr>
                            <w:rFonts w:ascii="Times New Roman" w:hAnsi="Times New Roman" w:cs="Times New Roman"/>
                            <w:sz w:val="22"/>
                            <w:szCs w:val="22"/>
                          </w:rPr>
                          <w:t xml:space="preserve"> </w:t>
                        </w:r>
                        <w:r>
                          <w:rPr>
                            <w:rFonts w:ascii="Times New Roman" w:hAnsi="Times New Roman" w:cs="Times New Roman"/>
                            <w:sz w:val="22"/>
                            <w:szCs w:val="22"/>
                          </w:rPr>
                          <w:t xml:space="preserve">indicated by arrows </w:t>
                        </w:r>
                        <w:r w:rsidRPr="0020720A">
                          <w:rPr>
                            <w:rFonts w:ascii="Times New Roman" w:hAnsi="Times New Roman" w:cs="Times New Roman"/>
                            <w:b/>
                            <w:bCs/>
                            <w:sz w:val="22"/>
                            <w:szCs w:val="22"/>
                          </w:rPr>
                          <w:t>a</w:t>
                        </w:r>
                        <w:r>
                          <w:rPr>
                            <w:rFonts w:ascii="Times New Roman" w:hAnsi="Times New Roman" w:cs="Times New Roman"/>
                            <w:sz w:val="22"/>
                            <w:szCs w:val="22"/>
                          </w:rPr>
                          <w:t xml:space="preserve"> and </w:t>
                        </w:r>
                        <w:r w:rsidRPr="0020720A">
                          <w:rPr>
                            <w:rFonts w:ascii="Times New Roman" w:hAnsi="Times New Roman" w:cs="Times New Roman"/>
                            <w:b/>
                            <w:bCs/>
                            <w:sz w:val="22"/>
                            <w:szCs w:val="22"/>
                          </w:rPr>
                          <w:t>b</w:t>
                        </w:r>
                      </w:ins>
                      <w:ins w:id="1591" w:author="Bo Shen" w:date="2023-02-03T10:03:00Z">
                        <w:r>
                          <w:rPr>
                            <w:rFonts w:ascii="Times New Roman" w:hAnsi="Times New Roman" w:cs="Times New Roman"/>
                            <w:sz w:val="22"/>
                            <w:szCs w:val="22"/>
                          </w:rPr>
                          <w:t>)</w:t>
                        </w:r>
                      </w:ins>
                      <w:r w:rsidRPr="00703A03">
                        <w:rPr>
                          <w:rFonts w:ascii="Times New Roman" w:hAnsi="Times New Roman" w:cs="Times New Roman"/>
                          <w:sz w:val="22"/>
                          <w:szCs w:val="22"/>
                          <w:rPrChange w:id="1592" w:author="Bo Shen" w:date="2023-02-02T17:51:00Z">
                            <w:rPr>
                              <w:rFonts w:ascii="Times New Roman" w:hAnsi="Times New Roman" w:cs="Times New Roman"/>
                            </w:rPr>
                          </w:rPrChange>
                        </w:rPr>
                        <w:t xml:space="preserve"> </w:t>
                      </w:r>
                      <w:ins w:id="1593" w:author="Bo Shen" w:date="2023-02-03T10:04:00Z">
                        <w:r>
                          <w:rPr>
                            <w:rFonts w:ascii="Times New Roman" w:hAnsi="Times New Roman" w:cs="Times New Roman"/>
                            <w:sz w:val="22"/>
                            <w:szCs w:val="22"/>
                          </w:rPr>
                          <w:t>and at the onset of model choice</w:t>
                        </w:r>
                      </w:ins>
                      <w:ins w:id="1594" w:author="Bo Shen" w:date="2023-02-03T10:05:00Z">
                        <w:r>
                          <w:rPr>
                            <w:rFonts w:ascii="Times New Roman" w:hAnsi="Times New Roman" w:cs="Times New Roman"/>
                            <w:sz w:val="22"/>
                            <w:szCs w:val="22"/>
                          </w:rPr>
                          <w:t xml:space="preserve"> (indicated by </w:t>
                        </w:r>
                      </w:ins>
                      <w:ins w:id="1595" w:author="Bo Shen" w:date="2023-02-03T10:15:00Z">
                        <w:r>
                          <w:rPr>
                            <w:rFonts w:ascii="Times New Roman" w:hAnsi="Times New Roman" w:cs="Times New Roman"/>
                            <w:sz w:val="22"/>
                            <w:szCs w:val="22"/>
                          </w:rPr>
                          <w:t xml:space="preserve">arrows </w:t>
                        </w:r>
                        <w:r w:rsidRPr="00481840">
                          <w:rPr>
                            <w:rFonts w:ascii="Times New Roman" w:hAnsi="Times New Roman" w:cs="Times New Roman"/>
                            <w:b/>
                            <w:bCs/>
                            <w:sz w:val="22"/>
                            <w:szCs w:val="22"/>
                            <w:rPrChange w:id="1596" w:author="Bo Shen" w:date="2023-02-03T10:15:00Z">
                              <w:rPr>
                                <w:rFonts w:ascii="Times New Roman" w:hAnsi="Times New Roman" w:cs="Times New Roman"/>
                                <w:sz w:val="22"/>
                                <w:szCs w:val="22"/>
                              </w:rPr>
                            </w:rPrChange>
                          </w:rPr>
                          <w:t>c</w:t>
                        </w:r>
                        <w:r>
                          <w:rPr>
                            <w:rFonts w:ascii="Times New Roman" w:hAnsi="Times New Roman" w:cs="Times New Roman"/>
                            <w:sz w:val="22"/>
                            <w:szCs w:val="22"/>
                          </w:rPr>
                          <w:t xml:space="preserve"> and </w:t>
                        </w:r>
                        <w:r w:rsidRPr="00481840">
                          <w:rPr>
                            <w:rFonts w:ascii="Times New Roman" w:hAnsi="Times New Roman" w:cs="Times New Roman"/>
                            <w:b/>
                            <w:bCs/>
                            <w:sz w:val="22"/>
                            <w:szCs w:val="22"/>
                            <w:rPrChange w:id="1597" w:author="Bo Shen" w:date="2023-02-03T10:15:00Z">
                              <w:rPr>
                                <w:rFonts w:ascii="Times New Roman" w:hAnsi="Times New Roman" w:cs="Times New Roman"/>
                                <w:sz w:val="22"/>
                                <w:szCs w:val="22"/>
                              </w:rPr>
                            </w:rPrChange>
                          </w:rPr>
                          <w:t>d</w:t>
                        </w:r>
                      </w:ins>
                      <w:ins w:id="1598" w:author="Bo Shen" w:date="2023-02-03T10:05:00Z">
                        <w:r>
                          <w:rPr>
                            <w:rFonts w:ascii="Times New Roman" w:hAnsi="Times New Roman" w:cs="Times New Roman"/>
                            <w:sz w:val="22"/>
                            <w:szCs w:val="22"/>
                          </w:rPr>
                          <w:t>)</w:t>
                        </w:r>
                      </w:ins>
                      <w:ins w:id="1599" w:author="Bo Shen" w:date="2023-02-03T10:04:00Z">
                        <w:r>
                          <w:rPr>
                            <w:rFonts w:ascii="Times New Roman" w:hAnsi="Times New Roman" w:cs="Times New Roman"/>
                            <w:sz w:val="22"/>
                            <w:szCs w:val="22"/>
                          </w:rPr>
                          <w:t xml:space="preserve"> were examined in the following panels. </w:t>
                        </w:r>
                      </w:ins>
                      <w:r w:rsidRPr="00703A03">
                        <w:rPr>
                          <w:rFonts w:ascii="Times New Roman" w:hAnsi="Times New Roman" w:cs="Times New Roman"/>
                          <w:b/>
                          <w:sz w:val="22"/>
                          <w:szCs w:val="22"/>
                          <w:rPrChange w:id="1600" w:author="Bo Shen" w:date="2023-02-02T17:51:00Z">
                            <w:rPr>
                              <w:rFonts w:ascii="Times New Roman" w:hAnsi="Times New Roman" w:cs="Times New Roman"/>
                              <w:b/>
                            </w:rPr>
                          </w:rPrChange>
                        </w:rPr>
                        <w:t>E.</w:t>
                      </w:r>
                      <w:r w:rsidRPr="00703A03">
                        <w:rPr>
                          <w:rFonts w:ascii="Times New Roman" w:hAnsi="Times New Roman" w:cs="Times New Roman"/>
                          <w:sz w:val="22"/>
                          <w:szCs w:val="22"/>
                          <w:rPrChange w:id="1601" w:author="Bo Shen" w:date="2023-02-02T17:51:00Z">
                            <w:rPr>
                              <w:rFonts w:ascii="Times New Roman" w:hAnsi="Times New Roman" w:cs="Times New Roman"/>
                            </w:rPr>
                          </w:rPrChange>
                        </w:rPr>
                        <w:t xml:space="preserve"> </w:t>
                      </w:r>
                      <w:ins w:id="1602" w:author="Bo Shen" w:date="2023-02-02T19:29:00Z">
                        <w:r w:rsidRPr="007B43DA">
                          <w:rPr>
                            <w:rFonts w:ascii="Times New Roman" w:hAnsi="Times New Roman" w:cs="Times New Roman"/>
                            <w:sz w:val="22"/>
                            <w:szCs w:val="22"/>
                          </w:rPr>
                          <w:t>The activities</w:t>
                        </w:r>
                        <w:r>
                          <w:rPr>
                            <w:rFonts w:ascii="Times New Roman" w:hAnsi="Times New Roman" w:cs="Times New Roman"/>
                            <w:sz w:val="22"/>
                            <w:szCs w:val="22"/>
                          </w:rPr>
                          <w:t xml:space="preserve"> of the chosen units (</w:t>
                        </w:r>
                        <w:r w:rsidRPr="00BF2227">
                          <w:rPr>
                            <w:rFonts w:ascii="Times New Roman" w:hAnsi="Times New Roman" w:cs="Times New Roman"/>
                            <w:b/>
                            <w:bCs/>
                            <w:sz w:val="22"/>
                            <w:szCs w:val="22"/>
                            <w:rPrChange w:id="1603" w:author="Bo Shen" w:date="2023-02-02T19:30:00Z">
                              <w:rPr>
                                <w:rFonts w:ascii="Times New Roman" w:hAnsi="Times New Roman" w:cs="Times New Roman"/>
                                <w:sz w:val="22"/>
                                <w:szCs w:val="22"/>
                              </w:rPr>
                            </w:rPrChange>
                          </w:rPr>
                          <w:t>a</w:t>
                        </w:r>
                        <w:r>
                          <w:rPr>
                            <w:rFonts w:ascii="Times New Roman" w:hAnsi="Times New Roman" w:cs="Times New Roman"/>
                            <w:sz w:val="22"/>
                            <w:szCs w:val="22"/>
                          </w:rPr>
                          <w:t>) and the unchosen units (</w:t>
                        </w:r>
                        <w:r w:rsidRPr="00BF2227">
                          <w:rPr>
                            <w:rFonts w:ascii="Times New Roman" w:hAnsi="Times New Roman" w:cs="Times New Roman"/>
                            <w:b/>
                            <w:bCs/>
                            <w:sz w:val="22"/>
                            <w:szCs w:val="22"/>
                            <w:rPrChange w:id="1604" w:author="Bo Shen" w:date="2023-02-02T19:30:00Z">
                              <w:rPr>
                                <w:rFonts w:ascii="Times New Roman" w:hAnsi="Times New Roman" w:cs="Times New Roman"/>
                                <w:sz w:val="22"/>
                                <w:szCs w:val="22"/>
                              </w:rPr>
                            </w:rPrChange>
                          </w:rPr>
                          <w:t>b</w:t>
                        </w:r>
                        <w:r>
                          <w:rPr>
                            <w:rFonts w:ascii="Times New Roman" w:hAnsi="Times New Roman" w:cs="Times New Roman"/>
                            <w:sz w:val="22"/>
                            <w:szCs w:val="22"/>
                          </w:rPr>
                          <w:t>)</w:t>
                        </w:r>
                      </w:ins>
                      <w:ins w:id="1605" w:author="Bo Shen" w:date="2023-02-02T19:30:00Z">
                        <w:r>
                          <w:rPr>
                            <w:rFonts w:ascii="Times New Roman" w:hAnsi="Times New Roman" w:cs="Times New Roman"/>
                            <w:sz w:val="22"/>
                            <w:szCs w:val="22"/>
                          </w:rPr>
                          <w:t xml:space="preserve"> </w:t>
                        </w:r>
                      </w:ins>
                      <w:ins w:id="1606" w:author="Bo Shen" w:date="2023-02-02T19:29:00Z">
                        <w:r w:rsidRPr="007B43DA">
                          <w:rPr>
                            <w:rFonts w:ascii="Times New Roman" w:hAnsi="Times New Roman" w:cs="Times New Roman"/>
                            <w:sz w:val="22"/>
                            <w:szCs w:val="22"/>
                          </w:rPr>
                          <w:t>linearly increase</w:t>
                        </w:r>
                        <w:r w:rsidRPr="007C2977">
                          <w:rPr>
                            <w:rFonts w:ascii="Times New Roman" w:hAnsi="Times New Roman" w:cs="Times New Roman"/>
                            <w:sz w:val="22"/>
                            <w:szCs w:val="22"/>
                          </w:rPr>
                          <w:t xml:space="preserve"> </w:t>
                        </w:r>
                      </w:ins>
                      <w:ins w:id="1607" w:author="Bo Shen" w:date="2023-02-03T10:16:00Z">
                        <w:r w:rsidRPr="00984CE4">
                          <w:rPr>
                            <w:rFonts w:ascii="Times New Roman" w:hAnsi="Times New Roman" w:cs="Times New Roman"/>
                            <w:sz w:val="22"/>
                            <w:szCs w:val="22"/>
                          </w:rPr>
                          <w:t>(</w:t>
                        </w:r>
                      </w:ins>
                      <w:ins w:id="1608" w:author="Bo Shen" w:date="2023-02-03T10:23:00Z">
                        <w:r w:rsidRPr="00984CE4">
                          <w:rPr>
                            <w:rFonts w:ascii="Times New Roman" w:hAnsi="Times New Roman" w:cs="Times New Roman"/>
                            <w:sz w:val="22"/>
                            <w:szCs w:val="22"/>
                          </w:rPr>
                          <w:t>5</w:t>
                        </w:r>
                        <w:r w:rsidRPr="007C2977">
                          <w:rPr>
                            <w:rFonts w:ascii="Times New Roman" w:hAnsi="Times New Roman" w:cs="Times New Roman"/>
                            <w:sz w:val="22"/>
                            <w:szCs w:val="22"/>
                          </w:rPr>
                          <w:t>.3</w:t>
                        </w:r>
                        <w:r w:rsidRPr="00984CE4">
                          <w:rPr>
                            <w:rFonts w:ascii="Times New Roman" w:hAnsi="Times New Roman" w:cs="Times New Roman"/>
                            <w:sz w:val="22"/>
                            <w:szCs w:val="22"/>
                          </w:rPr>
                          <w:t>5</w:t>
                        </w:r>
                        <w:r w:rsidRPr="00984CE4">
                          <w:rPr>
                            <w:rFonts w:ascii="Times New Roman" w:hAnsi="Times New Roman" w:cs="Times New Roman"/>
                            <w:color w:val="000000" w:themeColor="text1"/>
                            <w:sz w:val="22"/>
                            <w:szCs w:val="22"/>
                            <w:rPrChange w:id="1609" w:author="Bo Shen" w:date="2023-02-03T10:24:00Z">
                              <w:rPr>
                                <w:rFonts w:ascii="Times New Roman" w:hAnsi="Times New Roman" w:cs="Times New Roman"/>
                                <w:color w:val="000000" w:themeColor="text1"/>
                              </w:rPr>
                            </w:rPrChange>
                          </w:rPr>
                          <w:t xml:space="preserve"> spikes/second/100% coherence</w:t>
                        </w:r>
                      </w:ins>
                      <w:ins w:id="1610" w:author="Bo Shen" w:date="2023-02-03T10:16:00Z">
                        <w:r w:rsidRPr="007C2977">
                          <w:rPr>
                            <w:rFonts w:ascii="Times New Roman" w:hAnsi="Times New Roman" w:cs="Times New Roman"/>
                            <w:sz w:val="22"/>
                            <w:szCs w:val="22"/>
                          </w:rPr>
                          <w:t xml:space="preserve">) </w:t>
                        </w:r>
                      </w:ins>
                      <w:ins w:id="1611" w:author="Bo Shen" w:date="2023-02-02T19:29:00Z">
                        <w:r w:rsidRPr="007B43DA">
                          <w:rPr>
                            <w:rFonts w:ascii="Times New Roman" w:hAnsi="Times New Roman" w:cs="Times New Roman"/>
                            <w:sz w:val="22"/>
                            <w:szCs w:val="22"/>
                          </w:rPr>
                          <w:t>and decrease</w:t>
                        </w:r>
                      </w:ins>
                      <w:ins w:id="1612" w:author="Bo Shen" w:date="2023-02-03T10:24:00Z">
                        <w:r>
                          <w:rPr>
                            <w:rFonts w:ascii="Times New Roman" w:hAnsi="Times New Roman" w:cs="Times New Roman"/>
                            <w:sz w:val="22"/>
                            <w:szCs w:val="22"/>
                          </w:rPr>
                          <w:t xml:space="preserve"> (</w:t>
                        </w:r>
                      </w:ins>
                      <w:ins w:id="1613" w:author="Bo Shen" w:date="2023-02-03T10:25:00Z">
                        <w:r>
                          <w:rPr>
                            <w:rFonts w:ascii="Times New Roman" w:hAnsi="Times New Roman" w:cs="Times New Roman"/>
                            <w:sz w:val="22"/>
                            <w:szCs w:val="22"/>
                          </w:rPr>
                          <w:t>-4</w:t>
                        </w:r>
                        <w:r w:rsidRPr="0020720A">
                          <w:rPr>
                            <w:rFonts w:ascii="Times New Roman" w:hAnsi="Times New Roman" w:cs="Times New Roman"/>
                            <w:sz w:val="22"/>
                            <w:szCs w:val="22"/>
                          </w:rPr>
                          <w:t>.</w:t>
                        </w:r>
                        <w:r>
                          <w:rPr>
                            <w:rFonts w:ascii="Times New Roman" w:hAnsi="Times New Roman" w:cs="Times New Roman"/>
                            <w:sz w:val="22"/>
                            <w:szCs w:val="22"/>
                          </w:rPr>
                          <w:t>9</w:t>
                        </w:r>
                        <w:r w:rsidRPr="00984CE4">
                          <w:rPr>
                            <w:rFonts w:ascii="Times New Roman" w:hAnsi="Times New Roman" w:cs="Times New Roman"/>
                            <w:sz w:val="22"/>
                            <w:szCs w:val="22"/>
                          </w:rPr>
                          <w:t>5</w:t>
                        </w:r>
                        <w:r w:rsidRPr="0020720A">
                          <w:rPr>
                            <w:rFonts w:ascii="Times New Roman" w:hAnsi="Times New Roman" w:cs="Times New Roman"/>
                            <w:color w:val="000000" w:themeColor="text1"/>
                            <w:sz w:val="22"/>
                            <w:szCs w:val="22"/>
                          </w:rPr>
                          <w:t xml:space="preserve"> spikes/second/100% coherence</w:t>
                        </w:r>
                      </w:ins>
                      <w:ins w:id="1614" w:author="Bo Shen" w:date="2023-02-03T10:24:00Z">
                        <w:r>
                          <w:rPr>
                            <w:rFonts w:ascii="Times New Roman" w:hAnsi="Times New Roman" w:cs="Times New Roman"/>
                            <w:sz w:val="22"/>
                            <w:szCs w:val="22"/>
                          </w:rPr>
                          <w:t>)</w:t>
                        </w:r>
                      </w:ins>
                      <w:ins w:id="1615" w:author="Bo Shen" w:date="2023-02-02T19:29:00Z">
                        <w:r w:rsidRPr="007B43DA">
                          <w:rPr>
                            <w:rFonts w:ascii="Times New Roman" w:hAnsi="Times New Roman" w:cs="Times New Roman"/>
                            <w:sz w:val="22"/>
                            <w:szCs w:val="22"/>
                          </w:rPr>
                          <w:t xml:space="preserve"> with input strength</w:t>
                        </w:r>
                      </w:ins>
                      <w:del w:id="1616" w:author="Bo Shen" w:date="2023-02-02T19:30:00Z">
                        <w:r w:rsidRPr="00703A03" w:rsidDel="002371E0">
                          <w:rPr>
                            <w:rFonts w:ascii="Times New Roman" w:hAnsi="Times New Roman" w:cs="Times New Roman"/>
                            <w:sz w:val="22"/>
                            <w:szCs w:val="22"/>
                            <w:rPrChange w:id="1617" w:author="Bo Shen" w:date="2023-02-02T17:51:00Z">
                              <w:rPr>
                                <w:rFonts w:ascii="Times New Roman" w:hAnsi="Times New Roman" w:cs="Times New Roman"/>
                              </w:rPr>
                            </w:rPrChange>
                          </w:rPr>
                          <w:delText>Effect of input strength on early</w:delText>
                        </w:r>
                      </w:del>
                      <w:del w:id="1618" w:author="Bo Shen" w:date="2023-02-02T17:59:00Z">
                        <w:r w:rsidRPr="00703A03" w:rsidDel="009E5749">
                          <w:rPr>
                            <w:rFonts w:ascii="Times New Roman" w:hAnsi="Times New Roman" w:cs="Times New Roman"/>
                            <w:sz w:val="22"/>
                            <w:szCs w:val="22"/>
                            <w:rPrChange w:id="1619" w:author="Bo Shen" w:date="2023-02-02T17:51:00Z">
                              <w:rPr>
                                <w:rFonts w:ascii="Times New Roman" w:hAnsi="Times New Roman" w:cs="Times New Roman"/>
                              </w:rPr>
                            </w:rPrChange>
                          </w:rPr>
                          <w:delText xml:space="preserve"> </w:delText>
                        </w:r>
                      </w:del>
                      <w:del w:id="1620" w:author="Bo Shen" w:date="2023-02-02T19:30:00Z">
                        <w:r w:rsidRPr="00703A03" w:rsidDel="002371E0">
                          <w:rPr>
                            <w:rFonts w:ascii="Times New Roman" w:hAnsi="Times New Roman" w:cs="Times New Roman"/>
                            <w:sz w:val="22"/>
                            <w:szCs w:val="22"/>
                            <w:rPrChange w:id="1621" w:author="Bo Shen" w:date="2023-02-02T17:51:00Z">
                              <w:rPr>
                                <w:rFonts w:ascii="Times New Roman" w:hAnsi="Times New Roman" w:cs="Times New Roman"/>
                              </w:rPr>
                            </w:rPrChange>
                          </w:rPr>
                          <w:delText xml:space="preserve">stage model activity shortly after stimulus onset, at times indicated by arrows </w:delText>
                        </w:r>
                        <w:r w:rsidRPr="009E5749" w:rsidDel="002371E0">
                          <w:rPr>
                            <w:rFonts w:ascii="Times New Roman" w:hAnsi="Times New Roman" w:cs="Times New Roman"/>
                            <w:b/>
                            <w:bCs/>
                            <w:sz w:val="22"/>
                            <w:szCs w:val="22"/>
                            <w:rPrChange w:id="1622" w:author="Bo Shen" w:date="2023-02-02T17:59:00Z">
                              <w:rPr>
                                <w:rFonts w:ascii="Times New Roman" w:hAnsi="Times New Roman" w:cs="Times New Roman"/>
                              </w:rPr>
                            </w:rPrChange>
                          </w:rPr>
                          <w:delText>a</w:delText>
                        </w:r>
                        <w:r w:rsidRPr="00703A03" w:rsidDel="002371E0">
                          <w:rPr>
                            <w:rFonts w:ascii="Times New Roman" w:hAnsi="Times New Roman" w:cs="Times New Roman"/>
                            <w:sz w:val="22"/>
                            <w:szCs w:val="22"/>
                            <w:rPrChange w:id="1623" w:author="Bo Shen" w:date="2023-02-02T17:51:00Z">
                              <w:rPr>
                                <w:rFonts w:ascii="Times New Roman" w:hAnsi="Times New Roman" w:cs="Times New Roman"/>
                              </w:rPr>
                            </w:rPrChange>
                          </w:rPr>
                          <w:delText xml:space="preserve"> (chosen side) and </w:delText>
                        </w:r>
                        <w:r w:rsidRPr="009E5749" w:rsidDel="002371E0">
                          <w:rPr>
                            <w:rFonts w:ascii="Times New Roman" w:hAnsi="Times New Roman" w:cs="Times New Roman"/>
                            <w:b/>
                            <w:bCs/>
                            <w:sz w:val="22"/>
                            <w:szCs w:val="22"/>
                            <w:rPrChange w:id="1624" w:author="Bo Shen" w:date="2023-02-02T17:59:00Z">
                              <w:rPr>
                                <w:rFonts w:ascii="Times New Roman" w:hAnsi="Times New Roman" w:cs="Times New Roman"/>
                              </w:rPr>
                            </w:rPrChange>
                          </w:rPr>
                          <w:delText>b</w:delText>
                        </w:r>
                        <w:r w:rsidRPr="00703A03" w:rsidDel="002371E0">
                          <w:rPr>
                            <w:rFonts w:ascii="Times New Roman" w:hAnsi="Times New Roman" w:cs="Times New Roman"/>
                            <w:sz w:val="22"/>
                            <w:szCs w:val="22"/>
                            <w:rPrChange w:id="1625" w:author="Bo Shen" w:date="2023-02-02T17:51:00Z">
                              <w:rPr>
                                <w:rFonts w:ascii="Times New Roman" w:hAnsi="Times New Roman" w:cs="Times New Roman"/>
                              </w:rPr>
                            </w:rPrChange>
                          </w:rPr>
                          <w:delText xml:space="preserve"> (unchosen side). </w:delText>
                        </w:r>
                      </w:del>
                      <w:del w:id="1626" w:author="Bo Shen" w:date="2023-02-02T19:29:00Z">
                        <w:r w:rsidRPr="00703A03" w:rsidDel="00BF2227">
                          <w:rPr>
                            <w:rFonts w:ascii="Times New Roman" w:hAnsi="Times New Roman" w:cs="Times New Roman"/>
                            <w:sz w:val="22"/>
                            <w:szCs w:val="22"/>
                            <w:rPrChange w:id="1627" w:author="Bo Shen" w:date="2023-02-02T17:51:00Z">
                              <w:rPr>
                                <w:rFonts w:ascii="Times New Roman" w:hAnsi="Times New Roman" w:cs="Times New Roman"/>
                              </w:rPr>
                            </w:rPrChange>
                          </w:rPr>
                          <w:delText xml:space="preserve">The activities linearly increase and decrease with input strength </w:delText>
                        </w:r>
                      </w:del>
                      <w:del w:id="1628" w:author="Bo Shen" w:date="2023-02-02T19:30:00Z">
                        <w:r w:rsidRPr="00703A03" w:rsidDel="002371E0">
                          <w:rPr>
                            <w:rFonts w:ascii="Times New Roman" w:hAnsi="Times New Roman" w:cs="Times New Roman"/>
                            <w:sz w:val="22"/>
                            <w:szCs w:val="22"/>
                            <w:rPrChange w:id="1629" w:author="Bo Shen" w:date="2023-02-02T17:51:00Z">
                              <w:rPr>
                                <w:rFonts w:ascii="Times New Roman" w:hAnsi="Times New Roman" w:cs="Times New Roman"/>
                              </w:rPr>
                            </w:rPrChange>
                          </w:rPr>
                          <w:delText>but exhibit very subtle competitio</w:delText>
                        </w:r>
                      </w:del>
                      <w:ins w:id="1630" w:author="Bo Shen" w:date="2023-02-02T19:30:00Z">
                        <w:r>
                          <w:rPr>
                            <w:rFonts w:ascii="Times New Roman" w:hAnsi="Times New Roman" w:cs="Times New Roman"/>
                            <w:sz w:val="22"/>
                            <w:szCs w:val="22"/>
                          </w:rPr>
                          <w:t>, respectively</w:t>
                        </w:r>
                      </w:ins>
                      <w:del w:id="1631" w:author="Bo Shen" w:date="2023-02-02T19:30:00Z">
                        <w:r w:rsidRPr="00703A03" w:rsidDel="002371E0">
                          <w:rPr>
                            <w:rFonts w:ascii="Times New Roman" w:hAnsi="Times New Roman" w:cs="Times New Roman"/>
                            <w:sz w:val="22"/>
                            <w:szCs w:val="22"/>
                            <w:rPrChange w:id="1632" w:author="Bo Shen" w:date="2023-02-02T17:51:00Z">
                              <w:rPr>
                                <w:rFonts w:ascii="Times New Roman" w:hAnsi="Times New Roman" w:cs="Times New Roman"/>
                              </w:rPr>
                            </w:rPrChange>
                          </w:rPr>
                          <w:delText>n</w:delText>
                        </w:r>
                      </w:del>
                      <w:r w:rsidRPr="00703A03">
                        <w:rPr>
                          <w:rFonts w:ascii="Times New Roman" w:hAnsi="Times New Roman" w:cs="Times New Roman"/>
                          <w:sz w:val="22"/>
                          <w:szCs w:val="22"/>
                          <w:rPrChange w:id="1633" w:author="Bo Shen" w:date="2023-02-02T17:51:00Z">
                            <w:rPr>
                              <w:rFonts w:ascii="Times New Roman" w:hAnsi="Times New Roman" w:cs="Times New Roman"/>
                            </w:rPr>
                          </w:rPrChange>
                        </w:rPr>
                        <w:t xml:space="preserve">. </w:t>
                      </w:r>
                      <w:r w:rsidRPr="00703A03">
                        <w:rPr>
                          <w:rFonts w:ascii="Times New Roman" w:hAnsi="Times New Roman" w:cs="Times New Roman"/>
                          <w:b/>
                          <w:sz w:val="22"/>
                          <w:szCs w:val="22"/>
                          <w:rPrChange w:id="1634" w:author="Bo Shen" w:date="2023-02-02T17:51:00Z">
                            <w:rPr>
                              <w:rFonts w:ascii="Times New Roman" w:hAnsi="Times New Roman" w:cs="Times New Roman"/>
                              <w:b/>
                            </w:rPr>
                          </w:rPrChange>
                        </w:rPr>
                        <w:t>F.</w:t>
                      </w:r>
                      <w:r w:rsidRPr="00703A03">
                        <w:rPr>
                          <w:rFonts w:ascii="Times New Roman" w:hAnsi="Times New Roman" w:cs="Times New Roman"/>
                          <w:sz w:val="22"/>
                          <w:szCs w:val="22"/>
                          <w:rPrChange w:id="1635" w:author="Bo Shen" w:date="2023-02-02T17:51:00Z">
                            <w:rPr>
                              <w:rFonts w:ascii="Times New Roman" w:hAnsi="Times New Roman" w:cs="Times New Roman"/>
                            </w:rPr>
                          </w:rPrChange>
                        </w:rPr>
                        <w:t xml:space="preserve"> </w:t>
                      </w:r>
                      <w:ins w:id="1636" w:author="Bo Shen" w:date="2023-02-02T19:31:00Z">
                        <w:r>
                          <w:rPr>
                            <w:rFonts w:ascii="Times New Roman" w:hAnsi="Times New Roman" w:cs="Times New Roman"/>
                            <w:sz w:val="22"/>
                            <w:szCs w:val="22"/>
                          </w:rPr>
                          <w:t>At the time of choice, the c</w:t>
                        </w:r>
                      </w:ins>
                      <w:del w:id="1637" w:author="Bo Shen" w:date="2023-02-02T19:30:00Z">
                        <w:r w:rsidRPr="00703A03" w:rsidDel="002371E0">
                          <w:rPr>
                            <w:rFonts w:ascii="Times New Roman" w:hAnsi="Times New Roman" w:cs="Times New Roman"/>
                            <w:sz w:val="22"/>
                            <w:szCs w:val="22"/>
                            <w:rPrChange w:id="1638" w:author="Bo Shen" w:date="2023-02-02T17:51:00Z">
                              <w:rPr>
                                <w:rFonts w:ascii="Times New Roman" w:hAnsi="Times New Roman" w:cs="Times New Roman"/>
                              </w:rPr>
                            </w:rPrChange>
                          </w:rPr>
                          <w:delText>Effect of input strength on late</w:delText>
                        </w:r>
                      </w:del>
                      <w:del w:id="1639" w:author="Bo Shen" w:date="2023-02-02T17:59:00Z">
                        <w:r w:rsidRPr="00703A03" w:rsidDel="009E5749">
                          <w:rPr>
                            <w:rFonts w:ascii="Times New Roman" w:hAnsi="Times New Roman" w:cs="Times New Roman"/>
                            <w:sz w:val="22"/>
                            <w:szCs w:val="22"/>
                            <w:rPrChange w:id="1640" w:author="Bo Shen" w:date="2023-02-02T17:51:00Z">
                              <w:rPr>
                                <w:rFonts w:ascii="Times New Roman" w:hAnsi="Times New Roman" w:cs="Times New Roman"/>
                              </w:rPr>
                            </w:rPrChange>
                          </w:rPr>
                          <w:delText xml:space="preserve"> </w:delText>
                        </w:r>
                      </w:del>
                      <w:del w:id="1641" w:author="Bo Shen" w:date="2023-02-02T19:30:00Z">
                        <w:r w:rsidRPr="00703A03" w:rsidDel="002371E0">
                          <w:rPr>
                            <w:rFonts w:ascii="Times New Roman" w:hAnsi="Times New Roman" w:cs="Times New Roman"/>
                            <w:sz w:val="22"/>
                            <w:szCs w:val="22"/>
                            <w:rPrChange w:id="1642" w:author="Bo Shen" w:date="2023-02-02T17:51:00Z">
                              <w:rPr>
                                <w:rFonts w:ascii="Times New Roman" w:hAnsi="Times New Roman" w:cs="Times New Roman"/>
                              </w:rPr>
                            </w:rPrChange>
                          </w:rPr>
                          <w:delText xml:space="preserve">stage model activity on the time point of choice, indicated by arrows </w:delText>
                        </w:r>
                        <w:r w:rsidRPr="009E5749" w:rsidDel="002371E0">
                          <w:rPr>
                            <w:rFonts w:ascii="Times New Roman" w:hAnsi="Times New Roman" w:cs="Times New Roman"/>
                            <w:b/>
                            <w:bCs/>
                            <w:sz w:val="22"/>
                            <w:szCs w:val="22"/>
                            <w:rPrChange w:id="1643" w:author="Bo Shen" w:date="2023-02-02T17:59:00Z">
                              <w:rPr>
                                <w:rFonts w:ascii="Times New Roman" w:hAnsi="Times New Roman" w:cs="Times New Roman"/>
                              </w:rPr>
                            </w:rPrChange>
                          </w:rPr>
                          <w:delText>c</w:delText>
                        </w:r>
                        <w:r w:rsidRPr="00703A03" w:rsidDel="002371E0">
                          <w:rPr>
                            <w:rFonts w:ascii="Times New Roman" w:hAnsi="Times New Roman" w:cs="Times New Roman"/>
                            <w:sz w:val="22"/>
                            <w:szCs w:val="22"/>
                            <w:rPrChange w:id="1644" w:author="Bo Shen" w:date="2023-02-02T17:51:00Z">
                              <w:rPr>
                                <w:rFonts w:ascii="Times New Roman" w:hAnsi="Times New Roman" w:cs="Times New Roman"/>
                              </w:rPr>
                            </w:rPrChange>
                          </w:rPr>
                          <w:delText xml:space="preserve"> and </w:delText>
                        </w:r>
                        <w:r w:rsidRPr="009E5749" w:rsidDel="002371E0">
                          <w:rPr>
                            <w:rFonts w:ascii="Times New Roman" w:hAnsi="Times New Roman" w:cs="Times New Roman"/>
                            <w:b/>
                            <w:bCs/>
                            <w:sz w:val="22"/>
                            <w:szCs w:val="22"/>
                            <w:rPrChange w:id="1645" w:author="Bo Shen" w:date="2023-02-02T17:59:00Z">
                              <w:rPr>
                                <w:rFonts w:ascii="Times New Roman" w:hAnsi="Times New Roman" w:cs="Times New Roman"/>
                              </w:rPr>
                            </w:rPrChange>
                          </w:rPr>
                          <w:delText>d</w:delText>
                        </w:r>
                        <w:r w:rsidRPr="00703A03" w:rsidDel="002371E0">
                          <w:rPr>
                            <w:rFonts w:ascii="Times New Roman" w:hAnsi="Times New Roman" w:cs="Times New Roman"/>
                            <w:sz w:val="22"/>
                            <w:szCs w:val="22"/>
                            <w:rPrChange w:id="1646" w:author="Bo Shen" w:date="2023-02-02T17:51:00Z">
                              <w:rPr>
                                <w:rFonts w:ascii="Times New Roman" w:hAnsi="Times New Roman" w:cs="Times New Roman"/>
                              </w:rPr>
                            </w:rPrChange>
                          </w:rPr>
                          <w:delText xml:space="preserve">. </w:delText>
                        </w:r>
                      </w:del>
                      <w:del w:id="1647" w:author="Bo Shen" w:date="2023-02-02T19:31:00Z">
                        <w:r w:rsidRPr="00703A03" w:rsidDel="002371E0">
                          <w:rPr>
                            <w:rFonts w:ascii="Times New Roman" w:hAnsi="Times New Roman" w:cs="Times New Roman"/>
                            <w:sz w:val="22"/>
                            <w:szCs w:val="22"/>
                            <w:rPrChange w:id="1648" w:author="Bo Shen" w:date="2023-02-02T17:51:00Z">
                              <w:rPr>
                                <w:rFonts w:ascii="Times New Roman" w:hAnsi="Times New Roman" w:cs="Times New Roman"/>
                              </w:rPr>
                            </w:rPrChange>
                          </w:rPr>
                          <w:delText>C</w:delText>
                        </w:r>
                      </w:del>
                      <w:r w:rsidRPr="00703A03">
                        <w:rPr>
                          <w:rFonts w:ascii="Times New Roman" w:hAnsi="Times New Roman" w:cs="Times New Roman"/>
                          <w:sz w:val="22"/>
                          <w:szCs w:val="22"/>
                          <w:rPrChange w:id="1649" w:author="Bo Shen" w:date="2023-02-02T17:51:00Z">
                            <w:rPr>
                              <w:rFonts w:ascii="Times New Roman" w:hAnsi="Times New Roman" w:cs="Times New Roman"/>
                            </w:rPr>
                          </w:rPrChange>
                        </w:rPr>
                        <w:t>hosen unit</w:t>
                      </w:r>
                      <w:del w:id="1650" w:author="Bo Shen" w:date="2023-02-02T19:32:00Z">
                        <w:r w:rsidRPr="00703A03" w:rsidDel="002371E0">
                          <w:rPr>
                            <w:rFonts w:ascii="Times New Roman" w:hAnsi="Times New Roman" w:cs="Times New Roman"/>
                            <w:sz w:val="22"/>
                            <w:szCs w:val="22"/>
                            <w:rPrChange w:id="1651" w:author="Bo Shen" w:date="2023-02-02T17:51:00Z">
                              <w:rPr>
                                <w:rFonts w:ascii="Times New Roman" w:hAnsi="Times New Roman" w:cs="Times New Roman"/>
                              </w:rPr>
                            </w:rPrChange>
                          </w:rPr>
                          <w:delText xml:space="preserve"> </w:delText>
                        </w:r>
                      </w:del>
                      <w:ins w:id="1652" w:author="Bo Shen" w:date="2023-02-02T19:31:00Z">
                        <w:r>
                          <w:rPr>
                            <w:rFonts w:ascii="Times New Roman" w:hAnsi="Times New Roman" w:cs="Times New Roman"/>
                            <w:sz w:val="22"/>
                            <w:szCs w:val="22"/>
                          </w:rPr>
                          <w:t xml:space="preserve"> </w:t>
                        </w:r>
                      </w:ins>
                      <w:r w:rsidRPr="00703A03">
                        <w:rPr>
                          <w:rFonts w:ascii="Times New Roman" w:hAnsi="Times New Roman" w:cs="Times New Roman"/>
                          <w:sz w:val="22"/>
                          <w:szCs w:val="22"/>
                          <w:rPrChange w:id="1653" w:author="Bo Shen" w:date="2023-02-02T17:51:00Z">
                            <w:rPr>
                              <w:rFonts w:ascii="Times New Roman" w:hAnsi="Times New Roman" w:cs="Times New Roman"/>
                            </w:rPr>
                          </w:rPrChange>
                        </w:rPr>
                        <w:t>activity</w:t>
                      </w:r>
                      <w:ins w:id="1654" w:author="Bo Shen" w:date="2023-02-02T19:32:00Z">
                        <w:r w:rsidRPr="0020720A">
                          <w:rPr>
                            <w:rFonts w:ascii="Times New Roman" w:hAnsi="Times New Roman" w:cs="Times New Roman"/>
                            <w:sz w:val="22"/>
                            <w:szCs w:val="22"/>
                          </w:rPr>
                          <w:t xml:space="preserve"> </w:t>
                        </w:r>
                        <w:r>
                          <w:rPr>
                            <w:rFonts w:ascii="Times New Roman" w:hAnsi="Times New Roman" w:cs="Times New Roman"/>
                            <w:sz w:val="22"/>
                            <w:szCs w:val="22"/>
                          </w:rPr>
                          <w:t>(</w:t>
                        </w:r>
                        <w:r w:rsidRPr="0020720A">
                          <w:rPr>
                            <w:rFonts w:ascii="Times New Roman" w:hAnsi="Times New Roman" w:cs="Times New Roman"/>
                            <w:b/>
                            <w:bCs/>
                            <w:sz w:val="22"/>
                            <w:szCs w:val="22"/>
                          </w:rPr>
                          <w:t>c</w:t>
                        </w:r>
                        <w:r>
                          <w:rPr>
                            <w:rFonts w:ascii="Times New Roman" w:hAnsi="Times New Roman" w:cs="Times New Roman"/>
                            <w:sz w:val="22"/>
                            <w:szCs w:val="22"/>
                          </w:rPr>
                          <w:t>)</w:t>
                        </w:r>
                      </w:ins>
                      <w:r w:rsidRPr="00703A03">
                        <w:rPr>
                          <w:rFonts w:ascii="Times New Roman" w:hAnsi="Times New Roman" w:cs="Times New Roman"/>
                          <w:sz w:val="22"/>
                          <w:szCs w:val="22"/>
                          <w:rPrChange w:id="1655" w:author="Bo Shen" w:date="2023-02-02T17:51:00Z">
                            <w:rPr>
                              <w:rFonts w:ascii="Times New Roman" w:hAnsi="Times New Roman" w:cs="Times New Roman"/>
                            </w:rPr>
                          </w:rPrChange>
                        </w:rPr>
                        <w:t xml:space="preserve"> reaches a common decision bound</w:t>
                      </w:r>
                      <w:ins w:id="1656" w:author="Bo Shen" w:date="2023-02-03T10:17:00Z">
                        <w:r>
                          <w:rPr>
                            <w:rFonts w:ascii="Times New Roman" w:hAnsi="Times New Roman" w:cs="Times New Roman"/>
                            <w:sz w:val="22"/>
                            <w:szCs w:val="22"/>
                          </w:rPr>
                          <w:t xml:space="preserve"> (</w:t>
                        </w:r>
                      </w:ins>
                      <w:ins w:id="1657" w:author="Bo Shen" w:date="2023-02-03T10:25:00Z">
                        <w:r>
                          <w:rPr>
                            <w:rFonts w:ascii="Times New Roman" w:hAnsi="Times New Roman" w:cs="Times New Roman"/>
                            <w:sz w:val="22"/>
                            <w:szCs w:val="22"/>
                          </w:rPr>
                          <w:t>.02</w:t>
                        </w:r>
                        <w:r w:rsidRPr="0020720A">
                          <w:rPr>
                            <w:rFonts w:ascii="Times New Roman" w:hAnsi="Times New Roman" w:cs="Times New Roman"/>
                            <w:color w:val="000000" w:themeColor="text1"/>
                            <w:sz w:val="22"/>
                            <w:szCs w:val="22"/>
                          </w:rPr>
                          <w:t xml:space="preserve"> spikes/second/100% coherence</w:t>
                        </w:r>
                      </w:ins>
                      <w:ins w:id="1658" w:author="Bo Shen" w:date="2023-02-03T10:17:00Z">
                        <w:r>
                          <w:rPr>
                            <w:rFonts w:ascii="Times New Roman" w:hAnsi="Times New Roman" w:cs="Times New Roman"/>
                            <w:sz w:val="22"/>
                            <w:szCs w:val="22"/>
                          </w:rPr>
                          <w:t>)</w:t>
                        </w:r>
                      </w:ins>
                      <w:del w:id="1659" w:author="Bo Shen" w:date="2023-02-02T19:31:00Z">
                        <w:r w:rsidRPr="00703A03" w:rsidDel="002371E0">
                          <w:rPr>
                            <w:rFonts w:ascii="Times New Roman" w:hAnsi="Times New Roman" w:cs="Times New Roman"/>
                            <w:sz w:val="22"/>
                            <w:szCs w:val="22"/>
                            <w:rPrChange w:id="1660" w:author="Bo Shen" w:date="2023-02-02T17:51:00Z">
                              <w:rPr>
                                <w:rFonts w:ascii="Times New Roman" w:hAnsi="Times New Roman" w:cs="Times New Roman"/>
                              </w:rPr>
                            </w:rPrChange>
                          </w:rPr>
                          <w:delText xml:space="preserve"> and show little input dependence</w:delText>
                        </w:r>
                      </w:del>
                      <w:ins w:id="1661" w:author="Bo Shen" w:date="2023-02-02T19:31:00Z">
                        <w:r>
                          <w:rPr>
                            <w:rFonts w:ascii="Times New Roman" w:hAnsi="Times New Roman" w:cs="Times New Roman"/>
                            <w:sz w:val="22"/>
                            <w:szCs w:val="22"/>
                          </w:rPr>
                          <w:t>;</w:t>
                        </w:r>
                      </w:ins>
                      <w:del w:id="1662" w:author="Bo Shen" w:date="2023-02-02T19:31:00Z">
                        <w:r w:rsidRPr="00703A03" w:rsidDel="002371E0">
                          <w:rPr>
                            <w:rFonts w:ascii="Times New Roman" w:hAnsi="Times New Roman" w:cs="Times New Roman"/>
                            <w:sz w:val="22"/>
                            <w:szCs w:val="22"/>
                            <w:rPrChange w:id="1663" w:author="Bo Shen" w:date="2023-02-02T17:51:00Z">
                              <w:rPr>
                                <w:rFonts w:ascii="Times New Roman" w:hAnsi="Times New Roman" w:cs="Times New Roman"/>
                              </w:rPr>
                            </w:rPrChange>
                          </w:rPr>
                          <w:delText>,</w:delText>
                        </w:r>
                      </w:del>
                      <w:r w:rsidRPr="00703A03">
                        <w:rPr>
                          <w:rFonts w:ascii="Times New Roman" w:hAnsi="Times New Roman" w:cs="Times New Roman"/>
                          <w:sz w:val="22"/>
                          <w:szCs w:val="22"/>
                          <w:rPrChange w:id="1664" w:author="Bo Shen" w:date="2023-02-02T17:51:00Z">
                            <w:rPr>
                              <w:rFonts w:ascii="Times New Roman" w:hAnsi="Times New Roman" w:cs="Times New Roman"/>
                            </w:rPr>
                          </w:rPrChange>
                        </w:rPr>
                        <w:t xml:space="preserve"> </w:t>
                      </w:r>
                      <w:del w:id="1665" w:author="Bo Shen" w:date="2023-02-02T19:31:00Z">
                        <w:r w:rsidRPr="00703A03" w:rsidDel="002371E0">
                          <w:rPr>
                            <w:rFonts w:ascii="Times New Roman" w:hAnsi="Times New Roman" w:cs="Times New Roman"/>
                            <w:sz w:val="22"/>
                            <w:szCs w:val="22"/>
                            <w:rPrChange w:id="1666" w:author="Bo Shen" w:date="2023-02-02T17:51:00Z">
                              <w:rPr>
                                <w:rFonts w:ascii="Times New Roman" w:hAnsi="Times New Roman" w:cs="Times New Roman"/>
                              </w:rPr>
                            </w:rPrChange>
                          </w:rPr>
                          <w:delText xml:space="preserve">while </w:delText>
                        </w:r>
                      </w:del>
                      <w:r w:rsidRPr="00703A03">
                        <w:rPr>
                          <w:rFonts w:ascii="Times New Roman" w:hAnsi="Times New Roman" w:cs="Times New Roman"/>
                          <w:sz w:val="22"/>
                          <w:szCs w:val="22"/>
                          <w:rPrChange w:id="1667" w:author="Bo Shen" w:date="2023-02-02T17:51:00Z">
                            <w:rPr>
                              <w:rFonts w:ascii="Times New Roman" w:hAnsi="Times New Roman" w:cs="Times New Roman"/>
                            </w:rPr>
                          </w:rPrChange>
                        </w:rPr>
                        <w:t xml:space="preserve">unchosen </w:t>
                      </w:r>
                      <w:ins w:id="1668" w:author="Bo Shen" w:date="2023-02-02T19:31:00Z">
                        <w:r>
                          <w:rPr>
                            <w:rFonts w:ascii="Times New Roman" w:hAnsi="Times New Roman" w:cs="Times New Roman"/>
                            <w:sz w:val="22"/>
                            <w:szCs w:val="22"/>
                          </w:rPr>
                          <w:t xml:space="preserve">unit </w:t>
                        </w:r>
                      </w:ins>
                      <w:r w:rsidRPr="00703A03">
                        <w:rPr>
                          <w:rFonts w:ascii="Times New Roman" w:hAnsi="Times New Roman" w:cs="Times New Roman"/>
                          <w:sz w:val="22"/>
                          <w:szCs w:val="22"/>
                          <w:rPrChange w:id="1669" w:author="Bo Shen" w:date="2023-02-02T17:51:00Z">
                            <w:rPr>
                              <w:rFonts w:ascii="Times New Roman" w:hAnsi="Times New Roman" w:cs="Times New Roman"/>
                            </w:rPr>
                          </w:rPrChange>
                        </w:rPr>
                        <w:t>activity</w:t>
                      </w:r>
                      <w:ins w:id="1670" w:author="Bo Shen" w:date="2023-02-02T19:31:00Z">
                        <w:r>
                          <w:rPr>
                            <w:rFonts w:ascii="Times New Roman" w:hAnsi="Times New Roman" w:cs="Times New Roman"/>
                            <w:sz w:val="22"/>
                            <w:szCs w:val="22"/>
                          </w:rPr>
                          <w:t xml:space="preserve"> (</w:t>
                        </w:r>
                        <w:r w:rsidRPr="002371E0">
                          <w:rPr>
                            <w:rFonts w:ascii="Times New Roman" w:hAnsi="Times New Roman" w:cs="Times New Roman"/>
                            <w:b/>
                            <w:bCs/>
                            <w:sz w:val="22"/>
                            <w:szCs w:val="22"/>
                            <w:rPrChange w:id="1671" w:author="Bo Shen" w:date="2023-02-02T19:31:00Z">
                              <w:rPr>
                                <w:rFonts w:ascii="Times New Roman" w:hAnsi="Times New Roman" w:cs="Times New Roman"/>
                                <w:sz w:val="22"/>
                                <w:szCs w:val="22"/>
                              </w:rPr>
                            </w:rPrChange>
                          </w:rPr>
                          <w:t>d</w:t>
                        </w:r>
                        <w:r>
                          <w:rPr>
                            <w:rFonts w:ascii="Times New Roman" w:hAnsi="Times New Roman" w:cs="Times New Roman"/>
                            <w:sz w:val="22"/>
                            <w:szCs w:val="22"/>
                          </w:rPr>
                          <w:t>)</w:t>
                        </w:r>
                      </w:ins>
                      <w:r w:rsidRPr="00703A03">
                        <w:rPr>
                          <w:rFonts w:ascii="Times New Roman" w:hAnsi="Times New Roman" w:cs="Times New Roman"/>
                          <w:sz w:val="22"/>
                          <w:szCs w:val="22"/>
                          <w:rPrChange w:id="1672" w:author="Bo Shen" w:date="2023-02-02T17:51:00Z">
                            <w:rPr>
                              <w:rFonts w:ascii="Times New Roman" w:hAnsi="Times New Roman" w:cs="Times New Roman"/>
                            </w:rPr>
                          </w:rPrChange>
                        </w:rPr>
                        <w:t xml:space="preserve"> remains </w:t>
                      </w:r>
                      <w:del w:id="1673" w:author="Bo Shen" w:date="2023-02-03T10:17:00Z">
                        <w:r w:rsidRPr="00703A03" w:rsidDel="00481840">
                          <w:rPr>
                            <w:rFonts w:ascii="Times New Roman" w:hAnsi="Times New Roman" w:cs="Times New Roman"/>
                            <w:sz w:val="22"/>
                            <w:szCs w:val="22"/>
                            <w:rPrChange w:id="1674" w:author="Bo Shen" w:date="2023-02-02T17:51:00Z">
                              <w:rPr>
                                <w:rFonts w:ascii="Times New Roman" w:hAnsi="Times New Roman" w:cs="Times New Roman"/>
                              </w:rPr>
                            </w:rPrChange>
                          </w:rPr>
                          <w:delText>at lower level</w:delText>
                        </w:r>
                      </w:del>
                      <w:ins w:id="1675" w:author="Bo Shen" w:date="2023-02-03T10:17:00Z">
                        <w:r>
                          <w:rPr>
                            <w:rFonts w:ascii="Times New Roman" w:hAnsi="Times New Roman" w:cs="Times New Roman"/>
                            <w:sz w:val="22"/>
                            <w:szCs w:val="22"/>
                          </w:rPr>
                          <w:t>suppres</w:t>
                        </w:r>
                      </w:ins>
                      <w:r w:rsidRPr="00703A03">
                        <w:rPr>
                          <w:rFonts w:ascii="Times New Roman" w:hAnsi="Times New Roman" w:cs="Times New Roman"/>
                          <w:sz w:val="22"/>
                          <w:szCs w:val="22"/>
                          <w:rPrChange w:id="1676" w:author="Bo Shen" w:date="2023-02-02T17:51:00Z">
                            <w:rPr>
                              <w:rFonts w:ascii="Times New Roman" w:hAnsi="Times New Roman" w:cs="Times New Roman"/>
                            </w:rPr>
                          </w:rPrChange>
                        </w:rPr>
                        <w:t>s</w:t>
                      </w:r>
                      <w:ins w:id="1677" w:author="Bo Shen" w:date="2023-02-03T10:17:00Z">
                        <w:r>
                          <w:rPr>
                            <w:rFonts w:ascii="Times New Roman" w:hAnsi="Times New Roman" w:cs="Times New Roman"/>
                            <w:sz w:val="22"/>
                            <w:szCs w:val="22"/>
                          </w:rPr>
                          <w:t>ed</w:t>
                        </w:r>
                      </w:ins>
                      <w:r w:rsidRPr="00703A03">
                        <w:rPr>
                          <w:rFonts w:ascii="Times New Roman" w:hAnsi="Times New Roman" w:cs="Times New Roman"/>
                          <w:sz w:val="22"/>
                          <w:szCs w:val="22"/>
                          <w:rPrChange w:id="1678" w:author="Bo Shen" w:date="2023-02-02T17:51:00Z">
                            <w:rPr>
                              <w:rFonts w:ascii="Times New Roman" w:hAnsi="Times New Roman" w:cs="Times New Roman"/>
                            </w:rPr>
                          </w:rPrChange>
                        </w:rPr>
                        <w:t>, graded coding of input strengths</w:t>
                      </w:r>
                      <w:ins w:id="1679" w:author="Bo Shen" w:date="2023-02-03T10:17:00Z">
                        <w:r>
                          <w:rPr>
                            <w:rFonts w:ascii="Times New Roman" w:hAnsi="Times New Roman" w:cs="Times New Roman"/>
                            <w:sz w:val="22"/>
                            <w:szCs w:val="22"/>
                          </w:rPr>
                          <w:t xml:space="preserve"> (</w:t>
                        </w:r>
                      </w:ins>
                      <w:ins w:id="1680" w:author="Bo Shen" w:date="2023-02-03T10:25:00Z">
                        <w:r>
                          <w:rPr>
                            <w:rFonts w:ascii="Times New Roman" w:hAnsi="Times New Roman" w:cs="Times New Roman"/>
                            <w:sz w:val="22"/>
                            <w:szCs w:val="22"/>
                          </w:rPr>
                          <w:t xml:space="preserve">-8.13 </w:t>
                        </w:r>
                        <w:r w:rsidRPr="0020720A">
                          <w:rPr>
                            <w:rFonts w:ascii="Times New Roman" w:hAnsi="Times New Roman" w:cs="Times New Roman"/>
                            <w:color w:val="000000" w:themeColor="text1"/>
                            <w:sz w:val="22"/>
                            <w:szCs w:val="22"/>
                          </w:rPr>
                          <w:t>spikes/second/100% coherence</w:t>
                        </w:r>
                      </w:ins>
                      <w:ins w:id="1681" w:author="Bo Shen" w:date="2023-02-03T10:17:00Z">
                        <w:r>
                          <w:rPr>
                            <w:rFonts w:ascii="Times New Roman" w:hAnsi="Times New Roman" w:cs="Times New Roman"/>
                            <w:sz w:val="22"/>
                            <w:szCs w:val="22"/>
                          </w:rPr>
                          <w:t>)</w:t>
                        </w:r>
                      </w:ins>
                      <w:r w:rsidRPr="00703A03">
                        <w:rPr>
                          <w:rFonts w:ascii="Times New Roman" w:hAnsi="Times New Roman" w:cs="Times New Roman"/>
                          <w:sz w:val="22"/>
                          <w:szCs w:val="22"/>
                          <w:rPrChange w:id="1682" w:author="Bo Shen" w:date="2023-02-02T17:51:00Z">
                            <w:rPr>
                              <w:rFonts w:ascii="Times New Roman" w:hAnsi="Times New Roman" w:cs="Times New Roman"/>
                            </w:rPr>
                          </w:rPrChange>
                        </w:rPr>
                        <w:t>.</w:t>
                      </w:r>
                      <w:ins w:id="1683" w:author="Bo Shen" w:date="2023-02-02T17:54:00Z">
                        <w:r>
                          <w:rPr>
                            <w:rFonts w:ascii="Times New Roman" w:hAnsi="Times New Roman" w:cs="Times New Roman"/>
                            <w:sz w:val="22"/>
                            <w:szCs w:val="22"/>
                          </w:rPr>
                          <w:t xml:space="preserve"> The best-fitting parameters </w:t>
                        </w:r>
                      </w:ins>
                      <w:ins w:id="1684" w:author="Bo Shen" w:date="2023-02-03T10:56:00Z">
                        <w:r>
                          <w:rPr>
                            <w:rFonts w:ascii="Times New Roman" w:hAnsi="Times New Roman" w:cs="Times New Roman"/>
                            <w:sz w:val="22"/>
                            <w:szCs w:val="22"/>
                          </w:rPr>
                          <w:t>were</w:t>
                        </w:r>
                      </w:ins>
                      <w:ins w:id="1685" w:author="Bo Shen" w:date="2023-02-02T17:54:00Z">
                        <w:r w:rsidRPr="00680930">
                          <w:rPr>
                            <w:rFonts w:ascii="Times New Roman" w:hAnsi="Times New Roman" w:cs="Times New Roman"/>
                            <w:sz w:val="22"/>
                            <w:szCs w:val="22"/>
                          </w:rPr>
                          <w:t xml:space="preserve"> </w:t>
                        </w:r>
                      </w:ins>
                      <w:ins w:id="1686" w:author="Bo Shen" w:date="2023-02-03T11:05:00Z">
                        <w:r>
                          <w:rPr>
                            <w:rFonts w:ascii="Times New Roman" w:hAnsi="Times New Roman" w:cs="Times New Roman"/>
                            <w:sz w:val="22"/>
                            <w:szCs w:val="22"/>
                          </w:rPr>
                          <w:t xml:space="preserve">self-excitation </w:t>
                        </w:r>
                      </w:ins>
                      <m:oMath>
                        <m:r>
                          <w:ins w:id="1687" w:author="Bo Shen" w:date="2023-02-02T17:54:00Z">
                            <w:rPr>
                              <w:rFonts w:ascii="Cambria Math" w:hAnsi="Cambria Math" w:cs="Times New Roman"/>
                              <w:sz w:val="22"/>
                              <w:szCs w:val="22"/>
                              <w:lang w:eastAsia="zh-TW"/>
                            </w:rPr>
                            <m:t>J</m:t>
                          </w:ins>
                        </m:r>
                        <m:sSub>
                          <m:sSubPr>
                            <m:ctrlPr>
                              <w:ins w:id="1688" w:author="Bo Shen" w:date="2023-02-02T17:54:00Z">
                                <w:rPr>
                                  <w:rFonts w:ascii="Cambria Math" w:hAnsi="Cambria Math" w:cs="Times New Roman"/>
                                  <w:i/>
                                  <w:sz w:val="22"/>
                                  <w:szCs w:val="22"/>
                                  <w:lang w:eastAsia="zh-TW"/>
                                </w:rPr>
                              </w:ins>
                            </m:ctrlPr>
                          </m:sSubPr>
                          <m:e>
                            <m:r>
                              <w:ins w:id="1689" w:author="Bo Shen" w:date="2023-02-02T17:54:00Z">
                                <w:rPr>
                                  <w:rFonts w:ascii="Cambria Math" w:hAnsi="Cambria Math" w:cs="Times New Roman"/>
                                  <w:sz w:val="22"/>
                                  <w:szCs w:val="22"/>
                                  <w:lang w:eastAsia="zh-TW"/>
                                </w:rPr>
                                <m:t>N</m:t>
                              </w:ins>
                            </m:r>
                          </m:e>
                          <m:sub>
                            <m:r>
                              <w:ins w:id="1690" w:author="Bo Shen" w:date="2023-02-02T17:54:00Z">
                                <w:rPr>
                                  <w:rFonts w:ascii="Cambria Math" w:hAnsi="Cambria Math" w:cs="Times New Roman"/>
                                  <w:sz w:val="22"/>
                                  <w:szCs w:val="22"/>
                                  <w:lang w:eastAsia="zh-TW"/>
                                </w:rPr>
                                <m:t>1,1</m:t>
                              </w:ins>
                            </m:r>
                          </m:sub>
                        </m:sSub>
                        <m:r>
                          <w:ins w:id="1691" w:author="Bo Shen" w:date="2023-02-02T17:54:00Z">
                            <w:rPr>
                              <w:rFonts w:ascii="Cambria Math" w:hAnsi="Cambria Math" w:cs="Times New Roman"/>
                              <w:sz w:val="22"/>
                              <w:szCs w:val="22"/>
                              <w:lang w:eastAsia="zh-TW"/>
                            </w:rPr>
                            <m:t>=J</m:t>
                          </w:ins>
                        </m:r>
                        <m:sSub>
                          <m:sSubPr>
                            <m:ctrlPr>
                              <w:ins w:id="1692" w:author="Bo Shen" w:date="2023-02-02T17:54:00Z">
                                <w:rPr>
                                  <w:rFonts w:ascii="Cambria Math" w:hAnsi="Cambria Math" w:cs="Times New Roman"/>
                                  <w:i/>
                                  <w:sz w:val="22"/>
                                  <w:szCs w:val="22"/>
                                  <w:lang w:eastAsia="zh-TW"/>
                                </w:rPr>
                              </w:ins>
                            </m:ctrlPr>
                          </m:sSubPr>
                          <m:e>
                            <m:r>
                              <w:ins w:id="1693" w:author="Bo Shen" w:date="2023-02-02T17:54:00Z">
                                <w:rPr>
                                  <w:rFonts w:ascii="Cambria Math" w:hAnsi="Cambria Math" w:cs="Times New Roman"/>
                                  <w:sz w:val="22"/>
                                  <w:szCs w:val="22"/>
                                  <w:lang w:eastAsia="zh-TW"/>
                                </w:rPr>
                                <m:t>N</m:t>
                              </w:ins>
                            </m:r>
                          </m:e>
                          <m:sub>
                            <m:r>
                              <w:ins w:id="1694" w:author="Bo Shen" w:date="2023-02-02T17:54:00Z">
                                <w:rPr>
                                  <w:rFonts w:ascii="Cambria Math" w:hAnsi="Cambria Math" w:cs="Times New Roman"/>
                                  <w:sz w:val="22"/>
                                  <w:szCs w:val="22"/>
                                  <w:lang w:eastAsia="zh-TW"/>
                                </w:rPr>
                                <m:t>2,2</m:t>
                              </w:ins>
                            </m:r>
                          </m:sub>
                        </m:sSub>
                        <m:r>
                          <w:ins w:id="1695" w:author="Bo Shen" w:date="2023-02-02T17:54:00Z">
                            <w:rPr>
                              <w:rFonts w:ascii="Cambria Math" w:hAnsi="Cambria Math" w:cs="Times New Roman"/>
                              <w:sz w:val="22"/>
                              <w:szCs w:val="22"/>
                              <w:lang w:eastAsia="zh-TW"/>
                            </w:rPr>
                            <m:t>=.2632</m:t>
                          </w:ins>
                        </m:r>
                      </m:oMath>
                      <w:ins w:id="1696" w:author="Bo Shen" w:date="2023-02-02T17:54:00Z">
                        <w:r w:rsidRPr="0020720A">
                          <w:rPr>
                            <w:rFonts w:ascii="Times New Roman" w:hAnsi="Times New Roman" w:cs="Times New Roman"/>
                            <w:sz w:val="22"/>
                            <w:szCs w:val="22"/>
                            <w:lang w:eastAsia="zh-TW"/>
                          </w:rPr>
                          <w:t>,</w:t>
                        </w:r>
                      </w:ins>
                      <w:ins w:id="1697" w:author="Bo Shen" w:date="2023-02-03T11:05:00Z">
                        <w:r>
                          <w:rPr>
                            <w:rFonts w:ascii="Times New Roman" w:hAnsi="Times New Roman" w:cs="Times New Roman"/>
                            <w:sz w:val="22"/>
                            <w:szCs w:val="22"/>
                            <w:lang w:eastAsia="zh-TW"/>
                          </w:rPr>
                          <w:t xml:space="preserve"> </w:t>
                        </w:r>
                      </w:ins>
                      <w:ins w:id="1698" w:author="Bo Shen" w:date="2023-02-03T11:09:00Z">
                        <w:r>
                          <w:rPr>
                            <w:rFonts w:ascii="Times New Roman" w:hAnsi="Times New Roman" w:cs="Times New Roman"/>
                            <w:sz w:val="22"/>
                            <w:szCs w:val="22"/>
                            <w:lang w:eastAsia="zh-TW"/>
                          </w:rPr>
                          <w:t>mutual</w:t>
                        </w:r>
                      </w:ins>
                      <w:ins w:id="1699" w:author="Bo Shen" w:date="2023-02-03T11:05:00Z">
                        <w:r>
                          <w:rPr>
                            <w:rFonts w:ascii="Times New Roman" w:hAnsi="Times New Roman" w:cs="Times New Roman"/>
                            <w:sz w:val="22"/>
                            <w:szCs w:val="22"/>
                            <w:lang w:eastAsia="zh-TW"/>
                          </w:rPr>
                          <w:t xml:space="preserve"> inhibition</w:t>
                        </w:r>
                      </w:ins>
                      <w:ins w:id="1700" w:author="Bo Shen" w:date="2023-02-02T17:54:00Z">
                        <w:r w:rsidRPr="0020720A">
                          <w:rPr>
                            <w:rFonts w:ascii="Times New Roman" w:hAnsi="Times New Roman" w:cs="Times New Roman"/>
                            <w:sz w:val="22"/>
                            <w:szCs w:val="22"/>
                            <w:lang w:eastAsia="zh-TW"/>
                          </w:rPr>
                          <w:t xml:space="preserve"> </w:t>
                        </w:r>
                      </w:ins>
                      <m:oMath>
                        <m:r>
                          <w:ins w:id="1701" w:author="Bo Shen" w:date="2023-02-02T17:54:00Z">
                            <w:rPr>
                              <w:rFonts w:ascii="Cambria Math" w:hAnsi="Cambria Math" w:cs="Times New Roman"/>
                              <w:sz w:val="22"/>
                              <w:szCs w:val="22"/>
                              <w:lang w:eastAsia="zh-TW"/>
                            </w:rPr>
                            <m:t>J</m:t>
                          </w:ins>
                        </m:r>
                        <m:sSub>
                          <m:sSubPr>
                            <m:ctrlPr>
                              <w:ins w:id="1702" w:author="Bo Shen" w:date="2023-02-02T17:54:00Z">
                                <w:rPr>
                                  <w:rFonts w:ascii="Cambria Math" w:hAnsi="Cambria Math" w:cs="Times New Roman"/>
                                  <w:i/>
                                  <w:sz w:val="22"/>
                                  <w:szCs w:val="22"/>
                                  <w:lang w:eastAsia="zh-TW"/>
                                </w:rPr>
                              </w:ins>
                            </m:ctrlPr>
                          </m:sSubPr>
                          <m:e>
                            <m:r>
                              <w:ins w:id="1703" w:author="Bo Shen" w:date="2023-02-02T17:54:00Z">
                                <w:rPr>
                                  <w:rFonts w:ascii="Cambria Math" w:hAnsi="Cambria Math" w:cs="Times New Roman"/>
                                  <w:sz w:val="22"/>
                                  <w:szCs w:val="22"/>
                                  <w:lang w:eastAsia="zh-TW"/>
                                </w:rPr>
                                <m:t>N</m:t>
                              </w:ins>
                            </m:r>
                          </m:e>
                          <m:sub>
                            <m:r>
                              <w:ins w:id="1704" w:author="Bo Shen" w:date="2023-02-02T17:54:00Z">
                                <w:rPr>
                                  <w:rFonts w:ascii="Cambria Math" w:hAnsi="Cambria Math" w:cs="Times New Roman"/>
                                  <w:sz w:val="22"/>
                                  <w:szCs w:val="22"/>
                                  <w:lang w:eastAsia="zh-TW"/>
                                </w:rPr>
                                <m:t>1,2</m:t>
                              </w:ins>
                            </m:r>
                          </m:sub>
                        </m:sSub>
                        <m:r>
                          <w:ins w:id="1705" w:author="Bo Shen" w:date="2023-02-02T17:54:00Z">
                            <w:rPr>
                              <w:rFonts w:ascii="Cambria Math" w:hAnsi="Cambria Math" w:cs="Times New Roman"/>
                              <w:sz w:val="22"/>
                              <w:szCs w:val="22"/>
                              <w:lang w:eastAsia="zh-TW"/>
                            </w:rPr>
                            <m:t>=J</m:t>
                          </w:ins>
                        </m:r>
                        <m:sSub>
                          <m:sSubPr>
                            <m:ctrlPr>
                              <w:ins w:id="1706" w:author="Bo Shen" w:date="2023-02-02T17:54:00Z">
                                <w:rPr>
                                  <w:rFonts w:ascii="Cambria Math" w:hAnsi="Cambria Math" w:cs="Times New Roman"/>
                                  <w:i/>
                                  <w:sz w:val="22"/>
                                  <w:szCs w:val="22"/>
                                  <w:lang w:eastAsia="zh-TW"/>
                                </w:rPr>
                              </w:ins>
                            </m:ctrlPr>
                          </m:sSubPr>
                          <m:e>
                            <m:r>
                              <w:ins w:id="1707" w:author="Bo Shen" w:date="2023-02-02T17:54:00Z">
                                <w:rPr>
                                  <w:rFonts w:ascii="Cambria Math" w:hAnsi="Cambria Math" w:cs="Times New Roman"/>
                                  <w:sz w:val="22"/>
                                  <w:szCs w:val="22"/>
                                  <w:lang w:eastAsia="zh-TW"/>
                                </w:rPr>
                                <m:t>N</m:t>
                              </w:ins>
                            </m:r>
                          </m:e>
                          <m:sub>
                            <m:r>
                              <w:ins w:id="1708" w:author="Bo Shen" w:date="2023-02-02T17:54:00Z">
                                <w:rPr>
                                  <w:rFonts w:ascii="Cambria Math" w:hAnsi="Cambria Math" w:cs="Times New Roman"/>
                                  <w:sz w:val="22"/>
                                  <w:szCs w:val="22"/>
                                  <w:lang w:eastAsia="zh-TW"/>
                                </w:rPr>
                                <m:t>2,1</m:t>
                              </w:ins>
                            </m:r>
                          </m:sub>
                        </m:sSub>
                        <m:r>
                          <w:ins w:id="1709" w:author="Bo Shen" w:date="2023-02-02T17:54:00Z">
                            <w:rPr>
                              <w:rFonts w:ascii="Cambria Math" w:hAnsi="Cambria Math" w:cs="Times New Roman"/>
                              <w:sz w:val="22"/>
                              <w:szCs w:val="22"/>
                              <w:lang w:eastAsia="zh-TW"/>
                            </w:rPr>
                            <m:t>=.0224</m:t>
                          </w:ins>
                        </m:r>
                      </m:oMath>
                      <w:ins w:id="1710" w:author="Bo Shen" w:date="2023-02-02T17:54:00Z">
                        <w:r w:rsidRPr="0020720A">
                          <w:rPr>
                            <w:rFonts w:ascii="Times New Roman" w:hAnsi="Times New Roman" w:cs="Times New Roman"/>
                            <w:sz w:val="22"/>
                            <w:szCs w:val="22"/>
                            <w:lang w:eastAsia="zh-TW"/>
                          </w:rPr>
                          <w:t>,</w:t>
                        </w:r>
                      </w:ins>
                      <w:ins w:id="1711" w:author="Bo Shen" w:date="2023-02-03T11:05:00Z">
                        <w:r>
                          <w:rPr>
                            <w:rFonts w:ascii="Times New Roman" w:hAnsi="Times New Roman" w:cs="Times New Roman"/>
                            <w:sz w:val="22"/>
                            <w:szCs w:val="22"/>
                            <w:lang w:eastAsia="zh-TW"/>
                          </w:rPr>
                          <w:t xml:space="preserve"> </w:t>
                        </w:r>
                      </w:ins>
                      <w:ins w:id="1712" w:author="Bo Shen" w:date="2023-02-03T11:09:00Z">
                        <w:r>
                          <w:rPr>
                            <w:rFonts w:ascii="Times New Roman" w:hAnsi="Times New Roman" w:cs="Times New Roman"/>
                            <w:sz w:val="22"/>
                            <w:szCs w:val="22"/>
                            <w:lang w:eastAsia="zh-TW"/>
                          </w:rPr>
                          <w:t>non-selective</w:t>
                        </w:r>
                      </w:ins>
                      <w:ins w:id="1713" w:author="Bo Shen" w:date="2023-02-03T11:05:00Z">
                        <w:r>
                          <w:rPr>
                            <w:rFonts w:ascii="Times New Roman" w:hAnsi="Times New Roman" w:cs="Times New Roman"/>
                            <w:sz w:val="22"/>
                            <w:szCs w:val="22"/>
                            <w:lang w:eastAsia="zh-TW"/>
                          </w:rPr>
                          <w:t xml:space="preserve"> input</w:t>
                        </w:r>
                      </w:ins>
                      <w:ins w:id="1714" w:author="Bo Shen" w:date="2023-02-02T17:54:00Z">
                        <w:r w:rsidRPr="0020720A">
                          <w:rPr>
                            <w:rFonts w:ascii="Times New Roman" w:hAnsi="Times New Roman" w:cs="Times New Roman"/>
                            <w:sz w:val="22"/>
                            <w:szCs w:val="22"/>
                            <w:lang w:eastAsia="zh-TW"/>
                          </w:rPr>
                          <w:t xml:space="preserve"> </w:t>
                        </w:r>
                      </w:ins>
                      <m:oMath>
                        <m:sSub>
                          <m:sSubPr>
                            <m:ctrlPr>
                              <w:ins w:id="1715" w:author="Bo Shen" w:date="2023-02-02T17:54:00Z">
                                <w:rPr>
                                  <w:rFonts w:ascii="Cambria Math" w:hAnsi="Cambria Math" w:cs="Times New Roman"/>
                                  <w:i/>
                                  <w:sz w:val="22"/>
                                  <w:szCs w:val="22"/>
                                  <w:lang w:eastAsia="zh-TW"/>
                                </w:rPr>
                              </w:ins>
                            </m:ctrlPr>
                          </m:sSubPr>
                          <m:e>
                            <m:r>
                              <w:ins w:id="1716" w:author="Bo Shen" w:date="2023-02-02T17:54:00Z">
                                <w:rPr>
                                  <w:rFonts w:ascii="Cambria Math" w:hAnsi="Cambria Math" w:cs="Times New Roman"/>
                                  <w:sz w:val="22"/>
                                  <w:szCs w:val="22"/>
                                  <w:lang w:eastAsia="zh-TW"/>
                                </w:rPr>
                                <m:t>I</m:t>
                              </w:ins>
                            </m:r>
                          </m:e>
                          <m:sub>
                            <m:r>
                              <w:ins w:id="1717" w:author="Bo Shen" w:date="2023-02-02T17:54:00Z">
                                <w:rPr>
                                  <w:rFonts w:ascii="Cambria Math" w:hAnsi="Cambria Math" w:cs="Times New Roman"/>
                                  <w:sz w:val="22"/>
                                  <w:szCs w:val="22"/>
                                  <w:lang w:eastAsia="zh-TW"/>
                                </w:rPr>
                                <m:t>0</m:t>
                              </w:ins>
                            </m:r>
                          </m:sub>
                        </m:sSub>
                        <m:r>
                          <w:ins w:id="1718" w:author="Bo Shen" w:date="2023-02-02T17:54:00Z">
                            <w:rPr>
                              <w:rFonts w:ascii="Cambria Math" w:hAnsi="Cambria Math" w:cs="Times New Roman"/>
                              <w:sz w:val="22"/>
                              <w:szCs w:val="22"/>
                              <w:lang w:eastAsia="zh-TW"/>
                            </w:rPr>
                            <m:t>=.2647</m:t>
                          </w:ins>
                        </m:r>
                      </m:oMath>
                      <w:ins w:id="1719" w:author="Bo Shen" w:date="2023-02-02T17:54:00Z">
                        <w:r w:rsidRPr="0020720A">
                          <w:rPr>
                            <w:rFonts w:ascii="Times New Roman" w:hAnsi="Times New Roman" w:cs="Times New Roman"/>
                            <w:sz w:val="22"/>
                            <w:szCs w:val="22"/>
                            <w:lang w:eastAsia="zh-TW"/>
                          </w:rPr>
                          <w:t xml:space="preserve">, </w:t>
                        </w:r>
                      </w:ins>
                      <w:ins w:id="1720" w:author="Bo Shen" w:date="2023-02-03T11:06:00Z">
                        <w:r>
                          <w:rPr>
                            <w:rFonts w:ascii="Times New Roman" w:hAnsi="Times New Roman" w:cs="Times New Roman"/>
                            <w:sz w:val="22"/>
                            <w:szCs w:val="22"/>
                            <w:lang w:eastAsia="zh-TW"/>
                          </w:rPr>
                          <w:t xml:space="preserve">noise </w:t>
                        </w:r>
                      </w:ins>
                      <w:ins w:id="1721" w:author="Bo Shen" w:date="2023-02-03T11:09:00Z">
                        <w:r>
                          <w:rPr>
                            <w:rFonts w:ascii="Times New Roman" w:hAnsi="Times New Roman" w:cs="Times New Roman"/>
                            <w:sz w:val="22"/>
                            <w:szCs w:val="22"/>
                            <w:lang w:eastAsia="zh-TW"/>
                          </w:rPr>
                          <w:t>amplitude</w:t>
                        </w:r>
                      </w:ins>
                      <w:ins w:id="1722" w:author="Bo Shen" w:date="2023-02-03T11:06:00Z">
                        <w:r>
                          <w:rPr>
                            <w:rFonts w:ascii="Times New Roman" w:hAnsi="Times New Roman" w:cs="Times New Roman"/>
                            <w:sz w:val="22"/>
                            <w:szCs w:val="22"/>
                            <w:lang w:eastAsia="zh-TW"/>
                          </w:rPr>
                          <w:t xml:space="preserve"> </w:t>
                        </w:r>
                      </w:ins>
                      <m:oMath>
                        <m:sSub>
                          <m:sSubPr>
                            <m:ctrlPr>
                              <w:ins w:id="1723" w:author="Bo Shen" w:date="2023-02-02T17:54:00Z">
                                <w:rPr>
                                  <w:rFonts w:ascii="Cambria Math" w:hAnsi="Cambria Math" w:cs="Times New Roman"/>
                                  <w:i/>
                                  <w:sz w:val="22"/>
                                  <w:szCs w:val="22"/>
                                  <w:lang w:eastAsia="zh-TW"/>
                                </w:rPr>
                              </w:ins>
                            </m:ctrlPr>
                          </m:sSubPr>
                          <m:e>
                            <m:r>
                              <w:ins w:id="1724" w:author="Bo Shen" w:date="2023-02-02T17:54:00Z">
                                <w:rPr>
                                  <w:rFonts w:ascii="Cambria Math" w:hAnsi="Cambria Math" w:cs="Times New Roman"/>
                                  <w:sz w:val="22"/>
                                  <w:szCs w:val="22"/>
                                  <w:lang w:eastAsia="zh-TW"/>
                                </w:rPr>
                                <m:t>σ</m:t>
                              </w:ins>
                            </m:r>
                          </m:e>
                          <m:sub>
                            <m:r>
                              <w:ins w:id="1725" w:author="Bo Shen" w:date="2023-02-02T17:54:00Z">
                                <w:rPr>
                                  <w:rFonts w:ascii="Cambria Math" w:hAnsi="Cambria Math" w:cs="Times New Roman"/>
                                  <w:sz w:val="22"/>
                                  <w:szCs w:val="22"/>
                                  <w:lang w:eastAsia="zh-TW"/>
                                </w:rPr>
                                <m:t>noise</m:t>
                              </w:ins>
                            </m:r>
                          </m:sub>
                        </m:sSub>
                        <m:r>
                          <w:ins w:id="1726" w:author="Bo Shen" w:date="2023-02-02T17:54:00Z">
                            <w:rPr>
                              <w:rFonts w:ascii="Cambria Math" w:hAnsi="Cambria Math" w:cs="Times New Roman"/>
                              <w:sz w:val="22"/>
                              <w:szCs w:val="22"/>
                              <w:lang w:eastAsia="zh-TW"/>
                            </w:rPr>
                            <m:t>=.0709</m:t>
                          </w:ins>
                        </m:r>
                      </m:oMath>
                      <w:ins w:id="1727" w:author="Bo Shen" w:date="2023-02-02T17:54:00Z">
                        <w:r w:rsidRPr="0020720A">
                          <w:rPr>
                            <w:rFonts w:ascii="Times New Roman" w:hAnsi="Times New Roman" w:cs="Times New Roman"/>
                            <w:sz w:val="22"/>
                            <w:szCs w:val="22"/>
                            <w:lang w:eastAsia="zh-TW"/>
                          </w:rPr>
                          <w:t>,</w:t>
                        </w:r>
                      </w:ins>
                      <w:ins w:id="1728" w:author="Bo Shen" w:date="2023-02-03T11:09:00Z">
                        <w:r>
                          <w:rPr>
                            <w:rFonts w:ascii="Times New Roman" w:hAnsi="Times New Roman" w:cs="Times New Roman"/>
                            <w:sz w:val="22"/>
                            <w:szCs w:val="22"/>
                            <w:lang w:eastAsia="zh-TW"/>
                          </w:rPr>
                          <w:t xml:space="preserve"> input scale</w:t>
                        </w:r>
                      </w:ins>
                      <w:ins w:id="1729" w:author="Bo Shen" w:date="2023-02-02T17:54:00Z">
                        <w:r w:rsidRPr="0020720A">
                          <w:rPr>
                            <w:rFonts w:ascii="Times New Roman" w:hAnsi="Times New Roman" w:cs="Times New Roman"/>
                            <w:sz w:val="22"/>
                            <w:szCs w:val="22"/>
                            <w:lang w:eastAsia="zh-TW"/>
                          </w:rPr>
                          <w:t xml:space="preserve"> </w:t>
                        </w:r>
                      </w:ins>
                      <m:oMath>
                        <m:sSub>
                          <m:sSubPr>
                            <m:ctrlPr>
                              <w:ins w:id="1730" w:author="Bo Shen" w:date="2023-02-02T17:54:00Z">
                                <w:rPr>
                                  <w:rFonts w:ascii="Cambria Math" w:hAnsi="Cambria Math" w:cs="Times New Roman"/>
                                  <w:i/>
                                  <w:sz w:val="22"/>
                                  <w:szCs w:val="22"/>
                                  <w:lang w:eastAsia="zh-TW"/>
                                </w:rPr>
                              </w:ins>
                            </m:ctrlPr>
                          </m:sSubPr>
                          <m:e>
                            <m:r>
                              <w:ins w:id="1731" w:author="Bo Shen" w:date="2023-02-02T17:54:00Z">
                                <w:rPr>
                                  <w:rFonts w:ascii="Cambria Math" w:hAnsi="Cambria Math" w:cs="Times New Roman"/>
                                  <w:sz w:val="22"/>
                                  <w:szCs w:val="22"/>
                                  <w:lang w:eastAsia="zh-TW"/>
                                </w:rPr>
                                <m:t>μ</m:t>
                              </w:ins>
                            </m:r>
                          </m:e>
                          <m:sub>
                            <m:r>
                              <w:ins w:id="1732" w:author="Bo Shen" w:date="2023-02-02T17:54:00Z">
                                <w:rPr>
                                  <w:rFonts w:ascii="Cambria Math" w:hAnsi="Cambria Math" w:cs="Times New Roman"/>
                                  <w:sz w:val="22"/>
                                  <w:szCs w:val="22"/>
                                  <w:lang w:eastAsia="zh-TW"/>
                                </w:rPr>
                                <m:t>0</m:t>
                              </w:ins>
                            </m:r>
                          </m:sub>
                        </m:sSub>
                        <m:r>
                          <w:ins w:id="1733" w:author="Bo Shen" w:date="2023-02-02T17:54:00Z">
                            <w:rPr>
                              <w:rFonts w:ascii="Cambria Math" w:hAnsi="Cambria Math" w:cs="Times New Roman"/>
                              <w:sz w:val="22"/>
                              <w:szCs w:val="22"/>
                              <w:lang w:eastAsia="zh-TW"/>
                            </w:rPr>
                            <m:t>=55.63</m:t>
                          </w:ins>
                        </m:r>
                      </m:oMath>
                      <w:ins w:id="1734" w:author="Bo Shen" w:date="2023-02-02T17:54:00Z">
                        <w:r w:rsidRPr="0020720A">
                          <w:rPr>
                            <w:rFonts w:ascii="Times New Roman" w:hAnsi="Times New Roman" w:cs="Times New Roman"/>
                            <w:sz w:val="22"/>
                            <w:szCs w:val="22"/>
                            <w:lang w:eastAsia="zh-TW"/>
                          </w:rPr>
                          <w:t xml:space="preserve">, </w:t>
                        </w:r>
                      </w:ins>
                      <w:ins w:id="1735" w:author="Bo Shen" w:date="2023-02-03T11:09:00Z">
                        <w:r>
                          <w:rPr>
                            <w:rFonts w:ascii="Times New Roman" w:hAnsi="Times New Roman" w:cs="Times New Roman"/>
                            <w:sz w:val="22"/>
                            <w:szCs w:val="22"/>
                            <w:lang w:eastAsia="zh-TW"/>
                          </w:rPr>
                          <w:t>synaptic kin</w:t>
                        </w:r>
                      </w:ins>
                      <w:ins w:id="1736" w:author="Bo Shen" w:date="2023-02-03T11:10:00Z">
                        <w:r>
                          <w:rPr>
                            <w:rFonts w:ascii="Times New Roman" w:hAnsi="Times New Roman" w:cs="Times New Roman"/>
                            <w:sz w:val="22"/>
                            <w:szCs w:val="22"/>
                            <w:lang w:eastAsia="zh-TW"/>
                          </w:rPr>
                          <w:t xml:space="preserve">etic parameter </w:t>
                        </w:r>
                      </w:ins>
                      <m:oMath>
                        <m:r>
                          <w:ins w:id="1737" w:author="Bo Shen" w:date="2023-02-02T17:54:00Z">
                            <w:rPr>
                              <w:rFonts w:ascii="Cambria Math" w:hAnsi="Cambria Math" w:cs="Times New Roman"/>
                              <w:sz w:val="22"/>
                              <w:szCs w:val="22"/>
                            </w:rPr>
                            <m:t>γ=.5887</m:t>
                          </w:ins>
                        </m:r>
                      </m:oMath>
                      <w:ins w:id="1738" w:author="Bo Shen" w:date="2023-02-02T17:54:00Z">
                        <w:r w:rsidRPr="0020720A">
                          <w:rPr>
                            <w:rFonts w:ascii="Times New Roman" w:hAnsi="Times New Roman" w:cs="Times New Roman"/>
                            <w:sz w:val="22"/>
                            <w:szCs w:val="22"/>
                            <w:lang w:eastAsia="zh-TW"/>
                          </w:rPr>
                          <w:t>,</w:t>
                        </w:r>
                      </w:ins>
                      <w:ins w:id="1739" w:author="Bo Shen" w:date="2023-02-03T11:10:00Z">
                        <w:r>
                          <w:rPr>
                            <w:rFonts w:ascii="Times New Roman" w:hAnsi="Times New Roman" w:cs="Times New Roman"/>
                            <w:sz w:val="22"/>
                            <w:szCs w:val="22"/>
                            <w:lang w:eastAsia="zh-TW"/>
                          </w:rPr>
                          <w:t xml:space="preserve"> initial value</w:t>
                        </w:r>
                      </w:ins>
                      <w:ins w:id="1740" w:author="Bo Shen" w:date="2023-02-02T17:54:00Z">
                        <w:r w:rsidRPr="0020720A">
                          <w:rPr>
                            <w:rFonts w:ascii="Times New Roman" w:hAnsi="Times New Roman" w:cs="Times New Roman"/>
                            <w:sz w:val="22"/>
                            <w:szCs w:val="22"/>
                            <w:lang w:eastAsia="zh-TW"/>
                          </w:rPr>
                          <w:t xml:space="preserve"> </w:t>
                        </w:r>
                      </w:ins>
                      <m:oMath>
                        <m:sSub>
                          <m:sSubPr>
                            <m:ctrlPr>
                              <w:ins w:id="1741" w:author="Bo Shen" w:date="2023-02-02T17:54:00Z">
                                <w:rPr>
                                  <w:rFonts w:ascii="Cambria Math" w:hAnsi="Cambria Math" w:cs="Times New Roman"/>
                                  <w:i/>
                                  <w:sz w:val="22"/>
                                  <w:szCs w:val="22"/>
                                  <w:lang w:eastAsia="zh-TW"/>
                                </w:rPr>
                              </w:ins>
                            </m:ctrlPr>
                          </m:sSubPr>
                          <m:e>
                            <m:r>
                              <w:ins w:id="1742" w:author="Bo Shen" w:date="2023-02-02T17:54:00Z">
                                <w:rPr>
                                  <w:rFonts w:ascii="Cambria Math" w:hAnsi="Cambria Math" w:cs="Times New Roman"/>
                                  <w:sz w:val="22"/>
                                  <w:szCs w:val="22"/>
                                  <w:lang w:eastAsia="zh-TW"/>
                                </w:rPr>
                                <m:t>H</m:t>
                              </w:ins>
                            </m:r>
                          </m:e>
                          <m:sub>
                            <m:r>
                              <w:ins w:id="1743" w:author="Bo Shen" w:date="2023-02-02T17:54:00Z">
                                <w:rPr>
                                  <w:rFonts w:ascii="Cambria Math" w:hAnsi="Cambria Math" w:cs="Times New Roman"/>
                                  <w:sz w:val="22"/>
                                  <w:szCs w:val="22"/>
                                  <w:lang w:eastAsia="zh-TW"/>
                                </w:rPr>
                                <m:t>0</m:t>
                              </w:ins>
                            </m:r>
                          </m:sub>
                        </m:sSub>
                        <m:r>
                          <w:ins w:id="1744" w:author="Bo Shen" w:date="2023-02-02T17:54:00Z">
                            <w:rPr>
                              <w:rFonts w:ascii="Cambria Math" w:hAnsi="Cambria Math" w:cs="Times New Roman"/>
                              <w:sz w:val="22"/>
                              <w:szCs w:val="22"/>
                              <w:lang w:eastAsia="zh-TW"/>
                            </w:rPr>
                            <m:t>=2.622</m:t>
                          </w:ins>
                        </m:r>
                      </m:oMath>
                      <w:ins w:id="1745" w:author="Bo Shen" w:date="2023-02-02T17:54:00Z">
                        <w:r w:rsidRPr="0020720A">
                          <w:rPr>
                            <w:rFonts w:ascii="Times New Roman" w:hAnsi="Times New Roman" w:cs="Times New Roman"/>
                            <w:sz w:val="22"/>
                            <w:szCs w:val="22"/>
                            <w:lang w:eastAsia="zh-TW"/>
                          </w:rPr>
                          <w:t>, and</w:t>
                        </w:r>
                      </w:ins>
                      <w:ins w:id="1746" w:author="Bo Shen" w:date="2023-02-03T11:06:00Z">
                        <w:r>
                          <w:rPr>
                            <w:rFonts w:ascii="Times New Roman" w:hAnsi="Times New Roman" w:cs="Times New Roman"/>
                            <w:sz w:val="22"/>
                            <w:szCs w:val="22"/>
                            <w:lang w:eastAsia="zh-TW"/>
                          </w:rPr>
                          <w:t xml:space="preserve"> the time constant of the excitatory units</w:t>
                        </w:r>
                      </w:ins>
                      <w:ins w:id="1747" w:author="Bo Shen" w:date="2023-02-02T17:54:00Z">
                        <w:r w:rsidRPr="0020720A">
                          <w:rPr>
                            <w:rFonts w:ascii="Times New Roman" w:hAnsi="Times New Roman" w:cs="Times New Roman"/>
                            <w:sz w:val="22"/>
                            <w:szCs w:val="22"/>
                            <w:lang w:eastAsia="zh-TW"/>
                          </w:rPr>
                          <w:t xml:space="preserve"> </w:t>
                        </w:r>
                      </w:ins>
                      <m:oMath>
                        <m:sSub>
                          <m:sSubPr>
                            <m:ctrlPr>
                              <w:ins w:id="1748" w:author="Bo Shen" w:date="2023-02-02T17:54:00Z">
                                <w:rPr>
                                  <w:rFonts w:ascii="Cambria Math" w:hAnsi="Cambria Math" w:cs="Times New Roman"/>
                                  <w:i/>
                                  <w:sz w:val="22"/>
                                  <w:szCs w:val="22"/>
                                  <w:lang w:eastAsia="zh-TW"/>
                                </w:rPr>
                              </w:ins>
                            </m:ctrlPr>
                          </m:sSubPr>
                          <m:e>
                            <m:r>
                              <w:ins w:id="1749" w:author="Bo Shen" w:date="2023-02-02T17:54:00Z">
                                <w:rPr>
                                  <w:rFonts w:ascii="Cambria Math" w:hAnsi="Cambria Math" w:cs="Times New Roman"/>
                                  <w:sz w:val="22"/>
                                  <w:szCs w:val="22"/>
                                  <w:lang w:eastAsia="zh-TW"/>
                                </w:rPr>
                                <m:t>τ</m:t>
                              </w:ins>
                            </m:r>
                          </m:e>
                          <m:sub>
                            <m:r>
                              <w:ins w:id="1750" w:author="Bo Shen" w:date="2023-02-02T17:54:00Z">
                                <w:rPr>
                                  <w:rFonts w:ascii="Cambria Math" w:hAnsi="Cambria Math" w:cs="Times New Roman"/>
                                  <w:sz w:val="22"/>
                                  <w:szCs w:val="22"/>
                                  <w:lang w:eastAsia="zh-TW"/>
                                </w:rPr>
                                <m:t>S</m:t>
                              </w:ins>
                            </m:r>
                          </m:sub>
                        </m:sSub>
                        <m:r>
                          <w:ins w:id="1751" w:author="Bo Shen" w:date="2023-02-02T17:54:00Z">
                            <w:rPr>
                              <w:rFonts w:ascii="Cambria Math" w:hAnsi="Cambria Math" w:cs="Times New Roman"/>
                              <w:sz w:val="22"/>
                              <w:szCs w:val="22"/>
                              <w:lang w:eastAsia="zh-TW"/>
                            </w:rPr>
                            <m:t>=.1672</m:t>
                          </w:ins>
                        </m:r>
                      </m:oMath>
                      <w:ins w:id="1752" w:author="Bo Shen" w:date="2023-02-02T17:55:00Z">
                        <w:r>
                          <w:rPr>
                            <w:rFonts w:ascii="Times New Roman" w:hAnsi="Times New Roman" w:cs="Times New Roman"/>
                            <w:sz w:val="22"/>
                            <w:szCs w:val="22"/>
                          </w:rPr>
                          <w:t>.</w:t>
                        </w:r>
                      </w:ins>
                    </w:p>
                  </w:txbxContent>
                </v:textbox>
              </v:shape>
            </w:pict>
          </mc:Fallback>
        </mc:AlternateContent>
      </w:r>
    </w:p>
    <w:p w:rsidR="005E51E4" w:rsidRDefault="005E51E4">
      <w:pPr>
        <w:rPr>
          <w:ins w:id="1753" w:author="Bo Shen" w:date="2023-01-26T16:25:00Z"/>
          <w:rFonts w:ascii="Times New Roman" w:hAnsi="Times New Roman" w:cs="Times New Roman"/>
          <w:i/>
          <w:color w:val="000000" w:themeColor="text1"/>
        </w:rPr>
      </w:pPr>
    </w:p>
    <w:p w:rsidR="005E51E4" w:rsidRDefault="005E51E4">
      <w:pPr>
        <w:rPr>
          <w:ins w:id="1754" w:author="Bo Shen" w:date="2023-01-26T16:25:00Z"/>
          <w:rFonts w:ascii="Times New Roman" w:hAnsi="Times New Roman" w:cs="Times New Roman"/>
          <w:i/>
          <w:color w:val="000000" w:themeColor="text1"/>
        </w:rPr>
      </w:pPr>
    </w:p>
    <w:p w:rsidR="005E51E4" w:rsidRDefault="005E51E4">
      <w:pPr>
        <w:rPr>
          <w:ins w:id="1755" w:author="Bo Shen" w:date="2023-01-26T16:25:00Z"/>
          <w:rFonts w:ascii="Times New Roman" w:hAnsi="Times New Roman" w:cs="Times New Roman"/>
          <w:i/>
          <w:color w:val="000000" w:themeColor="text1"/>
        </w:rPr>
      </w:pPr>
    </w:p>
    <w:p w:rsidR="005E51E4" w:rsidRDefault="005E51E4">
      <w:pPr>
        <w:rPr>
          <w:rFonts w:ascii="Times New Roman" w:hAnsi="Times New Roman" w:cs="Times New Roman"/>
          <w:i/>
          <w:color w:val="000000" w:themeColor="text1"/>
        </w:rPr>
      </w:pP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rsidR="005E51E4" w:rsidRDefault="005E51E4">
      <w:pPr>
        <w:rPr>
          <w:ins w:id="1756" w:author="Bo Shen" w:date="2023-02-02T16:41:00Z"/>
          <w:rFonts w:ascii="Times New Roman" w:hAnsi="Times New Roman" w:cs="Times New Roman"/>
          <w:i/>
          <w:color w:val="000000" w:themeColor="text1"/>
        </w:rPr>
      </w:pPr>
      <w:ins w:id="1757" w:author="Bo Shen" w:date="2023-02-02T16:41:00Z">
        <w:r>
          <w:rPr>
            <w:noProof/>
            <w:lang w:eastAsia="en-US"/>
          </w:rPr>
          <w:lastRenderedPageBreak/>
          <mc:AlternateContent>
            <mc:Choice Requires="wps">
              <w:drawing>
                <wp:anchor distT="0" distB="0" distL="114300" distR="114300" simplePos="0" relativeHeight="251668480" behindDoc="0" locked="0" layoutInCell="1" allowOverlap="1" wp14:anchorId="06BC0B1D" wp14:editId="177318F8">
                  <wp:simplePos x="0" y="0"/>
                  <wp:positionH relativeFrom="column">
                    <wp:posOffset>-571500</wp:posOffset>
                  </wp:positionH>
                  <wp:positionV relativeFrom="paragraph">
                    <wp:posOffset>0</wp:posOffset>
                  </wp:positionV>
                  <wp:extent cx="7049386" cy="7442947"/>
                  <wp:effectExtent l="0" t="0" r="12065" b="12065"/>
                  <wp:wrapNone/>
                  <wp:docPr id="44" name="Text Box 44"/>
                  <wp:cNvGraphicFramePr/>
                  <a:graphic xmlns:a="http://schemas.openxmlformats.org/drawingml/2006/main">
                    <a:graphicData uri="http://schemas.microsoft.com/office/word/2010/wordprocessingShape">
                      <wps:wsp>
                        <wps:cNvSpPr txBox="1"/>
                        <wps:spPr>
                          <a:xfrm>
                            <a:off x="0" y="0"/>
                            <a:ext cx="7049386" cy="7442947"/>
                          </a:xfrm>
                          <a:prstGeom prst="rect">
                            <a:avLst/>
                          </a:prstGeom>
                          <a:solidFill>
                            <a:schemeClr val="lt1"/>
                          </a:solidFill>
                          <a:ln w="6350">
                            <a:solidFill>
                              <a:prstClr val="black"/>
                            </a:solidFill>
                          </a:ln>
                        </wps:spPr>
                        <wps:txbx>
                          <w:txbxContent>
                            <w:p w:rsidR="005E51E4" w:rsidDel="004848F5" w:rsidRDefault="005E51E4" w:rsidP="00522C01">
                              <w:pPr>
                                <w:jc w:val="both"/>
                                <w:rPr>
                                  <w:del w:id="1758" w:author="Bo Shen" w:date="2023-02-02T16:41:00Z"/>
                                  <w:rFonts w:ascii="Times New Roman" w:hAnsi="Times New Roman" w:cs="Times New Roman"/>
                                  <w:b/>
                                </w:rPr>
                              </w:pPr>
                              <w:ins w:id="1759"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
                                              <a:stretch>
                                                <a:fillRect/>
                                              </a:stretch>
                                            </pic:blipFill>
                                            <pic:spPr>
                                              <a:xfrm>
                                                <a:off x="0" y="0"/>
                                                <a:ext cx="6068366" cy="4617979"/>
                                              </a:xfrm>
                                              <a:prstGeom prst="rect">
                                                <a:avLst/>
                                              </a:prstGeom>
                                            </pic:spPr>
                                          </pic:pic>
                                        </a:graphicData>
                                      </a:graphic>
                                    </wp:inline>
                                  </w:drawing>
                                </w:r>
                              </w:ins>
                            </w:p>
                            <w:p w:rsidR="005E51E4" w:rsidRDefault="005E51E4" w:rsidP="00522C01">
                              <w:pPr>
                                <w:spacing w:line="480" w:lineRule="auto"/>
                                <w:jc w:val="center"/>
                                <w:rPr>
                                  <w:ins w:id="1760" w:author="Bo Shen" w:date="2023-02-02T16:41:00Z"/>
                                  <w:rFonts w:ascii="Times New Roman" w:hAnsi="Times New Roman" w:cs="Times New Roman"/>
                                  <w:b/>
                                </w:rPr>
                              </w:pPr>
                            </w:p>
                            <w:p w:rsidR="005E51E4" w:rsidRPr="0020720A" w:rsidRDefault="005E51E4" w:rsidP="002B57D3">
                              <w:pPr>
                                <w:jc w:val="both"/>
                                <w:rPr>
                                  <w:ins w:id="1761"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1762" w:author="Bo Shen" w:date="2023-02-03T10:37:00Z">
                                    <w:rPr>
                                      <w:rFonts w:ascii="Times New Roman" w:hAnsi="Times New Roman" w:cs="Times New Roman"/>
                                      <w:b/>
                                    </w:rPr>
                                  </w:rPrChange>
                                </w:rPr>
                                <w:t xml:space="preserve">Figure 6-figure supplement </w:t>
                              </w:r>
                              <w:ins w:id="1763" w:author="Bo Shen" w:date="2023-02-02T16:42:00Z">
                                <w:r w:rsidRPr="00D60AB4">
                                  <w:rPr>
                                    <w:rFonts w:ascii="Times New Roman" w:hAnsi="Times New Roman" w:cs="Times New Roman"/>
                                    <w:b/>
                                    <w:sz w:val="22"/>
                                    <w:szCs w:val="22"/>
                                    <w:rPrChange w:id="1764" w:author="Bo Shen" w:date="2023-02-03T10:37:00Z">
                                      <w:rPr>
                                        <w:rFonts w:ascii="Times New Roman" w:hAnsi="Times New Roman" w:cs="Times New Roman"/>
                                        <w:b/>
                                      </w:rPr>
                                    </w:rPrChange>
                                  </w:rPr>
                                  <w:t>5</w:t>
                                </w:r>
                              </w:ins>
                              <w:del w:id="1765" w:author="Bo Shen" w:date="2023-01-26T16:27:00Z">
                                <w:r w:rsidRPr="00D60AB4" w:rsidDel="00F803D9">
                                  <w:rPr>
                                    <w:rFonts w:ascii="Times New Roman" w:hAnsi="Times New Roman" w:cs="Times New Roman"/>
                                    <w:b/>
                                    <w:sz w:val="22"/>
                                    <w:szCs w:val="22"/>
                                    <w:rPrChange w:id="1766"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1767"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1768" w:author="Bo Shen" w:date="2023-02-03T10:37:00Z">
                                    <w:rPr>
                                      <w:rFonts w:ascii="Times New Roman" w:hAnsi="Times New Roman" w:cs="Times New Roman"/>
                                    </w:rPr>
                                  </w:rPrChange>
                                </w:rPr>
                                <w:t xml:space="preserve"> Fit </w:t>
                              </w:r>
                              <w:del w:id="1769" w:author="Bo Shen" w:date="2023-02-02T16:42:00Z">
                                <w:r w:rsidRPr="00D60AB4" w:rsidDel="00522C01">
                                  <w:rPr>
                                    <w:rFonts w:ascii="Times New Roman" w:hAnsi="Times New Roman" w:cs="Times New Roman"/>
                                    <w:sz w:val="22"/>
                                    <w:szCs w:val="22"/>
                                    <w:rPrChange w:id="1770" w:author="Bo Shen" w:date="2023-02-03T10:37:00Z">
                                      <w:rPr>
                                        <w:rFonts w:ascii="Times New Roman" w:hAnsi="Times New Roman" w:cs="Times New Roman"/>
                                      </w:rPr>
                                    </w:rPrChange>
                                  </w:rPr>
                                  <w:delText xml:space="preserve">the original RNM </w:delText>
                                </w:r>
                              </w:del>
                              <w:ins w:id="1771" w:author="Bo Shen" w:date="2023-02-02T16:42:00Z">
                                <w:r w:rsidRPr="00D60AB4">
                                  <w:rPr>
                                    <w:rFonts w:ascii="Times New Roman" w:hAnsi="Times New Roman" w:cs="Times New Roman"/>
                                    <w:sz w:val="22"/>
                                    <w:szCs w:val="22"/>
                                    <w:rPrChange w:id="1772"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1773" w:author="Bo Shen" w:date="2023-02-03T10:37:00Z">
                                    <w:rPr>
                                      <w:rFonts w:ascii="Times New Roman" w:hAnsi="Times New Roman" w:cs="Times New Roman"/>
                                    </w:rPr>
                                  </w:rPrChange>
                                </w:rPr>
                                <w:t>to the classical dataset (Roitman and Shadlen, 2002)</w:t>
                              </w:r>
                              <w:ins w:id="1774" w:author="Bo Shen" w:date="2023-02-02T18:53:00Z">
                                <w:r w:rsidRPr="00D60AB4">
                                  <w:rPr>
                                    <w:rFonts w:ascii="Times New Roman" w:hAnsi="Times New Roman" w:cs="Times New Roman"/>
                                    <w:sz w:val="22"/>
                                    <w:szCs w:val="22"/>
                                    <w:rPrChange w:id="1775" w:author="Bo Shen" w:date="2023-02-03T10:37:00Z">
                                      <w:rPr>
                                        <w:rFonts w:ascii="Times New Roman" w:hAnsi="Times New Roman" w:cs="Times New Roman"/>
                                      </w:rPr>
                                    </w:rPrChange>
                                  </w:rPr>
                                  <w:t xml:space="preserve">, with 5 free </w:t>
                                </w:r>
                              </w:ins>
                              <w:ins w:id="1776" w:author="Bo Shen" w:date="2023-02-02T18:54:00Z">
                                <w:r w:rsidRPr="00D60AB4">
                                  <w:rPr>
                                    <w:rFonts w:ascii="Times New Roman" w:hAnsi="Times New Roman" w:cs="Times New Roman"/>
                                    <w:sz w:val="22"/>
                                    <w:szCs w:val="22"/>
                                    <w:rPrChange w:id="1777" w:author="Bo Shen" w:date="2023-02-03T10:37:00Z">
                                      <w:rPr>
                                        <w:rFonts w:ascii="Times New Roman" w:hAnsi="Times New Roman" w:cs="Times New Roman"/>
                                      </w:rPr>
                                    </w:rPrChange>
                                  </w:rPr>
                                  <w:t>parameters</w:t>
                                </w:r>
                              </w:ins>
                              <w:ins w:id="1778" w:author="Bo Shen" w:date="2023-02-03T11:04:00Z">
                                <w:r>
                                  <w:rPr>
                                    <w:rFonts w:ascii="Times New Roman" w:hAnsi="Times New Roman" w:cs="Times New Roman"/>
                                    <w:sz w:val="22"/>
                                    <w:szCs w:val="22"/>
                                  </w:rPr>
                                  <w:t xml:space="preserve"> (Usher and McCle</w:t>
                                </w:r>
                              </w:ins>
                              <w:ins w:id="1779" w:author="Bo Shen" w:date="2023-02-03T11:05:00Z">
                                <w:r>
                                  <w:rPr>
                                    <w:rFonts w:ascii="Times New Roman" w:hAnsi="Times New Roman" w:cs="Times New Roman"/>
                                    <w:sz w:val="22"/>
                                    <w:szCs w:val="22"/>
                                  </w:rPr>
                                  <w:t>ll</w:t>
                                </w:r>
                              </w:ins>
                              <w:ins w:id="1780" w:author="Bo Shen" w:date="2023-02-03T11:04:00Z">
                                <w:r>
                                  <w:rPr>
                                    <w:rFonts w:ascii="Times New Roman" w:hAnsi="Times New Roman" w:cs="Times New Roman"/>
                                    <w:sz w:val="22"/>
                                    <w:szCs w:val="22"/>
                                  </w:rPr>
                                  <w:t>an</w:t>
                                </w:r>
                              </w:ins>
                              <w:ins w:id="1781" w:author="Bo Shen" w:date="2023-02-03T11:05:00Z">
                                <w:r>
                                  <w:rPr>
                                    <w:rFonts w:ascii="Times New Roman" w:hAnsi="Times New Roman" w:cs="Times New Roman"/>
                                    <w:sz w:val="22"/>
                                    <w:szCs w:val="22"/>
                                  </w:rPr>
                                  <w:t>d</w:t>
                                </w:r>
                              </w:ins>
                              <w:ins w:id="1782"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1783" w:author="Bo Shen" w:date="2023-02-03T10:37:00Z">
                                    <w:rPr>
                                      <w:rFonts w:ascii="Times New Roman" w:hAnsi="Times New Roman" w:cs="Times New Roman"/>
                                    </w:rPr>
                                  </w:rPrChange>
                                </w:rPr>
                                <w:t>.</w:t>
                              </w:r>
                              <w:ins w:id="1784" w:author="Bo Shen" w:date="2023-02-03T10:26:00Z">
                                <w:r w:rsidRPr="00D60AB4">
                                  <w:rPr>
                                    <w:rFonts w:ascii="Times New Roman" w:hAnsi="Times New Roman" w:cs="Times New Roman"/>
                                    <w:sz w:val="22"/>
                                    <w:szCs w:val="22"/>
                                    <w:rPrChange w:id="1785"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178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787"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1788" w:author="Bo Shen" w:date="2023-02-03T10:37:00Z">
                                    <w:rPr>
                                      <w:rFonts w:ascii="Times New Roman" w:hAnsi="Times New Roman" w:cs="Times New Roman"/>
                                    </w:rPr>
                                  </w:rPrChange>
                                </w:rPr>
                                <w:t xml:space="preserve"> Model predicts RT distributions (lines) </w:t>
                              </w:r>
                              <w:ins w:id="1789" w:author="Bo Shen" w:date="2023-02-02T19:16:00Z">
                                <w:r w:rsidRPr="00D60AB4">
                                  <w:rPr>
                                    <w:rFonts w:ascii="Times New Roman" w:hAnsi="Times New Roman" w:cs="Times New Roman"/>
                                    <w:sz w:val="22"/>
                                    <w:szCs w:val="22"/>
                                    <w:rPrChange w:id="1790" w:author="Bo Shen" w:date="2023-02-03T10:37:00Z">
                                      <w:rPr>
                                        <w:rFonts w:ascii="Times New Roman" w:hAnsi="Times New Roman" w:cs="Times New Roman"/>
                                      </w:rPr>
                                    </w:rPrChange>
                                  </w:rPr>
                                  <w:t>was slightly more right skewed than the empirical data</w:t>
                                </w:r>
                              </w:ins>
                              <w:ins w:id="1791" w:author="Bo Shen" w:date="2023-02-02T19:14:00Z">
                                <w:r w:rsidRPr="00D60AB4">
                                  <w:rPr>
                                    <w:rFonts w:ascii="Times New Roman" w:hAnsi="Times New Roman" w:cs="Times New Roman"/>
                                    <w:sz w:val="22"/>
                                    <w:szCs w:val="22"/>
                                    <w:rPrChange w:id="1792" w:author="Bo Shen" w:date="2023-02-03T10:37:00Z">
                                      <w:rPr>
                                        <w:rFonts w:ascii="Times New Roman" w:hAnsi="Times New Roman" w:cs="Times New Roman"/>
                                      </w:rPr>
                                    </w:rPrChange>
                                  </w:rPr>
                                  <w:t xml:space="preserve"> </w:t>
                                </w:r>
                              </w:ins>
                              <w:del w:id="1793" w:author="Bo Shen" w:date="2023-02-02T19:15:00Z">
                                <w:r w:rsidRPr="00D60AB4" w:rsidDel="0019704E">
                                  <w:rPr>
                                    <w:rFonts w:ascii="Times New Roman" w:hAnsi="Times New Roman" w:cs="Times New Roman"/>
                                    <w:sz w:val="22"/>
                                    <w:szCs w:val="22"/>
                                    <w:rPrChange w:id="1794" w:author="Bo Shen" w:date="2023-02-03T10:37:00Z">
                                      <w:rPr>
                                        <w:rFonts w:ascii="Times New Roman" w:hAnsi="Times New Roman" w:cs="Times New Roman"/>
                                      </w:rPr>
                                    </w:rPrChange>
                                  </w:rPr>
                                  <w:delText xml:space="preserve">match </w:delText>
                                </w:r>
                              </w:del>
                              <w:del w:id="1795" w:author="Bo Shen" w:date="2023-02-02T19:16:00Z">
                                <w:r w:rsidRPr="00D60AB4" w:rsidDel="0019704E">
                                  <w:rPr>
                                    <w:rFonts w:ascii="Times New Roman" w:hAnsi="Times New Roman" w:cs="Times New Roman"/>
                                    <w:sz w:val="22"/>
                                    <w:szCs w:val="22"/>
                                    <w:rPrChange w:id="1796"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1797" w:author="Bo Shen" w:date="2023-02-03T10:37:00Z">
                                    <w:rPr>
                                      <w:rFonts w:ascii="Times New Roman" w:hAnsi="Times New Roman" w:cs="Times New Roman"/>
                                    </w:rPr>
                                  </w:rPrChange>
                                </w:rPr>
                                <w:t>histogram</w:t>
                              </w:r>
                              <w:ins w:id="1798" w:author="Bo Shen" w:date="2023-02-02T19:17:00Z">
                                <w:r w:rsidRPr="00D60AB4">
                                  <w:rPr>
                                    <w:rFonts w:ascii="Times New Roman" w:hAnsi="Times New Roman" w:cs="Times New Roman"/>
                                    <w:sz w:val="22"/>
                                    <w:szCs w:val="22"/>
                                    <w:rPrChange w:id="1799" w:author="Bo Shen" w:date="2023-02-03T10:37:00Z">
                                      <w:rPr>
                                        <w:rFonts w:ascii="Times New Roman" w:hAnsi="Times New Roman" w:cs="Times New Roman"/>
                                      </w:rPr>
                                    </w:rPrChange>
                                  </w:rPr>
                                  <w:t xml:space="preserve"> </w:t>
                                </w:r>
                              </w:ins>
                              <w:del w:id="1800" w:author="Bo Shen" w:date="2023-02-02T19:16:00Z">
                                <w:r w:rsidRPr="00D60AB4" w:rsidDel="0019704E">
                                  <w:rPr>
                                    <w:rFonts w:ascii="Times New Roman" w:hAnsi="Times New Roman" w:cs="Times New Roman"/>
                                    <w:sz w:val="22"/>
                                    <w:szCs w:val="22"/>
                                    <w:rPrChange w:id="1801"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1802" w:author="Bo Shen" w:date="2023-02-03T10:37:00Z">
                                    <w:rPr>
                                      <w:rFonts w:ascii="Times New Roman" w:hAnsi="Times New Roman" w:cs="Times New Roman"/>
                                    </w:rPr>
                                  </w:rPrChange>
                                </w:rPr>
                                <w:t>(bars)</w:t>
                              </w:r>
                              <w:del w:id="1803" w:author="Bo Shen" w:date="2023-02-02T19:17:00Z">
                                <w:r w:rsidRPr="00D60AB4" w:rsidDel="0019704E">
                                  <w:rPr>
                                    <w:rFonts w:ascii="Times New Roman" w:hAnsi="Times New Roman" w:cs="Times New Roman"/>
                                    <w:sz w:val="22"/>
                                    <w:szCs w:val="22"/>
                                    <w:rPrChange w:id="1804"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180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806"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1807" w:author="Bo Shen" w:date="2023-02-03T10:37:00Z">
                                    <w:rPr>
                                      <w:rFonts w:ascii="Times New Roman" w:hAnsi="Times New Roman" w:cs="Times New Roman"/>
                                    </w:rPr>
                                  </w:rPrChange>
                                </w:rPr>
                                <w:t xml:space="preserve"> Re-plot the fitting results in </w:t>
                              </w:r>
                              <w:del w:id="1808" w:author="Bo Shen" w:date="2022-11-28T13:49:00Z">
                                <w:r w:rsidRPr="00D60AB4" w:rsidDel="00662EFE">
                                  <w:rPr>
                                    <w:rFonts w:ascii="Times New Roman" w:hAnsi="Times New Roman" w:cs="Times New Roman"/>
                                    <w:sz w:val="22"/>
                                    <w:szCs w:val="22"/>
                                    <w:rPrChange w:id="1809" w:author="Bo Shen" w:date="2023-02-03T10:37:00Z">
                                      <w:rPr>
                                        <w:rFonts w:ascii="Times New Roman" w:hAnsi="Times New Roman" w:cs="Times New Roman"/>
                                      </w:rPr>
                                    </w:rPrChange>
                                  </w:rPr>
                                  <w:delText>a quantile-quantile (Q-Q) plot</w:delText>
                                </w:r>
                              </w:del>
                              <w:ins w:id="1810" w:author="Bo Shen" w:date="2023-02-02T19:15:00Z">
                                <w:r w:rsidRPr="00D60AB4">
                                  <w:rPr>
                                    <w:rFonts w:ascii="Times New Roman" w:hAnsi="Times New Roman" w:cs="Times New Roman"/>
                                    <w:sz w:val="22"/>
                                    <w:szCs w:val="22"/>
                                    <w:rPrChange w:id="1811" w:author="Bo Shen" w:date="2023-02-03T10:37:00Z">
                                      <w:rPr>
                                        <w:rFonts w:ascii="Times New Roman" w:hAnsi="Times New Roman" w:cs="Times New Roman"/>
                                      </w:rPr>
                                    </w:rPrChange>
                                  </w:rPr>
                                  <w:t>quantile probabilities</w:t>
                                </w:r>
                              </w:ins>
                              <w:ins w:id="1812" w:author="Bo Shen" w:date="2023-02-03T10:27:00Z">
                                <w:r w:rsidRPr="00D60AB4">
                                  <w:rPr>
                                    <w:rFonts w:ascii="Times New Roman" w:hAnsi="Times New Roman" w:cs="Times New Roman"/>
                                    <w:sz w:val="22"/>
                                    <w:szCs w:val="22"/>
                                    <w:rPrChange w:id="1813" w:author="Bo Shen" w:date="2023-02-03T10:37:00Z">
                                      <w:rPr>
                                        <w:rFonts w:ascii="Times New Roman" w:hAnsi="Times New Roman" w:cs="Times New Roman"/>
                                      </w:rPr>
                                    </w:rPrChange>
                                  </w:rPr>
                                  <w:t>.</w:t>
                                </w:r>
                              </w:ins>
                              <w:del w:id="1814" w:author="Bo Shen" w:date="2023-02-03T10:27:00Z">
                                <w:r w:rsidRPr="00D60AB4" w:rsidDel="00A87C94">
                                  <w:rPr>
                                    <w:rFonts w:ascii="Times New Roman" w:hAnsi="Times New Roman" w:cs="Times New Roman"/>
                                    <w:sz w:val="22"/>
                                    <w:szCs w:val="22"/>
                                    <w:rPrChange w:id="1815" w:author="Bo Shen" w:date="2023-02-03T10:37:00Z">
                                      <w:rPr>
                                        <w:rFonts w:ascii="Times New Roman" w:hAnsi="Times New Roman" w:cs="Times New Roman"/>
                                      </w:rPr>
                                    </w:rPrChange>
                                  </w:rPr>
                                  <w:delText xml:space="preserve">, </w:delText>
                                </w:r>
                              </w:del>
                              <w:del w:id="1816" w:author="Bo Shen" w:date="2023-02-02T19:15:00Z">
                                <w:r w:rsidRPr="00D60AB4" w:rsidDel="0019704E">
                                  <w:rPr>
                                    <w:rFonts w:ascii="Times New Roman" w:hAnsi="Times New Roman" w:cs="Times New Roman"/>
                                    <w:sz w:val="22"/>
                                    <w:szCs w:val="22"/>
                                    <w:rPrChange w:id="1817"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1818" w:author="Bo Shen" w:date="2023-02-03T10:27:00Z">
                                <w:r w:rsidRPr="00D60AB4" w:rsidDel="00A87C94">
                                  <w:rPr>
                                    <w:rFonts w:ascii="Times New Roman" w:hAnsi="Times New Roman" w:cs="Times New Roman"/>
                                    <w:sz w:val="22"/>
                                    <w:szCs w:val="22"/>
                                    <w:rPrChange w:id="1819"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820" w:author="Bo Shen" w:date="2023-02-03T10:37:00Z">
                                    <w:rPr>
                                      <w:rFonts w:ascii="Times New Roman" w:hAnsi="Times New Roman" w:cs="Times New Roman"/>
                                    </w:rPr>
                                  </w:rPrChange>
                                </w:rPr>
                                <w:t xml:space="preserve"> </w:t>
                              </w:r>
                              <w:ins w:id="1821" w:author="Bo Shen" w:date="2023-02-03T10:28:00Z">
                                <w:r w:rsidRPr="00D60AB4">
                                  <w:rPr>
                                    <w:rFonts w:ascii="Times New Roman" w:hAnsi="Times New Roman" w:cs="Times New Roman"/>
                                    <w:sz w:val="22"/>
                                    <w:szCs w:val="22"/>
                                    <w:rPrChange w:id="1822" w:author="Bo Shen" w:date="2023-02-03T10:37:00Z">
                                      <w:rPr>
                                        <w:rFonts w:ascii="Times New Roman" w:hAnsi="Times New Roman" w:cs="Times New Roman"/>
                                      </w:rPr>
                                    </w:rPrChange>
                                  </w:rPr>
                                  <w:t xml:space="preserve">The predicted RTs </w:t>
                                </w:r>
                              </w:ins>
                              <w:ins w:id="1823" w:author="Bo Shen" w:date="2023-02-03T10:29:00Z">
                                <w:r w:rsidRPr="00D60AB4">
                                  <w:rPr>
                                    <w:rFonts w:ascii="Times New Roman" w:hAnsi="Times New Roman" w:cs="Times New Roman"/>
                                    <w:sz w:val="22"/>
                                    <w:szCs w:val="22"/>
                                    <w:rPrChange w:id="1824"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1825"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1826" w:author="Bo Shen" w:date="2023-02-03T10:37:00Z">
                                      <w:rPr>
                                        <w:rFonts w:ascii="Times New Roman" w:hAnsi="Times New Roman" w:cs="Times New Roman"/>
                                      </w:rPr>
                                    </w:rPrChange>
                                  </w:rPr>
                                  <w:t xml:space="preserve"> to 3</w:t>
                                </w:r>
                                <w:r w:rsidRPr="00D60AB4">
                                  <w:rPr>
                                    <w:rFonts w:ascii="Times New Roman" w:hAnsi="Times New Roman" w:cs="Times New Roman"/>
                                    <w:sz w:val="22"/>
                                    <w:szCs w:val="22"/>
                                    <w:vertAlign w:val="superscript"/>
                                    <w:rPrChange w:id="1827"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1828" w:author="Bo Shen" w:date="2023-02-03T10:37:00Z">
                                      <w:rPr>
                                        <w:rFonts w:ascii="Times New Roman" w:hAnsi="Times New Roman" w:cs="Times New Roman"/>
                                      </w:rPr>
                                    </w:rPrChange>
                                  </w:rPr>
                                  <w:t xml:space="preserve"> quantile lines, while slightly longer at the 9</w:t>
                                </w:r>
                                <w:r w:rsidRPr="00D60AB4">
                                  <w:rPr>
                                    <w:rFonts w:ascii="Times New Roman" w:hAnsi="Times New Roman" w:cs="Times New Roman"/>
                                    <w:sz w:val="22"/>
                                    <w:szCs w:val="22"/>
                                    <w:vertAlign w:val="superscript"/>
                                    <w:rPrChange w:id="1829" w:author="Bo Shen" w:date="2023-02-03T10:37:00Z">
                                      <w:rPr>
                                        <w:rFonts w:ascii="Times New Roman" w:hAnsi="Times New Roman" w:cs="Times New Roman"/>
                                      </w:rPr>
                                    </w:rPrChange>
                                  </w:rPr>
                                  <w:t>th</w:t>
                                </w:r>
                                <w:r w:rsidRPr="00D60AB4">
                                  <w:rPr>
                                    <w:rFonts w:ascii="Times New Roman" w:hAnsi="Times New Roman" w:cs="Times New Roman"/>
                                    <w:sz w:val="22"/>
                                    <w:szCs w:val="22"/>
                                    <w:rPrChange w:id="1830" w:author="Bo Shen" w:date="2023-02-03T10:37:00Z">
                                      <w:rPr>
                                        <w:rFonts w:ascii="Times New Roman" w:hAnsi="Times New Roman" w:cs="Times New Roman"/>
                                      </w:rPr>
                                    </w:rPrChange>
                                  </w:rPr>
                                  <w:t xml:space="preserve"> quantile. </w:t>
                                </w:r>
                              </w:ins>
                              <w:del w:id="1831" w:author="Bo Shen" w:date="2023-02-03T10:30:00Z">
                                <w:r w:rsidRPr="00D60AB4" w:rsidDel="00A87C94">
                                  <w:rPr>
                                    <w:rFonts w:ascii="Times New Roman" w:hAnsi="Times New Roman" w:cs="Times New Roman"/>
                                    <w:sz w:val="22"/>
                                    <w:szCs w:val="22"/>
                                    <w:rPrChange w:id="1832"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1833"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1834" w:author="Bo Shen" w:date="2023-02-03T10:37:00Z">
                                    <w:rPr>
                                      <w:rFonts w:ascii="Times New Roman" w:hAnsi="Times New Roman" w:cs="Times New Roman"/>
                                    </w:rPr>
                                  </w:rPrChange>
                                </w:rPr>
                                <w:t xml:space="preserve"> Model predicted </w:t>
                              </w:r>
                              <w:ins w:id="1835" w:author="Bo Shen" w:date="2023-02-03T10:30:00Z">
                                <w:r w:rsidRPr="00D60AB4">
                                  <w:rPr>
                                    <w:rFonts w:ascii="Times New Roman" w:hAnsi="Times New Roman" w:cs="Times New Roman"/>
                                    <w:sz w:val="22"/>
                                    <w:szCs w:val="22"/>
                                    <w:rPrChange w:id="1836" w:author="Bo Shen" w:date="2023-02-03T10:37:00Z">
                                      <w:rPr>
                                        <w:rFonts w:ascii="Times New Roman" w:hAnsi="Times New Roman" w:cs="Times New Roman"/>
                                      </w:rPr>
                                    </w:rPrChange>
                                  </w:rPr>
                                  <w:t xml:space="preserve">mean RTs and accuracy matched well with </w:t>
                                </w:r>
                              </w:ins>
                              <w:del w:id="1837" w:author="Bo Shen" w:date="2023-02-03T10:30:00Z">
                                <w:r w:rsidRPr="00D60AB4" w:rsidDel="00A87C94">
                                  <w:rPr>
                                    <w:rFonts w:ascii="Times New Roman" w:hAnsi="Times New Roman" w:cs="Times New Roman"/>
                                    <w:sz w:val="22"/>
                                    <w:szCs w:val="22"/>
                                    <w:rPrChange w:id="1838"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1839" w:author="Bo Shen" w:date="2023-02-03T10:37:00Z">
                                    <w:rPr>
                                      <w:rFonts w:ascii="Times New Roman" w:hAnsi="Times New Roman" w:cs="Times New Roman"/>
                                    </w:rPr>
                                  </w:rPrChange>
                                </w:rPr>
                                <w:t>the empirical data</w:t>
                              </w:r>
                              <w:del w:id="1840" w:author="Bo Shen" w:date="2023-02-03T10:30:00Z">
                                <w:r w:rsidRPr="00D60AB4" w:rsidDel="00A87C94">
                                  <w:rPr>
                                    <w:rFonts w:ascii="Times New Roman" w:hAnsi="Times New Roman" w:cs="Times New Roman"/>
                                    <w:sz w:val="22"/>
                                    <w:szCs w:val="22"/>
                                    <w:rPrChange w:id="1841"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1842"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1843"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1844"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845"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1846" w:author="Bo Shen" w:date="2023-02-03T10:37:00Z">
                                    <w:rPr>
                                      <w:rFonts w:ascii="Times New Roman" w:hAnsi="Times New Roman" w:cs="Times New Roman"/>
                                    </w:rPr>
                                  </w:rPrChange>
                                </w:rPr>
                                <w:t xml:space="preserve"> The aggregated neural dynamics from the best</w:t>
                              </w:r>
                              <w:ins w:id="1847" w:author="Bo Shen" w:date="2023-02-03T10:30:00Z">
                                <w:r w:rsidRPr="00D60AB4">
                                  <w:rPr>
                                    <w:rFonts w:ascii="Times New Roman" w:hAnsi="Times New Roman" w:cs="Times New Roman"/>
                                    <w:sz w:val="22"/>
                                    <w:szCs w:val="22"/>
                                    <w:rPrChange w:id="1848" w:author="Bo Shen" w:date="2023-02-03T10:37:00Z">
                                      <w:rPr>
                                        <w:rFonts w:ascii="Times New Roman" w:hAnsi="Times New Roman" w:cs="Times New Roman"/>
                                      </w:rPr>
                                    </w:rPrChange>
                                  </w:rPr>
                                  <w:t xml:space="preserve"> </w:t>
                                </w:r>
                              </w:ins>
                              <w:del w:id="1849" w:author="Bo Shen" w:date="2023-02-03T10:30:00Z">
                                <w:r w:rsidRPr="00D60AB4" w:rsidDel="00A87C94">
                                  <w:rPr>
                                    <w:rFonts w:ascii="Times New Roman" w:hAnsi="Times New Roman" w:cs="Times New Roman"/>
                                    <w:sz w:val="22"/>
                                    <w:szCs w:val="22"/>
                                    <w:rPrChange w:id="1850"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1851" w:author="Bo Shen" w:date="2023-02-03T10:37:00Z">
                                    <w:rPr>
                                      <w:rFonts w:ascii="Times New Roman" w:hAnsi="Times New Roman" w:cs="Times New Roman"/>
                                    </w:rPr>
                                  </w:rPrChange>
                                </w:rPr>
                                <w:t>fit</w:t>
                              </w:r>
                              <w:ins w:id="1852" w:author="Bo Shen" w:date="2023-02-03T10:30:00Z">
                                <w:r w:rsidRPr="00D60AB4">
                                  <w:rPr>
                                    <w:rFonts w:ascii="Times New Roman" w:hAnsi="Times New Roman" w:cs="Times New Roman"/>
                                    <w:sz w:val="22"/>
                                    <w:szCs w:val="22"/>
                                    <w:rPrChange w:id="1853" w:author="Bo Shen" w:date="2023-02-03T10:37:00Z">
                                      <w:rPr>
                                        <w:rFonts w:ascii="Times New Roman" w:hAnsi="Times New Roman" w:cs="Times New Roman"/>
                                      </w:rPr>
                                    </w:rPrChange>
                                  </w:rPr>
                                  <w:t>ting parameters</w:t>
                                </w:r>
                              </w:ins>
                              <w:ins w:id="1854" w:author="Bo Shen" w:date="2023-02-03T10:31:00Z">
                                <w:r w:rsidRPr="00D60AB4">
                                  <w:rPr>
                                    <w:rFonts w:ascii="Times New Roman" w:hAnsi="Times New Roman" w:cs="Times New Roman"/>
                                    <w:sz w:val="22"/>
                                    <w:szCs w:val="22"/>
                                    <w:rPrChange w:id="1855" w:author="Bo Shen" w:date="2023-02-03T10:37:00Z">
                                      <w:rPr>
                                        <w:rFonts w:ascii="Times New Roman" w:hAnsi="Times New Roman" w:cs="Times New Roman"/>
                                      </w:rPr>
                                    </w:rPrChange>
                                  </w:rPr>
                                  <w:t xml:space="preserve"> of LCA</w:t>
                                </w:r>
                              </w:ins>
                              <w:del w:id="1856" w:author="Bo Shen" w:date="2023-02-03T10:31:00Z">
                                <w:r w:rsidRPr="00D60AB4" w:rsidDel="00186A8A">
                                  <w:rPr>
                                    <w:rFonts w:ascii="Times New Roman" w:hAnsi="Times New Roman" w:cs="Times New Roman"/>
                                    <w:sz w:val="22"/>
                                    <w:szCs w:val="22"/>
                                    <w:rPrChange w:id="1857"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1858" w:author="Bo Shen" w:date="2023-02-03T10:37:00Z">
                                    <w:rPr>
                                      <w:rFonts w:ascii="Times New Roman" w:hAnsi="Times New Roman" w:cs="Times New Roman"/>
                                    </w:rPr>
                                  </w:rPrChange>
                                </w:rPr>
                                <w:t xml:space="preserve">. </w:t>
                              </w:r>
                              <w:ins w:id="1859" w:author="Bo Shen" w:date="2023-02-03T10:31:00Z">
                                <w:r w:rsidRPr="00D60AB4">
                                  <w:rPr>
                                    <w:rFonts w:ascii="Times New Roman" w:hAnsi="Times New Roman" w:cs="Times New Roman"/>
                                    <w:sz w:val="22"/>
                                    <w:szCs w:val="22"/>
                                    <w:rPrChange w:id="1860" w:author="Bo Shen" w:date="2023-02-03T10:37:00Z">
                                      <w:rPr>
                                        <w:rFonts w:ascii="Times New Roman" w:hAnsi="Times New Roman" w:cs="Times New Roman"/>
                                      </w:rPr>
                                    </w:rPrChange>
                                  </w:rPr>
                                  <w:t xml:space="preserve">The dynamics sorted to the onset of stimulus and (left) sorted to the onset of choice (right) </w:t>
                                </w:r>
                              </w:ins>
                              <w:ins w:id="1861" w:author="Bo Shen" w:date="2023-02-03T10:32:00Z">
                                <w:r w:rsidRPr="00D60AB4">
                                  <w:rPr>
                                    <w:rFonts w:ascii="Times New Roman" w:hAnsi="Times New Roman" w:cs="Times New Roman"/>
                                    <w:sz w:val="22"/>
                                    <w:szCs w:val="22"/>
                                    <w:rPrChange w:id="1862"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1863" w:author="Bo Shen" w:date="2023-02-03T10:33:00Z">
                                <w:r w:rsidRPr="00D60AB4">
                                  <w:rPr>
                                    <w:rFonts w:ascii="Times New Roman" w:hAnsi="Times New Roman" w:cs="Times New Roman"/>
                                    <w:sz w:val="22"/>
                                    <w:szCs w:val="22"/>
                                    <w:rPrChange w:id="1864" w:author="Bo Shen" w:date="2023-02-03T10:37:00Z">
                                      <w:rPr>
                                        <w:rFonts w:ascii="Times New Roman" w:hAnsi="Times New Roman" w:cs="Times New Roman"/>
                                      </w:rPr>
                                    </w:rPrChange>
                                  </w:rPr>
                                  <w:t>(</w:t>
                                </w:r>
                              </w:ins>
                              <w:ins w:id="1865" w:author="Bo Shen" w:date="2023-02-03T10:35:00Z">
                                <w:r w:rsidRPr="00D60AB4">
                                  <w:rPr>
                                    <w:rFonts w:ascii="Times New Roman" w:hAnsi="Times New Roman" w:cs="Times New Roman"/>
                                    <w:sz w:val="22"/>
                                    <w:szCs w:val="22"/>
                                    <w:rPrChange w:id="1866" w:author="Bo Shen" w:date="2023-02-03T10:37:00Z">
                                      <w:rPr>
                                        <w:rFonts w:ascii="Times New Roman" w:hAnsi="Times New Roman" w:cs="Times New Roman"/>
                                      </w:rPr>
                                    </w:rPrChange>
                                  </w:rPr>
                                  <w:t>460 ms</w:t>
                                </w:r>
                              </w:ins>
                              <w:ins w:id="1867" w:author="Bo Shen" w:date="2023-02-03T10:33:00Z">
                                <w:r w:rsidRPr="00D60AB4">
                                  <w:rPr>
                                    <w:rFonts w:ascii="Times New Roman" w:hAnsi="Times New Roman" w:cs="Times New Roman"/>
                                    <w:sz w:val="22"/>
                                    <w:szCs w:val="22"/>
                                    <w:rPrChange w:id="1868" w:author="Bo Shen" w:date="2023-02-03T10:37:00Z">
                                      <w:rPr>
                                        <w:rFonts w:ascii="Times New Roman" w:hAnsi="Times New Roman" w:cs="Times New Roman"/>
                                      </w:rPr>
                                    </w:rPrChange>
                                  </w:rPr>
                                  <w:t xml:space="preserve"> after </w:t>
                                </w:r>
                              </w:ins>
                              <w:ins w:id="1869" w:author="Bo Shen" w:date="2023-02-03T10:34:00Z">
                                <w:r w:rsidRPr="00D60AB4">
                                  <w:rPr>
                                    <w:rFonts w:ascii="Times New Roman" w:hAnsi="Times New Roman" w:cs="Times New Roman"/>
                                    <w:sz w:val="22"/>
                                    <w:szCs w:val="22"/>
                                    <w:rPrChange w:id="1870" w:author="Bo Shen" w:date="2023-02-03T10:37:00Z">
                                      <w:rPr>
                                        <w:rFonts w:ascii="Times New Roman" w:hAnsi="Times New Roman" w:cs="Times New Roman"/>
                                      </w:rPr>
                                    </w:rPrChange>
                                  </w:rPr>
                                  <w:t xml:space="preserve">stimulus onset; </w:t>
                                </w:r>
                              </w:ins>
                              <w:ins w:id="1871" w:author="Bo Shen" w:date="2023-02-03T10:33:00Z">
                                <w:r w:rsidRPr="00D60AB4">
                                  <w:rPr>
                                    <w:rFonts w:ascii="Times New Roman" w:hAnsi="Times New Roman" w:cs="Times New Roman"/>
                                    <w:sz w:val="22"/>
                                    <w:szCs w:val="22"/>
                                    <w:rPrChange w:id="1872"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1873" w:author="Bo Shen" w:date="2023-02-03T10:37:00Z">
                                      <w:rPr>
                                        <w:rFonts w:ascii="Times New Roman" w:hAnsi="Times New Roman" w:cs="Times New Roman"/>
                                      </w:rPr>
                                    </w:rPrChange>
                                  </w:rPr>
                                  <w:t>a</w:t>
                                </w:r>
                                <w:r w:rsidRPr="00D60AB4">
                                  <w:rPr>
                                    <w:rFonts w:ascii="Times New Roman" w:hAnsi="Times New Roman" w:cs="Times New Roman"/>
                                    <w:sz w:val="22"/>
                                    <w:szCs w:val="22"/>
                                    <w:rPrChange w:id="1874"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875" w:author="Bo Shen" w:date="2023-02-03T10:37:00Z">
                                      <w:rPr>
                                        <w:rFonts w:ascii="Times New Roman" w:hAnsi="Times New Roman" w:cs="Times New Roman"/>
                                      </w:rPr>
                                    </w:rPrChange>
                                  </w:rPr>
                                  <w:t>b</w:t>
                                </w:r>
                                <w:r w:rsidRPr="00D60AB4">
                                  <w:rPr>
                                    <w:rFonts w:ascii="Times New Roman" w:hAnsi="Times New Roman" w:cs="Times New Roman"/>
                                    <w:sz w:val="22"/>
                                    <w:szCs w:val="22"/>
                                    <w:rPrChange w:id="1876"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1877" w:author="Bo Shen" w:date="2023-02-03T10:37:00Z">
                                      <w:rPr>
                                        <w:rFonts w:ascii="Times New Roman" w:hAnsi="Times New Roman" w:cs="Times New Roman"/>
                                      </w:rPr>
                                    </w:rPrChange>
                                  </w:rPr>
                                  <w:t>c</w:t>
                                </w:r>
                                <w:r w:rsidRPr="00D60AB4">
                                  <w:rPr>
                                    <w:rFonts w:ascii="Times New Roman" w:hAnsi="Times New Roman" w:cs="Times New Roman"/>
                                    <w:sz w:val="22"/>
                                    <w:szCs w:val="22"/>
                                    <w:rPrChange w:id="1878"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1879" w:author="Bo Shen" w:date="2023-02-03T10:37:00Z">
                                      <w:rPr>
                                        <w:rFonts w:ascii="Times New Roman" w:hAnsi="Times New Roman" w:cs="Times New Roman"/>
                                      </w:rPr>
                                    </w:rPrChange>
                                  </w:rPr>
                                  <w:t>d</w:t>
                                </w:r>
                                <w:r w:rsidRPr="00D60AB4">
                                  <w:rPr>
                                    <w:rFonts w:ascii="Times New Roman" w:hAnsi="Times New Roman" w:cs="Times New Roman"/>
                                    <w:sz w:val="22"/>
                                    <w:szCs w:val="22"/>
                                    <w:rPrChange w:id="1880" w:author="Bo Shen" w:date="2023-02-03T10:37:00Z">
                                      <w:rPr>
                                        <w:rFonts w:ascii="Times New Roman" w:hAnsi="Times New Roman" w:cs="Times New Roman"/>
                                      </w:rPr>
                                    </w:rPrChange>
                                  </w:rPr>
                                  <w:t xml:space="preserve">) were examined in the following panels. </w:t>
                                </w:r>
                              </w:ins>
                              <w:del w:id="1881" w:author="Bo Shen" w:date="2023-02-03T10:32:00Z">
                                <w:r w:rsidRPr="00D60AB4" w:rsidDel="00186A8A">
                                  <w:rPr>
                                    <w:rFonts w:ascii="Times New Roman" w:hAnsi="Times New Roman" w:cs="Times New Roman"/>
                                    <w:sz w:val="22"/>
                                    <w:szCs w:val="22"/>
                                    <w:rPrChange w:id="1882"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1883"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1884"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1885"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1886"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1887" w:author="Bo Shen" w:date="2023-02-03T10:37:00Z">
                                    <w:rPr>
                                      <w:rFonts w:ascii="Times New Roman" w:hAnsi="Times New Roman" w:cs="Times New Roman"/>
                                      <w:b/>
                                    </w:rPr>
                                  </w:rPrChange>
                                </w:rPr>
                                <w:t>E.</w:t>
                              </w:r>
                              <w:del w:id="1888" w:author="Bo Shen" w:date="2023-02-03T10:35:00Z">
                                <w:r w:rsidRPr="00D60AB4" w:rsidDel="00186A8A">
                                  <w:rPr>
                                    <w:rFonts w:ascii="Times New Roman" w:hAnsi="Times New Roman" w:cs="Times New Roman"/>
                                    <w:sz w:val="22"/>
                                    <w:szCs w:val="22"/>
                                    <w:rPrChange w:id="1889"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1890" w:author="Bo Shen" w:date="2023-02-03T10:37:00Z">
                                    <w:rPr>
                                      <w:rFonts w:ascii="Times New Roman" w:hAnsi="Times New Roman" w:cs="Times New Roman"/>
                                    </w:rPr>
                                  </w:rPrChange>
                                </w:rPr>
                                <w:t xml:space="preserve"> </w:t>
                              </w:r>
                              <w:ins w:id="1891" w:author="Bo Shen" w:date="2023-02-03T10:37:00Z">
                                <w:r>
                                  <w:rPr>
                                    <w:rFonts w:ascii="Times New Roman" w:hAnsi="Times New Roman" w:cs="Times New Roman"/>
                                    <w:sz w:val="22"/>
                                    <w:szCs w:val="22"/>
                                  </w:rPr>
                                  <w:t>At the early stage, t</w:t>
                                </w:r>
                              </w:ins>
                              <w:del w:id="1892" w:author="Bo Shen" w:date="2023-02-03T10:37:00Z">
                                <w:r w:rsidRPr="00D60AB4" w:rsidDel="007C183D">
                                  <w:rPr>
                                    <w:rFonts w:ascii="Times New Roman" w:hAnsi="Times New Roman" w:cs="Times New Roman"/>
                                    <w:sz w:val="22"/>
                                    <w:szCs w:val="22"/>
                                    <w:rPrChange w:id="1893"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1894" w:author="Bo Shen" w:date="2023-02-03T10:37:00Z">
                                    <w:rPr>
                                      <w:rFonts w:ascii="Times New Roman" w:hAnsi="Times New Roman" w:cs="Times New Roman"/>
                                    </w:rPr>
                                  </w:rPrChange>
                                </w:rPr>
                                <w:t>he activities</w:t>
                              </w:r>
                              <w:ins w:id="1895" w:author="Bo Shen" w:date="2023-02-03T10:35:00Z">
                                <w:r w:rsidRPr="00D60AB4">
                                  <w:rPr>
                                    <w:rFonts w:ascii="Times New Roman" w:hAnsi="Times New Roman" w:cs="Times New Roman"/>
                                    <w:sz w:val="22"/>
                                    <w:szCs w:val="22"/>
                                    <w:rPrChange w:id="1896" w:author="Bo Shen" w:date="2023-02-03T10:37:00Z">
                                      <w:rPr>
                                        <w:rFonts w:ascii="Times New Roman" w:hAnsi="Times New Roman" w:cs="Times New Roman"/>
                                      </w:rPr>
                                    </w:rPrChange>
                                  </w:rPr>
                                  <w:t xml:space="preserve"> of the chosen units (</w:t>
                                </w:r>
                                <w:r w:rsidRPr="00D60AB4">
                                  <w:rPr>
                                    <w:rFonts w:ascii="Times New Roman" w:hAnsi="Times New Roman" w:cs="Times New Roman"/>
                                    <w:b/>
                                    <w:bCs/>
                                    <w:sz w:val="22"/>
                                    <w:szCs w:val="22"/>
                                    <w:rPrChange w:id="1897" w:author="Bo Shen" w:date="2023-02-03T10:37:00Z">
                                      <w:rPr>
                                        <w:rFonts w:ascii="Times New Roman" w:hAnsi="Times New Roman" w:cs="Times New Roman"/>
                                      </w:rPr>
                                    </w:rPrChange>
                                  </w:rPr>
                                  <w:t>a</w:t>
                                </w:r>
                                <w:r w:rsidRPr="00D60AB4">
                                  <w:rPr>
                                    <w:rFonts w:ascii="Times New Roman" w:hAnsi="Times New Roman" w:cs="Times New Roman"/>
                                    <w:sz w:val="22"/>
                                    <w:szCs w:val="22"/>
                                    <w:rPrChange w:id="1898" w:author="Bo Shen" w:date="2023-02-03T10:37:00Z">
                                      <w:rPr>
                                        <w:rFonts w:ascii="Times New Roman" w:hAnsi="Times New Roman" w:cs="Times New Roman"/>
                                      </w:rPr>
                                    </w:rPrChange>
                                  </w:rPr>
                                  <w:t>) and unchosen units (</w:t>
                                </w:r>
                                <w:r w:rsidRPr="00D60AB4">
                                  <w:rPr>
                                    <w:rFonts w:ascii="Times New Roman" w:hAnsi="Times New Roman" w:cs="Times New Roman"/>
                                    <w:b/>
                                    <w:bCs/>
                                    <w:sz w:val="22"/>
                                    <w:szCs w:val="22"/>
                                    <w:rPrChange w:id="1899" w:author="Bo Shen" w:date="2023-02-03T10:37:00Z">
                                      <w:rPr>
                                        <w:rFonts w:ascii="Times New Roman" w:hAnsi="Times New Roman" w:cs="Times New Roman"/>
                                      </w:rPr>
                                    </w:rPrChange>
                                  </w:rPr>
                                  <w:t>b</w:t>
                                </w:r>
                                <w:r w:rsidRPr="00D60AB4">
                                  <w:rPr>
                                    <w:rFonts w:ascii="Times New Roman" w:hAnsi="Times New Roman" w:cs="Times New Roman"/>
                                    <w:sz w:val="22"/>
                                    <w:szCs w:val="22"/>
                                    <w:rPrChange w:id="1900"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901" w:author="Bo Shen" w:date="2023-02-03T10:37:00Z">
                                    <w:rPr>
                                      <w:rFonts w:ascii="Times New Roman" w:hAnsi="Times New Roman" w:cs="Times New Roman"/>
                                    </w:rPr>
                                  </w:rPrChange>
                                </w:rPr>
                                <w:t xml:space="preserve"> linearly increase</w:t>
                              </w:r>
                              <w:ins w:id="1902" w:author="Bo Shen" w:date="2023-02-03T10:36:00Z">
                                <w:r w:rsidRPr="00D60AB4">
                                  <w:rPr>
                                    <w:rFonts w:ascii="Times New Roman" w:hAnsi="Times New Roman" w:cs="Times New Roman"/>
                                    <w:sz w:val="22"/>
                                    <w:szCs w:val="22"/>
                                    <w:rPrChange w:id="1903" w:author="Bo Shen" w:date="2023-02-03T10:37:00Z">
                                      <w:rPr>
                                        <w:rFonts w:ascii="Times New Roman" w:hAnsi="Times New Roman" w:cs="Times New Roman"/>
                                      </w:rPr>
                                    </w:rPrChange>
                                  </w:rPr>
                                  <w:t xml:space="preserve"> (1.01</w:t>
                                </w:r>
                              </w:ins>
                              <w:ins w:id="1904" w:author="Bo Shen" w:date="2023-02-03T10:37:00Z">
                                <w:r w:rsidRPr="00D60AB4">
                                  <w:rPr>
                                    <w:rFonts w:ascii="Times New Roman" w:hAnsi="Times New Roman" w:cs="Times New Roman"/>
                                    <w:sz w:val="22"/>
                                    <w:szCs w:val="22"/>
                                    <w:rPrChange w:id="1905"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w:t>
                                </w:r>
                                <w:r w:rsidRPr="00D60AB4">
                                  <w:rPr>
                                    <w:rFonts w:ascii="Times New Roman" w:hAnsi="Times New Roman" w:cs="Times New Roman"/>
                                    <w:color w:val="000000" w:themeColor="text1"/>
                                    <w:sz w:val="22"/>
                                    <w:szCs w:val="22"/>
                                  </w:rPr>
                                  <w:t>nd/100% coherence</w:t>
                                </w:r>
                              </w:ins>
                              <w:ins w:id="1906" w:author="Bo Shen" w:date="2023-02-03T10:36:00Z">
                                <w:r w:rsidRPr="00D60AB4">
                                  <w:rPr>
                                    <w:rFonts w:ascii="Times New Roman" w:hAnsi="Times New Roman" w:cs="Times New Roman"/>
                                    <w:sz w:val="22"/>
                                    <w:szCs w:val="22"/>
                                    <w:rPrChange w:id="1907"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908" w:author="Bo Shen" w:date="2023-02-03T10:37:00Z">
                                    <w:rPr>
                                      <w:rFonts w:ascii="Times New Roman" w:hAnsi="Times New Roman" w:cs="Times New Roman"/>
                                    </w:rPr>
                                  </w:rPrChange>
                                </w:rPr>
                                <w:t xml:space="preserve"> and decrease</w:t>
                              </w:r>
                              <w:ins w:id="1909" w:author="Bo Shen" w:date="2023-02-03T10:36:00Z">
                                <w:r w:rsidRPr="00D60AB4">
                                  <w:rPr>
                                    <w:rFonts w:ascii="Times New Roman" w:hAnsi="Times New Roman" w:cs="Times New Roman"/>
                                    <w:sz w:val="22"/>
                                    <w:szCs w:val="22"/>
                                    <w:rPrChange w:id="1910" w:author="Bo Shen" w:date="2023-02-03T10:37:00Z">
                                      <w:rPr>
                                        <w:rFonts w:ascii="Times New Roman" w:hAnsi="Times New Roman" w:cs="Times New Roman"/>
                                      </w:rPr>
                                    </w:rPrChange>
                                  </w:rPr>
                                  <w:t xml:space="preserve"> (-2.31</w:t>
                                </w:r>
                              </w:ins>
                              <w:ins w:id="1911" w:author="Bo Shen" w:date="2023-02-03T10:37:00Z">
                                <w:r w:rsidRPr="00D60AB4">
                                  <w:rPr>
                                    <w:rFonts w:ascii="Times New Roman" w:hAnsi="Times New Roman" w:cs="Times New Roman"/>
                                    <w:sz w:val="22"/>
                                    <w:szCs w:val="22"/>
                                    <w:rPrChange w:id="1912"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spikes/second/100% coherence</w:t>
                                </w:r>
                              </w:ins>
                              <w:ins w:id="1913" w:author="Bo Shen" w:date="2023-02-03T10:36:00Z">
                                <w:r w:rsidRPr="00D60AB4">
                                  <w:rPr>
                                    <w:rFonts w:ascii="Times New Roman" w:hAnsi="Times New Roman" w:cs="Times New Roman"/>
                                    <w:sz w:val="22"/>
                                    <w:szCs w:val="22"/>
                                    <w:rPrChange w:id="1914"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1915" w:author="Bo Shen" w:date="2023-02-03T10:37:00Z">
                                    <w:rPr>
                                      <w:rFonts w:ascii="Times New Roman" w:hAnsi="Times New Roman" w:cs="Times New Roman"/>
                                    </w:rPr>
                                  </w:rPrChange>
                                </w:rPr>
                                <w:t xml:space="preserve"> with input strength</w:t>
                              </w:r>
                              <w:ins w:id="1916" w:author="Bo Shen" w:date="2023-02-03T10:36:00Z">
                                <w:r w:rsidRPr="00D60AB4">
                                  <w:rPr>
                                    <w:rFonts w:ascii="Times New Roman" w:hAnsi="Times New Roman" w:cs="Times New Roman"/>
                                    <w:sz w:val="22"/>
                                    <w:szCs w:val="22"/>
                                    <w:rPrChange w:id="1917" w:author="Bo Shen" w:date="2023-02-03T10:37:00Z">
                                      <w:rPr>
                                        <w:rFonts w:ascii="Times New Roman" w:hAnsi="Times New Roman" w:cs="Times New Roman"/>
                                      </w:rPr>
                                    </w:rPrChange>
                                  </w:rPr>
                                  <w:t xml:space="preserve">, </w:t>
                                </w:r>
                              </w:ins>
                              <w:ins w:id="1918" w:author="Bo Shen" w:date="2023-02-03T10:35:00Z">
                                <w:r w:rsidRPr="00D60AB4">
                                  <w:rPr>
                                    <w:rFonts w:ascii="Times New Roman" w:hAnsi="Times New Roman" w:cs="Times New Roman"/>
                                    <w:sz w:val="22"/>
                                    <w:szCs w:val="22"/>
                                    <w:rPrChange w:id="1919" w:author="Bo Shen" w:date="2023-02-03T10:37:00Z">
                                      <w:rPr>
                                        <w:rFonts w:ascii="Times New Roman" w:hAnsi="Times New Roman" w:cs="Times New Roman"/>
                                      </w:rPr>
                                    </w:rPrChange>
                                  </w:rPr>
                                  <w:t>respectively</w:t>
                                </w:r>
                              </w:ins>
                              <w:ins w:id="1920" w:author="Bo Shen" w:date="2023-02-03T10:36:00Z">
                                <w:r w:rsidRPr="00D60AB4">
                                  <w:rPr>
                                    <w:rFonts w:ascii="Times New Roman" w:hAnsi="Times New Roman" w:cs="Times New Roman"/>
                                    <w:sz w:val="22"/>
                                    <w:szCs w:val="22"/>
                                    <w:rPrChange w:id="1921" w:author="Bo Shen" w:date="2023-02-03T10:37:00Z">
                                      <w:rPr>
                                        <w:rFonts w:ascii="Times New Roman" w:hAnsi="Times New Roman" w:cs="Times New Roman"/>
                                      </w:rPr>
                                    </w:rPrChange>
                                  </w:rPr>
                                  <w:t>, similar to the predictions on the excitatory units in LDDM and RNM</w:t>
                                </w:r>
                              </w:ins>
                              <w:del w:id="1922" w:author="Bo Shen" w:date="2023-02-03T10:36:00Z">
                                <w:r w:rsidRPr="00D60AB4" w:rsidDel="00186A8A">
                                  <w:rPr>
                                    <w:rFonts w:ascii="Times New Roman" w:hAnsi="Times New Roman" w:cs="Times New Roman"/>
                                    <w:sz w:val="22"/>
                                    <w:szCs w:val="22"/>
                                    <w:rPrChange w:id="1923"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1924"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1925"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1926" w:author="Bo Shen" w:date="2023-02-03T10:37:00Z">
                                    <w:rPr>
                                      <w:rFonts w:ascii="Times New Roman" w:hAnsi="Times New Roman" w:cs="Times New Roman"/>
                                    </w:rPr>
                                  </w:rPrChange>
                                </w:rPr>
                                <w:t xml:space="preserve"> </w:t>
                              </w:r>
                              <w:ins w:id="1927" w:author="Bo Shen" w:date="2023-02-03T10:37:00Z">
                                <w:r>
                                  <w:rPr>
                                    <w:rFonts w:ascii="Times New Roman" w:hAnsi="Times New Roman" w:cs="Times New Roman"/>
                                    <w:sz w:val="22"/>
                                    <w:szCs w:val="22"/>
                                  </w:rPr>
                                  <w:t>At the onse</w:t>
                                </w:r>
                              </w:ins>
                              <w:ins w:id="1928" w:author="Bo Shen" w:date="2023-02-03T10:38:00Z">
                                <w:r>
                                  <w:rPr>
                                    <w:rFonts w:ascii="Times New Roman" w:hAnsi="Times New Roman" w:cs="Times New Roman"/>
                                    <w:sz w:val="22"/>
                                    <w:szCs w:val="22"/>
                                  </w:rPr>
                                  <w:t xml:space="preserve">t of choice, the </w:t>
                                </w:r>
                              </w:ins>
                              <w:del w:id="1929" w:author="Bo Shen" w:date="2023-02-03T10:38:00Z">
                                <w:r w:rsidRPr="00D60AB4" w:rsidDel="007C183D">
                                  <w:rPr>
                                    <w:rFonts w:ascii="Times New Roman" w:hAnsi="Times New Roman" w:cs="Times New Roman"/>
                                    <w:sz w:val="22"/>
                                    <w:szCs w:val="22"/>
                                    <w:rPrChange w:id="1930"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1931" w:author="Bo Shen" w:date="2023-02-03T10:38:00Z">
                                <w:r>
                                  <w:rPr>
                                    <w:rFonts w:ascii="Times New Roman" w:hAnsi="Times New Roman" w:cs="Times New Roman"/>
                                    <w:sz w:val="22"/>
                                    <w:szCs w:val="22"/>
                                  </w:rPr>
                                  <w:t>c</w:t>
                                </w:r>
                              </w:ins>
                              <w:del w:id="1932" w:author="Bo Shen" w:date="2023-02-03T10:38:00Z">
                                <w:r w:rsidRPr="00D60AB4" w:rsidDel="007C183D">
                                  <w:rPr>
                                    <w:rFonts w:ascii="Times New Roman" w:hAnsi="Times New Roman" w:cs="Times New Roman"/>
                                    <w:sz w:val="22"/>
                                    <w:szCs w:val="22"/>
                                    <w:rPrChange w:id="1933"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1934" w:author="Bo Shen" w:date="2023-02-03T10:37:00Z">
                                    <w:rPr>
                                      <w:rFonts w:ascii="Times New Roman" w:hAnsi="Times New Roman" w:cs="Times New Roman"/>
                                    </w:rPr>
                                  </w:rPrChange>
                                </w:rPr>
                                <w:t>hosen unit</w:t>
                              </w:r>
                              <w:ins w:id="1935" w:author="Bo Shen" w:date="2023-02-03T10:38:00Z">
                                <w:r>
                                  <w:rPr>
                                    <w:rFonts w:ascii="Times New Roman" w:hAnsi="Times New Roman" w:cs="Times New Roman"/>
                                    <w:sz w:val="22"/>
                                    <w:szCs w:val="22"/>
                                  </w:rPr>
                                  <w:t>s</w:t>
                                </w:r>
                              </w:ins>
                              <w:r w:rsidRPr="00D60AB4">
                                <w:rPr>
                                  <w:rFonts w:ascii="Times New Roman" w:hAnsi="Times New Roman" w:cs="Times New Roman"/>
                                  <w:sz w:val="22"/>
                                  <w:szCs w:val="22"/>
                                  <w:rPrChange w:id="1936" w:author="Bo Shen" w:date="2023-02-03T10:37:00Z">
                                    <w:rPr>
                                      <w:rFonts w:ascii="Times New Roman" w:hAnsi="Times New Roman" w:cs="Times New Roman"/>
                                    </w:rPr>
                                  </w:rPrChange>
                                </w:rPr>
                                <w:t xml:space="preserve"> activit</w:t>
                              </w:r>
                              <w:ins w:id="1937" w:author="Bo Shen" w:date="2023-02-03T10:38:00Z">
                                <w:r>
                                  <w:rPr>
                                    <w:rFonts w:ascii="Times New Roman" w:hAnsi="Times New Roman" w:cs="Times New Roman"/>
                                    <w:sz w:val="22"/>
                                    <w:szCs w:val="22"/>
                                  </w:rPr>
                                  <w:t>ies</w:t>
                                </w:r>
                              </w:ins>
                              <w:del w:id="1938" w:author="Bo Shen" w:date="2023-02-03T10:38:00Z">
                                <w:r w:rsidRPr="00D60AB4" w:rsidDel="007C183D">
                                  <w:rPr>
                                    <w:rFonts w:ascii="Times New Roman" w:hAnsi="Times New Roman" w:cs="Times New Roman"/>
                                    <w:sz w:val="22"/>
                                    <w:szCs w:val="22"/>
                                    <w:rPrChange w:id="1939"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940" w:author="Bo Shen" w:date="2023-02-03T10:37:00Z">
                                    <w:rPr>
                                      <w:rFonts w:ascii="Times New Roman" w:hAnsi="Times New Roman" w:cs="Times New Roman"/>
                                    </w:rPr>
                                  </w:rPrChange>
                                </w:rPr>
                                <w:t xml:space="preserve"> reach</w:t>
                              </w:r>
                              <w:del w:id="1941" w:author="Bo Shen" w:date="2023-02-03T10:38:00Z">
                                <w:r w:rsidRPr="00D60AB4" w:rsidDel="007C183D">
                                  <w:rPr>
                                    <w:rFonts w:ascii="Times New Roman" w:hAnsi="Times New Roman" w:cs="Times New Roman"/>
                                    <w:sz w:val="22"/>
                                    <w:szCs w:val="22"/>
                                    <w:rPrChange w:id="1942"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1943" w:author="Bo Shen" w:date="2023-02-03T10:37:00Z">
                                    <w:rPr>
                                      <w:rFonts w:ascii="Times New Roman" w:hAnsi="Times New Roman" w:cs="Times New Roman"/>
                                    </w:rPr>
                                  </w:rPrChange>
                                </w:rPr>
                                <w:t xml:space="preserve"> a common decision bound</w:t>
                              </w:r>
                              <w:del w:id="1944" w:author="Bo Shen" w:date="2023-02-03T10:38:00Z">
                                <w:r w:rsidRPr="00D60AB4" w:rsidDel="007C183D">
                                  <w:rPr>
                                    <w:rFonts w:ascii="Times New Roman" w:hAnsi="Times New Roman" w:cs="Times New Roman"/>
                                    <w:sz w:val="22"/>
                                    <w:szCs w:val="22"/>
                                    <w:rPrChange w:id="1945" w:author="Bo Shen" w:date="2023-02-03T10:37:00Z">
                                      <w:rPr>
                                        <w:rFonts w:ascii="Times New Roman" w:hAnsi="Times New Roman" w:cs="Times New Roman"/>
                                      </w:rPr>
                                    </w:rPrChange>
                                  </w:rPr>
                                  <w:delText xml:space="preserve"> </w:delText>
                                </w:r>
                              </w:del>
                              <w:ins w:id="1946" w:author="Bo Shen" w:date="2023-02-03T10:38:00Z">
                                <w:r>
                                  <w:rPr>
                                    <w:rFonts w:ascii="Times New Roman" w:hAnsi="Times New Roman" w:cs="Times New Roman"/>
                                    <w:sz w:val="22"/>
                                    <w:szCs w:val="22"/>
                                  </w:rPr>
                                  <w:t xml:space="preserve"> (</w:t>
                                </w:r>
                              </w:ins>
                              <w:ins w:id="1947" w:author="Bo Shen" w:date="2023-02-03T10:39:00Z">
                                <w:r>
                                  <w:rPr>
                                    <w:rFonts w:ascii="Times New Roman" w:hAnsi="Times New Roman" w:cs="Times New Roman"/>
                                    <w:sz w:val="22"/>
                                    <w:szCs w:val="22"/>
                                  </w:rPr>
                                  <w:t xml:space="preserve">.002 </w:t>
                                </w:r>
                                <w:r w:rsidRPr="0020720A">
                                  <w:rPr>
                                    <w:rFonts w:ascii="Times New Roman" w:hAnsi="Times New Roman" w:cs="Times New Roman"/>
                                    <w:color w:val="000000" w:themeColor="text1"/>
                                    <w:sz w:val="22"/>
                                    <w:szCs w:val="22"/>
                                  </w:rPr>
                                  <w:t>spikes/second/100% coherence</w:t>
                                </w:r>
                              </w:ins>
                              <w:ins w:id="1948" w:author="Bo Shen" w:date="2023-02-03T10:38:00Z">
                                <w:r>
                                  <w:rPr>
                                    <w:rFonts w:ascii="Times New Roman" w:hAnsi="Times New Roman" w:cs="Times New Roman"/>
                                    <w:sz w:val="22"/>
                                    <w:szCs w:val="22"/>
                                  </w:rPr>
                                  <w:t>)</w:t>
                                </w:r>
                              </w:ins>
                              <w:del w:id="1949" w:author="Bo Shen" w:date="2023-02-03T10:38:00Z">
                                <w:r w:rsidRPr="00D60AB4" w:rsidDel="007C183D">
                                  <w:rPr>
                                    <w:rFonts w:ascii="Times New Roman" w:hAnsi="Times New Roman" w:cs="Times New Roman"/>
                                    <w:sz w:val="22"/>
                                    <w:szCs w:val="22"/>
                                    <w:rPrChange w:id="1950"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1951" w:author="Bo Shen" w:date="2023-02-03T10:37:00Z">
                                    <w:rPr>
                                      <w:rFonts w:ascii="Times New Roman" w:hAnsi="Times New Roman" w:cs="Times New Roman"/>
                                    </w:rPr>
                                  </w:rPrChange>
                                </w:rPr>
                                <w:t>, while unchosen activit</w:t>
                              </w:r>
                              <w:ins w:id="1952" w:author="Bo Shen" w:date="2023-02-03T10:38:00Z">
                                <w:r>
                                  <w:rPr>
                                    <w:rFonts w:ascii="Times New Roman" w:hAnsi="Times New Roman" w:cs="Times New Roman"/>
                                    <w:sz w:val="22"/>
                                    <w:szCs w:val="22"/>
                                  </w:rPr>
                                  <w:t>ies</w:t>
                                </w:r>
                              </w:ins>
                              <w:del w:id="1953" w:author="Bo Shen" w:date="2023-02-03T10:38:00Z">
                                <w:r w:rsidRPr="00D60AB4" w:rsidDel="007C183D">
                                  <w:rPr>
                                    <w:rFonts w:ascii="Times New Roman" w:hAnsi="Times New Roman" w:cs="Times New Roman"/>
                                    <w:sz w:val="22"/>
                                    <w:szCs w:val="22"/>
                                    <w:rPrChange w:id="1954"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1955" w:author="Bo Shen" w:date="2023-02-03T10:37:00Z">
                                    <w:rPr>
                                      <w:rFonts w:ascii="Times New Roman" w:hAnsi="Times New Roman" w:cs="Times New Roman"/>
                                    </w:rPr>
                                  </w:rPrChange>
                                </w:rPr>
                                <w:t xml:space="preserve"> </w:t>
                              </w:r>
                              <w:del w:id="1956" w:author="Bo Shen" w:date="2023-02-03T10:38:00Z">
                                <w:r w:rsidRPr="00D60AB4" w:rsidDel="007C183D">
                                  <w:rPr>
                                    <w:rFonts w:ascii="Times New Roman" w:hAnsi="Times New Roman" w:cs="Times New Roman"/>
                                    <w:sz w:val="22"/>
                                    <w:szCs w:val="22"/>
                                    <w:rPrChange w:id="1957" w:author="Bo Shen" w:date="2023-02-03T10:37:00Z">
                                      <w:rPr>
                                        <w:rFonts w:ascii="Times New Roman" w:hAnsi="Times New Roman" w:cs="Times New Roman"/>
                                      </w:rPr>
                                    </w:rPrChange>
                                  </w:rPr>
                                  <w:delText xml:space="preserve">remains </w:delText>
                                </w:r>
                              </w:del>
                              <w:ins w:id="1958" w:author="Bo Shen" w:date="2023-02-03T10:38:00Z">
                                <w:r>
                                  <w:rPr>
                                    <w:rFonts w:ascii="Times New Roman" w:hAnsi="Times New Roman" w:cs="Times New Roman"/>
                                    <w:sz w:val="22"/>
                                    <w:szCs w:val="22"/>
                                  </w:rPr>
                                  <w:t>remain suppressed,</w:t>
                                </w:r>
                              </w:ins>
                              <w:del w:id="1959" w:author="Bo Shen" w:date="2023-02-03T10:38:00Z">
                                <w:r w:rsidRPr="00D60AB4" w:rsidDel="007C183D">
                                  <w:rPr>
                                    <w:rFonts w:ascii="Times New Roman" w:hAnsi="Times New Roman" w:cs="Times New Roman"/>
                                    <w:sz w:val="22"/>
                                    <w:szCs w:val="22"/>
                                    <w:rPrChange w:id="1960"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1961" w:author="Bo Shen" w:date="2023-02-03T10:37:00Z">
                                    <w:rPr>
                                      <w:rFonts w:ascii="Times New Roman" w:hAnsi="Times New Roman" w:cs="Times New Roman"/>
                                    </w:rPr>
                                  </w:rPrChange>
                                </w:rPr>
                                <w:t xml:space="preserve"> graded coding of input strengths</w:t>
                              </w:r>
                              <w:ins w:id="1962" w:author="Bo Shen" w:date="2023-02-03T10:38:00Z">
                                <w:r>
                                  <w:rPr>
                                    <w:rFonts w:ascii="Times New Roman" w:hAnsi="Times New Roman" w:cs="Times New Roman"/>
                                    <w:sz w:val="22"/>
                                    <w:szCs w:val="22"/>
                                  </w:rPr>
                                  <w:t xml:space="preserve"> (</w:t>
                                </w:r>
                              </w:ins>
                              <w:ins w:id="1963" w:author="Bo Shen" w:date="2023-02-03T10:39:00Z">
                                <w:r>
                                  <w:rPr>
                                    <w:rFonts w:ascii="Times New Roman" w:hAnsi="Times New Roman" w:cs="Times New Roman"/>
                                    <w:sz w:val="22"/>
                                    <w:szCs w:val="22"/>
                                  </w:rPr>
                                  <w:t xml:space="preserve">-3.48 </w:t>
                                </w:r>
                                <w:r w:rsidRPr="0020720A">
                                  <w:rPr>
                                    <w:rFonts w:ascii="Times New Roman" w:hAnsi="Times New Roman" w:cs="Times New Roman"/>
                                    <w:color w:val="000000" w:themeColor="text1"/>
                                    <w:sz w:val="22"/>
                                    <w:szCs w:val="22"/>
                                  </w:rPr>
                                  <w:t>spikes/second/100% coherence</w:t>
                                </w:r>
                              </w:ins>
                              <w:ins w:id="1964" w:author="Bo Shen" w:date="2023-02-03T10:38:00Z">
                                <w:r>
                                  <w:rPr>
                                    <w:rFonts w:ascii="Times New Roman" w:hAnsi="Times New Roman" w:cs="Times New Roman"/>
                                    <w:sz w:val="22"/>
                                    <w:szCs w:val="22"/>
                                  </w:rPr>
                                  <w:t>)</w:t>
                                </w:r>
                              </w:ins>
                              <w:r w:rsidRPr="00D60AB4">
                                <w:rPr>
                                  <w:rFonts w:ascii="Times New Roman" w:hAnsi="Times New Roman" w:cs="Times New Roman"/>
                                  <w:sz w:val="22"/>
                                  <w:szCs w:val="22"/>
                                  <w:rPrChange w:id="1965" w:author="Bo Shen" w:date="2023-02-03T10:37:00Z">
                                    <w:rPr>
                                      <w:rFonts w:ascii="Times New Roman" w:hAnsi="Times New Roman" w:cs="Times New Roman"/>
                                    </w:rPr>
                                  </w:rPrChange>
                                </w:rPr>
                                <w:t>.</w:t>
                              </w:r>
                              <w:ins w:id="1966" w:author="Bo Shen" w:date="2023-02-03T10:57:00Z">
                                <w:r>
                                  <w:rPr>
                                    <w:rFonts w:ascii="Times New Roman" w:hAnsi="Times New Roman" w:cs="Times New Roman"/>
                                    <w:sz w:val="22"/>
                                    <w:szCs w:val="22"/>
                                  </w:rPr>
                                  <w:t xml:space="preserve"> The best-fitting parameters were</w:t>
                                </w:r>
                              </w:ins>
                              <w:ins w:id="1967" w:author="Bo Shen" w:date="2023-02-03T11:02:00Z">
                                <w:r>
                                  <w:rPr>
                                    <w:rFonts w:ascii="Times New Roman" w:hAnsi="Times New Roman" w:cs="Times New Roman"/>
                                    <w:sz w:val="22"/>
                                    <w:szCs w:val="22"/>
                                  </w:rPr>
                                  <w:t xml:space="preserve"> leaky parameter</w:t>
                                </w:r>
                              </w:ins>
                              <w:ins w:id="1968" w:author="Bo Shen" w:date="2023-02-03T10:57:00Z">
                                <w:r w:rsidRPr="0020720A">
                                  <w:rPr>
                                    <w:rFonts w:ascii="Times New Roman" w:hAnsi="Times New Roman" w:cs="Times New Roman"/>
                                    <w:sz w:val="22"/>
                                    <w:szCs w:val="22"/>
                                    <w:lang w:eastAsia="zh-TW"/>
                                  </w:rPr>
                                  <w:t xml:space="preserve"> </w:t>
                                </w:r>
                              </w:ins>
                              <m:oMath>
                                <m:r>
                                  <w:ins w:id="1969" w:author="Bo Shen" w:date="2023-02-03T10:57:00Z">
                                    <w:rPr>
                                      <w:rFonts w:ascii="Cambria Math" w:hAnsi="Cambria Math" w:cs="Times New Roman"/>
                                      <w:sz w:val="22"/>
                                      <w:szCs w:val="22"/>
                                      <w:lang w:eastAsia="zh-TW"/>
                                    </w:rPr>
                                    <m:t>k=.2682</m:t>
                                  </w:ins>
                                </m:r>
                              </m:oMath>
                              <w:ins w:id="1970" w:author="Bo Shen" w:date="2023-02-03T10:57:00Z">
                                <w:r w:rsidRPr="0020720A">
                                  <w:rPr>
                                    <w:rFonts w:ascii="Times New Roman" w:hAnsi="Times New Roman" w:cs="Times New Roman"/>
                                    <w:sz w:val="22"/>
                                    <w:szCs w:val="22"/>
                                    <w:lang w:eastAsia="zh-TW"/>
                                  </w:rPr>
                                  <w:t>,</w:t>
                                </w:r>
                              </w:ins>
                              <w:ins w:id="1971" w:author="Bo Shen" w:date="2023-02-03T10:59:00Z">
                                <w:r>
                                  <w:rPr>
                                    <w:rFonts w:ascii="Times New Roman" w:hAnsi="Times New Roman" w:cs="Times New Roman"/>
                                    <w:sz w:val="22"/>
                                    <w:szCs w:val="22"/>
                                    <w:lang w:eastAsia="zh-TW"/>
                                  </w:rPr>
                                  <w:t xml:space="preserve"> </w:t>
                                </w:r>
                              </w:ins>
                              <w:ins w:id="1972" w:author="Bo Shen" w:date="2023-02-03T11:02:00Z">
                                <w:r>
                                  <w:rPr>
                                    <w:rFonts w:ascii="Times New Roman" w:hAnsi="Times New Roman" w:cs="Times New Roman"/>
                                    <w:sz w:val="22"/>
                                    <w:szCs w:val="22"/>
                                    <w:lang w:eastAsia="zh-TW"/>
                                  </w:rPr>
                                  <w:t>late</w:t>
                                </w:r>
                              </w:ins>
                              <w:ins w:id="1973" w:author="Bo Shen" w:date="2023-02-03T11:03:00Z">
                                <w:r>
                                  <w:rPr>
                                    <w:rFonts w:ascii="Times New Roman" w:hAnsi="Times New Roman" w:cs="Times New Roman"/>
                                    <w:sz w:val="22"/>
                                    <w:szCs w:val="22"/>
                                    <w:lang w:eastAsia="zh-TW"/>
                                  </w:rPr>
                                  <w:t xml:space="preserve">ral inhibition </w:t>
                                </w:r>
                              </w:ins>
                              <m:oMath>
                                <m:r>
                                  <w:ins w:id="1974" w:author="Bo Shen" w:date="2023-02-03T10:59:00Z">
                                    <w:rPr>
                                      <w:rFonts w:ascii="Cambria Math" w:hAnsi="Cambria Math" w:cs="Times New Roman"/>
                                      <w:sz w:val="22"/>
                                      <w:szCs w:val="22"/>
                                      <w:lang w:eastAsia="zh-TW"/>
                                    </w:rPr>
                                    <m:t>b=5.265</m:t>
                                  </w:ins>
                                </m:r>
                              </m:oMath>
                              <w:ins w:id="1975" w:author="Bo Shen" w:date="2023-02-03T10:59:00Z">
                                <w:r>
                                  <w:rPr>
                                    <w:rFonts w:ascii="Times New Roman" w:hAnsi="Times New Roman" w:cs="Times New Roman"/>
                                    <w:sz w:val="22"/>
                                    <w:szCs w:val="22"/>
                                    <w:lang w:eastAsia="zh-TW"/>
                                  </w:rPr>
                                  <w:t>,</w:t>
                                </w:r>
                              </w:ins>
                              <w:ins w:id="1976" w:author="Bo Shen" w:date="2023-02-03T11:03:00Z">
                                <w:r>
                                  <w:rPr>
                                    <w:rFonts w:ascii="Times New Roman" w:hAnsi="Times New Roman" w:cs="Times New Roman"/>
                                    <w:sz w:val="22"/>
                                    <w:szCs w:val="22"/>
                                    <w:lang w:eastAsia="zh-TW"/>
                                  </w:rPr>
                                  <w:t xml:space="preserve"> noise</w:t>
                                </w:r>
                              </w:ins>
                              <w:ins w:id="1977" w:author="Bo Shen" w:date="2023-02-03T10:57:00Z">
                                <w:r w:rsidRPr="0020720A">
                                  <w:rPr>
                                    <w:rFonts w:ascii="Times New Roman" w:hAnsi="Times New Roman" w:cs="Times New Roman"/>
                                    <w:sz w:val="22"/>
                                    <w:szCs w:val="22"/>
                                    <w:lang w:eastAsia="zh-TW"/>
                                  </w:rPr>
                                  <w:t xml:space="preserve"> </w:t>
                                </w:r>
                              </w:ins>
                              <m:oMath>
                                <m:sSub>
                                  <m:sSubPr>
                                    <m:ctrlPr>
                                      <w:ins w:id="1978" w:author="Bo Shen" w:date="2023-02-03T10:57:00Z">
                                        <w:rPr>
                                          <w:rFonts w:ascii="Cambria Math" w:hAnsi="Cambria Math" w:cs="Times New Roman"/>
                                          <w:i/>
                                          <w:sz w:val="22"/>
                                          <w:szCs w:val="22"/>
                                          <w:lang w:eastAsia="zh-TW"/>
                                        </w:rPr>
                                      </w:ins>
                                    </m:ctrlPr>
                                  </m:sSubPr>
                                  <m:e>
                                    <m:r>
                                      <w:ins w:id="1979" w:author="Bo Shen" w:date="2023-02-03T10:57:00Z">
                                        <w:rPr>
                                          <w:rFonts w:ascii="Cambria Math" w:hAnsi="Cambria Math" w:cs="Times New Roman"/>
                                          <w:sz w:val="22"/>
                                          <w:szCs w:val="22"/>
                                          <w:lang w:eastAsia="zh-TW"/>
                                        </w:rPr>
                                        <m:t>σ</m:t>
                                      </w:ins>
                                    </m:r>
                                  </m:e>
                                  <m:sub>
                                    <m:r>
                                      <w:ins w:id="1980" w:author="Bo Shen" w:date="2023-02-03T10:57:00Z">
                                        <w:rPr>
                                          <w:rFonts w:ascii="Cambria Math" w:hAnsi="Cambria Math" w:cs="Times New Roman"/>
                                          <w:sz w:val="22"/>
                                          <w:szCs w:val="22"/>
                                          <w:lang w:eastAsia="zh-TW"/>
                                        </w:rPr>
                                        <m:t>noise</m:t>
                                      </w:ins>
                                    </m:r>
                                  </m:sub>
                                </m:sSub>
                                <m:r>
                                  <w:ins w:id="1981" w:author="Bo Shen" w:date="2023-02-03T10:57:00Z">
                                    <w:rPr>
                                      <w:rFonts w:ascii="Cambria Math" w:hAnsi="Cambria Math" w:cs="Times New Roman"/>
                                      <w:sz w:val="22"/>
                                      <w:szCs w:val="22"/>
                                      <w:lang w:eastAsia="zh-TW"/>
                                    </w:rPr>
                                    <m:t>=.</m:t>
                                  </w:ins>
                                </m:r>
                                <m:r>
                                  <w:ins w:id="1982" w:author="Bo Shen" w:date="2023-02-03T10:58:00Z">
                                    <w:rPr>
                                      <w:rFonts w:ascii="Cambria Math" w:hAnsi="Cambria Math" w:cs="Times New Roman"/>
                                      <w:sz w:val="22"/>
                                      <w:szCs w:val="22"/>
                                      <w:lang w:eastAsia="zh-TW"/>
                                    </w:rPr>
                                    <m:t>3771</m:t>
                                  </w:ins>
                                </m:r>
                              </m:oMath>
                              <w:ins w:id="1983" w:author="Bo Shen" w:date="2023-02-03T10:57:00Z">
                                <w:r w:rsidRPr="0020720A">
                                  <w:rPr>
                                    <w:rFonts w:ascii="Times New Roman" w:hAnsi="Times New Roman" w:cs="Times New Roman"/>
                                    <w:sz w:val="22"/>
                                    <w:szCs w:val="22"/>
                                    <w:lang w:eastAsia="zh-TW"/>
                                  </w:rPr>
                                  <w:t>,</w:t>
                                </w:r>
                              </w:ins>
                              <w:ins w:id="1984" w:author="Bo Shen" w:date="2023-02-03T11:03:00Z">
                                <w:r>
                                  <w:rPr>
                                    <w:rFonts w:ascii="Times New Roman" w:hAnsi="Times New Roman" w:cs="Times New Roman"/>
                                    <w:sz w:val="22"/>
                                    <w:szCs w:val="22"/>
                                    <w:lang w:eastAsia="zh-TW"/>
                                  </w:rPr>
                                  <w:t xml:space="preserve"> non-decision delay</w:t>
                                </w:r>
                              </w:ins>
                              <w:ins w:id="1985" w:author="Bo Shen" w:date="2023-02-03T10:57:00Z">
                                <w:r w:rsidRPr="0020720A">
                                  <w:rPr>
                                    <w:rFonts w:ascii="Times New Roman" w:hAnsi="Times New Roman" w:cs="Times New Roman"/>
                                    <w:sz w:val="22"/>
                                    <w:szCs w:val="22"/>
                                    <w:lang w:eastAsia="zh-TW"/>
                                  </w:rPr>
                                  <w:t xml:space="preserve"> </w:t>
                                </w:r>
                              </w:ins>
                              <m:oMath>
                                <m:sSub>
                                  <m:sSubPr>
                                    <m:ctrlPr>
                                      <w:ins w:id="1986" w:author="Bo Shen" w:date="2023-02-03T10:57:00Z">
                                        <w:rPr>
                                          <w:rFonts w:ascii="Cambria Math" w:hAnsi="Cambria Math" w:cs="Times New Roman"/>
                                          <w:i/>
                                          <w:sz w:val="22"/>
                                          <w:szCs w:val="22"/>
                                          <w:lang w:eastAsia="zh-TW"/>
                                        </w:rPr>
                                      </w:ins>
                                    </m:ctrlPr>
                                  </m:sSubPr>
                                  <m:e>
                                    <m:r>
                                      <w:ins w:id="1987" w:author="Bo Shen" w:date="2023-02-03T10:58:00Z">
                                        <w:rPr>
                                          <w:rFonts w:ascii="Cambria Math" w:hAnsi="Cambria Math" w:cs="Times New Roman"/>
                                          <w:sz w:val="22"/>
                                          <w:szCs w:val="22"/>
                                          <w:lang w:eastAsia="zh-TW"/>
                                        </w:rPr>
                                        <m:t>t</m:t>
                                      </w:ins>
                                    </m:r>
                                  </m:e>
                                  <m:sub>
                                    <m:r>
                                      <w:ins w:id="1988" w:author="Bo Shen" w:date="2023-02-03T10:57:00Z">
                                        <w:rPr>
                                          <w:rFonts w:ascii="Cambria Math" w:hAnsi="Cambria Math" w:cs="Times New Roman"/>
                                          <w:sz w:val="22"/>
                                          <w:szCs w:val="22"/>
                                          <w:lang w:eastAsia="zh-TW"/>
                                        </w:rPr>
                                        <m:t>0</m:t>
                                      </w:ins>
                                    </m:r>
                                  </m:sub>
                                </m:sSub>
                                <m:r>
                                  <w:ins w:id="1989" w:author="Bo Shen" w:date="2023-02-03T10:57:00Z">
                                    <w:rPr>
                                      <w:rFonts w:ascii="Cambria Math" w:hAnsi="Cambria Math" w:cs="Times New Roman"/>
                                      <w:sz w:val="22"/>
                                      <w:szCs w:val="22"/>
                                      <w:lang w:eastAsia="zh-TW"/>
                                    </w:rPr>
                                    <m:t>=</m:t>
                                  </w:ins>
                                </m:r>
                                <m:r>
                                  <w:ins w:id="1990" w:author="Bo Shen" w:date="2023-02-03T10:58:00Z">
                                    <w:rPr>
                                      <w:rFonts w:ascii="Cambria Math" w:hAnsi="Cambria Math" w:cs="Times New Roman"/>
                                      <w:sz w:val="22"/>
                                      <w:szCs w:val="22"/>
                                      <w:lang w:eastAsia="zh-TW"/>
                                    </w:rPr>
                                    <m:t>0</m:t>
                                  </w:ins>
                                </m:r>
                              </m:oMath>
                              <w:ins w:id="1991" w:author="Bo Shen" w:date="2023-02-03T10:57:00Z">
                                <w:r w:rsidRPr="0020720A">
                                  <w:rPr>
                                    <w:rFonts w:ascii="Times New Roman" w:hAnsi="Times New Roman" w:cs="Times New Roman"/>
                                    <w:sz w:val="22"/>
                                    <w:szCs w:val="22"/>
                                    <w:lang w:eastAsia="zh-TW"/>
                                  </w:rPr>
                                  <w:t>,</w:t>
                                </w:r>
                              </w:ins>
                              <w:ins w:id="1992" w:author="Bo Shen" w:date="2023-02-03T10:59:00Z">
                                <w:r>
                                  <w:rPr>
                                    <w:rFonts w:ascii="Times New Roman" w:hAnsi="Times New Roman" w:cs="Times New Roman"/>
                                    <w:sz w:val="22"/>
                                    <w:szCs w:val="22"/>
                                    <w:lang w:eastAsia="zh-TW"/>
                                  </w:rPr>
                                  <w:t xml:space="preserve"> and</w:t>
                                </w:r>
                              </w:ins>
                              <w:ins w:id="1993" w:author="Bo Shen" w:date="2023-02-03T10:57:00Z">
                                <w:r w:rsidRPr="0020720A">
                                  <w:rPr>
                                    <w:rFonts w:ascii="Times New Roman" w:hAnsi="Times New Roman" w:cs="Times New Roman"/>
                                    <w:sz w:val="22"/>
                                    <w:szCs w:val="22"/>
                                    <w:lang w:eastAsia="zh-TW"/>
                                  </w:rPr>
                                  <w:t xml:space="preserve"> </w:t>
                                </w:r>
                              </w:ins>
                              <m:oMath>
                                <m:r>
                                  <w:ins w:id="1994" w:author="Bo Shen" w:date="2023-02-03T10:58:00Z">
                                    <w:rPr>
                                      <w:rFonts w:ascii="Cambria Math" w:hAnsi="Cambria Math" w:cs="Times New Roman"/>
                                      <w:sz w:val="22"/>
                                      <w:szCs w:val="22"/>
                                    </w:rPr>
                                    <m:t>threshold</m:t>
                                  </w:ins>
                                </m:r>
                                <m:r>
                                  <w:ins w:id="1995" w:author="Bo Shen" w:date="2023-02-03T10:57:00Z">
                                    <w:rPr>
                                      <w:rFonts w:ascii="Cambria Math" w:hAnsi="Cambria Math" w:cs="Times New Roman"/>
                                      <w:sz w:val="22"/>
                                      <w:szCs w:val="22"/>
                                    </w:rPr>
                                    <m:t>=</m:t>
                                  </w:ins>
                                </m:r>
                                <m:r>
                                  <w:ins w:id="1996" w:author="Bo Shen" w:date="2023-02-03T10:58:00Z">
                                    <w:rPr>
                                      <w:rFonts w:ascii="Cambria Math" w:hAnsi="Cambria Math" w:cs="Times New Roman"/>
                                      <w:sz w:val="22"/>
                                      <w:szCs w:val="22"/>
                                    </w:rPr>
                                    <m:t>3.800</m:t>
                                  </w:ins>
                                </m:r>
                              </m:oMath>
                              <w:ins w:id="1997" w:author="Bo Shen" w:date="2023-02-03T10:57:00Z">
                                <w:r>
                                  <w:rPr>
                                    <w:rFonts w:ascii="Times New Roman" w:hAnsi="Times New Roman" w:cs="Times New Roman"/>
                                    <w:sz w:val="22"/>
                                    <w:szCs w:val="22"/>
                                  </w:rPr>
                                  <w:t>.</w:t>
                                </w:r>
                              </w:ins>
                            </w:p>
                            <w:p w:rsidR="005E51E4" w:rsidRPr="00D60AB4" w:rsidRDefault="005E51E4" w:rsidP="00522C01">
                              <w:pPr>
                                <w:jc w:val="both"/>
                                <w:rPr>
                                  <w:rFonts w:ascii="Times New Roman" w:hAnsi="Times New Roman" w:cs="Times New Roman"/>
                                  <w:sz w:val="22"/>
                                  <w:szCs w:val="22"/>
                                  <w:rPrChange w:id="1998" w:author="Bo Shen" w:date="2023-02-03T10:37:00Z">
                                    <w:rPr>
                                      <w:rFonts w:ascii="Times New Roman" w:hAnsi="Times New Roman" w:cs="Times New Roman"/>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BC0B1D" id="Text Box 44" o:spid="_x0000_s1031" type="#_x0000_t202" style="position:absolute;margin-left:-45pt;margin-top:0;width:555.05pt;height:586.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" fillcolor="white [3201]" strokeweight=".5pt">
                  <v:textbox>
                    <w:txbxContent>
                      <w:p w:rsidR="005E51E4" w:rsidDel="004848F5" w:rsidRDefault="005E51E4" w:rsidP="00522C01">
                        <w:pPr>
                          <w:jc w:val="both"/>
                          <w:rPr>
                            <w:del w:id="1999" w:author="Bo Shen" w:date="2023-02-02T16:41:00Z"/>
                            <w:rFonts w:ascii="Times New Roman" w:hAnsi="Times New Roman" w:cs="Times New Roman"/>
                            <w:b/>
                          </w:rPr>
                        </w:pPr>
                        <w:ins w:id="2000" w:author="Bo Shen" w:date="2023-02-02T18:49:00Z">
                          <w:r>
                            <w:rPr>
                              <w:rFonts w:ascii="Times New Roman" w:hAnsi="Times New Roman" w:cs="Times New Roman"/>
                              <w:b/>
                              <w:noProof/>
                              <w:lang w:eastAsia="en-US"/>
                            </w:rPr>
                            <w:drawing>
                              <wp:inline distT="0" distB="0" distL="0" distR="0" wp14:anchorId="1D1F9033" wp14:editId="5E101FA1">
                                <wp:extent cx="6064624" cy="4615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
                                        <a:stretch>
                                          <a:fillRect/>
                                        </a:stretch>
                                      </pic:blipFill>
                                      <pic:spPr>
                                        <a:xfrm>
                                          <a:off x="0" y="0"/>
                                          <a:ext cx="6068366" cy="4617979"/>
                                        </a:xfrm>
                                        <a:prstGeom prst="rect">
                                          <a:avLst/>
                                        </a:prstGeom>
                                      </pic:spPr>
                                    </pic:pic>
                                  </a:graphicData>
                                </a:graphic>
                              </wp:inline>
                            </w:drawing>
                          </w:r>
                        </w:ins>
                      </w:p>
                      <w:p w:rsidR="005E51E4" w:rsidRDefault="005E51E4" w:rsidP="00522C01">
                        <w:pPr>
                          <w:spacing w:line="480" w:lineRule="auto"/>
                          <w:jc w:val="center"/>
                          <w:rPr>
                            <w:ins w:id="2001" w:author="Bo Shen" w:date="2023-02-02T16:41:00Z"/>
                            <w:rFonts w:ascii="Times New Roman" w:hAnsi="Times New Roman" w:cs="Times New Roman"/>
                            <w:b/>
                          </w:rPr>
                        </w:pPr>
                      </w:p>
                      <w:p w:rsidR="005E51E4" w:rsidRPr="0020720A" w:rsidRDefault="005E51E4" w:rsidP="002B57D3">
                        <w:pPr>
                          <w:jc w:val="both"/>
                          <w:rPr>
                            <w:ins w:id="2002" w:author="Bo Shen" w:date="2023-02-03T10:57:00Z"/>
                            <w:rFonts w:ascii="Times New Roman" w:hAnsi="Times New Roman" w:cs="Times New Roman"/>
                            <w:sz w:val="22"/>
                            <w:szCs w:val="22"/>
                          </w:rPr>
                        </w:pPr>
                        <w:r w:rsidRPr="00D60AB4">
                          <w:rPr>
                            <w:rFonts w:ascii="Times New Roman" w:hAnsi="Times New Roman" w:cs="Times New Roman"/>
                            <w:b/>
                            <w:sz w:val="22"/>
                            <w:szCs w:val="22"/>
                            <w:rPrChange w:id="2003" w:author="Bo Shen" w:date="2023-02-03T10:37:00Z">
                              <w:rPr>
                                <w:rFonts w:ascii="Times New Roman" w:hAnsi="Times New Roman" w:cs="Times New Roman"/>
                                <w:b/>
                              </w:rPr>
                            </w:rPrChange>
                          </w:rPr>
                          <w:t xml:space="preserve">Figure 6-figure supplement </w:t>
                        </w:r>
                        <w:ins w:id="2004" w:author="Bo Shen" w:date="2023-02-02T16:42:00Z">
                          <w:r w:rsidRPr="00D60AB4">
                            <w:rPr>
                              <w:rFonts w:ascii="Times New Roman" w:hAnsi="Times New Roman" w:cs="Times New Roman"/>
                              <w:b/>
                              <w:sz w:val="22"/>
                              <w:szCs w:val="22"/>
                              <w:rPrChange w:id="2005" w:author="Bo Shen" w:date="2023-02-03T10:37:00Z">
                                <w:rPr>
                                  <w:rFonts w:ascii="Times New Roman" w:hAnsi="Times New Roman" w:cs="Times New Roman"/>
                                  <w:b/>
                                </w:rPr>
                              </w:rPrChange>
                            </w:rPr>
                            <w:t>5</w:t>
                          </w:r>
                        </w:ins>
                        <w:del w:id="2006" w:author="Bo Shen" w:date="2023-01-26T16:27:00Z">
                          <w:r w:rsidRPr="00D60AB4" w:rsidDel="00F803D9">
                            <w:rPr>
                              <w:rFonts w:ascii="Times New Roman" w:hAnsi="Times New Roman" w:cs="Times New Roman"/>
                              <w:b/>
                              <w:sz w:val="22"/>
                              <w:szCs w:val="22"/>
                              <w:rPrChange w:id="2007" w:author="Bo Shen" w:date="2023-02-03T10:37:00Z">
                                <w:rPr>
                                  <w:rFonts w:ascii="Times New Roman" w:hAnsi="Times New Roman" w:cs="Times New Roman"/>
                                  <w:b/>
                                </w:rPr>
                              </w:rPrChange>
                            </w:rPr>
                            <w:delText>1</w:delText>
                          </w:r>
                        </w:del>
                        <w:r w:rsidRPr="00D60AB4">
                          <w:rPr>
                            <w:rFonts w:ascii="Times New Roman" w:hAnsi="Times New Roman" w:cs="Times New Roman"/>
                            <w:b/>
                            <w:sz w:val="22"/>
                            <w:szCs w:val="22"/>
                            <w:rPrChange w:id="2008" w:author="Bo Shen" w:date="2023-02-03T10:37:00Z">
                              <w:rPr>
                                <w:rFonts w:ascii="Times New Roman" w:hAnsi="Times New Roman" w:cs="Times New Roman"/>
                                <w:b/>
                              </w:rPr>
                            </w:rPrChange>
                          </w:rPr>
                          <w:t>.</w:t>
                        </w:r>
                        <w:r w:rsidRPr="00D60AB4">
                          <w:rPr>
                            <w:rFonts w:ascii="Times New Roman" w:hAnsi="Times New Roman" w:cs="Times New Roman"/>
                            <w:sz w:val="22"/>
                            <w:szCs w:val="22"/>
                            <w:rPrChange w:id="2009" w:author="Bo Shen" w:date="2023-02-03T10:37:00Z">
                              <w:rPr>
                                <w:rFonts w:ascii="Times New Roman" w:hAnsi="Times New Roman" w:cs="Times New Roman"/>
                              </w:rPr>
                            </w:rPrChange>
                          </w:rPr>
                          <w:t xml:space="preserve"> Fit </w:t>
                        </w:r>
                        <w:del w:id="2010" w:author="Bo Shen" w:date="2023-02-02T16:42:00Z">
                          <w:r w:rsidRPr="00D60AB4" w:rsidDel="00522C01">
                            <w:rPr>
                              <w:rFonts w:ascii="Times New Roman" w:hAnsi="Times New Roman" w:cs="Times New Roman"/>
                              <w:sz w:val="22"/>
                              <w:szCs w:val="22"/>
                              <w:rPrChange w:id="2011" w:author="Bo Shen" w:date="2023-02-03T10:37:00Z">
                                <w:rPr>
                                  <w:rFonts w:ascii="Times New Roman" w:hAnsi="Times New Roman" w:cs="Times New Roman"/>
                                </w:rPr>
                              </w:rPrChange>
                            </w:rPr>
                            <w:delText xml:space="preserve">the original RNM </w:delText>
                          </w:r>
                        </w:del>
                        <w:ins w:id="2012" w:author="Bo Shen" w:date="2023-02-02T16:42:00Z">
                          <w:r w:rsidRPr="00D60AB4">
                            <w:rPr>
                              <w:rFonts w:ascii="Times New Roman" w:hAnsi="Times New Roman" w:cs="Times New Roman"/>
                              <w:sz w:val="22"/>
                              <w:szCs w:val="22"/>
                              <w:rPrChange w:id="2013" w:author="Bo Shen" w:date="2023-02-03T10:37:00Z">
                                <w:rPr>
                                  <w:rFonts w:ascii="Times New Roman" w:hAnsi="Times New Roman" w:cs="Times New Roman"/>
                                </w:rPr>
                              </w:rPrChange>
                            </w:rPr>
                            <w:t xml:space="preserve">LCA model </w:t>
                          </w:r>
                        </w:ins>
                        <w:r w:rsidRPr="00D60AB4">
                          <w:rPr>
                            <w:rFonts w:ascii="Times New Roman" w:hAnsi="Times New Roman" w:cs="Times New Roman"/>
                            <w:sz w:val="22"/>
                            <w:szCs w:val="22"/>
                            <w:rPrChange w:id="2014" w:author="Bo Shen" w:date="2023-02-03T10:37:00Z">
                              <w:rPr>
                                <w:rFonts w:ascii="Times New Roman" w:hAnsi="Times New Roman" w:cs="Times New Roman"/>
                              </w:rPr>
                            </w:rPrChange>
                          </w:rPr>
                          <w:t>to the classical dataset (Roitman and Shadlen, 2002)</w:t>
                        </w:r>
                        <w:ins w:id="2015" w:author="Bo Shen" w:date="2023-02-02T18:53:00Z">
                          <w:r w:rsidRPr="00D60AB4">
                            <w:rPr>
                              <w:rFonts w:ascii="Times New Roman" w:hAnsi="Times New Roman" w:cs="Times New Roman"/>
                              <w:sz w:val="22"/>
                              <w:szCs w:val="22"/>
                              <w:rPrChange w:id="2016" w:author="Bo Shen" w:date="2023-02-03T10:37:00Z">
                                <w:rPr>
                                  <w:rFonts w:ascii="Times New Roman" w:hAnsi="Times New Roman" w:cs="Times New Roman"/>
                                </w:rPr>
                              </w:rPrChange>
                            </w:rPr>
                            <w:t xml:space="preserve">, with 5 free </w:t>
                          </w:r>
                        </w:ins>
                        <w:ins w:id="2017" w:author="Bo Shen" w:date="2023-02-02T18:54:00Z">
                          <w:r w:rsidRPr="00D60AB4">
                            <w:rPr>
                              <w:rFonts w:ascii="Times New Roman" w:hAnsi="Times New Roman" w:cs="Times New Roman"/>
                              <w:sz w:val="22"/>
                              <w:szCs w:val="22"/>
                              <w:rPrChange w:id="2018" w:author="Bo Shen" w:date="2023-02-03T10:37:00Z">
                                <w:rPr>
                                  <w:rFonts w:ascii="Times New Roman" w:hAnsi="Times New Roman" w:cs="Times New Roman"/>
                                </w:rPr>
                              </w:rPrChange>
                            </w:rPr>
                            <w:t>parameters</w:t>
                          </w:r>
                        </w:ins>
                        <w:ins w:id="2019" w:author="Bo Shen" w:date="2023-02-03T11:04:00Z">
                          <w:r>
                            <w:rPr>
                              <w:rFonts w:ascii="Times New Roman" w:hAnsi="Times New Roman" w:cs="Times New Roman"/>
                              <w:sz w:val="22"/>
                              <w:szCs w:val="22"/>
                            </w:rPr>
                            <w:t xml:space="preserve"> (Usher and McCle</w:t>
                          </w:r>
                        </w:ins>
                        <w:ins w:id="2020" w:author="Bo Shen" w:date="2023-02-03T11:05:00Z">
                          <w:r>
                            <w:rPr>
                              <w:rFonts w:ascii="Times New Roman" w:hAnsi="Times New Roman" w:cs="Times New Roman"/>
                              <w:sz w:val="22"/>
                              <w:szCs w:val="22"/>
                            </w:rPr>
                            <w:t>ll</w:t>
                          </w:r>
                        </w:ins>
                        <w:ins w:id="2021" w:author="Bo Shen" w:date="2023-02-03T11:04:00Z">
                          <w:r>
                            <w:rPr>
                              <w:rFonts w:ascii="Times New Roman" w:hAnsi="Times New Roman" w:cs="Times New Roman"/>
                              <w:sz w:val="22"/>
                              <w:szCs w:val="22"/>
                            </w:rPr>
                            <w:t>an</w:t>
                          </w:r>
                        </w:ins>
                        <w:ins w:id="2022" w:author="Bo Shen" w:date="2023-02-03T11:05:00Z">
                          <w:r>
                            <w:rPr>
                              <w:rFonts w:ascii="Times New Roman" w:hAnsi="Times New Roman" w:cs="Times New Roman"/>
                              <w:sz w:val="22"/>
                              <w:szCs w:val="22"/>
                            </w:rPr>
                            <w:t>d</w:t>
                          </w:r>
                        </w:ins>
                        <w:ins w:id="2023" w:author="Bo Shen" w:date="2023-02-03T11:04:00Z">
                          <w:r>
                            <w:rPr>
                              <w:rFonts w:ascii="Times New Roman" w:hAnsi="Times New Roman" w:cs="Times New Roman"/>
                              <w:sz w:val="22"/>
                              <w:szCs w:val="22"/>
                            </w:rPr>
                            <w:t>, 2001)</w:t>
                          </w:r>
                        </w:ins>
                        <w:r w:rsidRPr="00D60AB4">
                          <w:rPr>
                            <w:rFonts w:ascii="Times New Roman" w:hAnsi="Times New Roman" w:cs="Times New Roman"/>
                            <w:sz w:val="22"/>
                            <w:szCs w:val="22"/>
                            <w:rPrChange w:id="2024" w:author="Bo Shen" w:date="2023-02-03T10:37:00Z">
                              <w:rPr>
                                <w:rFonts w:ascii="Times New Roman" w:hAnsi="Times New Roman" w:cs="Times New Roman"/>
                              </w:rPr>
                            </w:rPrChange>
                          </w:rPr>
                          <w:t>.</w:t>
                        </w:r>
                        <w:ins w:id="2025" w:author="Bo Shen" w:date="2023-02-03T10:26:00Z">
                          <w:r w:rsidRPr="00D60AB4">
                            <w:rPr>
                              <w:rFonts w:ascii="Times New Roman" w:hAnsi="Times New Roman" w:cs="Times New Roman"/>
                              <w:sz w:val="22"/>
                              <w:szCs w:val="22"/>
                              <w:rPrChange w:id="2026" w:author="Bo Shen" w:date="2023-02-03T10:37:00Z">
                                <w:rPr>
                                  <w:rFonts w:ascii="Times New Roman" w:hAnsi="Times New Roman" w:cs="Times New Roman"/>
                                </w:rPr>
                              </w:rPrChange>
                            </w:rPr>
                            <w:t xml:space="preserve"> All legends were kept consistent with the corresponding panels in Figure 6.</w:t>
                          </w:r>
                        </w:ins>
                        <w:r w:rsidRPr="00D60AB4">
                          <w:rPr>
                            <w:rFonts w:ascii="Times New Roman" w:hAnsi="Times New Roman" w:cs="Times New Roman"/>
                            <w:sz w:val="22"/>
                            <w:szCs w:val="22"/>
                            <w:rPrChange w:id="2027"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028" w:author="Bo Shen" w:date="2023-02-03T10:37:00Z">
                              <w:rPr>
                                <w:rFonts w:ascii="Times New Roman" w:hAnsi="Times New Roman" w:cs="Times New Roman"/>
                                <w:b/>
                              </w:rPr>
                            </w:rPrChange>
                          </w:rPr>
                          <w:t>A.</w:t>
                        </w:r>
                        <w:r w:rsidRPr="00D60AB4">
                          <w:rPr>
                            <w:rFonts w:ascii="Times New Roman" w:hAnsi="Times New Roman" w:cs="Times New Roman"/>
                            <w:sz w:val="22"/>
                            <w:szCs w:val="22"/>
                            <w:rPrChange w:id="2029" w:author="Bo Shen" w:date="2023-02-03T10:37:00Z">
                              <w:rPr>
                                <w:rFonts w:ascii="Times New Roman" w:hAnsi="Times New Roman" w:cs="Times New Roman"/>
                              </w:rPr>
                            </w:rPrChange>
                          </w:rPr>
                          <w:t xml:space="preserve"> Model predicts RT distributions (lines) </w:t>
                        </w:r>
                        <w:ins w:id="2030" w:author="Bo Shen" w:date="2023-02-02T19:16:00Z">
                          <w:r w:rsidRPr="00D60AB4">
                            <w:rPr>
                              <w:rFonts w:ascii="Times New Roman" w:hAnsi="Times New Roman" w:cs="Times New Roman"/>
                              <w:sz w:val="22"/>
                              <w:szCs w:val="22"/>
                              <w:rPrChange w:id="2031" w:author="Bo Shen" w:date="2023-02-03T10:37:00Z">
                                <w:rPr>
                                  <w:rFonts w:ascii="Times New Roman" w:hAnsi="Times New Roman" w:cs="Times New Roman"/>
                                </w:rPr>
                              </w:rPrChange>
                            </w:rPr>
                            <w:t>was slightly more right skewed than the empirical data</w:t>
                          </w:r>
                        </w:ins>
                        <w:ins w:id="2032" w:author="Bo Shen" w:date="2023-02-02T19:14:00Z">
                          <w:r w:rsidRPr="00D60AB4">
                            <w:rPr>
                              <w:rFonts w:ascii="Times New Roman" w:hAnsi="Times New Roman" w:cs="Times New Roman"/>
                              <w:sz w:val="22"/>
                              <w:szCs w:val="22"/>
                              <w:rPrChange w:id="2033" w:author="Bo Shen" w:date="2023-02-03T10:37:00Z">
                                <w:rPr>
                                  <w:rFonts w:ascii="Times New Roman" w:hAnsi="Times New Roman" w:cs="Times New Roman"/>
                                </w:rPr>
                              </w:rPrChange>
                            </w:rPr>
                            <w:t xml:space="preserve"> </w:t>
                          </w:r>
                        </w:ins>
                        <w:del w:id="2034" w:author="Bo Shen" w:date="2023-02-02T19:15:00Z">
                          <w:r w:rsidRPr="00D60AB4" w:rsidDel="0019704E">
                            <w:rPr>
                              <w:rFonts w:ascii="Times New Roman" w:hAnsi="Times New Roman" w:cs="Times New Roman"/>
                              <w:sz w:val="22"/>
                              <w:szCs w:val="22"/>
                              <w:rPrChange w:id="2035" w:author="Bo Shen" w:date="2023-02-03T10:37:00Z">
                                <w:rPr>
                                  <w:rFonts w:ascii="Times New Roman" w:hAnsi="Times New Roman" w:cs="Times New Roman"/>
                                </w:rPr>
                              </w:rPrChange>
                            </w:rPr>
                            <w:delText xml:space="preserve">match </w:delText>
                          </w:r>
                        </w:del>
                        <w:del w:id="2036" w:author="Bo Shen" w:date="2023-02-02T19:16:00Z">
                          <w:r w:rsidRPr="00D60AB4" w:rsidDel="0019704E">
                            <w:rPr>
                              <w:rFonts w:ascii="Times New Roman" w:hAnsi="Times New Roman" w:cs="Times New Roman"/>
                              <w:sz w:val="22"/>
                              <w:szCs w:val="22"/>
                              <w:rPrChange w:id="2037" w:author="Bo Shen" w:date="2023-02-03T10:37:00Z">
                                <w:rPr>
                                  <w:rFonts w:ascii="Times New Roman" w:hAnsi="Times New Roman" w:cs="Times New Roman"/>
                                </w:rPr>
                              </w:rPrChange>
                            </w:rPr>
                            <w:delText xml:space="preserve">the </w:delText>
                          </w:r>
                        </w:del>
                        <w:r w:rsidRPr="00D60AB4">
                          <w:rPr>
                            <w:rFonts w:ascii="Times New Roman" w:hAnsi="Times New Roman" w:cs="Times New Roman"/>
                            <w:sz w:val="22"/>
                            <w:szCs w:val="22"/>
                            <w:rPrChange w:id="2038" w:author="Bo Shen" w:date="2023-02-03T10:37:00Z">
                              <w:rPr>
                                <w:rFonts w:ascii="Times New Roman" w:hAnsi="Times New Roman" w:cs="Times New Roman"/>
                              </w:rPr>
                            </w:rPrChange>
                          </w:rPr>
                          <w:t>histogram</w:t>
                        </w:r>
                        <w:ins w:id="2039" w:author="Bo Shen" w:date="2023-02-02T19:17:00Z">
                          <w:r w:rsidRPr="00D60AB4">
                            <w:rPr>
                              <w:rFonts w:ascii="Times New Roman" w:hAnsi="Times New Roman" w:cs="Times New Roman"/>
                              <w:sz w:val="22"/>
                              <w:szCs w:val="22"/>
                              <w:rPrChange w:id="2040" w:author="Bo Shen" w:date="2023-02-03T10:37:00Z">
                                <w:rPr>
                                  <w:rFonts w:ascii="Times New Roman" w:hAnsi="Times New Roman" w:cs="Times New Roman"/>
                                </w:rPr>
                              </w:rPrChange>
                            </w:rPr>
                            <w:t xml:space="preserve"> </w:t>
                          </w:r>
                        </w:ins>
                        <w:del w:id="2041" w:author="Bo Shen" w:date="2023-02-02T19:16:00Z">
                          <w:r w:rsidRPr="00D60AB4" w:rsidDel="0019704E">
                            <w:rPr>
                              <w:rFonts w:ascii="Times New Roman" w:hAnsi="Times New Roman" w:cs="Times New Roman"/>
                              <w:sz w:val="22"/>
                              <w:szCs w:val="22"/>
                              <w:rPrChange w:id="2042" w:author="Bo Shen" w:date="2023-02-03T10:37:00Z">
                                <w:rPr>
                                  <w:rFonts w:ascii="Times New Roman" w:hAnsi="Times New Roman" w:cs="Times New Roman"/>
                                </w:rPr>
                              </w:rPrChange>
                            </w:rPr>
                            <w:delText xml:space="preserve"> of empirical RT distribution </w:delText>
                          </w:r>
                        </w:del>
                        <w:r w:rsidRPr="00D60AB4">
                          <w:rPr>
                            <w:rFonts w:ascii="Times New Roman" w:hAnsi="Times New Roman" w:cs="Times New Roman"/>
                            <w:sz w:val="22"/>
                            <w:szCs w:val="22"/>
                            <w:rPrChange w:id="2043" w:author="Bo Shen" w:date="2023-02-03T10:37:00Z">
                              <w:rPr>
                                <w:rFonts w:ascii="Times New Roman" w:hAnsi="Times New Roman" w:cs="Times New Roman"/>
                              </w:rPr>
                            </w:rPrChange>
                          </w:rPr>
                          <w:t>(bars)</w:t>
                        </w:r>
                        <w:del w:id="2044" w:author="Bo Shen" w:date="2023-02-02T19:17:00Z">
                          <w:r w:rsidRPr="00D60AB4" w:rsidDel="0019704E">
                            <w:rPr>
                              <w:rFonts w:ascii="Times New Roman" w:hAnsi="Times New Roman" w:cs="Times New Roman"/>
                              <w:sz w:val="22"/>
                              <w:szCs w:val="22"/>
                              <w:rPrChange w:id="2045" w:author="Bo Shen" w:date="2023-02-03T10:37:00Z">
                                <w:rPr>
                                  <w:rFonts w:ascii="Times New Roman" w:hAnsi="Times New Roman" w:cs="Times New Roman"/>
                                </w:rPr>
                              </w:rPrChange>
                            </w:rPr>
                            <w:delText>, with correct and error trials separated (indicated by color) across levels of input strength (% coherence)</w:delText>
                          </w:r>
                        </w:del>
                        <w:r w:rsidRPr="00D60AB4">
                          <w:rPr>
                            <w:rFonts w:ascii="Times New Roman" w:hAnsi="Times New Roman" w:cs="Times New Roman"/>
                            <w:sz w:val="22"/>
                            <w:szCs w:val="22"/>
                            <w:rPrChange w:id="2046"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047" w:author="Bo Shen" w:date="2023-02-03T10:37:00Z">
                              <w:rPr>
                                <w:rFonts w:ascii="Times New Roman" w:hAnsi="Times New Roman" w:cs="Times New Roman"/>
                                <w:b/>
                              </w:rPr>
                            </w:rPrChange>
                          </w:rPr>
                          <w:t>B.</w:t>
                        </w:r>
                        <w:r w:rsidRPr="00D60AB4">
                          <w:rPr>
                            <w:rFonts w:ascii="Times New Roman" w:hAnsi="Times New Roman" w:cs="Times New Roman"/>
                            <w:sz w:val="22"/>
                            <w:szCs w:val="22"/>
                            <w:rPrChange w:id="2048" w:author="Bo Shen" w:date="2023-02-03T10:37:00Z">
                              <w:rPr>
                                <w:rFonts w:ascii="Times New Roman" w:hAnsi="Times New Roman" w:cs="Times New Roman"/>
                              </w:rPr>
                            </w:rPrChange>
                          </w:rPr>
                          <w:t xml:space="preserve"> Re-plot the fitting results in </w:t>
                        </w:r>
                        <w:del w:id="2049" w:author="Bo Shen" w:date="2022-11-28T13:49:00Z">
                          <w:r w:rsidRPr="00D60AB4" w:rsidDel="00662EFE">
                            <w:rPr>
                              <w:rFonts w:ascii="Times New Roman" w:hAnsi="Times New Roman" w:cs="Times New Roman"/>
                              <w:sz w:val="22"/>
                              <w:szCs w:val="22"/>
                              <w:rPrChange w:id="2050" w:author="Bo Shen" w:date="2023-02-03T10:37:00Z">
                                <w:rPr>
                                  <w:rFonts w:ascii="Times New Roman" w:hAnsi="Times New Roman" w:cs="Times New Roman"/>
                                </w:rPr>
                              </w:rPrChange>
                            </w:rPr>
                            <w:delText>a quantile-quantile (Q-Q) plot</w:delText>
                          </w:r>
                        </w:del>
                        <w:ins w:id="2051" w:author="Bo Shen" w:date="2023-02-02T19:15:00Z">
                          <w:r w:rsidRPr="00D60AB4">
                            <w:rPr>
                              <w:rFonts w:ascii="Times New Roman" w:hAnsi="Times New Roman" w:cs="Times New Roman"/>
                              <w:sz w:val="22"/>
                              <w:szCs w:val="22"/>
                              <w:rPrChange w:id="2052" w:author="Bo Shen" w:date="2023-02-03T10:37:00Z">
                                <w:rPr>
                                  <w:rFonts w:ascii="Times New Roman" w:hAnsi="Times New Roman" w:cs="Times New Roman"/>
                                </w:rPr>
                              </w:rPrChange>
                            </w:rPr>
                            <w:t>quantile probabilities</w:t>
                          </w:r>
                        </w:ins>
                        <w:ins w:id="2053" w:author="Bo Shen" w:date="2023-02-03T10:27:00Z">
                          <w:r w:rsidRPr="00D60AB4">
                            <w:rPr>
                              <w:rFonts w:ascii="Times New Roman" w:hAnsi="Times New Roman" w:cs="Times New Roman"/>
                              <w:sz w:val="22"/>
                              <w:szCs w:val="22"/>
                              <w:rPrChange w:id="2054" w:author="Bo Shen" w:date="2023-02-03T10:37:00Z">
                                <w:rPr>
                                  <w:rFonts w:ascii="Times New Roman" w:hAnsi="Times New Roman" w:cs="Times New Roman"/>
                                </w:rPr>
                              </w:rPrChange>
                            </w:rPr>
                            <w:t>.</w:t>
                          </w:r>
                        </w:ins>
                        <w:del w:id="2055" w:author="Bo Shen" w:date="2023-02-03T10:27:00Z">
                          <w:r w:rsidRPr="00D60AB4" w:rsidDel="00A87C94">
                            <w:rPr>
                              <w:rFonts w:ascii="Times New Roman" w:hAnsi="Times New Roman" w:cs="Times New Roman"/>
                              <w:sz w:val="22"/>
                              <w:szCs w:val="22"/>
                              <w:rPrChange w:id="2056" w:author="Bo Shen" w:date="2023-02-03T10:37:00Z">
                                <w:rPr>
                                  <w:rFonts w:ascii="Times New Roman" w:hAnsi="Times New Roman" w:cs="Times New Roman"/>
                                </w:rPr>
                              </w:rPrChange>
                            </w:rPr>
                            <w:delText xml:space="preserve">, </w:delText>
                          </w:r>
                        </w:del>
                        <w:del w:id="2057" w:author="Bo Shen" w:date="2023-02-02T19:15:00Z">
                          <w:r w:rsidRPr="00D60AB4" w:rsidDel="0019704E">
                            <w:rPr>
                              <w:rFonts w:ascii="Times New Roman" w:hAnsi="Times New Roman" w:cs="Times New Roman"/>
                              <w:sz w:val="22"/>
                              <w:szCs w:val="22"/>
                              <w:rPrChange w:id="2058" w:author="Bo Shen" w:date="2023-02-03T10:37:00Z">
                                <w:rPr>
                                  <w:rFonts w:ascii="Times New Roman" w:hAnsi="Times New Roman" w:cs="Times New Roman"/>
                                </w:rPr>
                              </w:rPrChange>
                            </w:rPr>
                            <w:delText>with nine quantiles of RT from each condition stacked on the choice proportion of the condition (0 - .5 are error trials, shown in red cross; .5 - 1 are correct trials, shown in green cross)</w:delText>
                          </w:r>
                        </w:del>
                        <w:del w:id="2059" w:author="Bo Shen" w:date="2023-02-03T10:27:00Z">
                          <w:r w:rsidRPr="00D60AB4" w:rsidDel="00A87C94">
                            <w:rPr>
                              <w:rFonts w:ascii="Times New Roman" w:hAnsi="Times New Roman" w:cs="Times New Roman"/>
                              <w:sz w:val="22"/>
                              <w:szCs w:val="22"/>
                              <w:rPrChange w:id="2060"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061" w:author="Bo Shen" w:date="2023-02-03T10:37:00Z">
                              <w:rPr>
                                <w:rFonts w:ascii="Times New Roman" w:hAnsi="Times New Roman" w:cs="Times New Roman"/>
                              </w:rPr>
                            </w:rPrChange>
                          </w:rPr>
                          <w:t xml:space="preserve"> </w:t>
                        </w:r>
                        <w:ins w:id="2062" w:author="Bo Shen" w:date="2023-02-03T10:28:00Z">
                          <w:r w:rsidRPr="00D60AB4">
                            <w:rPr>
                              <w:rFonts w:ascii="Times New Roman" w:hAnsi="Times New Roman" w:cs="Times New Roman"/>
                              <w:sz w:val="22"/>
                              <w:szCs w:val="22"/>
                              <w:rPrChange w:id="2063" w:author="Bo Shen" w:date="2023-02-03T10:37:00Z">
                                <w:rPr>
                                  <w:rFonts w:ascii="Times New Roman" w:hAnsi="Times New Roman" w:cs="Times New Roman"/>
                                </w:rPr>
                              </w:rPrChange>
                            </w:rPr>
                            <w:t xml:space="preserve">The predicted RTs </w:t>
                          </w:r>
                        </w:ins>
                        <w:ins w:id="2064" w:author="Bo Shen" w:date="2023-02-03T10:29:00Z">
                          <w:r w:rsidRPr="00D60AB4">
                            <w:rPr>
                              <w:rFonts w:ascii="Times New Roman" w:hAnsi="Times New Roman" w:cs="Times New Roman"/>
                              <w:sz w:val="22"/>
                              <w:szCs w:val="22"/>
                              <w:rPrChange w:id="2065" w:author="Bo Shen" w:date="2023-02-03T10:37:00Z">
                                <w:rPr>
                                  <w:rFonts w:ascii="Times New Roman" w:hAnsi="Times New Roman" w:cs="Times New Roman"/>
                                </w:rPr>
                              </w:rPrChange>
                            </w:rPr>
                            <w:t>are slightly shorter than the empirical data at the 1</w:t>
                          </w:r>
                          <w:r w:rsidRPr="00D60AB4">
                            <w:rPr>
                              <w:rFonts w:ascii="Times New Roman" w:hAnsi="Times New Roman" w:cs="Times New Roman"/>
                              <w:sz w:val="22"/>
                              <w:szCs w:val="22"/>
                              <w:vertAlign w:val="superscript"/>
                              <w:rPrChange w:id="2066" w:author="Bo Shen" w:date="2023-02-03T10:37:00Z">
                                <w:rPr>
                                  <w:rFonts w:ascii="Times New Roman" w:hAnsi="Times New Roman" w:cs="Times New Roman"/>
                                  <w:vertAlign w:val="superscript"/>
                                </w:rPr>
                              </w:rPrChange>
                            </w:rPr>
                            <w:t>st</w:t>
                          </w:r>
                          <w:r w:rsidRPr="00D60AB4">
                            <w:rPr>
                              <w:rFonts w:ascii="Times New Roman" w:hAnsi="Times New Roman" w:cs="Times New Roman"/>
                              <w:sz w:val="22"/>
                              <w:szCs w:val="22"/>
                              <w:rPrChange w:id="2067" w:author="Bo Shen" w:date="2023-02-03T10:37:00Z">
                                <w:rPr>
                                  <w:rFonts w:ascii="Times New Roman" w:hAnsi="Times New Roman" w:cs="Times New Roman"/>
                                </w:rPr>
                              </w:rPrChange>
                            </w:rPr>
                            <w:t xml:space="preserve"> to 3</w:t>
                          </w:r>
                          <w:r w:rsidRPr="00D60AB4">
                            <w:rPr>
                              <w:rFonts w:ascii="Times New Roman" w:hAnsi="Times New Roman" w:cs="Times New Roman"/>
                              <w:sz w:val="22"/>
                              <w:szCs w:val="22"/>
                              <w:vertAlign w:val="superscript"/>
                              <w:rPrChange w:id="2068" w:author="Bo Shen" w:date="2023-02-03T10:37:00Z">
                                <w:rPr>
                                  <w:rFonts w:ascii="Times New Roman" w:hAnsi="Times New Roman" w:cs="Times New Roman"/>
                                  <w:vertAlign w:val="superscript"/>
                                </w:rPr>
                              </w:rPrChange>
                            </w:rPr>
                            <w:t>rd</w:t>
                          </w:r>
                          <w:r w:rsidRPr="00D60AB4">
                            <w:rPr>
                              <w:rFonts w:ascii="Times New Roman" w:hAnsi="Times New Roman" w:cs="Times New Roman"/>
                              <w:sz w:val="22"/>
                              <w:szCs w:val="22"/>
                              <w:rPrChange w:id="2069" w:author="Bo Shen" w:date="2023-02-03T10:37:00Z">
                                <w:rPr>
                                  <w:rFonts w:ascii="Times New Roman" w:hAnsi="Times New Roman" w:cs="Times New Roman"/>
                                </w:rPr>
                              </w:rPrChange>
                            </w:rPr>
                            <w:t xml:space="preserve"> quantile lines, while slightly longer at the 9</w:t>
                          </w:r>
                          <w:r w:rsidRPr="00D60AB4">
                            <w:rPr>
                              <w:rFonts w:ascii="Times New Roman" w:hAnsi="Times New Roman" w:cs="Times New Roman"/>
                              <w:sz w:val="22"/>
                              <w:szCs w:val="22"/>
                              <w:vertAlign w:val="superscript"/>
                              <w:rPrChange w:id="2070" w:author="Bo Shen" w:date="2023-02-03T10:37:00Z">
                                <w:rPr>
                                  <w:rFonts w:ascii="Times New Roman" w:hAnsi="Times New Roman" w:cs="Times New Roman"/>
                                </w:rPr>
                              </w:rPrChange>
                            </w:rPr>
                            <w:t>th</w:t>
                          </w:r>
                          <w:r w:rsidRPr="00D60AB4">
                            <w:rPr>
                              <w:rFonts w:ascii="Times New Roman" w:hAnsi="Times New Roman" w:cs="Times New Roman"/>
                              <w:sz w:val="22"/>
                              <w:szCs w:val="22"/>
                              <w:rPrChange w:id="2071" w:author="Bo Shen" w:date="2023-02-03T10:37:00Z">
                                <w:rPr>
                                  <w:rFonts w:ascii="Times New Roman" w:hAnsi="Times New Roman" w:cs="Times New Roman"/>
                                </w:rPr>
                              </w:rPrChange>
                            </w:rPr>
                            <w:t xml:space="preserve"> quantile. </w:t>
                          </w:r>
                        </w:ins>
                        <w:del w:id="2072" w:author="Bo Shen" w:date="2023-02-03T10:30:00Z">
                          <w:r w:rsidRPr="00D60AB4" w:rsidDel="00A87C94">
                            <w:rPr>
                              <w:rFonts w:ascii="Times New Roman" w:hAnsi="Times New Roman" w:cs="Times New Roman"/>
                              <w:sz w:val="22"/>
                              <w:szCs w:val="22"/>
                              <w:rPrChange w:id="2073" w:author="Bo Shen" w:date="2023-02-03T10:37:00Z">
                                <w:rPr>
                                  <w:rFonts w:ascii="Times New Roman" w:hAnsi="Times New Roman" w:cs="Times New Roman"/>
                                </w:rPr>
                              </w:rPrChange>
                            </w:rPr>
                            <w:delText xml:space="preserve">Model predicts well the choice proportion and the shape of RT distribution. </w:delText>
                          </w:r>
                        </w:del>
                        <w:r w:rsidRPr="00D60AB4">
                          <w:rPr>
                            <w:rFonts w:ascii="Times New Roman" w:hAnsi="Times New Roman" w:cs="Times New Roman"/>
                            <w:b/>
                            <w:sz w:val="22"/>
                            <w:szCs w:val="22"/>
                            <w:rPrChange w:id="2074" w:author="Bo Shen" w:date="2023-02-03T10:37:00Z">
                              <w:rPr>
                                <w:rFonts w:ascii="Times New Roman" w:hAnsi="Times New Roman" w:cs="Times New Roman"/>
                                <w:b/>
                              </w:rPr>
                            </w:rPrChange>
                          </w:rPr>
                          <w:t>C.</w:t>
                        </w:r>
                        <w:r w:rsidRPr="00D60AB4">
                          <w:rPr>
                            <w:rFonts w:ascii="Times New Roman" w:hAnsi="Times New Roman" w:cs="Times New Roman"/>
                            <w:sz w:val="22"/>
                            <w:szCs w:val="22"/>
                            <w:rPrChange w:id="2075" w:author="Bo Shen" w:date="2023-02-03T10:37:00Z">
                              <w:rPr>
                                <w:rFonts w:ascii="Times New Roman" w:hAnsi="Times New Roman" w:cs="Times New Roman"/>
                              </w:rPr>
                            </w:rPrChange>
                          </w:rPr>
                          <w:t xml:space="preserve"> Model predicted </w:t>
                        </w:r>
                        <w:ins w:id="2076" w:author="Bo Shen" w:date="2023-02-03T10:30:00Z">
                          <w:r w:rsidRPr="00D60AB4">
                            <w:rPr>
                              <w:rFonts w:ascii="Times New Roman" w:hAnsi="Times New Roman" w:cs="Times New Roman"/>
                              <w:sz w:val="22"/>
                              <w:szCs w:val="22"/>
                              <w:rPrChange w:id="2077" w:author="Bo Shen" w:date="2023-02-03T10:37:00Z">
                                <w:rPr>
                                  <w:rFonts w:ascii="Times New Roman" w:hAnsi="Times New Roman" w:cs="Times New Roman"/>
                                </w:rPr>
                              </w:rPrChange>
                            </w:rPr>
                            <w:t xml:space="preserve">mean RTs and accuracy matched well with </w:t>
                          </w:r>
                        </w:ins>
                        <w:del w:id="2078" w:author="Bo Shen" w:date="2023-02-03T10:30:00Z">
                          <w:r w:rsidRPr="00D60AB4" w:rsidDel="00A87C94">
                            <w:rPr>
                              <w:rFonts w:ascii="Times New Roman" w:hAnsi="Times New Roman" w:cs="Times New Roman"/>
                              <w:sz w:val="22"/>
                              <w:szCs w:val="22"/>
                              <w:rPrChange w:id="2079" w:author="Bo Shen" w:date="2023-02-03T10:37:00Z">
                                <w:rPr>
                                  <w:rFonts w:ascii="Times New Roman" w:hAnsi="Times New Roman" w:cs="Times New Roman"/>
                                </w:rPr>
                              </w:rPrChange>
                            </w:rPr>
                            <w:delText xml:space="preserve">psychometric function and chronometric function aggregated input strength. Upper panel: Choice accuracy (lines) fit well to </w:delText>
                          </w:r>
                        </w:del>
                        <w:r w:rsidRPr="00D60AB4">
                          <w:rPr>
                            <w:rFonts w:ascii="Times New Roman" w:hAnsi="Times New Roman" w:cs="Times New Roman"/>
                            <w:sz w:val="22"/>
                            <w:szCs w:val="22"/>
                            <w:rPrChange w:id="2080" w:author="Bo Shen" w:date="2023-02-03T10:37:00Z">
                              <w:rPr>
                                <w:rFonts w:ascii="Times New Roman" w:hAnsi="Times New Roman" w:cs="Times New Roman"/>
                              </w:rPr>
                            </w:rPrChange>
                          </w:rPr>
                          <w:t>the empirical data</w:t>
                        </w:r>
                        <w:del w:id="2081" w:author="Bo Shen" w:date="2023-02-03T10:30:00Z">
                          <w:r w:rsidRPr="00D60AB4" w:rsidDel="00A87C94">
                            <w:rPr>
                              <w:rFonts w:ascii="Times New Roman" w:hAnsi="Times New Roman" w:cs="Times New Roman"/>
                              <w:sz w:val="22"/>
                              <w:szCs w:val="22"/>
                              <w:rPrChange w:id="2082" w:author="Bo Shen" w:date="2023-02-03T10:37:00Z">
                                <w:rPr>
                                  <w:rFonts w:ascii="Times New Roman" w:hAnsi="Times New Roman" w:cs="Times New Roman"/>
                                </w:rPr>
                              </w:rPrChange>
                            </w:rPr>
                            <w:delText xml:space="preserve"> (cross). Lower panel:</w:delText>
                          </w:r>
                          <w:r w:rsidRPr="00D60AB4" w:rsidDel="00A87C94">
                            <w:rPr>
                              <w:rFonts w:ascii="Times New Roman" w:hAnsi="Times New Roman" w:cs="Times New Roman"/>
                              <w:b/>
                              <w:sz w:val="22"/>
                              <w:szCs w:val="22"/>
                              <w:rPrChange w:id="2083" w:author="Bo Shen" w:date="2023-02-03T10:37:00Z">
                                <w:rPr>
                                  <w:rFonts w:ascii="Times New Roman" w:hAnsi="Times New Roman" w:cs="Times New Roman"/>
                                  <w:b/>
                                </w:rPr>
                              </w:rPrChange>
                            </w:rPr>
                            <w:delText xml:space="preserve"> </w:delText>
                          </w:r>
                          <w:r w:rsidRPr="00D60AB4" w:rsidDel="00A87C94">
                            <w:rPr>
                              <w:rFonts w:ascii="Times New Roman" w:hAnsi="Times New Roman" w:cs="Times New Roman"/>
                              <w:sz w:val="22"/>
                              <w:szCs w:val="22"/>
                              <w:rPrChange w:id="2084" w:author="Bo Shen" w:date="2023-02-03T10:37:00Z">
                                <w:rPr>
                                  <w:rFonts w:ascii="Times New Roman" w:hAnsi="Times New Roman" w:cs="Times New Roman"/>
                                </w:rPr>
                              </w:rPrChange>
                            </w:rPr>
                            <w:delText>The predicted RT for correct (solid line) and error (dashed line) trials captures well the RT for correct (filled dots) and error (empty dots) trials in empirical data</w:delText>
                          </w:r>
                        </w:del>
                        <w:r w:rsidRPr="00D60AB4">
                          <w:rPr>
                            <w:rFonts w:ascii="Times New Roman" w:hAnsi="Times New Roman" w:cs="Times New Roman"/>
                            <w:sz w:val="22"/>
                            <w:szCs w:val="22"/>
                            <w:rPrChange w:id="208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086" w:author="Bo Shen" w:date="2023-02-03T10:37:00Z">
                              <w:rPr>
                                <w:rFonts w:ascii="Times New Roman" w:hAnsi="Times New Roman" w:cs="Times New Roman"/>
                                <w:b/>
                              </w:rPr>
                            </w:rPrChange>
                          </w:rPr>
                          <w:t>D.</w:t>
                        </w:r>
                        <w:r w:rsidRPr="00D60AB4">
                          <w:rPr>
                            <w:rFonts w:ascii="Times New Roman" w:hAnsi="Times New Roman" w:cs="Times New Roman"/>
                            <w:sz w:val="22"/>
                            <w:szCs w:val="22"/>
                            <w:rPrChange w:id="2087" w:author="Bo Shen" w:date="2023-02-03T10:37:00Z">
                              <w:rPr>
                                <w:rFonts w:ascii="Times New Roman" w:hAnsi="Times New Roman" w:cs="Times New Roman"/>
                              </w:rPr>
                            </w:rPrChange>
                          </w:rPr>
                          <w:t xml:space="preserve"> The aggregated neural dynamics from the best</w:t>
                        </w:r>
                        <w:ins w:id="2088" w:author="Bo Shen" w:date="2023-02-03T10:30:00Z">
                          <w:r w:rsidRPr="00D60AB4">
                            <w:rPr>
                              <w:rFonts w:ascii="Times New Roman" w:hAnsi="Times New Roman" w:cs="Times New Roman"/>
                              <w:sz w:val="22"/>
                              <w:szCs w:val="22"/>
                              <w:rPrChange w:id="2089" w:author="Bo Shen" w:date="2023-02-03T10:37:00Z">
                                <w:rPr>
                                  <w:rFonts w:ascii="Times New Roman" w:hAnsi="Times New Roman" w:cs="Times New Roman"/>
                                </w:rPr>
                              </w:rPrChange>
                            </w:rPr>
                            <w:t xml:space="preserve"> </w:t>
                          </w:r>
                        </w:ins>
                        <w:del w:id="2090" w:author="Bo Shen" w:date="2023-02-03T10:30:00Z">
                          <w:r w:rsidRPr="00D60AB4" w:rsidDel="00A87C94">
                            <w:rPr>
                              <w:rFonts w:ascii="Times New Roman" w:hAnsi="Times New Roman" w:cs="Times New Roman"/>
                              <w:sz w:val="22"/>
                              <w:szCs w:val="22"/>
                              <w:rPrChange w:id="2091" w:author="Bo Shen" w:date="2023-02-03T10:37:00Z">
                                <w:rPr>
                                  <w:rFonts w:ascii="Times New Roman" w:hAnsi="Times New Roman" w:cs="Times New Roman"/>
                                </w:rPr>
                              </w:rPrChange>
                            </w:rPr>
                            <w:delText>-</w:delText>
                          </w:r>
                        </w:del>
                        <w:r w:rsidRPr="00D60AB4">
                          <w:rPr>
                            <w:rFonts w:ascii="Times New Roman" w:hAnsi="Times New Roman" w:cs="Times New Roman"/>
                            <w:sz w:val="22"/>
                            <w:szCs w:val="22"/>
                            <w:rPrChange w:id="2092" w:author="Bo Shen" w:date="2023-02-03T10:37:00Z">
                              <w:rPr>
                                <w:rFonts w:ascii="Times New Roman" w:hAnsi="Times New Roman" w:cs="Times New Roman"/>
                              </w:rPr>
                            </w:rPrChange>
                          </w:rPr>
                          <w:t>fit</w:t>
                        </w:r>
                        <w:ins w:id="2093" w:author="Bo Shen" w:date="2023-02-03T10:30:00Z">
                          <w:r w:rsidRPr="00D60AB4">
                            <w:rPr>
                              <w:rFonts w:ascii="Times New Roman" w:hAnsi="Times New Roman" w:cs="Times New Roman"/>
                              <w:sz w:val="22"/>
                              <w:szCs w:val="22"/>
                              <w:rPrChange w:id="2094" w:author="Bo Shen" w:date="2023-02-03T10:37:00Z">
                                <w:rPr>
                                  <w:rFonts w:ascii="Times New Roman" w:hAnsi="Times New Roman" w:cs="Times New Roman"/>
                                </w:rPr>
                              </w:rPrChange>
                            </w:rPr>
                            <w:t>ting parameters</w:t>
                          </w:r>
                        </w:ins>
                        <w:ins w:id="2095" w:author="Bo Shen" w:date="2023-02-03T10:31:00Z">
                          <w:r w:rsidRPr="00D60AB4">
                            <w:rPr>
                              <w:rFonts w:ascii="Times New Roman" w:hAnsi="Times New Roman" w:cs="Times New Roman"/>
                              <w:sz w:val="22"/>
                              <w:szCs w:val="22"/>
                              <w:rPrChange w:id="2096" w:author="Bo Shen" w:date="2023-02-03T10:37:00Z">
                                <w:rPr>
                                  <w:rFonts w:ascii="Times New Roman" w:hAnsi="Times New Roman" w:cs="Times New Roman"/>
                                </w:rPr>
                              </w:rPrChange>
                            </w:rPr>
                            <w:t xml:space="preserve"> of LCA</w:t>
                          </w:r>
                        </w:ins>
                        <w:del w:id="2097" w:author="Bo Shen" w:date="2023-02-03T10:31:00Z">
                          <w:r w:rsidRPr="00D60AB4" w:rsidDel="00186A8A">
                            <w:rPr>
                              <w:rFonts w:ascii="Times New Roman" w:hAnsi="Times New Roman" w:cs="Times New Roman"/>
                              <w:sz w:val="22"/>
                              <w:szCs w:val="22"/>
                              <w:rPrChange w:id="2098" w:author="Bo Shen" w:date="2023-02-03T10:37:00Z">
                                <w:rPr>
                                  <w:rFonts w:ascii="Times New Roman" w:hAnsi="Times New Roman" w:cs="Times New Roman"/>
                                </w:rPr>
                              </w:rPrChange>
                            </w:rPr>
                            <w:delText xml:space="preserve"> model of RNM</w:delText>
                          </w:r>
                        </w:del>
                        <w:r w:rsidRPr="00D60AB4">
                          <w:rPr>
                            <w:rFonts w:ascii="Times New Roman" w:hAnsi="Times New Roman" w:cs="Times New Roman"/>
                            <w:sz w:val="22"/>
                            <w:szCs w:val="22"/>
                            <w:rPrChange w:id="2099" w:author="Bo Shen" w:date="2023-02-03T10:37:00Z">
                              <w:rPr>
                                <w:rFonts w:ascii="Times New Roman" w:hAnsi="Times New Roman" w:cs="Times New Roman"/>
                              </w:rPr>
                            </w:rPrChange>
                          </w:rPr>
                          <w:t xml:space="preserve">. </w:t>
                        </w:r>
                        <w:ins w:id="2100" w:author="Bo Shen" w:date="2023-02-03T10:31:00Z">
                          <w:r w:rsidRPr="00D60AB4">
                            <w:rPr>
                              <w:rFonts w:ascii="Times New Roman" w:hAnsi="Times New Roman" w:cs="Times New Roman"/>
                              <w:sz w:val="22"/>
                              <w:szCs w:val="22"/>
                              <w:rPrChange w:id="2101" w:author="Bo Shen" w:date="2023-02-03T10:37:00Z">
                                <w:rPr>
                                  <w:rFonts w:ascii="Times New Roman" w:hAnsi="Times New Roman" w:cs="Times New Roman"/>
                                </w:rPr>
                              </w:rPrChange>
                            </w:rPr>
                            <w:t xml:space="preserve">The dynamics sorted to the onset of stimulus and (left) sorted to the onset of choice (right) </w:t>
                          </w:r>
                        </w:ins>
                        <w:ins w:id="2102" w:author="Bo Shen" w:date="2023-02-03T10:32:00Z">
                          <w:r w:rsidRPr="00D60AB4">
                            <w:rPr>
                              <w:rFonts w:ascii="Times New Roman" w:hAnsi="Times New Roman" w:cs="Times New Roman"/>
                              <w:sz w:val="22"/>
                              <w:szCs w:val="22"/>
                              <w:rPrChange w:id="2103" w:author="Bo Shen" w:date="2023-02-03T10:37:00Z">
                                <w:rPr>
                                  <w:rFonts w:ascii="Times New Roman" w:hAnsi="Times New Roman" w:cs="Times New Roman"/>
                                </w:rPr>
                              </w:rPrChange>
                            </w:rPr>
                            <w:t xml:space="preserve">behave similar to the predictions from LDDM and RNM. The mean activities at the median RT of the largest coherence condition </w:t>
                          </w:r>
                        </w:ins>
                        <w:ins w:id="2104" w:author="Bo Shen" w:date="2023-02-03T10:33:00Z">
                          <w:r w:rsidRPr="00D60AB4">
                            <w:rPr>
                              <w:rFonts w:ascii="Times New Roman" w:hAnsi="Times New Roman" w:cs="Times New Roman"/>
                              <w:sz w:val="22"/>
                              <w:szCs w:val="22"/>
                              <w:rPrChange w:id="2105" w:author="Bo Shen" w:date="2023-02-03T10:37:00Z">
                                <w:rPr>
                                  <w:rFonts w:ascii="Times New Roman" w:hAnsi="Times New Roman" w:cs="Times New Roman"/>
                                </w:rPr>
                              </w:rPrChange>
                            </w:rPr>
                            <w:t>(</w:t>
                          </w:r>
                        </w:ins>
                        <w:ins w:id="2106" w:author="Bo Shen" w:date="2023-02-03T10:35:00Z">
                          <w:r w:rsidRPr="00D60AB4">
                            <w:rPr>
                              <w:rFonts w:ascii="Times New Roman" w:hAnsi="Times New Roman" w:cs="Times New Roman"/>
                              <w:sz w:val="22"/>
                              <w:szCs w:val="22"/>
                              <w:rPrChange w:id="2107" w:author="Bo Shen" w:date="2023-02-03T10:37:00Z">
                                <w:rPr>
                                  <w:rFonts w:ascii="Times New Roman" w:hAnsi="Times New Roman" w:cs="Times New Roman"/>
                                </w:rPr>
                              </w:rPrChange>
                            </w:rPr>
                            <w:t>460 ms</w:t>
                          </w:r>
                        </w:ins>
                        <w:ins w:id="2108" w:author="Bo Shen" w:date="2023-02-03T10:33:00Z">
                          <w:r w:rsidRPr="00D60AB4">
                            <w:rPr>
                              <w:rFonts w:ascii="Times New Roman" w:hAnsi="Times New Roman" w:cs="Times New Roman"/>
                              <w:sz w:val="22"/>
                              <w:szCs w:val="22"/>
                              <w:rPrChange w:id="2109" w:author="Bo Shen" w:date="2023-02-03T10:37:00Z">
                                <w:rPr>
                                  <w:rFonts w:ascii="Times New Roman" w:hAnsi="Times New Roman" w:cs="Times New Roman"/>
                                </w:rPr>
                              </w:rPrChange>
                            </w:rPr>
                            <w:t xml:space="preserve"> after </w:t>
                          </w:r>
                        </w:ins>
                        <w:ins w:id="2110" w:author="Bo Shen" w:date="2023-02-03T10:34:00Z">
                          <w:r w:rsidRPr="00D60AB4">
                            <w:rPr>
                              <w:rFonts w:ascii="Times New Roman" w:hAnsi="Times New Roman" w:cs="Times New Roman"/>
                              <w:sz w:val="22"/>
                              <w:szCs w:val="22"/>
                              <w:rPrChange w:id="2111" w:author="Bo Shen" w:date="2023-02-03T10:37:00Z">
                                <w:rPr>
                                  <w:rFonts w:ascii="Times New Roman" w:hAnsi="Times New Roman" w:cs="Times New Roman"/>
                                </w:rPr>
                              </w:rPrChange>
                            </w:rPr>
                            <w:t xml:space="preserve">stimulus onset; </w:t>
                          </w:r>
                        </w:ins>
                        <w:ins w:id="2112" w:author="Bo Shen" w:date="2023-02-03T10:33:00Z">
                          <w:r w:rsidRPr="00D60AB4">
                            <w:rPr>
                              <w:rFonts w:ascii="Times New Roman" w:hAnsi="Times New Roman" w:cs="Times New Roman"/>
                              <w:sz w:val="22"/>
                              <w:szCs w:val="22"/>
                              <w:rPrChange w:id="2113" w:author="Bo Shen" w:date="2023-02-03T10:37:00Z">
                                <w:rPr>
                                  <w:rFonts w:ascii="Times New Roman" w:hAnsi="Times New Roman" w:cs="Times New Roman"/>
                                </w:rPr>
                              </w:rPrChange>
                            </w:rPr>
                            <w:t xml:space="preserve">indicated by arrows </w:t>
                          </w:r>
                          <w:r w:rsidRPr="00D60AB4">
                            <w:rPr>
                              <w:rFonts w:ascii="Times New Roman" w:hAnsi="Times New Roman" w:cs="Times New Roman"/>
                              <w:b/>
                              <w:bCs/>
                              <w:sz w:val="22"/>
                              <w:szCs w:val="22"/>
                              <w:rPrChange w:id="2114" w:author="Bo Shen" w:date="2023-02-03T10:37:00Z">
                                <w:rPr>
                                  <w:rFonts w:ascii="Times New Roman" w:hAnsi="Times New Roman" w:cs="Times New Roman"/>
                                </w:rPr>
                              </w:rPrChange>
                            </w:rPr>
                            <w:t>a</w:t>
                          </w:r>
                          <w:r w:rsidRPr="00D60AB4">
                            <w:rPr>
                              <w:rFonts w:ascii="Times New Roman" w:hAnsi="Times New Roman" w:cs="Times New Roman"/>
                              <w:sz w:val="22"/>
                              <w:szCs w:val="22"/>
                              <w:rPrChange w:id="2115"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2116" w:author="Bo Shen" w:date="2023-02-03T10:37:00Z">
                                <w:rPr>
                                  <w:rFonts w:ascii="Times New Roman" w:hAnsi="Times New Roman" w:cs="Times New Roman"/>
                                </w:rPr>
                              </w:rPrChange>
                            </w:rPr>
                            <w:t>b</w:t>
                          </w:r>
                          <w:r w:rsidRPr="00D60AB4">
                            <w:rPr>
                              <w:rFonts w:ascii="Times New Roman" w:hAnsi="Times New Roman" w:cs="Times New Roman"/>
                              <w:sz w:val="22"/>
                              <w:szCs w:val="22"/>
                              <w:rPrChange w:id="2117" w:author="Bo Shen" w:date="2023-02-03T10:37:00Z">
                                <w:rPr>
                                  <w:rFonts w:ascii="Times New Roman" w:hAnsi="Times New Roman" w:cs="Times New Roman"/>
                                </w:rPr>
                              </w:rPrChange>
                            </w:rPr>
                            <w:t xml:space="preserve">) and at the time of model choice (indicated by arrows </w:t>
                          </w:r>
                          <w:r w:rsidRPr="00D60AB4">
                            <w:rPr>
                              <w:rFonts w:ascii="Times New Roman" w:hAnsi="Times New Roman" w:cs="Times New Roman"/>
                              <w:b/>
                              <w:bCs/>
                              <w:sz w:val="22"/>
                              <w:szCs w:val="22"/>
                              <w:rPrChange w:id="2118" w:author="Bo Shen" w:date="2023-02-03T10:37:00Z">
                                <w:rPr>
                                  <w:rFonts w:ascii="Times New Roman" w:hAnsi="Times New Roman" w:cs="Times New Roman"/>
                                </w:rPr>
                              </w:rPrChange>
                            </w:rPr>
                            <w:t>c</w:t>
                          </w:r>
                          <w:r w:rsidRPr="00D60AB4">
                            <w:rPr>
                              <w:rFonts w:ascii="Times New Roman" w:hAnsi="Times New Roman" w:cs="Times New Roman"/>
                              <w:sz w:val="22"/>
                              <w:szCs w:val="22"/>
                              <w:rPrChange w:id="2119" w:author="Bo Shen" w:date="2023-02-03T10:37:00Z">
                                <w:rPr>
                                  <w:rFonts w:ascii="Times New Roman" w:hAnsi="Times New Roman" w:cs="Times New Roman"/>
                                </w:rPr>
                              </w:rPrChange>
                            </w:rPr>
                            <w:t xml:space="preserve"> and </w:t>
                          </w:r>
                          <w:r w:rsidRPr="00D60AB4">
                            <w:rPr>
                              <w:rFonts w:ascii="Times New Roman" w:hAnsi="Times New Roman" w:cs="Times New Roman"/>
                              <w:b/>
                              <w:bCs/>
                              <w:sz w:val="22"/>
                              <w:szCs w:val="22"/>
                              <w:rPrChange w:id="2120" w:author="Bo Shen" w:date="2023-02-03T10:37:00Z">
                                <w:rPr>
                                  <w:rFonts w:ascii="Times New Roman" w:hAnsi="Times New Roman" w:cs="Times New Roman"/>
                                </w:rPr>
                              </w:rPrChange>
                            </w:rPr>
                            <w:t>d</w:t>
                          </w:r>
                          <w:r w:rsidRPr="00D60AB4">
                            <w:rPr>
                              <w:rFonts w:ascii="Times New Roman" w:hAnsi="Times New Roman" w:cs="Times New Roman"/>
                              <w:sz w:val="22"/>
                              <w:szCs w:val="22"/>
                              <w:rPrChange w:id="2121" w:author="Bo Shen" w:date="2023-02-03T10:37:00Z">
                                <w:rPr>
                                  <w:rFonts w:ascii="Times New Roman" w:hAnsi="Times New Roman" w:cs="Times New Roman"/>
                                </w:rPr>
                              </w:rPrChange>
                            </w:rPr>
                            <w:t xml:space="preserve">) were examined in the following panels. </w:t>
                          </w:r>
                        </w:ins>
                        <w:del w:id="2122" w:author="Bo Shen" w:date="2023-02-03T10:32:00Z">
                          <w:r w:rsidRPr="00D60AB4" w:rsidDel="00186A8A">
                            <w:rPr>
                              <w:rFonts w:ascii="Times New Roman" w:hAnsi="Times New Roman" w:cs="Times New Roman"/>
                              <w:sz w:val="22"/>
                              <w:szCs w:val="22"/>
                              <w:rPrChange w:id="2123" w:author="Bo Shen" w:date="2023-02-03T10:37:00Z">
                                <w:rPr>
                                  <w:rFonts w:ascii="Times New Roman" w:hAnsi="Times New Roman" w:cs="Times New Roman"/>
                                </w:rPr>
                              </w:rPrChange>
                            </w:rPr>
                            <w:delText xml:space="preserve">Left, mean-field activities on the excitatory pools aligned to the onset of stimulus inputs. The best fitted mutual inhibition parameter is 0. The ramping-up speeds differ over input strengths (see detailed pattern in </w:delText>
                          </w:r>
                          <w:r w:rsidRPr="00D60AB4" w:rsidDel="00186A8A">
                            <w:rPr>
                              <w:rFonts w:ascii="Times New Roman" w:hAnsi="Times New Roman" w:cs="Times New Roman"/>
                              <w:b/>
                              <w:sz w:val="22"/>
                              <w:szCs w:val="22"/>
                              <w:rPrChange w:id="2124" w:author="Bo Shen" w:date="2023-02-03T10:37:00Z">
                                <w:rPr>
                                  <w:rFonts w:ascii="Times New Roman" w:hAnsi="Times New Roman" w:cs="Times New Roman"/>
                                  <w:b/>
                                </w:rPr>
                              </w:rPrChange>
                            </w:rPr>
                            <w:delText>E</w:delText>
                          </w:r>
                          <w:r w:rsidRPr="00D60AB4" w:rsidDel="00186A8A">
                            <w:rPr>
                              <w:rFonts w:ascii="Times New Roman" w:hAnsi="Times New Roman" w:cs="Times New Roman"/>
                              <w:sz w:val="22"/>
                              <w:szCs w:val="22"/>
                              <w:rPrChange w:id="2125" w:author="Bo Shen" w:date="2023-02-03T10:37:00Z">
                                <w:rPr>
                                  <w:rFonts w:ascii="Times New Roman" w:hAnsi="Times New Roman" w:cs="Times New Roman"/>
                                </w:rPr>
                              </w:rPrChange>
                            </w:rPr>
                            <w:delText xml:space="preserve">). Whereas the dynamics didn’t show competitions between the chosen (solid lines) and unchosen (dashed lines) signals. Right, mean-field activities on the excitatory pools aligned to the time of choice execution. The chosen signals overshot the threshold 15Hz because of the self-excitation in the circuits. The unchosen signals show graded coding of the input strengths (see detailed pattern in </w:delText>
                          </w:r>
                          <w:r w:rsidRPr="00D60AB4" w:rsidDel="00186A8A">
                            <w:rPr>
                              <w:rFonts w:ascii="Times New Roman" w:hAnsi="Times New Roman" w:cs="Times New Roman"/>
                              <w:b/>
                              <w:sz w:val="22"/>
                              <w:szCs w:val="22"/>
                              <w:rPrChange w:id="2126" w:author="Bo Shen" w:date="2023-02-03T10:37:00Z">
                                <w:rPr>
                                  <w:rFonts w:ascii="Times New Roman" w:hAnsi="Times New Roman" w:cs="Times New Roman"/>
                                  <w:b/>
                                </w:rPr>
                              </w:rPrChange>
                            </w:rPr>
                            <w:delText>F</w:delText>
                          </w:r>
                          <w:r w:rsidRPr="00D60AB4" w:rsidDel="00186A8A">
                            <w:rPr>
                              <w:rFonts w:ascii="Times New Roman" w:hAnsi="Times New Roman" w:cs="Times New Roman"/>
                              <w:sz w:val="22"/>
                              <w:szCs w:val="22"/>
                              <w:rPrChange w:id="2127" w:author="Bo Shen" w:date="2023-02-03T10:37:00Z">
                                <w:rPr>
                                  <w:rFonts w:ascii="Times New Roman" w:hAnsi="Times New Roman" w:cs="Times New Roman"/>
                                </w:rPr>
                              </w:rPrChange>
                            </w:rPr>
                            <w:delText xml:space="preserve">). </w:delText>
                          </w:r>
                        </w:del>
                        <w:r w:rsidRPr="00D60AB4">
                          <w:rPr>
                            <w:rFonts w:ascii="Times New Roman" w:hAnsi="Times New Roman" w:cs="Times New Roman"/>
                            <w:b/>
                            <w:sz w:val="22"/>
                            <w:szCs w:val="22"/>
                            <w:rPrChange w:id="2128" w:author="Bo Shen" w:date="2023-02-03T10:37:00Z">
                              <w:rPr>
                                <w:rFonts w:ascii="Times New Roman" w:hAnsi="Times New Roman" w:cs="Times New Roman"/>
                                <w:b/>
                              </w:rPr>
                            </w:rPrChange>
                          </w:rPr>
                          <w:t>E.</w:t>
                        </w:r>
                        <w:del w:id="2129" w:author="Bo Shen" w:date="2023-02-03T10:35:00Z">
                          <w:r w:rsidRPr="00D60AB4" w:rsidDel="00186A8A">
                            <w:rPr>
                              <w:rFonts w:ascii="Times New Roman" w:hAnsi="Times New Roman" w:cs="Times New Roman"/>
                              <w:sz w:val="22"/>
                              <w:szCs w:val="22"/>
                              <w:rPrChange w:id="2130" w:author="Bo Shen" w:date="2023-02-03T10:37:00Z">
                                <w:rPr>
                                  <w:rFonts w:ascii="Times New Roman" w:hAnsi="Times New Roman" w:cs="Times New Roman"/>
                                </w:rPr>
                              </w:rPrChange>
                            </w:rPr>
                            <w:delText xml:space="preserve"> Effect of input strength on early stage model activity shortly after stimulus onset, at times indicated by arrows a (chosen side) and b (unchosen side).</w:delText>
                          </w:r>
                        </w:del>
                        <w:r w:rsidRPr="00D60AB4">
                          <w:rPr>
                            <w:rFonts w:ascii="Times New Roman" w:hAnsi="Times New Roman" w:cs="Times New Roman"/>
                            <w:sz w:val="22"/>
                            <w:szCs w:val="22"/>
                            <w:rPrChange w:id="2131" w:author="Bo Shen" w:date="2023-02-03T10:37:00Z">
                              <w:rPr>
                                <w:rFonts w:ascii="Times New Roman" w:hAnsi="Times New Roman" w:cs="Times New Roman"/>
                              </w:rPr>
                            </w:rPrChange>
                          </w:rPr>
                          <w:t xml:space="preserve"> </w:t>
                        </w:r>
                        <w:ins w:id="2132" w:author="Bo Shen" w:date="2023-02-03T10:37:00Z">
                          <w:r>
                            <w:rPr>
                              <w:rFonts w:ascii="Times New Roman" w:hAnsi="Times New Roman" w:cs="Times New Roman"/>
                              <w:sz w:val="22"/>
                              <w:szCs w:val="22"/>
                            </w:rPr>
                            <w:t>At the early stage, t</w:t>
                          </w:r>
                        </w:ins>
                        <w:del w:id="2133" w:author="Bo Shen" w:date="2023-02-03T10:37:00Z">
                          <w:r w:rsidRPr="00D60AB4" w:rsidDel="007C183D">
                            <w:rPr>
                              <w:rFonts w:ascii="Times New Roman" w:hAnsi="Times New Roman" w:cs="Times New Roman"/>
                              <w:sz w:val="22"/>
                              <w:szCs w:val="22"/>
                              <w:rPrChange w:id="2134" w:author="Bo Shen" w:date="2023-02-03T10:37:00Z">
                                <w:rPr>
                                  <w:rFonts w:ascii="Times New Roman" w:hAnsi="Times New Roman" w:cs="Times New Roman"/>
                                </w:rPr>
                              </w:rPrChange>
                            </w:rPr>
                            <w:delText>T</w:delText>
                          </w:r>
                        </w:del>
                        <w:r w:rsidRPr="00D60AB4">
                          <w:rPr>
                            <w:rFonts w:ascii="Times New Roman" w:hAnsi="Times New Roman" w:cs="Times New Roman"/>
                            <w:sz w:val="22"/>
                            <w:szCs w:val="22"/>
                            <w:rPrChange w:id="2135" w:author="Bo Shen" w:date="2023-02-03T10:37:00Z">
                              <w:rPr>
                                <w:rFonts w:ascii="Times New Roman" w:hAnsi="Times New Roman" w:cs="Times New Roman"/>
                              </w:rPr>
                            </w:rPrChange>
                          </w:rPr>
                          <w:t>he activities</w:t>
                        </w:r>
                        <w:ins w:id="2136" w:author="Bo Shen" w:date="2023-02-03T10:35:00Z">
                          <w:r w:rsidRPr="00D60AB4">
                            <w:rPr>
                              <w:rFonts w:ascii="Times New Roman" w:hAnsi="Times New Roman" w:cs="Times New Roman"/>
                              <w:sz w:val="22"/>
                              <w:szCs w:val="22"/>
                              <w:rPrChange w:id="2137" w:author="Bo Shen" w:date="2023-02-03T10:37:00Z">
                                <w:rPr>
                                  <w:rFonts w:ascii="Times New Roman" w:hAnsi="Times New Roman" w:cs="Times New Roman"/>
                                </w:rPr>
                              </w:rPrChange>
                            </w:rPr>
                            <w:t xml:space="preserve"> of the chosen units (</w:t>
                          </w:r>
                          <w:r w:rsidRPr="00D60AB4">
                            <w:rPr>
                              <w:rFonts w:ascii="Times New Roman" w:hAnsi="Times New Roman" w:cs="Times New Roman"/>
                              <w:b/>
                              <w:bCs/>
                              <w:sz w:val="22"/>
                              <w:szCs w:val="22"/>
                              <w:rPrChange w:id="2138" w:author="Bo Shen" w:date="2023-02-03T10:37:00Z">
                                <w:rPr>
                                  <w:rFonts w:ascii="Times New Roman" w:hAnsi="Times New Roman" w:cs="Times New Roman"/>
                                </w:rPr>
                              </w:rPrChange>
                            </w:rPr>
                            <w:t>a</w:t>
                          </w:r>
                          <w:r w:rsidRPr="00D60AB4">
                            <w:rPr>
                              <w:rFonts w:ascii="Times New Roman" w:hAnsi="Times New Roman" w:cs="Times New Roman"/>
                              <w:sz w:val="22"/>
                              <w:szCs w:val="22"/>
                              <w:rPrChange w:id="2139" w:author="Bo Shen" w:date="2023-02-03T10:37:00Z">
                                <w:rPr>
                                  <w:rFonts w:ascii="Times New Roman" w:hAnsi="Times New Roman" w:cs="Times New Roman"/>
                                </w:rPr>
                              </w:rPrChange>
                            </w:rPr>
                            <w:t>) and unchosen units (</w:t>
                          </w:r>
                          <w:r w:rsidRPr="00D60AB4">
                            <w:rPr>
                              <w:rFonts w:ascii="Times New Roman" w:hAnsi="Times New Roman" w:cs="Times New Roman"/>
                              <w:b/>
                              <w:bCs/>
                              <w:sz w:val="22"/>
                              <w:szCs w:val="22"/>
                              <w:rPrChange w:id="2140" w:author="Bo Shen" w:date="2023-02-03T10:37:00Z">
                                <w:rPr>
                                  <w:rFonts w:ascii="Times New Roman" w:hAnsi="Times New Roman" w:cs="Times New Roman"/>
                                </w:rPr>
                              </w:rPrChange>
                            </w:rPr>
                            <w:t>b</w:t>
                          </w:r>
                          <w:r w:rsidRPr="00D60AB4">
                            <w:rPr>
                              <w:rFonts w:ascii="Times New Roman" w:hAnsi="Times New Roman" w:cs="Times New Roman"/>
                              <w:sz w:val="22"/>
                              <w:szCs w:val="22"/>
                              <w:rPrChange w:id="2141"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142" w:author="Bo Shen" w:date="2023-02-03T10:37:00Z">
                              <w:rPr>
                                <w:rFonts w:ascii="Times New Roman" w:hAnsi="Times New Roman" w:cs="Times New Roman"/>
                              </w:rPr>
                            </w:rPrChange>
                          </w:rPr>
                          <w:t xml:space="preserve"> linearly increase</w:t>
                        </w:r>
                        <w:ins w:id="2143" w:author="Bo Shen" w:date="2023-02-03T10:36:00Z">
                          <w:r w:rsidRPr="00D60AB4">
                            <w:rPr>
                              <w:rFonts w:ascii="Times New Roman" w:hAnsi="Times New Roman" w:cs="Times New Roman"/>
                              <w:sz w:val="22"/>
                              <w:szCs w:val="22"/>
                              <w:rPrChange w:id="2144" w:author="Bo Shen" w:date="2023-02-03T10:37:00Z">
                                <w:rPr>
                                  <w:rFonts w:ascii="Times New Roman" w:hAnsi="Times New Roman" w:cs="Times New Roman"/>
                                </w:rPr>
                              </w:rPrChange>
                            </w:rPr>
                            <w:t xml:space="preserve"> (1.01</w:t>
                          </w:r>
                        </w:ins>
                        <w:ins w:id="2145" w:author="Bo Shen" w:date="2023-02-03T10:37:00Z">
                          <w:r w:rsidRPr="00D60AB4">
                            <w:rPr>
                              <w:rFonts w:ascii="Times New Roman" w:hAnsi="Times New Roman" w:cs="Times New Roman"/>
                              <w:sz w:val="22"/>
                              <w:szCs w:val="22"/>
                              <w:rPrChange w:id="2146"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w:t>
                          </w:r>
                          <w:r w:rsidRPr="00D60AB4">
                            <w:rPr>
                              <w:rFonts w:ascii="Times New Roman" w:hAnsi="Times New Roman" w:cs="Times New Roman"/>
                              <w:color w:val="000000" w:themeColor="text1"/>
                              <w:sz w:val="22"/>
                              <w:szCs w:val="22"/>
                            </w:rPr>
                            <w:t>nd/100% coherence</w:t>
                          </w:r>
                        </w:ins>
                        <w:ins w:id="2147" w:author="Bo Shen" w:date="2023-02-03T10:36:00Z">
                          <w:r w:rsidRPr="00D60AB4">
                            <w:rPr>
                              <w:rFonts w:ascii="Times New Roman" w:hAnsi="Times New Roman" w:cs="Times New Roman"/>
                              <w:sz w:val="22"/>
                              <w:szCs w:val="22"/>
                              <w:rPrChange w:id="2148"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149" w:author="Bo Shen" w:date="2023-02-03T10:37:00Z">
                              <w:rPr>
                                <w:rFonts w:ascii="Times New Roman" w:hAnsi="Times New Roman" w:cs="Times New Roman"/>
                              </w:rPr>
                            </w:rPrChange>
                          </w:rPr>
                          <w:t xml:space="preserve"> and decrease</w:t>
                        </w:r>
                        <w:ins w:id="2150" w:author="Bo Shen" w:date="2023-02-03T10:36:00Z">
                          <w:r w:rsidRPr="00D60AB4">
                            <w:rPr>
                              <w:rFonts w:ascii="Times New Roman" w:hAnsi="Times New Roman" w:cs="Times New Roman"/>
                              <w:sz w:val="22"/>
                              <w:szCs w:val="22"/>
                              <w:rPrChange w:id="2151" w:author="Bo Shen" w:date="2023-02-03T10:37:00Z">
                                <w:rPr>
                                  <w:rFonts w:ascii="Times New Roman" w:hAnsi="Times New Roman" w:cs="Times New Roman"/>
                                </w:rPr>
                              </w:rPrChange>
                            </w:rPr>
                            <w:t xml:space="preserve"> (-2.31</w:t>
                          </w:r>
                        </w:ins>
                        <w:ins w:id="2152" w:author="Bo Shen" w:date="2023-02-03T10:37:00Z">
                          <w:r w:rsidRPr="00D60AB4">
                            <w:rPr>
                              <w:rFonts w:ascii="Times New Roman" w:hAnsi="Times New Roman" w:cs="Times New Roman"/>
                              <w:sz w:val="22"/>
                              <w:szCs w:val="22"/>
                              <w:rPrChange w:id="2153" w:author="Bo Shen" w:date="2023-02-03T10:37:00Z">
                                <w:rPr>
                                  <w:rFonts w:ascii="Times New Roman" w:hAnsi="Times New Roman" w:cs="Times New Roman"/>
                                </w:rPr>
                              </w:rPrChange>
                            </w:rPr>
                            <w:t xml:space="preserve"> </w:t>
                          </w:r>
                          <w:r w:rsidRPr="007C2977">
                            <w:rPr>
                              <w:rFonts w:ascii="Times New Roman" w:hAnsi="Times New Roman" w:cs="Times New Roman"/>
                              <w:color w:val="000000" w:themeColor="text1"/>
                              <w:sz w:val="22"/>
                              <w:szCs w:val="22"/>
                            </w:rPr>
                            <w:t>spikes/second/100% coherence</w:t>
                          </w:r>
                        </w:ins>
                        <w:ins w:id="2154" w:author="Bo Shen" w:date="2023-02-03T10:36:00Z">
                          <w:r w:rsidRPr="00D60AB4">
                            <w:rPr>
                              <w:rFonts w:ascii="Times New Roman" w:hAnsi="Times New Roman" w:cs="Times New Roman"/>
                              <w:sz w:val="22"/>
                              <w:szCs w:val="22"/>
                              <w:rPrChange w:id="2155" w:author="Bo Shen" w:date="2023-02-03T10:37:00Z">
                                <w:rPr>
                                  <w:rFonts w:ascii="Times New Roman" w:hAnsi="Times New Roman" w:cs="Times New Roman"/>
                                </w:rPr>
                              </w:rPrChange>
                            </w:rPr>
                            <w:t>)</w:t>
                          </w:r>
                        </w:ins>
                        <w:r w:rsidRPr="00D60AB4">
                          <w:rPr>
                            <w:rFonts w:ascii="Times New Roman" w:hAnsi="Times New Roman" w:cs="Times New Roman"/>
                            <w:sz w:val="22"/>
                            <w:szCs w:val="22"/>
                            <w:rPrChange w:id="2156" w:author="Bo Shen" w:date="2023-02-03T10:37:00Z">
                              <w:rPr>
                                <w:rFonts w:ascii="Times New Roman" w:hAnsi="Times New Roman" w:cs="Times New Roman"/>
                              </w:rPr>
                            </w:rPrChange>
                          </w:rPr>
                          <w:t xml:space="preserve"> with input strength</w:t>
                        </w:r>
                        <w:ins w:id="2157" w:author="Bo Shen" w:date="2023-02-03T10:36:00Z">
                          <w:r w:rsidRPr="00D60AB4">
                            <w:rPr>
                              <w:rFonts w:ascii="Times New Roman" w:hAnsi="Times New Roman" w:cs="Times New Roman"/>
                              <w:sz w:val="22"/>
                              <w:szCs w:val="22"/>
                              <w:rPrChange w:id="2158" w:author="Bo Shen" w:date="2023-02-03T10:37:00Z">
                                <w:rPr>
                                  <w:rFonts w:ascii="Times New Roman" w:hAnsi="Times New Roman" w:cs="Times New Roman"/>
                                </w:rPr>
                              </w:rPrChange>
                            </w:rPr>
                            <w:t xml:space="preserve">, </w:t>
                          </w:r>
                        </w:ins>
                        <w:ins w:id="2159" w:author="Bo Shen" w:date="2023-02-03T10:35:00Z">
                          <w:r w:rsidRPr="00D60AB4">
                            <w:rPr>
                              <w:rFonts w:ascii="Times New Roman" w:hAnsi="Times New Roman" w:cs="Times New Roman"/>
                              <w:sz w:val="22"/>
                              <w:szCs w:val="22"/>
                              <w:rPrChange w:id="2160" w:author="Bo Shen" w:date="2023-02-03T10:37:00Z">
                                <w:rPr>
                                  <w:rFonts w:ascii="Times New Roman" w:hAnsi="Times New Roman" w:cs="Times New Roman"/>
                                </w:rPr>
                              </w:rPrChange>
                            </w:rPr>
                            <w:t>respectively</w:t>
                          </w:r>
                        </w:ins>
                        <w:ins w:id="2161" w:author="Bo Shen" w:date="2023-02-03T10:36:00Z">
                          <w:r w:rsidRPr="00D60AB4">
                            <w:rPr>
                              <w:rFonts w:ascii="Times New Roman" w:hAnsi="Times New Roman" w:cs="Times New Roman"/>
                              <w:sz w:val="22"/>
                              <w:szCs w:val="22"/>
                              <w:rPrChange w:id="2162" w:author="Bo Shen" w:date="2023-02-03T10:37:00Z">
                                <w:rPr>
                                  <w:rFonts w:ascii="Times New Roman" w:hAnsi="Times New Roman" w:cs="Times New Roman"/>
                                </w:rPr>
                              </w:rPrChange>
                            </w:rPr>
                            <w:t>, similar to the predictions on the excitatory units in LDDM and RNM</w:t>
                          </w:r>
                        </w:ins>
                        <w:del w:id="2163" w:author="Bo Shen" w:date="2023-02-03T10:36:00Z">
                          <w:r w:rsidRPr="00D60AB4" w:rsidDel="00186A8A">
                            <w:rPr>
                              <w:rFonts w:ascii="Times New Roman" w:hAnsi="Times New Roman" w:cs="Times New Roman"/>
                              <w:sz w:val="22"/>
                              <w:szCs w:val="22"/>
                              <w:rPrChange w:id="2164" w:author="Bo Shen" w:date="2023-02-03T10:37:00Z">
                                <w:rPr>
                                  <w:rFonts w:ascii="Times New Roman" w:hAnsi="Times New Roman" w:cs="Times New Roman"/>
                                </w:rPr>
                              </w:rPrChange>
                            </w:rPr>
                            <w:delText xml:space="preserve"> but exhibit very subtle competition</w:delText>
                          </w:r>
                        </w:del>
                        <w:r w:rsidRPr="00D60AB4">
                          <w:rPr>
                            <w:rFonts w:ascii="Times New Roman" w:hAnsi="Times New Roman" w:cs="Times New Roman"/>
                            <w:sz w:val="22"/>
                            <w:szCs w:val="22"/>
                            <w:rPrChange w:id="2165" w:author="Bo Shen" w:date="2023-02-03T10:37:00Z">
                              <w:rPr>
                                <w:rFonts w:ascii="Times New Roman" w:hAnsi="Times New Roman" w:cs="Times New Roman"/>
                              </w:rPr>
                            </w:rPrChange>
                          </w:rPr>
                          <w:t xml:space="preserve">. </w:t>
                        </w:r>
                        <w:r w:rsidRPr="00D60AB4">
                          <w:rPr>
                            <w:rFonts w:ascii="Times New Roman" w:hAnsi="Times New Roman" w:cs="Times New Roman"/>
                            <w:b/>
                            <w:sz w:val="22"/>
                            <w:szCs w:val="22"/>
                            <w:rPrChange w:id="2166" w:author="Bo Shen" w:date="2023-02-03T10:37:00Z">
                              <w:rPr>
                                <w:rFonts w:ascii="Times New Roman" w:hAnsi="Times New Roman" w:cs="Times New Roman"/>
                                <w:b/>
                              </w:rPr>
                            </w:rPrChange>
                          </w:rPr>
                          <w:t>F.</w:t>
                        </w:r>
                        <w:r w:rsidRPr="00D60AB4">
                          <w:rPr>
                            <w:rFonts w:ascii="Times New Roman" w:hAnsi="Times New Roman" w:cs="Times New Roman"/>
                            <w:sz w:val="22"/>
                            <w:szCs w:val="22"/>
                            <w:rPrChange w:id="2167" w:author="Bo Shen" w:date="2023-02-03T10:37:00Z">
                              <w:rPr>
                                <w:rFonts w:ascii="Times New Roman" w:hAnsi="Times New Roman" w:cs="Times New Roman"/>
                              </w:rPr>
                            </w:rPrChange>
                          </w:rPr>
                          <w:t xml:space="preserve"> </w:t>
                        </w:r>
                        <w:ins w:id="2168" w:author="Bo Shen" w:date="2023-02-03T10:37:00Z">
                          <w:r>
                            <w:rPr>
                              <w:rFonts w:ascii="Times New Roman" w:hAnsi="Times New Roman" w:cs="Times New Roman"/>
                              <w:sz w:val="22"/>
                              <w:szCs w:val="22"/>
                            </w:rPr>
                            <w:t>At the onse</w:t>
                          </w:r>
                        </w:ins>
                        <w:ins w:id="2169" w:author="Bo Shen" w:date="2023-02-03T10:38:00Z">
                          <w:r>
                            <w:rPr>
                              <w:rFonts w:ascii="Times New Roman" w:hAnsi="Times New Roman" w:cs="Times New Roman"/>
                              <w:sz w:val="22"/>
                              <w:szCs w:val="22"/>
                            </w:rPr>
                            <w:t xml:space="preserve">t of choice, the </w:t>
                          </w:r>
                        </w:ins>
                        <w:del w:id="2170" w:author="Bo Shen" w:date="2023-02-03T10:38:00Z">
                          <w:r w:rsidRPr="00D60AB4" w:rsidDel="007C183D">
                            <w:rPr>
                              <w:rFonts w:ascii="Times New Roman" w:hAnsi="Times New Roman" w:cs="Times New Roman"/>
                              <w:sz w:val="22"/>
                              <w:szCs w:val="22"/>
                              <w:rPrChange w:id="2171" w:author="Bo Shen" w:date="2023-02-03T10:37:00Z">
                                <w:rPr>
                                  <w:rFonts w:ascii="Times New Roman" w:hAnsi="Times New Roman" w:cs="Times New Roman"/>
                                </w:rPr>
                              </w:rPrChange>
                            </w:rPr>
                            <w:delText xml:space="preserve">Effect of input strength on late stage model activity on the time point of choice, indicated by arrows c and d. </w:delText>
                          </w:r>
                        </w:del>
                        <w:ins w:id="2172" w:author="Bo Shen" w:date="2023-02-03T10:38:00Z">
                          <w:r>
                            <w:rPr>
                              <w:rFonts w:ascii="Times New Roman" w:hAnsi="Times New Roman" w:cs="Times New Roman"/>
                              <w:sz w:val="22"/>
                              <w:szCs w:val="22"/>
                            </w:rPr>
                            <w:t>c</w:t>
                          </w:r>
                        </w:ins>
                        <w:del w:id="2173" w:author="Bo Shen" w:date="2023-02-03T10:38:00Z">
                          <w:r w:rsidRPr="00D60AB4" w:rsidDel="007C183D">
                            <w:rPr>
                              <w:rFonts w:ascii="Times New Roman" w:hAnsi="Times New Roman" w:cs="Times New Roman"/>
                              <w:sz w:val="22"/>
                              <w:szCs w:val="22"/>
                              <w:rPrChange w:id="2174" w:author="Bo Shen" w:date="2023-02-03T10:37:00Z">
                                <w:rPr>
                                  <w:rFonts w:ascii="Times New Roman" w:hAnsi="Times New Roman" w:cs="Times New Roman"/>
                                </w:rPr>
                              </w:rPrChange>
                            </w:rPr>
                            <w:delText>C</w:delText>
                          </w:r>
                        </w:del>
                        <w:r w:rsidRPr="00D60AB4">
                          <w:rPr>
                            <w:rFonts w:ascii="Times New Roman" w:hAnsi="Times New Roman" w:cs="Times New Roman"/>
                            <w:sz w:val="22"/>
                            <w:szCs w:val="22"/>
                            <w:rPrChange w:id="2175" w:author="Bo Shen" w:date="2023-02-03T10:37:00Z">
                              <w:rPr>
                                <w:rFonts w:ascii="Times New Roman" w:hAnsi="Times New Roman" w:cs="Times New Roman"/>
                              </w:rPr>
                            </w:rPrChange>
                          </w:rPr>
                          <w:t>hosen unit</w:t>
                        </w:r>
                        <w:ins w:id="2176" w:author="Bo Shen" w:date="2023-02-03T10:38:00Z">
                          <w:r>
                            <w:rPr>
                              <w:rFonts w:ascii="Times New Roman" w:hAnsi="Times New Roman" w:cs="Times New Roman"/>
                              <w:sz w:val="22"/>
                              <w:szCs w:val="22"/>
                            </w:rPr>
                            <w:t>s</w:t>
                          </w:r>
                        </w:ins>
                        <w:r w:rsidRPr="00D60AB4">
                          <w:rPr>
                            <w:rFonts w:ascii="Times New Roman" w:hAnsi="Times New Roman" w:cs="Times New Roman"/>
                            <w:sz w:val="22"/>
                            <w:szCs w:val="22"/>
                            <w:rPrChange w:id="2177" w:author="Bo Shen" w:date="2023-02-03T10:37:00Z">
                              <w:rPr>
                                <w:rFonts w:ascii="Times New Roman" w:hAnsi="Times New Roman" w:cs="Times New Roman"/>
                              </w:rPr>
                            </w:rPrChange>
                          </w:rPr>
                          <w:t xml:space="preserve"> activit</w:t>
                        </w:r>
                        <w:ins w:id="2178" w:author="Bo Shen" w:date="2023-02-03T10:38:00Z">
                          <w:r>
                            <w:rPr>
                              <w:rFonts w:ascii="Times New Roman" w:hAnsi="Times New Roman" w:cs="Times New Roman"/>
                              <w:sz w:val="22"/>
                              <w:szCs w:val="22"/>
                            </w:rPr>
                            <w:t>ies</w:t>
                          </w:r>
                        </w:ins>
                        <w:del w:id="2179" w:author="Bo Shen" w:date="2023-02-03T10:38:00Z">
                          <w:r w:rsidRPr="00D60AB4" w:rsidDel="007C183D">
                            <w:rPr>
                              <w:rFonts w:ascii="Times New Roman" w:hAnsi="Times New Roman" w:cs="Times New Roman"/>
                              <w:sz w:val="22"/>
                              <w:szCs w:val="22"/>
                              <w:rPrChange w:id="2180"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181" w:author="Bo Shen" w:date="2023-02-03T10:37:00Z">
                              <w:rPr>
                                <w:rFonts w:ascii="Times New Roman" w:hAnsi="Times New Roman" w:cs="Times New Roman"/>
                              </w:rPr>
                            </w:rPrChange>
                          </w:rPr>
                          <w:t xml:space="preserve"> reach</w:t>
                        </w:r>
                        <w:del w:id="2182" w:author="Bo Shen" w:date="2023-02-03T10:38:00Z">
                          <w:r w:rsidRPr="00D60AB4" w:rsidDel="007C183D">
                            <w:rPr>
                              <w:rFonts w:ascii="Times New Roman" w:hAnsi="Times New Roman" w:cs="Times New Roman"/>
                              <w:sz w:val="22"/>
                              <w:szCs w:val="22"/>
                              <w:rPrChange w:id="2183" w:author="Bo Shen" w:date="2023-02-03T10:37:00Z">
                                <w:rPr>
                                  <w:rFonts w:ascii="Times New Roman" w:hAnsi="Times New Roman" w:cs="Times New Roman"/>
                                </w:rPr>
                              </w:rPrChange>
                            </w:rPr>
                            <w:delText>es</w:delText>
                          </w:r>
                        </w:del>
                        <w:r w:rsidRPr="00D60AB4">
                          <w:rPr>
                            <w:rFonts w:ascii="Times New Roman" w:hAnsi="Times New Roman" w:cs="Times New Roman"/>
                            <w:sz w:val="22"/>
                            <w:szCs w:val="22"/>
                            <w:rPrChange w:id="2184" w:author="Bo Shen" w:date="2023-02-03T10:37:00Z">
                              <w:rPr>
                                <w:rFonts w:ascii="Times New Roman" w:hAnsi="Times New Roman" w:cs="Times New Roman"/>
                              </w:rPr>
                            </w:rPrChange>
                          </w:rPr>
                          <w:t xml:space="preserve"> a common decision bound</w:t>
                        </w:r>
                        <w:del w:id="2185" w:author="Bo Shen" w:date="2023-02-03T10:38:00Z">
                          <w:r w:rsidRPr="00D60AB4" w:rsidDel="007C183D">
                            <w:rPr>
                              <w:rFonts w:ascii="Times New Roman" w:hAnsi="Times New Roman" w:cs="Times New Roman"/>
                              <w:sz w:val="22"/>
                              <w:szCs w:val="22"/>
                              <w:rPrChange w:id="2186" w:author="Bo Shen" w:date="2023-02-03T10:37:00Z">
                                <w:rPr>
                                  <w:rFonts w:ascii="Times New Roman" w:hAnsi="Times New Roman" w:cs="Times New Roman"/>
                                </w:rPr>
                              </w:rPrChange>
                            </w:rPr>
                            <w:delText xml:space="preserve"> </w:delText>
                          </w:r>
                        </w:del>
                        <w:ins w:id="2187" w:author="Bo Shen" w:date="2023-02-03T10:38:00Z">
                          <w:r>
                            <w:rPr>
                              <w:rFonts w:ascii="Times New Roman" w:hAnsi="Times New Roman" w:cs="Times New Roman"/>
                              <w:sz w:val="22"/>
                              <w:szCs w:val="22"/>
                            </w:rPr>
                            <w:t xml:space="preserve"> (</w:t>
                          </w:r>
                        </w:ins>
                        <w:ins w:id="2188" w:author="Bo Shen" w:date="2023-02-03T10:39:00Z">
                          <w:r>
                            <w:rPr>
                              <w:rFonts w:ascii="Times New Roman" w:hAnsi="Times New Roman" w:cs="Times New Roman"/>
                              <w:sz w:val="22"/>
                              <w:szCs w:val="22"/>
                            </w:rPr>
                            <w:t xml:space="preserve">.002 </w:t>
                          </w:r>
                          <w:r w:rsidRPr="0020720A">
                            <w:rPr>
                              <w:rFonts w:ascii="Times New Roman" w:hAnsi="Times New Roman" w:cs="Times New Roman"/>
                              <w:color w:val="000000" w:themeColor="text1"/>
                              <w:sz w:val="22"/>
                              <w:szCs w:val="22"/>
                            </w:rPr>
                            <w:t>spikes/second/100% coherence</w:t>
                          </w:r>
                        </w:ins>
                        <w:ins w:id="2189" w:author="Bo Shen" w:date="2023-02-03T10:38:00Z">
                          <w:r>
                            <w:rPr>
                              <w:rFonts w:ascii="Times New Roman" w:hAnsi="Times New Roman" w:cs="Times New Roman"/>
                              <w:sz w:val="22"/>
                              <w:szCs w:val="22"/>
                            </w:rPr>
                            <w:t>)</w:t>
                          </w:r>
                        </w:ins>
                        <w:del w:id="2190" w:author="Bo Shen" w:date="2023-02-03T10:38:00Z">
                          <w:r w:rsidRPr="00D60AB4" w:rsidDel="007C183D">
                            <w:rPr>
                              <w:rFonts w:ascii="Times New Roman" w:hAnsi="Times New Roman" w:cs="Times New Roman"/>
                              <w:sz w:val="22"/>
                              <w:szCs w:val="22"/>
                              <w:rPrChange w:id="2191" w:author="Bo Shen" w:date="2023-02-03T10:37:00Z">
                                <w:rPr>
                                  <w:rFonts w:ascii="Times New Roman" w:hAnsi="Times New Roman" w:cs="Times New Roman"/>
                                </w:rPr>
                              </w:rPrChange>
                            </w:rPr>
                            <w:delText>and show little input dependence</w:delText>
                          </w:r>
                        </w:del>
                        <w:r w:rsidRPr="00D60AB4">
                          <w:rPr>
                            <w:rFonts w:ascii="Times New Roman" w:hAnsi="Times New Roman" w:cs="Times New Roman"/>
                            <w:sz w:val="22"/>
                            <w:szCs w:val="22"/>
                            <w:rPrChange w:id="2192" w:author="Bo Shen" w:date="2023-02-03T10:37:00Z">
                              <w:rPr>
                                <w:rFonts w:ascii="Times New Roman" w:hAnsi="Times New Roman" w:cs="Times New Roman"/>
                              </w:rPr>
                            </w:rPrChange>
                          </w:rPr>
                          <w:t>, while unchosen activit</w:t>
                        </w:r>
                        <w:ins w:id="2193" w:author="Bo Shen" w:date="2023-02-03T10:38:00Z">
                          <w:r>
                            <w:rPr>
                              <w:rFonts w:ascii="Times New Roman" w:hAnsi="Times New Roman" w:cs="Times New Roman"/>
                              <w:sz w:val="22"/>
                              <w:szCs w:val="22"/>
                            </w:rPr>
                            <w:t>ies</w:t>
                          </w:r>
                        </w:ins>
                        <w:del w:id="2194" w:author="Bo Shen" w:date="2023-02-03T10:38:00Z">
                          <w:r w:rsidRPr="00D60AB4" w:rsidDel="007C183D">
                            <w:rPr>
                              <w:rFonts w:ascii="Times New Roman" w:hAnsi="Times New Roman" w:cs="Times New Roman"/>
                              <w:sz w:val="22"/>
                              <w:szCs w:val="22"/>
                              <w:rPrChange w:id="2195" w:author="Bo Shen" w:date="2023-02-03T10:37:00Z">
                                <w:rPr>
                                  <w:rFonts w:ascii="Times New Roman" w:hAnsi="Times New Roman" w:cs="Times New Roman"/>
                                </w:rPr>
                              </w:rPrChange>
                            </w:rPr>
                            <w:delText>y</w:delText>
                          </w:r>
                        </w:del>
                        <w:r w:rsidRPr="00D60AB4">
                          <w:rPr>
                            <w:rFonts w:ascii="Times New Roman" w:hAnsi="Times New Roman" w:cs="Times New Roman"/>
                            <w:sz w:val="22"/>
                            <w:szCs w:val="22"/>
                            <w:rPrChange w:id="2196" w:author="Bo Shen" w:date="2023-02-03T10:37:00Z">
                              <w:rPr>
                                <w:rFonts w:ascii="Times New Roman" w:hAnsi="Times New Roman" w:cs="Times New Roman"/>
                              </w:rPr>
                            </w:rPrChange>
                          </w:rPr>
                          <w:t xml:space="preserve"> </w:t>
                        </w:r>
                        <w:del w:id="2197" w:author="Bo Shen" w:date="2023-02-03T10:38:00Z">
                          <w:r w:rsidRPr="00D60AB4" w:rsidDel="007C183D">
                            <w:rPr>
                              <w:rFonts w:ascii="Times New Roman" w:hAnsi="Times New Roman" w:cs="Times New Roman"/>
                              <w:sz w:val="22"/>
                              <w:szCs w:val="22"/>
                              <w:rPrChange w:id="2198" w:author="Bo Shen" w:date="2023-02-03T10:37:00Z">
                                <w:rPr>
                                  <w:rFonts w:ascii="Times New Roman" w:hAnsi="Times New Roman" w:cs="Times New Roman"/>
                                </w:rPr>
                              </w:rPrChange>
                            </w:rPr>
                            <w:delText xml:space="preserve">remains </w:delText>
                          </w:r>
                        </w:del>
                        <w:ins w:id="2199" w:author="Bo Shen" w:date="2023-02-03T10:38:00Z">
                          <w:r>
                            <w:rPr>
                              <w:rFonts w:ascii="Times New Roman" w:hAnsi="Times New Roman" w:cs="Times New Roman"/>
                              <w:sz w:val="22"/>
                              <w:szCs w:val="22"/>
                            </w:rPr>
                            <w:t>remain suppressed,</w:t>
                          </w:r>
                        </w:ins>
                        <w:del w:id="2200" w:author="Bo Shen" w:date="2023-02-03T10:38:00Z">
                          <w:r w:rsidRPr="00D60AB4" w:rsidDel="007C183D">
                            <w:rPr>
                              <w:rFonts w:ascii="Times New Roman" w:hAnsi="Times New Roman" w:cs="Times New Roman"/>
                              <w:sz w:val="22"/>
                              <w:szCs w:val="22"/>
                              <w:rPrChange w:id="2201" w:author="Bo Shen" w:date="2023-02-03T10:37:00Z">
                                <w:rPr>
                                  <w:rFonts w:ascii="Times New Roman" w:hAnsi="Times New Roman" w:cs="Times New Roman"/>
                                </w:rPr>
                              </w:rPrChange>
                            </w:rPr>
                            <w:delText>at lower levels,</w:delText>
                          </w:r>
                        </w:del>
                        <w:r w:rsidRPr="00D60AB4">
                          <w:rPr>
                            <w:rFonts w:ascii="Times New Roman" w:hAnsi="Times New Roman" w:cs="Times New Roman"/>
                            <w:sz w:val="22"/>
                            <w:szCs w:val="22"/>
                            <w:rPrChange w:id="2202" w:author="Bo Shen" w:date="2023-02-03T10:37:00Z">
                              <w:rPr>
                                <w:rFonts w:ascii="Times New Roman" w:hAnsi="Times New Roman" w:cs="Times New Roman"/>
                              </w:rPr>
                            </w:rPrChange>
                          </w:rPr>
                          <w:t xml:space="preserve"> graded coding of input strengths</w:t>
                        </w:r>
                        <w:ins w:id="2203" w:author="Bo Shen" w:date="2023-02-03T10:38:00Z">
                          <w:r>
                            <w:rPr>
                              <w:rFonts w:ascii="Times New Roman" w:hAnsi="Times New Roman" w:cs="Times New Roman"/>
                              <w:sz w:val="22"/>
                              <w:szCs w:val="22"/>
                            </w:rPr>
                            <w:t xml:space="preserve"> (</w:t>
                          </w:r>
                        </w:ins>
                        <w:ins w:id="2204" w:author="Bo Shen" w:date="2023-02-03T10:39:00Z">
                          <w:r>
                            <w:rPr>
                              <w:rFonts w:ascii="Times New Roman" w:hAnsi="Times New Roman" w:cs="Times New Roman"/>
                              <w:sz w:val="22"/>
                              <w:szCs w:val="22"/>
                            </w:rPr>
                            <w:t xml:space="preserve">-3.48 </w:t>
                          </w:r>
                          <w:r w:rsidRPr="0020720A">
                            <w:rPr>
                              <w:rFonts w:ascii="Times New Roman" w:hAnsi="Times New Roman" w:cs="Times New Roman"/>
                              <w:color w:val="000000" w:themeColor="text1"/>
                              <w:sz w:val="22"/>
                              <w:szCs w:val="22"/>
                            </w:rPr>
                            <w:t>spikes/second/100% coherence</w:t>
                          </w:r>
                        </w:ins>
                        <w:ins w:id="2205" w:author="Bo Shen" w:date="2023-02-03T10:38:00Z">
                          <w:r>
                            <w:rPr>
                              <w:rFonts w:ascii="Times New Roman" w:hAnsi="Times New Roman" w:cs="Times New Roman"/>
                              <w:sz w:val="22"/>
                              <w:szCs w:val="22"/>
                            </w:rPr>
                            <w:t>)</w:t>
                          </w:r>
                        </w:ins>
                        <w:r w:rsidRPr="00D60AB4">
                          <w:rPr>
                            <w:rFonts w:ascii="Times New Roman" w:hAnsi="Times New Roman" w:cs="Times New Roman"/>
                            <w:sz w:val="22"/>
                            <w:szCs w:val="22"/>
                            <w:rPrChange w:id="2206" w:author="Bo Shen" w:date="2023-02-03T10:37:00Z">
                              <w:rPr>
                                <w:rFonts w:ascii="Times New Roman" w:hAnsi="Times New Roman" w:cs="Times New Roman"/>
                              </w:rPr>
                            </w:rPrChange>
                          </w:rPr>
                          <w:t>.</w:t>
                        </w:r>
                        <w:ins w:id="2207" w:author="Bo Shen" w:date="2023-02-03T10:57:00Z">
                          <w:r>
                            <w:rPr>
                              <w:rFonts w:ascii="Times New Roman" w:hAnsi="Times New Roman" w:cs="Times New Roman"/>
                              <w:sz w:val="22"/>
                              <w:szCs w:val="22"/>
                            </w:rPr>
                            <w:t xml:space="preserve"> The best-fitting parameters were</w:t>
                          </w:r>
                        </w:ins>
                        <w:ins w:id="2208" w:author="Bo Shen" w:date="2023-02-03T11:02:00Z">
                          <w:r>
                            <w:rPr>
                              <w:rFonts w:ascii="Times New Roman" w:hAnsi="Times New Roman" w:cs="Times New Roman"/>
                              <w:sz w:val="22"/>
                              <w:szCs w:val="22"/>
                            </w:rPr>
                            <w:t xml:space="preserve"> leaky parameter</w:t>
                          </w:r>
                        </w:ins>
                        <w:ins w:id="2209" w:author="Bo Shen" w:date="2023-02-03T10:57:00Z">
                          <w:r w:rsidRPr="0020720A">
                            <w:rPr>
                              <w:rFonts w:ascii="Times New Roman" w:hAnsi="Times New Roman" w:cs="Times New Roman"/>
                              <w:sz w:val="22"/>
                              <w:szCs w:val="22"/>
                              <w:lang w:eastAsia="zh-TW"/>
                            </w:rPr>
                            <w:t xml:space="preserve"> </w:t>
                          </w:r>
                        </w:ins>
                        <m:oMath>
                          <m:r>
                            <w:ins w:id="2210" w:author="Bo Shen" w:date="2023-02-03T10:57:00Z">
                              <w:rPr>
                                <w:rFonts w:ascii="Cambria Math" w:hAnsi="Cambria Math" w:cs="Times New Roman"/>
                                <w:sz w:val="22"/>
                                <w:szCs w:val="22"/>
                                <w:lang w:eastAsia="zh-TW"/>
                              </w:rPr>
                              <m:t>k=.2682</m:t>
                            </w:ins>
                          </m:r>
                        </m:oMath>
                        <w:ins w:id="2211" w:author="Bo Shen" w:date="2023-02-03T10:57:00Z">
                          <w:r w:rsidRPr="0020720A">
                            <w:rPr>
                              <w:rFonts w:ascii="Times New Roman" w:hAnsi="Times New Roman" w:cs="Times New Roman"/>
                              <w:sz w:val="22"/>
                              <w:szCs w:val="22"/>
                              <w:lang w:eastAsia="zh-TW"/>
                            </w:rPr>
                            <w:t>,</w:t>
                          </w:r>
                        </w:ins>
                        <w:ins w:id="2212" w:author="Bo Shen" w:date="2023-02-03T10:59:00Z">
                          <w:r>
                            <w:rPr>
                              <w:rFonts w:ascii="Times New Roman" w:hAnsi="Times New Roman" w:cs="Times New Roman"/>
                              <w:sz w:val="22"/>
                              <w:szCs w:val="22"/>
                              <w:lang w:eastAsia="zh-TW"/>
                            </w:rPr>
                            <w:t xml:space="preserve"> </w:t>
                          </w:r>
                        </w:ins>
                        <w:ins w:id="2213" w:author="Bo Shen" w:date="2023-02-03T11:02:00Z">
                          <w:r>
                            <w:rPr>
                              <w:rFonts w:ascii="Times New Roman" w:hAnsi="Times New Roman" w:cs="Times New Roman"/>
                              <w:sz w:val="22"/>
                              <w:szCs w:val="22"/>
                              <w:lang w:eastAsia="zh-TW"/>
                            </w:rPr>
                            <w:t>late</w:t>
                          </w:r>
                        </w:ins>
                        <w:ins w:id="2214" w:author="Bo Shen" w:date="2023-02-03T11:03:00Z">
                          <w:r>
                            <w:rPr>
                              <w:rFonts w:ascii="Times New Roman" w:hAnsi="Times New Roman" w:cs="Times New Roman"/>
                              <w:sz w:val="22"/>
                              <w:szCs w:val="22"/>
                              <w:lang w:eastAsia="zh-TW"/>
                            </w:rPr>
                            <w:t xml:space="preserve">ral inhibition </w:t>
                          </w:r>
                        </w:ins>
                        <m:oMath>
                          <m:r>
                            <w:ins w:id="2215" w:author="Bo Shen" w:date="2023-02-03T10:59:00Z">
                              <w:rPr>
                                <w:rFonts w:ascii="Cambria Math" w:hAnsi="Cambria Math" w:cs="Times New Roman"/>
                                <w:sz w:val="22"/>
                                <w:szCs w:val="22"/>
                                <w:lang w:eastAsia="zh-TW"/>
                              </w:rPr>
                              <m:t>b=5.265</m:t>
                            </w:ins>
                          </m:r>
                        </m:oMath>
                        <w:ins w:id="2216" w:author="Bo Shen" w:date="2023-02-03T10:59:00Z">
                          <w:r>
                            <w:rPr>
                              <w:rFonts w:ascii="Times New Roman" w:hAnsi="Times New Roman" w:cs="Times New Roman"/>
                              <w:sz w:val="22"/>
                              <w:szCs w:val="22"/>
                              <w:lang w:eastAsia="zh-TW"/>
                            </w:rPr>
                            <w:t>,</w:t>
                          </w:r>
                        </w:ins>
                        <w:ins w:id="2217" w:author="Bo Shen" w:date="2023-02-03T11:03:00Z">
                          <w:r>
                            <w:rPr>
                              <w:rFonts w:ascii="Times New Roman" w:hAnsi="Times New Roman" w:cs="Times New Roman"/>
                              <w:sz w:val="22"/>
                              <w:szCs w:val="22"/>
                              <w:lang w:eastAsia="zh-TW"/>
                            </w:rPr>
                            <w:t xml:space="preserve"> noise</w:t>
                          </w:r>
                        </w:ins>
                        <w:ins w:id="2218" w:author="Bo Shen" w:date="2023-02-03T10:57:00Z">
                          <w:r w:rsidRPr="0020720A">
                            <w:rPr>
                              <w:rFonts w:ascii="Times New Roman" w:hAnsi="Times New Roman" w:cs="Times New Roman"/>
                              <w:sz w:val="22"/>
                              <w:szCs w:val="22"/>
                              <w:lang w:eastAsia="zh-TW"/>
                            </w:rPr>
                            <w:t xml:space="preserve"> </w:t>
                          </w:r>
                        </w:ins>
                        <m:oMath>
                          <m:sSub>
                            <m:sSubPr>
                              <m:ctrlPr>
                                <w:ins w:id="2219" w:author="Bo Shen" w:date="2023-02-03T10:57:00Z">
                                  <w:rPr>
                                    <w:rFonts w:ascii="Cambria Math" w:hAnsi="Cambria Math" w:cs="Times New Roman"/>
                                    <w:i/>
                                    <w:sz w:val="22"/>
                                    <w:szCs w:val="22"/>
                                    <w:lang w:eastAsia="zh-TW"/>
                                  </w:rPr>
                                </w:ins>
                              </m:ctrlPr>
                            </m:sSubPr>
                            <m:e>
                              <m:r>
                                <w:ins w:id="2220" w:author="Bo Shen" w:date="2023-02-03T10:57:00Z">
                                  <w:rPr>
                                    <w:rFonts w:ascii="Cambria Math" w:hAnsi="Cambria Math" w:cs="Times New Roman"/>
                                    <w:sz w:val="22"/>
                                    <w:szCs w:val="22"/>
                                    <w:lang w:eastAsia="zh-TW"/>
                                  </w:rPr>
                                  <m:t>σ</m:t>
                                </w:ins>
                              </m:r>
                            </m:e>
                            <m:sub>
                              <m:r>
                                <w:ins w:id="2221" w:author="Bo Shen" w:date="2023-02-03T10:57:00Z">
                                  <w:rPr>
                                    <w:rFonts w:ascii="Cambria Math" w:hAnsi="Cambria Math" w:cs="Times New Roman"/>
                                    <w:sz w:val="22"/>
                                    <w:szCs w:val="22"/>
                                    <w:lang w:eastAsia="zh-TW"/>
                                  </w:rPr>
                                  <m:t>noise</m:t>
                                </w:ins>
                              </m:r>
                            </m:sub>
                          </m:sSub>
                          <m:r>
                            <w:ins w:id="2222" w:author="Bo Shen" w:date="2023-02-03T10:57:00Z">
                              <w:rPr>
                                <w:rFonts w:ascii="Cambria Math" w:hAnsi="Cambria Math" w:cs="Times New Roman"/>
                                <w:sz w:val="22"/>
                                <w:szCs w:val="22"/>
                                <w:lang w:eastAsia="zh-TW"/>
                              </w:rPr>
                              <m:t>=.</m:t>
                            </w:ins>
                          </m:r>
                          <m:r>
                            <w:ins w:id="2223" w:author="Bo Shen" w:date="2023-02-03T10:58:00Z">
                              <w:rPr>
                                <w:rFonts w:ascii="Cambria Math" w:hAnsi="Cambria Math" w:cs="Times New Roman"/>
                                <w:sz w:val="22"/>
                                <w:szCs w:val="22"/>
                                <w:lang w:eastAsia="zh-TW"/>
                              </w:rPr>
                              <m:t>3771</m:t>
                            </w:ins>
                          </m:r>
                        </m:oMath>
                        <w:ins w:id="2224" w:author="Bo Shen" w:date="2023-02-03T10:57:00Z">
                          <w:r w:rsidRPr="0020720A">
                            <w:rPr>
                              <w:rFonts w:ascii="Times New Roman" w:hAnsi="Times New Roman" w:cs="Times New Roman"/>
                              <w:sz w:val="22"/>
                              <w:szCs w:val="22"/>
                              <w:lang w:eastAsia="zh-TW"/>
                            </w:rPr>
                            <w:t>,</w:t>
                          </w:r>
                        </w:ins>
                        <w:ins w:id="2225" w:author="Bo Shen" w:date="2023-02-03T11:03:00Z">
                          <w:r>
                            <w:rPr>
                              <w:rFonts w:ascii="Times New Roman" w:hAnsi="Times New Roman" w:cs="Times New Roman"/>
                              <w:sz w:val="22"/>
                              <w:szCs w:val="22"/>
                              <w:lang w:eastAsia="zh-TW"/>
                            </w:rPr>
                            <w:t xml:space="preserve"> non-decision delay</w:t>
                          </w:r>
                        </w:ins>
                        <w:ins w:id="2226" w:author="Bo Shen" w:date="2023-02-03T10:57:00Z">
                          <w:r w:rsidRPr="0020720A">
                            <w:rPr>
                              <w:rFonts w:ascii="Times New Roman" w:hAnsi="Times New Roman" w:cs="Times New Roman"/>
                              <w:sz w:val="22"/>
                              <w:szCs w:val="22"/>
                              <w:lang w:eastAsia="zh-TW"/>
                            </w:rPr>
                            <w:t xml:space="preserve"> </w:t>
                          </w:r>
                        </w:ins>
                        <m:oMath>
                          <m:sSub>
                            <m:sSubPr>
                              <m:ctrlPr>
                                <w:ins w:id="2227" w:author="Bo Shen" w:date="2023-02-03T10:57:00Z">
                                  <w:rPr>
                                    <w:rFonts w:ascii="Cambria Math" w:hAnsi="Cambria Math" w:cs="Times New Roman"/>
                                    <w:i/>
                                    <w:sz w:val="22"/>
                                    <w:szCs w:val="22"/>
                                    <w:lang w:eastAsia="zh-TW"/>
                                  </w:rPr>
                                </w:ins>
                              </m:ctrlPr>
                            </m:sSubPr>
                            <m:e>
                              <m:r>
                                <w:ins w:id="2228" w:author="Bo Shen" w:date="2023-02-03T10:58:00Z">
                                  <w:rPr>
                                    <w:rFonts w:ascii="Cambria Math" w:hAnsi="Cambria Math" w:cs="Times New Roman"/>
                                    <w:sz w:val="22"/>
                                    <w:szCs w:val="22"/>
                                    <w:lang w:eastAsia="zh-TW"/>
                                  </w:rPr>
                                  <m:t>t</m:t>
                                </w:ins>
                              </m:r>
                            </m:e>
                            <m:sub>
                              <m:r>
                                <w:ins w:id="2229" w:author="Bo Shen" w:date="2023-02-03T10:57:00Z">
                                  <w:rPr>
                                    <w:rFonts w:ascii="Cambria Math" w:hAnsi="Cambria Math" w:cs="Times New Roman"/>
                                    <w:sz w:val="22"/>
                                    <w:szCs w:val="22"/>
                                    <w:lang w:eastAsia="zh-TW"/>
                                  </w:rPr>
                                  <m:t>0</m:t>
                                </w:ins>
                              </m:r>
                            </m:sub>
                          </m:sSub>
                          <m:r>
                            <w:ins w:id="2230" w:author="Bo Shen" w:date="2023-02-03T10:57:00Z">
                              <w:rPr>
                                <w:rFonts w:ascii="Cambria Math" w:hAnsi="Cambria Math" w:cs="Times New Roman"/>
                                <w:sz w:val="22"/>
                                <w:szCs w:val="22"/>
                                <w:lang w:eastAsia="zh-TW"/>
                              </w:rPr>
                              <m:t>=</m:t>
                            </w:ins>
                          </m:r>
                          <m:r>
                            <w:ins w:id="2231" w:author="Bo Shen" w:date="2023-02-03T10:58:00Z">
                              <w:rPr>
                                <w:rFonts w:ascii="Cambria Math" w:hAnsi="Cambria Math" w:cs="Times New Roman"/>
                                <w:sz w:val="22"/>
                                <w:szCs w:val="22"/>
                                <w:lang w:eastAsia="zh-TW"/>
                              </w:rPr>
                              <m:t>0</m:t>
                            </w:ins>
                          </m:r>
                        </m:oMath>
                        <w:ins w:id="2232" w:author="Bo Shen" w:date="2023-02-03T10:57:00Z">
                          <w:r w:rsidRPr="0020720A">
                            <w:rPr>
                              <w:rFonts w:ascii="Times New Roman" w:hAnsi="Times New Roman" w:cs="Times New Roman"/>
                              <w:sz w:val="22"/>
                              <w:szCs w:val="22"/>
                              <w:lang w:eastAsia="zh-TW"/>
                            </w:rPr>
                            <w:t>,</w:t>
                          </w:r>
                        </w:ins>
                        <w:ins w:id="2233" w:author="Bo Shen" w:date="2023-02-03T10:59:00Z">
                          <w:r>
                            <w:rPr>
                              <w:rFonts w:ascii="Times New Roman" w:hAnsi="Times New Roman" w:cs="Times New Roman"/>
                              <w:sz w:val="22"/>
                              <w:szCs w:val="22"/>
                              <w:lang w:eastAsia="zh-TW"/>
                            </w:rPr>
                            <w:t xml:space="preserve"> and</w:t>
                          </w:r>
                        </w:ins>
                        <w:ins w:id="2234" w:author="Bo Shen" w:date="2023-02-03T10:57:00Z">
                          <w:r w:rsidRPr="0020720A">
                            <w:rPr>
                              <w:rFonts w:ascii="Times New Roman" w:hAnsi="Times New Roman" w:cs="Times New Roman"/>
                              <w:sz w:val="22"/>
                              <w:szCs w:val="22"/>
                              <w:lang w:eastAsia="zh-TW"/>
                            </w:rPr>
                            <w:t xml:space="preserve"> </w:t>
                          </w:r>
                        </w:ins>
                        <m:oMath>
                          <m:r>
                            <w:ins w:id="2235" w:author="Bo Shen" w:date="2023-02-03T10:58:00Z">
                              <w:rPr>
                                <w:rFonts w:ascii="Cambria Math" w:hAnsi="Cambria Math" w:cs="Times New Roman"/>
                                <w:sz w:val="22"/>
                                <w:szCs w:val="22"/>
                              </w:rPr>
                              <m:t>threshold</m:t>
                            </w:ins>
                          </m:r>
                          <m:r>
                            <w:ins w:id="2236" w:author="Bo Shen" w:date="2023-02-03T10:57:00Z">
                              <w:rPr>
                                <w:rFonts w:ascii="Cambria Math" w:hAnsi="Cambria Math" w:cs="Times New Roman"/>
                                <w:sz w:val="22"/>
                                <w:szCs w:val="22"/>
                              </w:rPr>
                              <m:t>=</m:t>
                            </w:ins>
                          </m:r>
                          <m:r>
                            <w:ins w:id="2237" w:author="Bo Shen" w:date="2023-02-03T10:58:00Z">
                              <w:rPr>
                                <w:rFonts w:ascii="Cambria Math" w:hAnsi="Cambria Math" w:cs="Times New Roman"/>
                                <w:sz w:val="22"/>
                                <w:szCs w:val="22"/>
                              </w:rPr>
                              <m:t>3.800</m:t>
                            </w:ins>
                          </m:r>
                        </m:oMath>
                        <w:ins w:id="2238" w:author="Bo Shen" w:date="2023-02-03T10:57:00Z">
                          <w:r>
                            <w:rPr>
                              <w:rFonts w:ascii="Times New Roman" w:hAnsi="Times New Roman" w:cs="Times New Roman"/>
                              <w:sz w:val="22"/>
                              <w:szCs w:val="22"/>
                            </w:rPr>
                            <w:t>.</w:t>
                          </w:r>
                        </w:ins>
                      </w:p>
                      <w:p w:rsidR="005E51E4" w:rsidRPr="00D60AB4" w:rsidRDefault="005E51E4" w:rsidP="00522C01">
                        <w:pPr>
                          <w:jc w:val="both"/>
                          <w:rPr>
                            <w:rFonts w:ascii="Times New Roman" w:hAnsi="Times New Roman" w:cs="Times New Roman"/>
                            <w:sz w:val="22"/>
                            <w:szCs w:val="22"/>
                            <w:rPrChange w:id="2239" w:author="Bo Shen" w:date="2023-02-03T10:37:00Z">
                              <w:rPr>
                                <w:rFonts w:ascii="Times New Roman" w:hAnsi="Times New Roman" w:cs="Times New Roman"/>
                              </w:rPr>
                            </w:rPrChange>
                          </w:rPr>
                        </w:pPr>
                      </w:p>
                    </w:txbxContent>
                  </v:textbox>
                </v:shape>
              </w:pict>
            </mc:Fallback>
          </mc:AlternateContent>
        </w:r>
        <w:r>
          <w:rPr>
            <w:rFonts w:ascii="Times New Roman" w:hAnsi="Times New Roman" w:cs="Times New Roman"/>
            <w:i/>
            <w:color w:val="000000" w:themeColor="text1"/>
          </w:rPr>
          <w:br w:type="page"/>
        </w:r>
      </w:ins>
    </w:p>
    <w:p w:rsidR="005E51E4" w:rsidRPr="0060258A" w:rsidRDefault="005E51E4"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The LDDM integrates normalized value coding and WTA choices</w:t>
      </w:r>
    </w:p>
    <w:p w:rsidR="005E51E4" w:rsidRPr="0060258A" w:rsidRDefault="005E51E4" w:rsidP="00886C3F">
      <w:pPr>
        <w:spacing w:line="480" w:lineRule="auto"/>
        <w:jc w:val="both"/>
        <w:rPr>
          <w:rFonts w:ascii="Times New Roman" w:hAnsi="Times New Roman" w:cs="Times New Roman"/>
          <w:color w:val="000000" w:themeColor="text1"/>
        </w:rPr>
      </w:pPr>
    </w:p>
    <w:p w:rsidR="005E51E4" w:rsidRPr="0060258A" w:rsidRDefault="005E51E4" w:rsidP="000F5F3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While the LDDM separately replicates normalized value coding and WTA dynamics shown in different empirical studies, a key distinguishing feature of the LDDM is that it can capture both phenomena within a single experimental context. Numerous studies using the random-dot motion paradigm show two stages of dynamics: target (action) representation during the pre-motion stage and WTA selection after the go cue following motion stimuli</w:t>
      </w:r>
      <w:ins w:id="2240" w:author="Bo Shen" w:date="2023-01-25T14:51: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{"citationID":"yAuk6Wjs","properties":{"formattedCitation":"(Churchland et al., 2008; Rorie et al., 2010)","plainCitation":"(Churchland et al., 2008; 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(Churchland et al., 2008; 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Neural activity in the pre-motion stage shows a characteristic phasic-sustained dynamic to the presentation of visual cues; rather than purely sensory information, activity during this stage reflects the magnitude and probability of reward associated with the visual cues</w:t>
      </w:r>
      <w:ins w:id="2241" w:author="Bo Shen" w:date="2023-01-25T14:51: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{"citationID":"QYXSFkQR","properties":{"formattedCitation":"(Rorie et al., 2010)","plainCitation":"(Rorie et al., 2010)","noteIndex":0},"citationItems":[{"id":274,"uris":["http://zotero.org/users/6345545/items/8WGDRKKC"],"itemData":{"id":274,"type":"article-journal","abstract":"Single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(Rorie et al., 2010)</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After the go cue, WTA dynamics reflects an integration of motion information and implements a transition from initial value coding to a categorical coding of choice in the late stage of decision</w:t>
      </w:r>
      <w:ins w:id="2242" w:author="Bo Shen" w:date="2023-02-03T11:38: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{"citationID":"WD9aJO3X","properties":{"formattedCitation":"(Churchland et al., 2008; Ding &amp; Gold, 2010; Kiani et al., 2008; Roitman &amp; Shadlen, 2002; Rorie et al., 2010; Shadlen &amp; Newsome, 2001)","plainCitation":"(Churchland et al., 2008; Ding &amp; Gold, 2010; Kiani et al., 2008; Roitman &amp; Shadlen, 2002; Rorie et al., 2010; Shadlen &amp; Newsome, 2001)","noteIndex":0},"citationItems":[{"id":375,"uris":["http://zotero.org/users/6345545/items/AA8WYIGZ"],"itemData":{"id":375,"type":"article-journal","container-title":"The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N."}],"issued":{"date-parts":[["2008",3,19]]}}},{"id":3923,"uris":["http://zotero.org/users/6345545/items/LUSMLP4U"],"itemData":{"id":3923,"type":"article-journal","abstract":"Perceptual decision making is a complex process that requires multiple computations, including the accumulation of sensory evidence and an ongoing evaluation of the accumulation process to use for prediction and adjustment. Implementing these computations likely involves interactions among many brain regions. For perceptual decisions linked to oculomotor actions, neural correlates of sensory evidence accumulation have been identified in several cortical areas, including the frontal eye field and lateral intraparietal area, and one of their direct, subcortical targets, the superior colliculus. These structures are also connected indirectly, via the basal ganglia. The basal ganglia pathway has been theorized to contribute to perceptual decision making, but the nature of this contribution has yet to be examined directly. Here we show that in monkeys performing a reaction-time visual motion direction-discrimination task, neurons in a primary input structure of the basal ganglia, the caudate nucleus, encode three aspects of decision making: evidence accumulation, evaluation, and choice biases. These results indicate that the basal ganglia pathway can provide important signals to influence and assess perceptual decisions that guide oculomotor behavior.","container-title":"Journal of Neuroscience","DOI":"10.1523/JNEUROSCI.2894-10.2010","ISSN":"0270-6474, 1529-2401","issue":"47","journalAbbreviation":"J. Neurosci.","language":"en","license":"Copyright © 2010 the authors 0270-6474/10/3015747-13$15.00/0","note":"publisher: Society for Neuroscience\nsection: Articles\nPMID: 21106814","page":"15747-15759","source":"www.jneurosci.org","title":"Caudate Encodes Multiple Computations for Perceptual Decisions","volume":"30","author":[{"family":"Ding","given":"Long"},{"family":"Gold","given":"Joshua I."}],"issued":{"date-parts":[["2010",11,24]]}}}],"schema":"https://github.com/citation-style-language/schema/raw/master/csl-citation.json"}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(Churchland et al., 2008; Ding &amp; Gold, 2010; Kiani et al., 2008; Roitman &amp; Shadlen, 2002; Rorie et al., 2010;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Studies of economic choice show a similar set of dynamics, a context dependent valuation followed, after a go-cue, by a shift to WTA</w:t>
      </w:r>
      <w:ins w:id="2243" w:author="Bo Shen" w:date="2023-02-03T11:38: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{"citationID":"vtdCaJhV","properties":{"formattedCitation":"(Louie et al., 2011, 2014; Louie &amp; Glimcher, 2010; Pastor-Bernier &amp; Cisek, 2011; Sugrue et al., 2004)","plainCitation":"(Louie et al., 2011, 2014; Louie &amp; Glimcher, 2010; Pastor-Bernier &amp; Cisek, 2011; Sugrue et al., 2004)","noteIndex":0},"citationItems":[{"id":626,"uris":["http://zotero.org/users/6345545/items/JBM23G32"],"itemData":{"id":626,"type":"article-journal","abstract":"It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id":587,"uris":["http://zotero.org/users/6345545/items/W99QQYTL"],"itemData":{"id":587,"type":"article-journal","abstract":"The mathematical formulations used to study the neurophysiological signals governing choice behavior fall under one of two major theoretical frameworks: “choice probability” or “subjective value.” These two formulations represent behavioral quantities closely tied to the decision process, but it is unknown whether one of these variables, or both, dominates the neural mechanisms that mediate choice. Value and choice probability are difficult to distinguish in practice, because higher-valued options are chosen more frequently in free-choice tasks. This distinction is particularly relevant for sensorimotor areas such as parietal cortex, where both value information and motor signals related to choice have been observed. We recorded the activity of neurons in the lateral intraparietal area while monkeys performed an intertemporal choice task for rewards differing in delay to reinforcement. Here we show that the activity of parietal neurons is precisely correlated with the individual-specific discounted value of delayed rewards, with peak subjective value modulation occurring early in task trials. In contrast, late in the decision process these same neurons transition to encode the selected action. When directly compared, the strong delay-related modulation early during decision making is driven by subjective value rather than the monkey's probability of choice. These findings show that in addition to information about gains, parietal cortex also incorporates information about delay into a precise physiological correlate of economic value functions, independent of the probability of choice.","container-title":"Journal of Neuroscience","DOI":"10.1523/JNEUROSCI.5742-09.2010","ISSN":"0270-6474, 1529-2401","issue":"16","journalAbbreviation":"J. Neurosci.","language":"en","license":"Copyright © 2010 the authors 0270-6474/10/305498-10$15.00/0","note":"publisher: Society for Neuroscience\nsection: Articles\nPMID: 20410103","page":"5498-5507","source":"www.jneurosci.org","title":"Separating Value from Choice: Delay Discounting Activity in the Lateral Intraparietal Area","title-short":"Separating Value from Choice","volume":"30","author":[{"family":"Louie","given":"Kenway"},{"family":"Glimcher","given":"Paul W."}],"issued":{"date-parts":[["2010",4,21]]}}},{"id":630,"uris":["http://zotero.org/users/6345545/items/RVLCU76F"],"itemData":{"id":630,"type":"article-journal","abstract":"Psychologists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W."}],"issued":{"date-parts":[["2011",7,20]]}}},{"id":343,"uris":["http://zotero.org/users/6345545/items/H8ELMSVM"],"itemData":{"id":343,"type":"article-journal","container-title":"Journal of Neuroscience","DOI":"10.1523/JNEUROSCI.2851-14.2014","ISSN":"0270-6474, 1529-2401","issue":"48","journalAbbreviation":"Journal of Neuroscience","language":"en","page":"16046-16057","source":"DOI.org (Crossref)","title":"Dynamic Divisive Normalization Predicts Time-Varying Value Coding in Decision-Related Circuits","volume":"34","author":[{"family":"Louie","given":"Kenway"},{"family":"LoFaro","given":"T."},{"family":"Webb","given":"R."},{"family":"Glimcher","given":"P. W."}],"issued":{"date-parts":[["2014",11,26]]}}}],"schema":"https://github.com/citation-style-language/schema/raw/master/csl-citation.json"}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(Louie et al., 2011, 2014; Louie &amp; Glimcher, 2010; Pastor-Bernier &amp; Cisek, 2011; Sugrue et al., 2004)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Interestingly, the number of alternatives affects the neural dynamics during both representation and choice</w:t>
      </w:r>
      <w:ins w:id="2244" w:author="Bo Shen" w:date="2023-02-03T11:38: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{"citationID":"oLfuC4x1","properties":{"formattedCitation":"(Basso &amp; Wurtz, 1997, 1998; Churchland et al., 2008)","plainCitation":"(Basso &amp; Wurtz, 1997, 1998; Churchland et al., 2008)","noteIndex":0},"citationItems":[{"id":372,"uris":["http://zotero.org/users/6345545/items/CUJ2PP3B"],"itemData":{"id":372,"type":"article-journal","container-title":"Nature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N."}],"issued":{"date-parts":[["2008",6]]}}},{"id":3902,"uris":["http://zotero.org/users/6345545/items/BMYHPUL6"],"itemData":{"id":3902,"type":"article-journal","container-title":"Nature","DOI":"10.1038/37975","ISSN":"1476-4687","issue":"6646","language":"en","license":"1997 Macmillan Magazines Ltd.","note":"number: 6646\npublisher: Nature Publishing Group","page":"66-69","source":"www.nature.com","title":"Modulation of neuronal activity by target uncertainty","volume":"389","author":[{"family":"Basso","given":"Michele A."},{"family":"Wurtz","given":"Robert H."}],"issued":{"date-parts":[["1997",9]]}}},{"id":3905,"uris":["http://zotero.org/users/6345545/items/7GBIDQKP"],"itemData":{"id":3905,"type":"article-journal","abstract":"Complex visual scenes require that a target for an impending saccadic eye movement be selected from a larger number of possible targets. We investigated whether changing the probability that a visual stimulus would be selected as the target for a saccade altered activity of monkey superior colliculus (SC) neurons in two experiments. First, we changed the number of possible targets on each trial. Second, we kept the visual display constant and presented a single saccade target repeatedly so that target probability was established over time. Buildup neurons in the SC, those with delay period activity, showed a consistent reduction in activity as the probability of the saccade decreased, independent of the visual stimulus configuration. Other SC neurons, fixation and burst, were largely unaffected by the changes in saccade target probability. Because we had monkeys making saccades to many locations within the visual field, we could examine activity associated with saccades outside of the movement field of neurons. We found the activity of buildup neurons to be similar across the SC, before the target was identified, and reduced when the number of possible targets increased. The results of our experiments are consistent with a role for this activity in establishing a motor set. We found, consistent with this interpretation, that the activity of these neurons was predictive of the latency of a saccadic eye movement and not other saccade parameters such as end point or peak velocity.","container-title":"Journal of Neuroscience","DOI":"10.1523/JNEUROSCI.18-18-07519.1998","ISSN":"0270-6474, 1529-2401","issue":"18","journalAbbreviation":"J. Neurosci.","language":"en","license":"Copyright © 1998 Society for Neuroscience","note":"publisher: Society for Neuroscience\nsection: ARTICLE\nPMID: 9736670","page":"7519-7534","source":"www.jneurosci.org","title":"Modulation of Neuronal Activity in Superior Colliculus by Changes in Target Probability","volume":"18","author":[{"family":"Basso","given":"Michele A."},{"family":"Wurtz","given":"Robert H."}],"issued":{"date-parts":[["1998",9,15]]}}}],"schema":"https://github.com/citation-style-language/schema/raw/master/csl-citation.json"}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(Basso &amp; Wurtz, 1997, 1998; Churchland et al., 2008)</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When the choice set is expanded from two options to four options, early representational activity is lower during pre-motion dynamics (</w:t>
      </w:r>
      <w:r w:rsidRPr="0060258A">
        <w:rPr>
          <w:rFonts w:ascii="Times New Roman" w:hAnsi="Times New Roman" w:cs="Times New Roman"/>
          <w:b/>
          <w:color w:val="000000" w:themeColor="text1"/>
        </w:rPr>
        <w:t>Fig. 7A</w:t>
      </w:r>
      <w:r w:rsidRPr="0060258A">
        <w:rPr>
          <w:rFonts w:ascii="Times New Roman" w:hAnsi="Times New Roman" w:cs="Times New Roman"/>
          <w:color w:val="000000" w:themeColor="text1"/>
        </w:rPr>
        <w:t>) and the speed of WTA dynamics slows after motion onset (</w:t>
      </w:r>
      <w:r w:rsidRPr="0060258A">
        <w:rPr>
          <w:rFonts w:ascii="Times New Roman" w:hAnsi="Times New Roman" w:cs="Times New Roman"/>
          <w:b/>
          <w:color w:val="000000" w:themeColor="text1"/>
        </w:rPr>
        <w:t>Fig. 7C</w:t>
      </w:r>
      <w:r w:rsidRPr="0060258A">
        <w:rPr>
          <w:rFonts w:ascii="Times New Roman" w:hAnsi="Times New Roman" w:cs="Times New Roman"/>
          <w:color w:val="000000" w:themeColor="text1"/>
        </w:rPr>
        <w:t xml:space="preserve">). </w:t>
      </w:r>
    </w:p>
    <w:p w:rsidR="005E51E4" w:rsidRPr="0060258A" w:rsidRDefault="005E51E4" w:rsidP="00886C3F">
      <w:pPr>
        <w:spacing w:line="480" w:lineRule="auto"/>
        <w:jc w:val="both"/>
        <w:rPr>
          <w:rFonts w:ascii="Times New Roman" w:hAnsi="Times New Roman" w:cs="Times New Roman"/>
          <w:color w:val="000000" w:themeColor="text1"/>
        </w:rPr>
      </w:pPr>
    </w:p>
    <w:p w:rsidR="005E51E4" w:rsidRPr="0060258A" w:rsidRDefault="005E51E4" w:rsidP="00886C3F">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Accordingly, in this section we examined whether the LDDM replicates the impact of the number of alternatives on both early and late empirical neural dynamics during both the representation </w:t>
      </w:r>
      <w:r w:rsidRPr="0060258A">
        <w:rPr>
          <w:rFonts w:ascii="Times New Roman" w:hAnsi="Times New Roman" w:cs="Times New Roman"/>
          <w:color w:val="000000" w:themeColor="text1"/>
        </w:rPr>
        <w:lastRenderedPageBreak/>
        <w:t xml:space="preserve">phases and the WTA phases observed in real neurons. Under four (versus two) alternatives, LDDM R unit activity during the representation stage decreases because of increased recurrent inhibition, driven by multiple contextual inputs (left side in </w:t>
      </w:r>
      <w:r w:rsidRPr="0060258A">
        <w:rPr>
          <w:rFonts w:ascii="Times New Roman" w:hAnsi="Times New Roman" w:cs="Times New Roman"/>
          <w:b/>
          <w:color w:val="000000" w:themeColor="text1"/>
        </w:rPr>
        <w:t>Fig. 7D</w:t>
      </w:r>
      <w:r w:rsidRPr="0060258A">
        <w:rPr>
          <w:rFonts w:ascii="Times New Roman" w:hAnsi="Times New Roman" w:cs="Times New Roman"/>
          <w:color w:val="000000" w:themeColor="text1"/>
        </w:rPr>
        <w:t>). Similarly, the ramping speed after motion onset and disinhibition decreases in the 4-alternative (versus the 2-alternative) condition, despite identical parameters (</w:t>
      </w:r>
      <w:r w:rsidRPr="0060258A">
        <w:rPr>
          <w:rFonts w:ascii="Times New Roman" w:hAnsi="Times New Roman" w:cs="Times New Roman"/>
          <w:b/>
          <w:color w:val="000000" w:themeColor="text1"/>
        </w:rPr>
        <w:t>Fig. 7E</w:t>
      </w:r>
      <w:r w:rsidRPr="0060258A">
        <w:rPr>
          <w:rFonts w:ascii="Times New Roman" w:hAnsi="Times New Roman" w:cs="Times New Roman"/>
          <w:color w:val="000000" w:themeColor="text1"/>
        </w:rPr>
        <w:t xml:space="preserve">). These results highlight the LDDM as a potential mechanism </w:t>
      </w:r>
      <w:r w:rsidRPr="0060258A">
        <w:rPr>
          <w:noProof/>
          <w:color w:val="000000" w:themeColor="text1"/>
          <w:lang w:eastAsia="en-US"/>
        </w:rPr>
        <mc:AlternateContent>
          <mc:Choice Requires="wps">
            <w:drawing>
              <wp:anchor distT="0" distB="0" distL="114300" distR="114300" simplePos="0" relativeHeight="251662336" behindDoc="0" locked="0" layoutInCell="1" allowOverlap="1" wp14:anchorId="1CC48ACF" wp14:editId="065FFAAF">
                <wp:simplePos x="0" y="0"/>
                <wp:positionH relativeFrom="column">
                  <wp:posOffset>-33618</wp:posOffset>
                </wp:positionH>
                <wp:positionV relativeFrom="paragraph">
                  <wp:posOffset>2117913</wp:posOffset>
                </wp:positionV>
                <wp:extent cx="5928852" cy="6225988"/>
                <wp:effectExtent l="0" t="0" r="15240" b="10160"/>
                <wp:wrapNone/>
                <wp:docPr id="11" name="Text Box 11"/>
                <wp:cNvGraphicFramePr/>
                <a:graphic xmlns:a="http://schemas.openxmlformats.org/drawingml/2006/main">
                  <a:graphicData uri="http://schemas.microsoft.com/office/word/2010/wordprocessingShape">
                    <wps:wsp>
                      <wps:cNvSpPr txBox="1"/>
                      <wps:spPr>
                        <a:xfrm>
                          <a:off x="0" y="0"/>
                          <a:ext cx="5928852" cy="6225988"/>
                        </a:xfrm>
                        <a:prstGeom prst="rect">
                          <a:avLst/>
                        </a:prstGeom>
                        <a:solidFill>
                          <a:schemeClr val="lt1"/>
                        </a:solidFill>
                        <a:ln w="6350">
                          <a:solidFill>
                            <a:prstClr val="black"/>
                          </a:solidFill>
                        </a:ln>
                      </wps:spPr>
                      <wps:txbx>
                        <w:txbxContent>
                          <w:p w:rsidR="005E51E4" w:rsidRDefault="005E51E4"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13"/>
                                          <a:stretch>
                                            <a:fillRect/>
                                          </a:stretch>
                                        </pic:blipFill>
                                        <pic:spPr>
                                          <a:xfrm>
                                            <a:off x="0" y="0"/>
                                            <a:ext cx="5285844" cy="4027839"/>
                                          </a:xfrm>
                                          <a:prstGeom prst="rect">
                                            <a:avLst/>
                                          </a:prstGeom>
                                        </pic:spPr>
                                      </pic:pic>
                                    </a:graphicData>
                                  </a:graphic>
                                </wp:inline>
                              </w:drawing>
                            </w:r>
                          </w:p>
                          <w:p w:rsidR="005E51E4" w:rsidRPr="008A0F56" w:rsidRDefault="005E51E4" w:rsidP="003729F0">
                            <w:pPr>
                              <w:jc w:val="both"/>
                              <w:rPr>
                                <w:rFonts w:ascii="Times New Roman" w:hAnsi="Times New Roman" w:cs="Times New Roman"/>
                                <w:sz w:val="22"/>
                                <w:szCs w:val="22"/>
                                <w:rPrChange w:id="2245" w:author="Bo Shen" w:date="2023-02-03T11:36:00Z">
                                  <w:rPr>
                                    <w:rFonts w:ascii="Times New Roman" w:hAnsi="Times New Roman" w:cs="Times New Roman"/>
                                  </w:rPr>
                                </w:rPrChange>
                              </w:rPr>
                            </w:pPr>
                            <w:r w:rsidRPr="008A0F56">
                              <w:rPr>
                                <w:rFonts w:ascii="Times New Roman" w:hAnsi="Times New Roman" w:cs="Times New Roman"/>
                                <w:b/>
                                <w:sz w:val="22"/>
                                <w:szCs w:val="22"/>
                                <w:rPrChange w:id="2246"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2247"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2248"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2249"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2250"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2251"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2252"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2253" w:author="Bo Shen" w:date="2023-02-03T11:36:00Z">
                                  <w:rPr>
                                    <w:rFonts w:ascii="Times New Roman" w:hAnsi="Times New Roman" w:cs="Times New Roman"/>
                                  </w:rPr>
                                </w:rPrChange>
                              </w:rPr>
                              <w:t>. Ramping speed in 2 (black) and 4 (red) alternative conditions, separated for choices towards</w:t>
                            </w:r>
                            <w:del w:id="2254" w:author="Bo Shen" w:date="2023-02-03T10:40:00Z">
                              <w:r w:rsidRPr="008A0F56" w:rsidDel="00DB7F65">
                                <w:rPr>
                                  <w:rFonts w:ascii="Times New Roman" w:hAnsi="Times New Roman" w:cs="Times New Roman"/>
                                  <w:sz w:val="22"/>
                                  <w:szCs w:val="22"/>
                                  <w:rPrChange w:id="2255"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2256"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2257"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2258"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2259"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2260"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2261"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2262"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2263"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264"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2265"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2266"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2267"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2268"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2269"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270"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2271"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2272" w:author="Bo Shen" w:date="2023-02-03T11:36:00Z">
                                  <w:rPr>
                                    <w:rFonts w:ascii="Times New Roman" w:hAnsi="Times New Roman" w:cs="Times New Roman"/>
                                  </w:rPr>
                                </w:rPrChange>
                              </w:rPr>
                              <w:t xml:space="preserve"> are adapted with permission from Churchland et al., 2008.</w:t>
                            </w:r>
                          </w:p>
                          <w:p w:rsidR="005E51E4" w:rsidRDefault="005E51E4" w:rsidP="00D66A16">
                            <w:pPr>
                              <w:jc w:val="both"/>
                              <w:rPr>
                                <w:rFonts w:ascii="Times New Roman" w:hAnsi="Times New Roman" w:cs="Times New Roman"/>
                              </w:rPr>
                            </w:pPr>
                          </w:p>
                          <w:p w:rsidR="005E51E4" w:rsidRPr="00256221" w:rsidRDefault="005E51E4" w:rsidP="00D66A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C48ACF" id="Text Box 11" o:spid="_x0000_s1032" type="#_x0000_t202" style="position:absolute;left:0;text-align:left;margin-left:-2.65pt;margin-top:166.75pt;width:466.85pt;height:49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" fillcolor="white [3201]" strokeweight=".5pt">
                <v:textbox>
                  <w:txbxContent>
                    <w:p w:rsidR="005E51E4" w:rsidRDefault="005E51E4" w:rsidP="003729F0">
                      <w:pPr>
                        <w:spacing w:line="480" w:lineRule="auto"/>
                        <w:jc w:val="center"/>
                        <w:rPr>
                          <w:rFonts w:ascii="Times New Roman" w:hAnsi="Times New Roman" w:cs="Times New Roman"/>
                        </w:rPr>
                      </w:pPr>
                      <w:r>
                        <w:rPr>
                          <w:rFonts w:ascii="Times New Roman" w:hAnsi="Times New Roman" w:cs="Times New Roman"/>
                          <w:noProof/>
                          <w:lang w:eastAsia="en-US"/>
                        </w:rPr>
                        <w:drawing>
                          <wp:inline distT="0" distB="0" distL="0" distR="0" wp14:anchorId="1AAF20DE" wp14:editId="436FDB14">
                            <wp:extent cx="5284694" cy="4026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urchland2008_v3.eps"/>
                                    <pic:cNvPicPr/>
                                  </pic:nvPicPr>
                                  <pic:blipFill>
                                    <a:blip r:embed="rId13"/>
                                    <a:stretch>
                                      <a:fillRect/>
                                    </a:stretch>
                                  </pic:blipFill>
                                  <pic:spPr>
                                    <a:xfrm>
                                      <a:off x="0" y="0"/>
                                      <a:ext cx="5285844" cy="4027839"/>
                                    </a:xfrm>
                                    <a:prstGeom prst="rect">
                                      <a:avLst/>
                                    </a:prstGeom>
                                  </pic:spPr>
                                </pic:pic>
                              </a:graphicData>
                            </a:graphic>
                          </wp:inline>
                        </w:drawing>
                      </w:r>
                    </w:p>
                    <w:p w:rsidR="005E51E4" w:rsidRPr="008A0F56" w:rsidRDefault="005E51E4" w:rsidP="003729F0">
                      <w:pPr>
                        <w:jc w:val="both"/>
                        <w:rPr>
                          <w:rFonts w:ascii="Times New Roman" w:hAnsi="Times New Roman" w:cs="Times New Roman"/>
                          <w:sz w:val="22"/>
                          <w:szCs w:val="22"/>
                          <w:rPrChange w:id="2273" w:author="Bo Shen" w:date="2023-02-03T11:36:00Z">
                            <w:rPr>
                              <w:rFonts w:ascii="Times New Roman" w:hAnsi="Times New Roman" w:cs="Times New Roman"/>
                            </w:rPr>
                          </w:rPrChange>
                        </w:rPr>
                      </w:pPr>
                      <w:r w:rsidRPr="008A0F56">
                        <w:rPr>
                          <w:rFonts w:ascii="Times New Roman" w:hAnsi="Times New Roman" w:cs="Times New Roman"/>
                          <w:b/>
                          <w:sz w:val="22"/>
                          <w:szCs w:val="22"/>
                          <w:rPrChange w:id="2274" w:author="Bo Shen" w:date="2023-02-03T11:36:00Z">
                            <w:rPr>
                              <w:rFonts w:ascii="Times New Roman" w:hAnsi="Times New Roman" w:cs="Times New Roman"/>
                              <w:b/>
                            </w:rPr>
                          </w:rPrChange>
                        </w:rPr>
                        <w:t>Figure 7</w:t>
                      </w:r>
                      <w:r w:rsidRPr="008A0F56">
                        <w:rPr>
                          <w:rFonts w:ascii="Times New Roman" w:hAnsi="Times New Roman" w:cs="Times New Roman"/>
                          <w:sz w:val="22"/>
                          <w:szCs w:val="22"/>
                          <w:rPrChange w:id="2275" w:author="Bo Shen" w:date="2023-02-03T11:36:00Z">
                            <w:rPr>
                              <w:rFonts w:ascii="Times New Roman" w:hAnsi="Times New Roman" w:cs="Times New Roman"/>
                            </w:rPr>
                          </w:rPrChange>
                        </w:rPr>
                        <w:t xml:space="preserve">. LDDM replicates both the normalized coding and WTA competition observed sequentially in single neurons examined in a multi-alternative choice task. </w:t>
                      </w:r>
                      <w:r w:rsidRPr="008A0F56">
                        <w:rPr>
                          <w:rFonts w:ascii="Times New Roman" w:hAnsi="Times New Roman" w:cs="Times New Roman"/>
                          <w:b/>
                          <w:sz w:val="22"/>
                          <w:szCs w:val="22"/>
                          <w:rPrChange w:id="2276" w:author="Bo Shen" w:date="2023-02-03T11:36:00Z">
                            <w:rPr>
                              <w:rFonts w:ascii="Times New Roman" w:hAnsi="Times New Roman" w:cs="Times New Roman"/>
                              <w:b/>
                            </w:rPr>
                          </w:rPrChange>
                        </w:rPr>
                        <w:t>A</w:t>
                      </w:r>
                      <w:r w:rsidRPr="008A0F56">
                        <w:rPr>
                          <w:rFonts w:ascii="Times New Roman" w:hAnsi="Times New Roman" w:cs="Times New Roman"/>
                          <w:sz w:val="22"/>
                          <w:szCs w:val="22"/>
                          <w:rPrChange w:id="2277" w:author="Bo Shen" w:date="2023-02-03T11:36:00Z">
                            <w:rPr>
                              <w:rFonts w:ascii="Times New Roman" w:hAnsi="Times New Roman" w:cs="Times New Roman"/>
                            </w:rPr>
                          </w:rPrChange>
                        </w:rPr>
                        <w:t xml:space="preserve">. Parietal neuron activity during pre-motion representation is decreased in 4-alternative (red) versus 2-alternative (black) trials. </w:t>
                      </w:r>
                      <w:r w:rsidRPr="008A0F56">
                        <w:rPr>
                          <w:rFonts w:ascii="Times New Roman" w:hAnsi="Times New Roman" w:cs="Times New Roman"/>
                          <w:b/>
                          <w:sz w:val="22"/>
                          <w:szCs w:val="22"/>
                          <w:rPrChange w:id="2278" w:author="Bo Shen" w:date="2023-02-03T11:36:00Z">
                            <w:rPr>
                              <w:rFonts w:ascii="Times New Roman" w:hAnsi="Times New Roman" w:cs="Times New Roman"/>
                              <w:b/>
                            </w:rPr>
                          </w:rPrChange>
                        </w:rPr>
                        <w:t>B</w:t>
                      </w:r>
                      <w:r w:rsidRPr="008A0F56">
                        <w:rPr>
                          <w:rFonts w:ascii="Times New Roman" w:hAnsi="Times New Roman" w:cs="Times New Roman"/>
                          <w:sz w:val="22"/>
                          <w:szCs w:val="22"/>
                          <w:rPrChange w:id="2279" w:author="Bo Shen" w:date="2023-02-03T11:36:00Z">
                            <w:rPr>
                              <w:rFonts w:ascii="Times New Roman" w:hAnsi="Times New Roman" w:cs="Times New Roman"/>
                            </w:rPr>
                          </w:rPrChange>
                        </w:rPr>
                        <w:t xml:space="preserve">. Neural activity during 2-alternative choice transitions from pre-motion target representation (left) and to post-motion onset WTA dynamics (right), shown for different input coherences (indicated by colors). </w:t>
                      </w:r>
                      <w:r w:rsidRPr="008A0F56">
                        <w:rPr>
                          <w:rFonts w:ascii="Times New Roman" w:hAnsi="Times New Roman" w:cs="Times New Roman"/>
                          <w:b/>
                          <w:sz w:val="22"/>
                          <w:szCs w:val="22"/>
                          <w:rPrChange w:id="2280" w:author="Bo Shen" w:date="2023-02-03T11:36:00Z">
                            <w:rPr>
                              <w:rFonts w:ascii="Times New Roman" w:hAnsi="Times New Roman" w:cs="Times New Roman"/>
                              <w:b/>
                            </w:rPr>
                          </w:rPrChange>
                        </w:rPr>
                        <w:t>C</w:t>
                      </w:r>
                      <w:r w:rsidRPr="008A0F56">
                        <w:rPr>
                          <w:rFonts w:ascii="Times New Roman" w:hAnsi="Times New Roman" w:cs="Times New Roman"/>
                          <w:sz w:val="22"/>
                          <w:szCs w:val="22"/>
                          <w:rPrChange w:id="2281" w:author="Bo Shen" w:date="2023-02-03T11:36:00Z">
                            <w:rPr>
                              <w:rFonts w:ascii="Times New Roman" w:hAnsi="Times New Roman" w:cs="Times New Roman"/>
                            </w:rPr>
                          </w:rPrChange>
                        </w:rPr>
                        <w:t>. Ramping speed in 2 (black) and 4 (red) alternative conditions, separated for choices towards</w:t>
                      </w:r>
                      <w:del w:id="2282" w:author="Bo Shen" w:date="2023-02-03T10:40:00Z">
                        <w:r w:rsidRPr="008A0F56" w:rsidDel="00DB7F65">
                          <w:rPr>
                            <w:rFonts w:ascii="Times New Roman" w:hAnsi="Times New Roman" w:cs="Times New Roman"/>
                            <w:sz w:val="22"/>
                            <w:szCs w:val="22"/>
                            <w:rPrChange w:id="2283" w:author="Bo Shen" w:date="2023-02-03T11:36:00Z">
                              <w:rPr>
                                <w:rFonts w:ascii="Times New Roman" w:hAnsi="Times New Roman" w:cs="Times New Roman"/>
                              </w:rPr>
                            </w:rPrChange>
                          </w:rPr>
                          <w:delText xml:space="preserve">  </w:delText>
                        </w:r>
                      </w:del>
                      <w:r w:rsidRPr="008A0F56">
                        <w:rPr>
                          <w:rFonts w:ascii="Times New Roman" w:hAnsi="Times New Roman" w:cs="Times New Roman"/>
                          <w:sz w:val="22"/>
                          <w:szCs w:val="22"/>
                          <w:rPrChange w:id="2284" w:author="Bo Shen" w:date="2023-02-03T11:36:00Z">
                            <w:rPr>
                              <w:rFonts w:ascii="Times New Roman" w:hAnsi="Times New Roman" w:cs="Times New Roman"/>
                            </w:rPr>
                          </w:rPrChange>
                        </w:rPr>
                        <w:t xml:space="preserve"> (T</w:t>
                      </w:r>
                      <w:r w:rsidRPr="008A0F56">
                        <w:rPr>
                          <w:rFonts w:ascii="Times New Roman" w:hAnsi="Times New Roman" w:cs="Times New Roman"/>
                          <w:sz w:val="22"/>
                          <w:szCs w:val="22"/>
                          <w:vertAlign w:val="subscript"/>
                          <w:rPrChange w:id="2285" w:author="Bo Shen" w:date="2023-02-03T11:36:00Z">
                            <w:rPr>
                              <w:rFonts w:ascii="Times New Roman" w:hAnsi="Times New Roman" w:cs="Times New Roman"/>
                              <w:vertAlign w:val="subscript"/>
                            </w:rPr>
                          </w:rPrChange>
                        </w:rPr>
                        <w:t>in</w:t>
                      </w:r>
                      <w:r w:rsidRPr="008A0F56">
                        <w:rPr>
                          <w:rFonts w:ascii="Times New Roman" w:hAnsi="Times New Roman" w:cs="Times New Roman"/>
                          <w:sz w:val="22"/>
                          <w:szCs w:val="22"/>
                          <w:rPrChange w:id="2286" w:author="Bo Shen" w:date="2023-02-03T11:36:00Z">
                            <w:rPr>
                              <w:rFonts w:ascii="Times New Roman" w:hAnsi="Times New Roman" w:cs="Times New Roman"/>
                            </w:rPr>
                          </w:rPrChange>
                        </w:rPr>
                        <w:t>) and away from (T</w:t>
                      </w:r>
                      <w:r w:rsidRPr="008A0F56">
                        <w:rPr>
                          <w:rFonts w:ascii="Times New Roman" w:hAnsi="Times New Roman" w:cs="Times New Roman"/>
                          <w:sz w:val="22"/>
                          <w:szCs w:val="22"/>
                          <w:vertAlign w:val="subscript"/>
                          <w:rPrChange w:id="2287" w:author="Bo Shen" w:date="2023-02-03T11:36:00Z">
                            <w:rPr>
                              <w:rFonts w:ascii="Times New Roman" w:hAnsi="Times New Roman" w:cs="Times New Roman"/>
                              <w:vertAlign w:val="subscript"/>
                            </w:rPr>
                          </w:rPrChange>
                        </w:rPr>
                        <w:t>out</w:t>
                      </w:r>
                      <w:r w:rsidRPr="008A0F56">
                        <w:rPr>
                          <w:rFonts w:ascii="Times New Roman" w:hAnsi="Times New Roman" w:cs="Times New Roman"/>
                          <w:sz w:val="22"/>
                          <w:szCs w:val="22"/>
                          <w:rPrChange w:id="2288" w:author="Bo Shen" w:date="2023-02-03T11:36:00Z">
                            <w:rPr>
                              <w:rFonts w:ascii="Times New Roman" w:hAnsi="Times New Roman" w:cs="Times New Roman"/>
                            </w:rPr>
                          </w:rPrChange>
                        </w:rPr>
                        <w:t>) the neural response field (T</w:t>
                      </w:r>
                      <w:r w:rsidRPr="008A0F56">
                        <w:rPr>
                          <w:rFonts w:ascii="Times New Roman" w:hAnsi="Times New Roman" w:cs="Times New Roman"/>
                          <w:sz w:val="22"/>
                          <w:szCs w:val="22"/>
                          <w:vertAlign w:val="subscript"/>
                          <w:rPrChange w:id="2289" w:author="Bo Shen" w:date="2023-02-03T11:36:00Z">
                            <w:rPr>
                              <w:rFonts w:ascii="Times New Roman" w:hAnsi="Times New Roman" w:cs="Times New Roman"/>
                              <w:vertAlign w:val="subscript"/>
                            </w:rPr>
                          </w:rPrChange>
                        </w:rPr>
                        <w:t>90</w:t>
                      </w:r>
                      <w:r w:rsidRPr="008A0F56">
                        <w:rPr>
                          <w:rFonts w:ascii="Times New Roman" w:hAnsi="Times New Roman" w:cs="Times New Roman"/>
                          <w:sz w:val="22"/>
                          <w:szCs w:val="22"/>
                          <w:rPrChange w:id="2290" w:author="Bo Shen" w:date="2023-02-03T11:36:00Z">
                            <w:rPr>
                              <w:rFonts w:ascii="Times New Roman" w:hAnsi="Times New Roman" w:cs="Times New Roman"/>
                            </w:rPr>
                          </w:rPrChange>
                        </w:rPr>
                        <w:t xml:space="preserve"> in the original study designates choices for targets orthogonal to the Tin-Tout target, and is not examined here). </w:t>
                      </w:r>
                      <w:r w:rsidRPr="008A0F56">
                        <w:rPr>
                          <w:rFonts w:ascii="Times New Roman" w:hAnsi="Times New Roman" w:cs="Times New Roman"/>
                          <w:b/>
                          <w:sz w:val="22"/>
                          <w:szCs w:val="22"/>
                          <w:rPrChange w:id="2291"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292" w:author="Bo Shen" w:date="2023-02-03T11:36:00Z">
                            <w:rPr>
                              <w:rFonts w:ascii="Times New Roman" w:hAnsi="Times New Roman" w:cs="Times New Roman"/>
                            </w:rPr>
                          </w:rPrChange>
                        </w:rPr>
                        <w:t xml:space="preserve">. Dynamics of LDDM </w:t>
                      </w:r>
                      <w:r w:rsidRPr="008A0F56">
                        <w:rPr>
                          <w:rFonts w:ascii="Times New Roman" w:hAnsi="Times New Roman" w:cs="Times New Roman"/>
                          <w:i/>
                          <w:sz w:val="22"/>
                          <w:szCs w:val="22"/>
                          <w:rPrChange w:id="2293" w:author="Bo Shen" w:date="2023-02-03T11:36:00Z">
                            <w:rPr>
                              <w:rFonts w:ascii="Times New Roman" w:hAnsi="Times New Roman" w:cs="Times New Roman"/>
                              <w:i/>
                            </w:rPr>
                          </w:rPrChange>
                        </w:rPr>
                        <w:t>R</w:t>
                      </w:r>
                      <w:r w:rsidRPr="008A0F56">
                        <w:rPr>
                          <w:rFonts w:ascii="Times New Roman" w:hAnsi="Times New Roman" w:cs="Times New Roman"/>
                          <w:sz w:val="22"/>
                          <w:szCs w:val="22"/>
                          <w:rPrChange w:id="2294" w:author="Bo Shen" w:date="2023-02-03T11:36:00Z">
                            <w:rPr>
                              <w:rFonts w:ascii="Times New Roman" w:hAnsi="Times New Roman" w:cs="Times New Roman"/>
                            </w:rPr>
                          </w:rPrChange>
                        </w:rPr>
                        <w:t xml:space="preserve"> unit activity during pre-motion representation without disinhibition (left) and after motion onset with disinhibition (right). </w:t>
                      </w:r>
                      <w:r w:rsidRPr="008A0F56">
                        <w:rPr>
                          <w:rFonts w:ascii="Times New Roman" w:hAnsi="Times New Roman" w:cs="Times New Roman"/>
                          <w:b/>
                          <w:sz w:val="22"/>
                          <w:szCs w:val="22"/>
                          <w:rPrChange w:id="2295" w:author="Bo Shen" w:date="2023-02-03T11:36:00Z">
                            <w:rPr>
                              <w:rFonts w:ascii="Times New Roman" w:hAnsi="Times New Roman" w:cs="Times New Roman"/>
                              <w:b/>
                            </w:rPr>
                          </w:rPrChange>
                        </w:rPr>
                        <w:t>E</w:t>
                      </w:r>
                      <w:r w:rsidRPr="008A0F56">
                        <w:rPr>
                          <w:rFonts w:ascii="Times New Roman" w:hAnsi="Times New Roman" w:cs="Times New Roman"/>
                          <w:sz w:val="22"/>
                          <w:szCs w:val="22"/>
                          <w:rPrChange w:id="2296" w:author="Bo Shen" w:date="2023-02-03T11:36:00Z">
                            <w:rPr>
                              <w:rFonts w:ascii="Times New Roman" w:hAnsi="Times New Roman" w:cs="Times New Roman"/>
                            </w:rPr>
                          </w:rPrChange>
                        </w:rPr>
                        <w:t xml:space="preserve">. LDDM replicates the decrease in ramping rates (time period shaded in </w:t>
                      </w:r>
                      <w:r w:rsidRPr="008A0F56">
                        <w:rPr>
                          <w:rFonts w:ascii="Times New Roman" w:hAnsi="Times New Roman" w:cs="Times New Roman"/>
                          <w:b/>
                          <w:sz w:val="22"/>
                          <w:szCs w:val="22"/>
                          <w:rPrChange w:id="2297" w:author="Bo Shen" w:date="2023-02-03T11:36:00Z">
                            <w:rPr>
                              <w:rFonts w:ascii="Times New Roman" w:hAnsi="Times New Roman" w:cs="Times New Roman"/>
                              <w:b/>
                            </w:rPr>
                          </w:rPrChange>
                        </w:rPr>
                        <w:t>D</w:t>
                      </w:r>
                      <w:r w:rsidRPr="008A0F56">
                        <w:rPr>
                          <w:rFonts w:ascii="Times New Roman" w:hAnsi="Times New Roman" w:cs="Times New Roman"/>
                          <w:sz w:val="22"/>
                          <w:szCs w:val="22"/>
                          <w:rPrChange w:id="2298" w:author="Bo Shen" w:date="2023-02-03T11:36:00Z">
                            <w:rPr>
                              <w:rFonts w:ascii="Times New Roman" w:hAnsi="Times New Roman" w:cs="Times New Roman"/>
                            </w:rPr>
                          </w:rPrChange>
                        </w:rPr>
                        <w:t xml:space="preserve">) from 2 (black) to 4 (red) alternatives after the motion onset, consistent with the empirical data. Panels </w:t>
                      </w:r>
                      <w:r w:rsidRPr="008A0F56">
                        <w:rPr>
                          <w:rFonts w:ascii="Times New Roman" w:hAnsi="Times New Roman" w:cs="Times New Roman"/>
                          <w:b/>
                          <w:sz w:val="22"/>
                          <w:szCs w:val="22"/>
                          <w:rPrChange w:id="2299" w:author="Bo Shen" w:date="2023-02-03T11:36:00Z">
                            <w:rPr>
                              <w:rFonts w:ascii="Times New Roman" w:hAnsi="Times New Roman" w:cs="Times New Roman"/>
                              <w:b/>
                            </w:rPr>
                          </w:rPrChange>
                        </w:rPr>
                        <w:t>A – C</w:t>
                      </w:r>
                      <w:r w:rsidRPr="008A0F56">
                        <w:rPr>
                          <w:rFonts w:ascii="Times New Roman" w:hAnsi="Times New Roman" w:cs="Times New Roman"/>
                          <w:sz w:val="22"/>
                          <w:szCs w:val="22"/>
                          <w:rPrChange w:id="2300" w:author="Bo Shen" w:date="2023-02-03T11:36:00Z">
                            <w:rPr>
                              <w:rFonts w:ascii="Times New Roman" w:hAnsi="Times New Roman" w:cs="Times New Roman"/>
                            </w:rPr>
                          </w:rPrChange>
                        </w:rPr>
                        <w:t xml:space="preserve"> are adapted with permission from Churchland et al., 2008.</w:t>
                      </w:r>
                    </w:p>
                    <w:p w:rsidR="005E51E4" w:rsidRDefault="005E51E4" w:rsidP="00D66A16">
                      <w:pPr>
                        <w:jc w:val="both"/>
                        <w:rPr>
                          <w:rFonts w:ascii="Times New Roman" w:hAnsi="Times New Roman" w:cs="Times New Roman"/>
                        </w:rPr>
                      </w:pPr>
                    </w:p>
                    <w:p w:rsidR="005E51E4" w:rsidRPr="00256221" w:rsidRDefault="005E51E4" w:rsidP="00D66A16"/>
                  </w:txbxContent>
                </v:textbox>
              </v:shape>
            </w:pict>
          </mc:Fallback>
        </mc:AlternateContent>
      </w:r>
      <w:r w:rsidRPr="0060258A">
        <w:rPr>
          <w:rFonts w:ascii="Times New Roman" w:hAnsi="Times New Roman" w:cs="Times New Roman"/>
          <w:color w:val="000000" w:themeColor="text1"/>
        </w:rPr>
        <w:t>of integrating normalized value coding and WTA competition within a single circuit architecture.</w:t>
      </w:r>
    </w:p>
    <w:p w:rsidR="005E51E4" w:rsidRPr="0060258A" w:rsidRDefault="005E51E4"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i/>
          <w:color w:val="000000" w:themeColor="text1"/>
        </w:rPr>
        <w:br w:type="page"/>
      </w:r>
    </w:p>
    <w:p w:rsidR="005E51E4" w:rsidRPr="0060258A" w:rsidRDefault="005E51E4" w:rsidP="00886C3F">
      <w:pPr>
        <w:spacing w:line="480" w:lineRule="auto"/>
        <w:jc w:val="both"/>
        <w:rPr>
          <w:rFonts w:ascii="Times New Roman" w:hAnsi="Times New Roman" w:cs="Times New Roman"/>
          <w:i/>
          <w:color w:val="000000" w:themeColor="text1"/>
        </w:rPr>
      </w:pPr>
      <w:ins w:id="2301" w:author="Bo Shen" w:date="2023-01-23T18:32:00Z">
        <w:r>
          <w:rPr>
            <w:rFonts w:ascii="Times New Roman" w:hAnsi="Times New Roman" w:cs="Times New Roman"/>
            <w:i/>
            <w:iCs/>
            <w:color w:val="000000" w:themeColor="text1"/>
          </w:rPr>
          <w:lastRenderedPageBreak/>
          <w:t>L</w:t>
        </w:r>
        <w:r w:rsidRPr="002244C7">
          <w:rPr>
            <w:rFonts w:ascii="Times New Roman" w:hAnsi="Times New Roman" w:cs="Times New Roman"/>
            <w:i/>
            <w:iCs/>
            <w:color w:val="000000" w:themeColor="text1"/>
          </w:rPr>
          <w:t>ine-attractor</w:t>
        </w:r>
      </w:ins>
      <w:del w:id="2302" w:author="Bo Shen" w:date="2023-01-23T18:32:00Z">
        <w:r w:rsidRPr="0060258A" w:rsidDel="009926BB">
          <w:rPr>
            <w:rFonts w:ascii="Times New Roman" w:hAnsi="Times New Roman" w:cs="Times New Roman"/>
            <w:i/>
            <w:color w:val="000000" w:themeColor="text1"/>
          </w:rPr>
          <w:delText>A novel form of</w:delText>
        </w:r>
      </w:del>
      <w:r w:rsidRPr="0060258A">
        <w:rPr>
          <w:rFonts w:ascii="Times New Roman" w:hAnsi="Times New Roman" w:cs="Times New Roman"/>
          <w:i/>
          <w:color w:val="000000" w:themeColor="text1"/>
        </w:rPr>
        <w:t xml:space="preserve"> persistent activity</w:t>
      </w:r>
    </w:p>
    <w:p w:rsidR="005E51E4" w:rsidRPr="0060258A" w:rsidRDefault="005E51E4" w:rsidP="00886C3F">
      <w:pPr>
        <w:spacing w:line="480" w:lineRule="auto"/>
        <w:jc w:val="both"/>
        <w:rPr>
          <w:rFonts w:ascii="Times New Roman" w:hAnsi="Times New Roman" w:cs="Times New Roman"/>
          <w:i/>
          <w:color w:val="000000" w:themeColor="text1"/>
        </w:rPr>
      </w:pPr>
    </w:p>
    <w:p w:rsidR="005E51E4" w:rsidRPr="0060258A" w:rsidRDefault="005E51E4" w:rsidP="0072724B">
      <w:pPr>
        <w:spacing w:line="480" w:lineRule="auto"/>
        <w:jc w:val="both"/>
        <w:rPr>
          <w:rFonts w:ascii="Times New Roman" w:hAnsi="Times New Roman" w:cs="Times New Roman"/>
          <w:color w:val="000000" w:themeColor="text1"/>
          <w:highlight w:val="yellow"/>
        </w:rPr>
      </w:pPr>
      <w:r w:rsidRPr="0060258A">
        <w:rPr>
          <w:rFonts w:ascii="Times New Roman" w:hAnsi="Times New Roman" w:cs="Times New Roman"/>
          <w:color w:val="000000" w:themeColor="text1"/>
        </w:rPr>
        <w:t>We next examine implications of the local disinhibition architecture for another characteristic of decision-related neural firing: persistent activity. In cortical areas such as parietal</w:t>
      </w:r>
      <w:ins w:id="2303" w:author="Bo Shen" w:date="2023-02-03T11:37: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{"citationID":"2xuMnu8Q","properties":{"formattedCitation":"(Kiani et al., 2008, 2014; Kiani &amp; Shadlen, 2009; Roitman &amp; Shadlen, 2002; Shadlen &amp; Newsome, 2001)","plainCitation":"(Kiani et al., 2008, 2014; Kiani &amp; Shadlen, 2009;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(Kiani et al., 2008, 2014; Kiani &amp; Shadlen, 2009; Roitman &amp; Shadlen, 2002; Shadlen &amp; Newsome, 2001)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prefrontal</w:t>
      </w:r>
      <w:ins w:id="2304" w:author="Bo Shen" w:date="2023-02-03T11:37: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{"citationID":"gvey2Mlw","properties":{"formattedCitation":"(Funahashi et al., 1989; Fuster &amp; Alexander, 1971; Goldman-Rakic, 1995; Rigotti et al., 2013)","plainCitation":"(Funahashi et al., 1989; Fuster &amp; Alexander, 1971; Goldman-Rakic, 1995; Rigotti et al., 2013)","noteIndex":0},"citationItems":[{"id":3106,"uris":["http://zotero.org/users/6345545/items/ESDLEM2D"],"itemData":{"id":3106,"type":"article-journal","abstract":"1. An oculomotor delayed-response task was used to examine the spatial memory functions of neurons in primate prefrontal cortex. Monkeys were trained to fixate a central spot during a brief presentation (0.5 s) of a peripheral cue and throughout a subsequent delay period (1-6 s), and then, upon the extinction of the fixation target, to make a saccadic eye movement to where the cue had been presented. Cues were usually presented in one of eight different locations separated by 45 degrees. This task thus requires monkeys to direct their gaze to the location of a remembered visual cue, controls the retinal coordinates of the visual cues, controls the monkey's oculomotor behavior during the delay period, and also allows precise measurement of the timing and direction of the relevant behavioral responses. 2. Recordings were obtained from 288 neurons in the prefrontal cortex within and surrounding the principal sulcus (PS) while monkeys performed this task. An additional 31 neurons in the frontal eye fields (FEF) region within and near the anterior bank of the arcuate sulcus were also studied. 3. Of the 288 PS neurons, 170 exhibited task-related activity during at least one phase of this task and, of these, 87 showed significant excitation or inhibition of activity during the delay period relative to activity during the intertrial interval. 4. Delay period activity was classified as directional for 79% of these 87 neurons in that significant responses only occurred following cues located over a certain range of visual field directions and were weak or absent for other cue directions. The remaining 21% were omnidirectional, i.e., showed comparable delay period activity for all visual field locations tested. Directional preferences, or lack thereof, were maintained across different delay intervals (1-6 s). 5. For 50 of the 87 PS neurons, activity during the delay period was significantly elevated above the neuron's spontaneous rate for at least one cue location; for the remaining 37 neurons only inhibitory delay period activity was seen. Nearly all (92%) neurons with excitatory delay period activity were directional and few (8%) were omnidirectional. Most (62%) neurons with purely inhibitory delay period activity were directional, but a substantial minority (38%) was omnidirectional. 6. Fifteen of the neurons with excitatory directional delay period activity also had significant inhibitory delay period activity for other cue directions. These inhibitory responses were usually strongest for, or centered about, cue directions roughly opposite those optimal for excitatory responses.(ABSTRACT TRUNCATED AT 400 WORDS)","container-title":"Journal of Neurophysiology","DOI":"10.1152/jn.1989.61.2.331","ISSN":"0022-3077","issue":"2","note":"publisher: American Physiological Society","page":"331-349","source":"journals.physiology.org (Atypon)","title":"Mnemonic coding of visual space in the monkey's dorsolateral prefrontal cortex","volume":"61","author":[{"family":"Funahashi","given":"S."},{"family":"Bruce","given":"C. J."},{"family":"Goldman-Rakic","given":"P. S."}],"issued":{"date-parts":[["1989",2,1]]}}},{"id":3103,"uris":["http://zotero.org/users/6345545/items/SWLYBRRY"],"itemData":{"id":3103,"type":"article-journal","abstract":"Nerve cells in the mlonkey's prefrontal cortex and nucleuis medialis dorsalis of the thalamus show chaanges of firing frequiency associated with the performance of a delayed response test. Most cells increase firing during the cue presentation period or at the beginning of the ensuing delay; spike discharge highler than that in intertrial periods is present in somne cells throughoult the delay. These changes are interpreted as suggestive evidence of a role of frontothalamnzic circiuits ill the attentive process involved in short-termti inieniory.","container-title":"Science","DOI":"10.1126/science.173.3997.652","ISSN":"0036-8075, 1095-9203","issue":"3997","journalAbbreviation":"Science","language":"en","page":"652-654","source":"DOI.org (Crossref)","title":"Neuron Activity Related to Short-Term Memory","volume":"173","author":[{"family":"Fuster","given":"J. M."},{"family":"Alexander","given":"G. E."}],"issued":{"date-parts":[["1971",8,13]]}}},{"id":3941,"uris":["http://zotero.org/users/6345545/items/ZN6YXX3D"],"itemData":{"id":3941,"type":"article-journal","container-title":"Neuron","DOI":"10.1016/0896-6273(95)90304-6","ISSN":"0896-6273","issue":"3","journalAbbreviation":"Neuron","language":"en","page":"477-485","source":"ScienceDirect","title":"Cellular basis of working memory","volume":"14","author":[{"family":"Goldman-Rakic","given":"P. S"}],"issued":{"date-parts":[["1995",3,1]]}}},{"id":3944,"uris":["http://zotero.org/users/6345545/items/E82DTAHB"],"itemData":{"id":3944,"type":"article-journal","abstract":"Single-neuron activity in the prefrontal cortex (PFC) is tuned to mixtures of multiple task-related aspects. Such mixed selectivity is highly heterogeneous, seemingly disordered and therefore difficult to interpret. We analysed the neural activity recorded in monkeys during an object sequence memory task to identify a role of mixed selectivity in subserving the cognitive functions ascribed to the PFC. We show that mixed selectivity neurons encode distributed information about all task-relevant aspects. Each aspect can be decoded from the population of neurons even when single-cell selectivity to that aspect is eliminated. Moreover, mixed selectivity offers a significant computational advantage over specialized responses in terms of the repertoire of input–output functions implementable by readout neurons. This advantage originates from the highly diverse nonlinear selectivity to mixtures of task-relevant variables, a signature of high-dimensional neural representations. Crucially, this dimensionality is predictive of animal behaviour as it collapses in error trials. Our findings recommend a shift of focus for future studies from neurons that have easily interpretable response tuning to the widely observed, but rarely analysed, mixed selectivity neurons.","container-title":"Nature","DOI":"10.1038/nature12160","ISSN":"1476-4687","issue":"7451","language":"en","license":"2013 Nature Publishing Group, a division of Macmillan Publishers Limited. All Rights Reserved.","note":"number: 7451\npublisher: Nature Publishing Group","page":"585-590","source":"www.nature.com","title":"The importance of mixed selectivity in complex cognitive tasks","volume":"497","author":[{"family":"Rigotti","given":"Mattia"},{"family":"Barak","given":"Omri"},{"family":"Warden","given":"Melissa R."},{"family":"Wang","given":"Xiao-Jing"},{"family":"Daw","given":"Nathaniel D."},{"family":"Miller","given":"Earl K."},{"family":"Fusi","given":"Stefano"}],"issued":{"date-parts":[["2013",5]]}}}],"schema":"https://github.com/citation-style-language/schema/raw/master/csl-citation.json"}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(Funahashi et al., 1989; Fuster &amp; Alexander, 1971; Goldman-Rakic, 1995; Rigotti et al., 2013)</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and premotor cortices</w:t>
      </w:r>
      <w:ins w:id="2305" w:author="Bo Shen" w:date="2023-02-03T11:37: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{"citationID":"bSvsLD54","properties":{"formattedCitation":"(Pastor-Bernier &amp; Cisek, 2011)","plainCitation":"(Pastor-Bernier &amp; Cisek, 2011)","noteIndex":0},"citationItems":[{"id":626,"uris":["http://zotero.org/users/6345545/items/JBM23G32"],"itemData":{"id":626,"type":"article-journal","abstract":"It has been proposed that whenever an animal faces several action choices, their neural representations are processed in parallel in frontoparietal cortex and compete in a manner biased by any factor relevant to the decision. We tested this hypothesis by recording single-unit activity in dorsal premotor cortex (PMd) while a monkey performed two delayed center-out reaching tasks. In the one-target task, a single target was presented and its border style indicated its reward value. The two-target task was the same except two targets were presented and the value of each was varied. During the delay period of the one-target task, directionally tuned PMd activity showed no modulation with value. In contrast, during the two-target task, the same neurons showed strong effects of the value associated with their preferred target, always in relation to the value of the other target. Furthermore, the competition between action choices was strongest when targets were furthest apart. This angular distance effect appeared in neural activity as soon as cells became tuned, while modulation by relative value appeared much later. All of these findings can be reproduced by a computational model which suggests that decisions between actions are made through a biased competition taking place within a sensorimotor map of potential actions.","container-title":"Journal of Neuroscience","DOI":"10.1523/JNEUROSCI.5681-10.2011","ISSN":"0270-6474, 1529-2401","issue":"19","journalAbbreviation":"J. Neurosci.","language":"en","license":"Copyright © 2011 the authors 0270-6474/11/317083-06$15.00/0","note":"publisher: Society for Neuroscience\nsection: Brief Communications\nPMID: 21562270","page":"7083-7088","source":"www.jneurosci.org","title":"Neural Correlates of Biased Competition in Premotor Cortex","volume":"31","author":[{"family":"Pastor-Bernier","given":"Alexandre"},{"family":"Cisek","given":"Paul"}],"issued":{"date-parts":[["2011",5,11]]}}}],"schema":"https://github.com/citation-style-language/schema/raw/master/csl-citation.json"}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(Pastor-Bernier &amp; Cisek, 2011)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neurons show elevated firing in the absence of stimulus-driven input over intervals of seconds; such persistent activity is thought to underlie working memory and enable decisions based on internally maintained information. In RNMs, recurrent excitation and feedback inhibition preserve categorical choice information after input withdrawal because of point-attractor dynamics</w:t>
      </w:r>
      <w:ins w:id="2306" w:author="Bo Shen" w:date="2023-02-03T11:37: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{"citationID":"fFdUmhWw","properties":{"formattedCitation":"(Furman &amp; Wang, 2008; Wang, 2002; Wong &amp; Wang, 2006)","plainCitation":"(Furman &amp; Wang, 2008; Wang, 2002; Wong &amp; Wang, 2006)","noteIndex":0},"citationItems":[{"id":356,"uris":["http://zotero.org/users/6345545/items/PNJTRKTT"],"itemData":{"id":356,"type":"article-journal","abstract":"Decision making with several choice options is central to cognition. To elucidate the neural mechanisms of such decisions, we investigated a recurrent cortical circuit model in which ﬂuctuating spiking neural dynamics underlie trial-by-trial stochastic decisions. The model encodes a continuous analog stimulus feature and is thus applicable to multiple-choice decisions. Importantly, the continuous network captures similarity between alternatives and possible overlaps in their neural representation. Model simulations accounted for behavioral as well as single-unit neurophysiological data from a recent monkey experiment and revealed testable predictions about the patterns of error rate as a function of the similarity between the correct and actual choices. We also found that the similarity and number of options affect speed and accuracy of responses. A mechanism is proposed for ﬂexible control of speed-accuracy tradeoff, based on a simple top-down signal to the decision circuit that may vary nonmonotonically with the number of choice alternatives.","container-title":"Neuron","DOI":"10.1016/j.neuron.2008.12.003","ISSN":"08966273","issue":"6","journalAbbreviation":"Neuron","language":"en","page":"1153-1168","source":"DOI.org (Crossref)","title":"Similarity Effect and Optimal Control of Multiple-Choice Decision Making","volume":"60","author":[{"family":"Furman","given":"Moran"},{"family":"Wang","given":"Xiao-Jing"}],"issued":{"date-parts":[["2008",12]]}}},{"id":359,"uris":["http://zotero.org/users/6345545/items/AEKIVEH9"],"itemData":{"id":359,"type":"article-journal","abstract":"Recent physiological studies of alert primates have revealed cortical neural correlates of key steps in a perceptual decision-making process. To elucidate synaptic mechanisms of decision making, I investigated a biophysically realistic cortical network model for a visual discrimination experiment. In the model, slow recurrent excitation and feedback inhibition produce attractor dynamics that amplify the difference between conflicting inputs and generates a binary choice. The model is shown to account for salient characteristics of the observed decision-correlated neural activity, as well as the animal’s psychometric function and reaction times. These results suggest that recurrent excitation mediated by NMDA receptors provides a candidate cellular mechanism for the slow time integration of sensory stimuli and the formation of categorical choices in a decision-making neocortical network.","container-title":"Neuron","DOI":"10.1016/S0896-6273(02)01092-9","ISSN":"08966273","issue":"5","journalAbbreviation":"Neuron","language":"en","page":"955-968","source":"DOI.org (Crossref)","title":"Probabilistic Decision Making by Slow Reverberation in Cortical Circuits","volume":"36","author":[{"family":"Wang","given":"Xiao-Jing"}],"issued":{"date-parts":[["2002",12]]}}},{"id":52,"uris":["http://zotero.org/users/6345545/items/W5B2KD2G"],"itemData":{"id":52,"type":"article-journal","abstract":"Recent physiological studies using behaving monkeys revealed that, in a two-alternative forced-choice visual motion discrimination task, reaction time was correlated with ramping of spike activity of lateral intraparietal cortical neurons. The ramping activity appears to reflect temporal accumulation, on a timescale of hundreds of milliseconds, of sensory evidence before a decision is reached. To elucidate the cellular and circuit basis of such integration times, we developed and investigated a simplified two-variable version of a biophysically realistic cortical network model of decision making. In this model, slow time integration can be achieved robustly if excitatory reverberation is primarily mediated by NMDA receptors; our model with only fast AMPA receptors at recurrent synapses produces decision times that are not comparable with experimental observations. Moreover, we found two distinct modes of network behavior, in which decision computation by winner-take-all competition is instantiated with or without attractor states for working memory. Decision process is closely linked to the local dynamics, in the “decision space” of the system, in the vicinity of an unstable saddle steady state that separates the basins of attraction for the two alternative choices. This picture provides a rigorous and quantitative explanation for the dependence of performance and response time on the degree of task difficulty, and the reason for which reaction times are longer in error trials than in correct trials as observed in the monkey experiment. Our reduced two-variable neural model offers a simple yet biophysically plausible framework for studying perceptual decision making in general.","container-title":"Journal of Neuroscience","DOI":"10.1523/JNEUROSCI.3733-05.2006","ISSN":"0270-6474, 1529-2401","issue":"4","journalAbbreviation":"J. Neurosci.","language":"en","license":"Copyright © 2006 Society for Neuroscience 0270-6474/06/261314-15$15.00/0","note":"PMID: 16436619","page":"1314-1328","source":"www.jneurosci.org","title":"A Recurrent Network Mechanism of Time Integration in Perceptual Decisions","volume":"26","author":[{"family":"Wong","given":"Kong-Fatt"},{"family":"Wang","given":"Xiao-Jing"}],"issued":{"date-parts":[["2006",1,25]]}}}],"schema":"https://github.com/citation-style-language/schema/raw/master/csl-citation.json"}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(Furman &amp; Wang, 2008; Wang, 2002; Wong &amp; Wang, 2006)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Here, we answer two questions: does the LDDM generate persistent activity, and how does this persistent activity differ from that in standard RNMs? </w:t>
      </w:r>
    </w:p>
    <w:p w:rsidR="005E51E4" w:rsidRPr="0060258A" w:rsidRDefault="005E51E4" w:rsidP="0072724B">
      <w:pPr>
        <w:spacing w:line="480" w:lineRule="auto"/>
        <w:jc w:val="both"/>
        <w:rPr>
          <w:rFonts w:ascii="Times New Roman" w:hAnsi="Times New Roman" w:cs="Times New Roman"/>
          <w:b/>
          <w:color w:val="000000" w:themeColor="text1"/>
        </w:rPr>
      </w:pPr>
    </w:p>
    <w:p w:rsidR="005E51E4" w:rsidRPr="0060258A" w:rsidRDefault="005E51E4" w:rsidP="0072724B">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We found that the LDDM can generate two distinct forms of persistent activity, controlled by the state of disinhibition.</w:t>
      </w:r>
      <w:r w:rsidRPr="0060258A">
        <w:rPr>
          <w:rFonts w:ascii="Times New Roman" w:hAnsi="Times New Roman" w:cs="Times New Roman"/>
          <w:b/>
          <w:color w:val="000000" w:themeColor="text1"/>
        </w:rPr>
        <w:t xml:space="preserve"> Fig. 8A</w:t>
      </w:r>
      <w:r w:rsidRPr="0060258A">
        <w:rPr>
          <w:rFonts w:ascii="Times New Roman" w:hAnsi="Times New Roman" w:cs="Times New Roman"/>
          <w:color w:val="000000" w:themeColor="text1"/>
        </w:rPr>
        <w:t xml:space="preserve"> shows example dynamics of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before and after withdrawal of inputs while disinhibition is silent. Following input withdrawal, network activity decreases but still preserves elevated firing rates, governed by the self-excitation parameter </w:t>
      </w:r>
      <m:oMath>
        <m:r>
          <w:rPr>
            <w:rFonts w:ascii="Cambria Math" w:hAnsi="Cambria Math" w:cs="Times New Roman"/>
            <w:color w:val="000000" w:themeColor="text1"/>
          </w:rPr>
          <m:t>α</m:t>
        </m:r>
      </m:oMath>
      <w:r w:rsidRPr="0060258A">
        <w:rPr>
          <w:rFonts w:ascii="Times New Roman" w:hAnsi="Times New Roman" w:cs="Times New Roman"/>
          <w:color w:val="000000" w:themeColor="text1"/>
        </w:rPr>
        <w:t xml:space="preserve"> (the network loses elevated activity when </w:t>
      </w:r>
      <m:oMath>
        <m:r>
          <w:rPr>
            <w:rFonts w:ascii="Cambria Math" w:hAnsi="Cambria Math" w:cs="Times New Roman"/>
            <w:color w:val="000000" w:themeColor="text1"/>
          </w:rPr>
          <m:t>α≤1</m:t>
        </m:r>
        <m:r>
          <w:ins w:id="2307" w:author="Bo Shen" w:date="2023-02-03T11:39:00Z">
            <w:rPr>
              <w:rFonts w:ascii="Cambria Math" w:hAnsi="Cambria Math" w:cs="Times New Roman"/>
              <w:color w:val="000000" w:themeColor="text1"/>
            </w:rPr>
            <m:t>+</m:t>
          </w:ins>
        </m:r>
        <m:sSub>
          <m:sSubPr>
            <m:ctrlPr>
              <w:ins w:id="2308" w:author="Bo Shen" w:date="2023-02-03T11:39:00Z">
                <w:rPr>
                  <w:rFonts w:ascii="Cambria Math" w:hAnsi="Cambria Math" w:cs="Times New Roman"/>
                  <w:i/>
                  <w:color w:val="000000" w:themeColor="text1"/>
                </w:rPr>
              </w:ins>
            </m:ctrlPr>
          </m:sSubPr>
          <m:e>
            <m:r>
              <w:ins w:id="2309" w:author="Bo Shen" w:date="2023-02-03T11:39:00Z">
                <w:rPr>
                  <w:rFonts w:ascii="Cambria Math" w:hAnsi="Cambria Math" w:cs="Times New Roman"/>
                  <w:color w:val="000000" w:themeColor="text1"/>
                </w:rPr>
                <m:t>G</m:t>
              </w:ins>
            </m:r>
          </m:e>
          <m:sub>
            <m:r>
              <w:ins w:id="2310" w:author="Bo Shen" w:date="2023-02-03T11:39:00Z">
                <w:rPr>
                  <w:rFonts w:ascii="Cambria Math" w:hAnsi="Cambria Math" w:cs="Times New Roman"/>
                  <w:color w:val="000000" w:themeColor="text1"/>
                </w:rPr>
                <m:t>0</m:t>
              </w:ins>
            </m:r>
          </m:sub>
        </m:sSub>
      </m:oMath>
      <w:r w:rsidRPr="0060258A">
        <w:rPr>
          <w:rFonts w:ascii="Times New Roman" w:hAnsi="Times New Roman" w:cs="Times New Roman"/>
          <w:color w:val="000000" w:themeColor="text1"/>
        </w:rPr>
        <w:t xml:space="preserve">). The persistent activity ratio between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preserves the ratio between the input values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V</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in contrast to RNMs which only preserve categorical information about the largest value (see </w:t>
      </w:r>
      <w:r w:rsidRPr="00D502D3">
        <w:rPr>
          <w:rFonts w:ascii="Times New Roman" w:hAnsi="Times New Roman" w:cs="Times New Roman"/>
          <w:b/>
          <w:color w:val="000000" w:themeColor="text1"/>
        </w:rPr>
        <w:t>Fig. 8-figure supplement 1</w:t>
      </w:r>
      <w:r>
        <w:rPr>
          <w:rFonts w:ascii="Times New Roman" w:hAnsi="Times New Roman" w:cs="Times New Roman"/>
          <w:color w:val="000000" w:themeColor="text1"/>
        </w:rPr>
        <w:t xml:space="preserve"> and </w:t>
      </w:r>
      <w:r w:rsidRPr="00D502D3">
        <w:rPr>
          <w:rFonts w:ascii="Times New Roman" w:hAnsi="Times New Roman" w:cs="Times New Roman"/>
          <w:b/>
          <w:color w:val="000000" w:themeColor="text1"/>
        </w:rPr>
        <w:t>Methods</w:t>
      </w:r>
      <w:r>
        <w:rPr>
          <w:rFonts w:ascii="Times New Roman" w:hAnsi="Times New Roman" w:cs="Times New Roman"/>
          <w:b/>
          <w:color w:val="000000" w:themeColor="text1"/>
        </w:rPr>
        <w:t xml:space="preserve"> </w:t>
      </w:r>
      <w:bookmarkStart w:id="2311" w:name="_Toc101170402"/>
      <w:r w:rsidRPr="00EC6C76">
        <w:rPr>
          <w:rFonts w:ascii="Times New Roman" w:hAnsi="Times New Roman" w:cs="Times New Roman"/>
          <w:i/>
          <w:color w:val="000000" w:themeColor="text1"/>
        </w:rPr>
        <w:t>Analysis for persistent activity</w:t>
      </w:r>
      <w:bookmarkEnd w:id="2311"/>
      <w:r>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for </w:t>
      </w:r>
      <w:r>
        <w:rPr>
          <w:rFonts w:ascii="Times New Roman" w:hAnsi="Times New Roman" w:cs="Times New Roman"/>
          <w:color w:val="000000" w:themeColor="text1"/>
        </w:rPr>
        <w:t xml:space="preserve">mathematical </w:t>
      </w:r>
      <w:r w:rsidRPr="0060258A">
        <w:rPr>
          <w:rFonts w:ascii="Times New Roman" w:hAnsi="Times New Roman" w:cs="Times New Roman"/>
          <w:color w:val="000000" w:themeColor="text1"/>
        </w:rPr>
        <w:t>proof). Phase</w:t>
      </w:r>
      <w:ins w:id="2312" w:author="Bo Shen" w:date="2023-02-13T11:45:00Z">
        <w:r>
          <w:rPr>
            <w:rFonts w:ascii="Times New Roman" w:hAnsi="Times New Roman" w:cs="Times New Roman"/>
            <w:color w:val="000000" w:themeColor="text1"/>
          </w:rPr>
          <w:t xml:space="preserve"> </w:t>
        </w:r>
      </w:ins>
      <w:del w:id="2313" w:author="Bo Shen" w:date="2023-02-13T11:45:00Z">
        <w:r w:rsidRPr="0060258A" w:rsidDel="003C4C48">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plane analysis suggests that relative value coding in persistent activity arises from a line-attractor dynamic in the network during the inactivation of </w:t>
      </w:r>
      <w:r w:rsidRPr="0060258A">
        <w:rPr>
          <w:rFonts w:ascii="Times New Roman" w:hAnsi="Times New Roman" w:cs="Times New Roman"/>
          <w:color w:val="000000" w:themeColor="text1"/>
        </w:rPr>
        <w:lastRenderedPageBreak/>
        <w:t>disinhibition, unlike point-attractor dynamics in the RNM (</w:t>
      </w:r>
      <w:r w:rsidRPr="0060258A">
        <w:rPr>
          <w:rFonts w:ascii="Times New Roman" w:hAnsi="Times New Roman" w:cs="Times New Roman"/>
          <w:b/>
          <w:color w:val="000000" w:themeColor="text1"/>
        </w:rPr>
        <w:t>Fig. 8B</w:t>
      </w:r>
      <w:r w:rsidRPr="0060258A">
        <w:rPr>
          <w:rFonts w:ascii="Times New Roman" w:hAnsi="Times New Roman" w:cs="Times New Roman"/>
          <w:color w:val="000000" w:themeColor="text1"/>
        </w:rPr>
        <w:t>). Like other line-attractor models of persistent activity that store continuous-valued information</w:t>
      </w:r>
      <w:ins w:id="2314" w:author="Bo Shen" w:date="2023-02-03T11:37: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{"citationID":"CnsmQvdX","properties":{"formattedCitation":"(Burak &amp; Fiete, 2009; Compte, 2000; Ganguli et al., 2008; Seung, 1996)","plainCitation":"(Burak &amp; Fiete, 2009; Compte, 2000; Ganguli et al., 2008; Seung, 1996)","noteIndex":0},"citationItems":[{"id":143,"uris":["http://zotero.org/users/6345545/items/ZNT4ECRM"],"itemData":{"id":143,"type":"article-journal","container-title":"Cerebral Cortex","DOI":"10.1093/cercor/10.9.910","ISSN":"14602199","issue":"9","language":"en","page":"910-923","source":"DOI.org (Crossref)","title":"Synaptic Mechanisms and Network Dynamics Underlying Spatial Working Memory in a Cortical Network Model","volume":"10","author":[{"family":"Compte","given":"A."}],"issued":{"date-parts":[["2000",9,1]]}}},{"id":5299,"uris":["http://zotero.org/users/6345545/items/9EQPCXVM"],"itemData":{"id":5299,"type":"article-journal","abstract":"To perform nontrivial, real-time computations on a sensory input stream, biological systems must retain a short-term memory trace of their recent inputs. It has been proposed that generic high-dimensional dynamical systems could retain a memory trace for past inputs in their current state. This raises important questions about the fundamental limits of such memory traces and the properties required of dynamical systems to achieve these limits. We address these issues by applying Fisher information theory to dynamical systems driven by time-dependent signals corrupted by noise. We introduce the Fisher Memory Curve (FMC) as a measure of the signal-to-noise ratio (SNR) embedded in the dynamical state relative to the input SNR. The integrated FMC indicates the total memory capacity. We apply this theory to linear neuronal networks and show that the capacity of networks with normal connectivity matrices is exactly 1 and that of any network of N neurons is, at most, N. A nonnormal network achieving this bound is subject to stringent design constraints: It must have a hidden feedforward architecture that superlinearly amplifies its input for a time of order N, and the input connectivity must optimally match this architecture. The memory capacity of networks subject to saturating nonlinearities is further limited, and cannot exceed\n              \n                \n                  \n                    \n                      N\n                    \n                  \n                \n              \n              . This limit can be realized by feedforward structures with divergent fan out that distributes the signal across neurons, thereby avoiding saturation. We illustrate the generality of the theory by showing that memory in fluid systems can be sustained by transient nonnormal amplification due to convective instability or the onset of turbulence.","container-title":"Proceedings of the National Academy of Sciences","DOI":"10.1073/pnas.0804451105","ISSN":"0027-8424, 1091-6490","issue":"48","journalAbbreviation":"Proc. Natl. Acad. Sci. U.S.A.","language":"en","page":"18970-18975","source":"DOI.org (Crossref)","title":"Memory traces in dynamical systems","volume":"105","author":[{"family":"Ganguli","given":"Surya"},{"family":"Huh","given":"Dongsung"},{"family":"Sompolinsky","given":"Haim"}],"issued":{"date-parts":[["2008",12,2]]}}},{"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S."}],"issued":{"date-parts":[["1996",11,12]]}}},{"id":5394,"uris":["http://zotero.org/users/6345545/items/FJSRXLUR"],"itemData":{"id":5394,"type":"article-journal","abstract":"Grid cells in the rat entorhinal cortex display strikingly regular firing responses to the animal's position in 2-D space and have been hypothesized to form the neural substrate for dead-reckoning. However, errors accumulate rapidly when velocity inputs are integrated in existing models of grid cell activity. To produce grid-cell-like responses, these models would require frequent resets triggered by external sensory cues. Such inadequacies, shared by various models, cast doubt on the dead-reckoning potential of the grid cell system. Here we focus on the question of accurate path integration, specifically in continuous attractor models of grid cell activity. We show, in contrast to previous models, that continuous attractor models can generate regular triangular grid responses, based on inputs that encode only the rat's velocity and heading direction. We consider the role of the network boundary in the integration performance of the network and show that both periodic and aperiodic networks are capable of accurate path integration, despite important differences in their attractor manifolds. We quantify the rate at which errors in the velocity integration accumulate as a function of network size and intrinsic noise within the network. With a plausible range of parameters and the inclusion of spike variability, our model networks can accurately integrate velocity inputs over a maximum of </w:instrText>
      </w:r>
      <w:r>
        <w:rPr>
          <w:rFonts w:ascii="Cambria Math" w:hAnsi="Cambria Math" w:cs="Cambria Math"/>
          <w:color w:val="000000" w:themeColor="text1"/>
        </w:rPr>
        <w:instrText>∼</w:instrText>
      </w:r>
      <w:r>
        <w:rPr>
          <w:rFonts w:ascii="Times New Roman" w:hAnsi="Times New Roman" w:cs="Times New Roman"/>
          <w:color w:val="000000" w:themeColor="text1"/>
        </w:rPr>
        <w:instrText xml:space="preserve">10–100 meters and </w:instrText>
      </w:r>
      <w:r>
        <w:rPr>
          <w:rFonts w:ascii="Cambria Math" w:hAnsi="Cambria Math" w:cs="Cambria Math"/>
          <w:color w:val="000000" w:themeColor="text1"/>
        </w:rPr>
        <w:instrText>∼</w:instrText>
      </w:r>
      <w:r>
        <w:rPr>
          <w:rFonts w:ascii="Times New Roman" w:hAnsi="Times New Roman" w:cs="Times New Roman"/>
          <w:color w:val="000000" w:themeColor="text1"/>
        </w:rPr>
        <w:instrText xml:space="preserve">1–10 minutes. These findings form a proof-of-concept that continuous attractor dynamics may underlie velocity integration in the dorsolateral medial entorhinal cortex. The simulations also generate pertinent upper bounds on the accuracy of integration that may be achieved by continuous attractor dynamics in the grid cell network. We suggest experiments to test the continuous attractor model and differentiate it from models in which single cells establish their responses independently of each other.","container-title":"PLOS Computational Biology","DOI":"10.1371/journal.pcbi.1000291","ISSN":"1553-7358","issue":"2","journalAbbreviation":"PLOS Computational Biology","language":"en","note":"publisher: Public Library of Science","page":"e1000291","source":"PLoS Journals","title":"Accurate Path Integration in Continuous Attractor Network Models of Grid Cells","volume":"5","author":[{"family":"Burak","given":"Yoram"},{"family":"Fiete","given":"Ila R."}],"issued":{"date-parts":[["2009",2,20]]}}}],"schema":"https://github.com/citation-style-language/schema/raw/master/csl-citation.json"}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(Burak &amp; Fiete, 2009; Compte, 2000; Ganguli et al., 2008; Seung, 1996)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xml:space="preserve">, an unbiased coding of the input ratio requires perfectly balanced gain control weights from </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 xml:space="preserve"> to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Unbalanced weights will result in distorted coding of the input ratio and graded coding of the inputs will decay over time (</w:t>
      </w:r>
      <w:r w:rsidRPr="00D502D3">
        <w:rPr>
          <w:rFonts w:ascii="Times New Roman" w:hAnsi="Times New Roman" w:cs="Times New Roman"/>
          <w:b/>
          <w:color w:val="000000" w:themeColor="text1"/>
        </w:rPr>
        <w:t>Fig</w:t>
      </w:r>
      <w:r>
        <w:rPr>
          <w:rFonts w:ascii="Times New Roman" w:hAnsi="Times New Roman" w:cs="Times New Roman"/>
          <w:b/>
          <w:color w:val="000000" w:themeColor="text1"/>
        </w:rPr>
        <w:t>s</w:t>
      </w:r>
      <w:r w:rsidRPr="00D502D3">
        <w:rPr>
          <w:rFonts w:ascii="Times New Roman" w:hAnsi="Times New Roman" w:cs="Times New Roman"/>
          <w:b/>
          <w:color w:val="000000" w:themeColor="text1"/>
        </w:rPr>
        <w:t>. 8-figure supplement 1</w:t>
      </w:r>
      <w:r>
        <w:rPr>
          <w:rFonts w:ascii="Times New Roman" w:hAnsi="Times New Roman" w:cs="Times New Roman"/>
          <w:b/>
          <w:color w:val="000000" w:themeColor="text1"/>
        </w:rPr>
        <w:t xml:space="preserve">D </w:t>
      </w:r>
      <w:r w:rsidRPr="0037013F">
        <w:rPr>
          <w:rFonts w:ascii="Times New Roman" w:hAnsi="Times New Roman" w:cs="Times New Roman"/>
          <w:color w:val="000000" w:themeColor="text1"/>
        </w:rPr>
        <w:t>and</w:t>
      </w:r>
      <w:r>
        <w:rPr>
          <w:rFonts w:ascii="Times New Roman" w:hAnsi="Times New Roman" w:cs="Times New Roman"/>
          <w:b/>
          <w:color w:val="000000" w:themeColor="text1"/>
        </w:rPr>
        <w:t xml:space="preserve"> E</w:t>
      </w:r>
      <w:r w:rsidRPr="0060258A">
        <w:rPr>
          <w:rFonts w:ascii="Times New Roman" w:hAnsi="Times New Roman" w:cs="Times New Roman"/>
          <w:color w:val="000000" w:themeColor="text1"/>
        </w:rPr>
        <w:t xml:space="preserve">). For perfectly balanced weights, the line attractor state is vulnerable to noise perturbation. A small perturbation can easily drive the activity to drift on the line of attractors, with the summed value of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as a constant (</w:t>
      </w:r>
      <m:oMath>
        <m:f>
          <m:fPr>
            <m:ctrlPr>
              <w:rPr>
                <w:rFonts w:ascii="Cambria Math" w:hAnsi="Cambria Math" w:cs="Times New Roman"/>
                <w:color w:val="000000" w:themeColor="text1"/>
              </w:rPr>
            </m:ctrlPr>
          </m:fPr>
          <m:num>
            <m:r>
              <w:rPr>
                <w:rFonts w:ascii="Cambria Math" w:hAnsi="Cambria Math" w:cs="Times New Roman"/>
                <w:color w:val="000000" w:themeColor="text1"/>
              </w:rPr>
              <m:t>α</m:t>
            </m:r>
            <m:r>
              <m:rPr>
                <m:sty m:val="p"/>
              </m:rPr>
              <w:rPr>
                <w:rFonts w:ascii="Cambria Math" w:hAnsi="Cambria Math" w:cs="Times New Roman"/>
                <w:color w:val="000000" w:themeColor="text1"/>
              </w:rPr>
              <m:t>-1</m:t>
            </m:r>
            <m:r>
              <w:ins w:id="2315" w:author="Bo Shen" w:date="2023-02-03T11:56:00Z">
                <m:rPr>
                  <m:sty m:val="p"/>
                </m:rPr>
                <w:rPr>
                  <w:rFonts w:ascii="Cambria Math" w:hAnsi="Cambria Math" w:cs="Times New Roman"/>
                  <w:color w:val="000000" w:themeColor="text1"/>
                </w:rPr>
                <m:t>-</m:t>
              </w:ins>
            </m:r>
            <m:sSub>
              <m:sSubPr>
                <m:ctrlPr>
                  <w:ins w:id="2316" w:author="Bo Shen" w:date="2023-02-03T11:56:00Z">
                    <w:rPr>
                      <w:rFonts w:ascii="Cambria Math" w:hAnsi="Cambria Math" w:cs="Times New Roman"/>
                      <w:i/>
                      <w:iCs/>
                      <w:color w:val="000000" w:themeColor="text1"/>
                    </w:rPr>
                  </w:ins>
                </m:ctrlPr>
              </m:sSubPr>
              <m:e>
                <m:r>
                  <w:ins w:id="2317" w:author="Bo Shen" w:date="2023-02-03T11:56:00Z">
                    <w:rPr>
                      <w:rFonts w:ascii="Cambria Math" w:hAnsi="Cambria Math" w:cs="Times New Roman"/>
                      <w:color w:val="000000" w:themeColor="text1"/>
                    </w:rPr>
                    <m:t>G</m:t>
                  </w:ins>
                </m:r>
              </m:e>
              <m:sub>
                <m:r>
                  <w:ins w:id="2318" w:author="Bo Shen" w:date="2023-02-03T11:56:00Z">
                    <w:rPr>
                      <w:rFonts w:ascii="Cambria Math" w:hAnsi="Cambria Math" w:cs="Times New Roman"/>
                      <w:color w:val="000000" w:themeColor="text1"/>
                    </w:rPr>
                    <m:t>0</m:t>
                  </w:ins>
                </m:r>
              </m:sub>
            </m:sSub>
          </m:num>
          <m:den>
            <m:r>
              <w:rPr>
                <w:rFonts w:ascii="Cambria Math" w:hAnsi="Cambria Math" w:cs="Times New Roman"/>
                <w:color w:val="000000" w:themeColor="text1"/>
              </w:rPr>
              <m:t>ω</m:t>
            </m:r>
          </m:den>
        </m:f>
      </m:oMath>
      <w:r w:rsidRPr="0060258A">
        <w:rPr>
          <w:rFonts w:ascii="Times New Roman" w:hAnsi="Times New Roman" w:cs="Times New Roman"/>
          <w:color w:val="000000" w:themeColor="text1"/>
        </w:rPr>
        <w:t xml:space="preserve">). The preserved ratio between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1</w:t>
      </w:r>
      <w:r w:rsidRPr="0060258A">
        <w:rPr>
          <w:rFonts w:ascii="Times New Roman" w:hAnsi="Times New Roman" w:cs="Times New Roman"/>
          <w:color w:val="000000" w:themeColor="text1"/>
        </w:rPr>
        <w:t xml:space="preserve"> and </w:t>
      </w:r>
      <w:r w:rsidRPr="0060258A">
        <w:rPr>
          <w:rFonts w:ascii="Times New Roman" w:hAnsi="Times New Roman" w:cs="Times New Roman"/>
          <w:i/>
          <w:color w:val="000000" w:themeColor="text1"/>
        </w:rPr>
        <w:t>R</w:t>
      </w:r>
      <w:r w:rsidRPr="0060258A">
        <w:rPr>
          <w:rFonts w:ascii="Times New Roman" w:hAnsi="Times New Roman" w:cs="Times New Roman"/>
          <w:i/>
          <w:color w:val="000000" w:themeColor="text1"/>
          <w:vertAlign w:val="subscript"/>
        </w:rPr>
        <w:t>2</w:t>
      </w:r>
      <w:r w:rsidRPr="0060258A">
        <w:rPr>
          <w:rFonts w:ascii="Times New Roman" w:hAnsi="Times New Roman" w:cs="Times New Roman"/>
          <w:color w:val="000000" w:themeColor="text1"/>
        </w:rPr>
        <w:t xml:space="preserve"> drifts stochastically over time, similar to the prediction of other line-attractor circuits and consistent with behavioral and neural variability related to working memory</w:t>
      </w:r>
      <w:ins w:id="2319" w:author="Bo Shen" w:date="2023-02-03T11:56: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{"citationID":"b9vdBqMQ","properties":{"formattedCitation":"(Seung, 1996; Wimmer et al., 2014)","plainCitation":"(Seung, 1996; Wimmer et al., 2014)","noteIndex":0},"citationItems":[{"id":5177,"uris":["http://zotero.org/users/6345545/items/JWLHQ7KT"],"itemData":{"id":5177,"type":"article-journal","abstract":"The brain can hold the eyes still because it stores a memory of eye position. The brain’s memory of horizontal eye position appears to be represented by persistent neural activity in a network known as the neural integrator, which is localized in the brainstem and cerebellum. Existing experimental data are reinterpreted as evidence for an ‘‘attractor hypothesis’’ that the persistent patterns of activity observed in this network form an attractive line of fixed points in its state space. Line attractor dynamics can be produced in linear or nonlinear neural networks by learning mechanisms that precisely tune positive feedback.","container-title":"Proceedings of the National Academy of Sciences","DOI":"10.1073/pnas.93.23.13339","ISSN":"0027-8424, 1091-6490","issue":"23","journalAbbreviation":"Proceedings of the National Academy of Sciences","language":"en","page":"13339-13344","source":"DOI.org (Crossref)","title":"How the brain keeps the eyes still","volume":"93","author":[{"family":"Seung","given":"H. S."}],"issued":{"date-parts":[["1996",11,12]]}}},{"id":5310,"uris":["http://zotero.org/users/6345545/items/ZFEFSYRH"],"itemData":{"id":5310,"type":"article-journal","abstract":"The authors use monkey electrophysiology data to test a “bump attractor” computational model. Their findings reinforce persistent activity as a basis for spatial working memory, provide evidence for a continuous prefrontal representation of memorized space, and offer experimental support for bump attractor dynamics mediating cognitive tasks in the cortex.","container-title":"Nature Neuroscience","DOI":"10.1038/nn.3645","ISSN":"1546-1726","issue":"3","journalAbbreviation":"Nat Neurosci","language":"en","license":"2014 Nature Publishing Group, a division of Macmillan Publishers Limited. All Rights Reserved.","note":"number: 3\npublisher: Nature Publishing Group","page":"431-439","source":"www.nature.com","title":"Bump attractor dynamics in prefrontal cortex explains behavioral precision in spatial working memory","volume":"17","author":[{"family":"Wimmer","given":"Klaus"},{"family":"Nykamp","given":"Duane Q."},{"family":"Constantinidis","given":"Christos"},{"family":"Compte","given":"Albert"}],"issued":{"date-parts":[["2014",3]]}}}],"schema":"https://github.com/citation-style-language/schema/raw/master/csl-citation.json"}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(Seung, 1996; Wimmer et al., 2014)</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w:t>
      </w:r>
    </w:p>
    <w:p w:rsidR="005E51E4" w:rsidRPr="0060258A" w:rsidRDefault="005E51E4" w:rsidP="007217B8">
      <w:pPr>
        <w:spacing w:line="480" w:lineRule="auto"/>
        <w:jc w:val="both"/>
        <w:rPr>
          <w:rFonts w:ascii="Times New Roman" w:hAnsi="Times New Roman" w:cs="Times New Roman"/>
          <w:color w:val="000000" w:themeColor="text1"/>
        </w:rPr>
      </w:pPr>
    </w:p>
    <w:p w:rsidR="005E51E4" w:rsidRPr="0060258A" w:rsidRDefault="005E51E4" w:rsidP="007217B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However, a line attractor is not the only state that the LDDM predicts. If disinhibition is activated during the delay interval, the network switches to a point attractor dynamic (see </w:t>
      </w:r>
      <w:r w:rsidRPr="00D502D3">
        <w:rPr>
          <w:rFonts w:ascii="Times New Roman" w:hAnsi="Times New Roman" w:cs="Times New Roman"/>
          <w:b/>
          <w:color w:val="000000" w:themeColor="text1"/>
        </w:rPr>
        <w:t>Fig</w:t>
      </w:r>
      <w:r>
        <w:rPr>
          <w:rFonts w:ascii="Times New Roman" w:hAnsi="Times New Roman" w:cs="Times New Roman"/>
          <w:b/>
          <w:color w:val="000000" w:themeColor="text1"/>
        </w:rPr>
        <w:t>s</w:t>
      </w:r>
      <w:r w:rsidRPr="00D502D3">
        <w:rPr>
          <w:rFonts w:ascii="Times New Roman" w:hAnsi="Times New Roman" w:cs="Times New Roman"/>
          <w:b/>
          <w:color w:val="000000" w:themeColor="text1"/>
        </w:rPr>
        <w:t xml:space="preserve">. 8-figure supplement </w:t>
      </w:r>
      <w:r>
        <w:rPr>
          <w:rFonts w:ascii="Times New Roman" w:hAnsi="Times New Roman" w:cs="Times New Roman"/>
          <w:b/>
          <w:color w:val="000000" w:themeColor="text1"/>
        </w:rPr>
        <w:t>2</w:t>
      </w:r>
      <w:r w:rsidRPr="0060258A">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and </w:t>
      </w:r>
      <w:r w:rsidRPr="00D502D3">
        <w:rPr>
          <w:rFonts w:ascii="Times New Roman" w:hAnsi="Times New Roman" w:cs="Times New Roman"/>
          <w:b/>
          <w:color w:val="000000" w:themeColor="text1"/>
        </w:rPr>
        <w:t>Methods</w:t>
      </w:r>
      <w:r>
        <w:rPr>
          <w:rFonts w:ascii="Times New Roman" w:hAnsi="Times New Roman" w:cs="Times New Roman"/>
          <w:b/>
          <w:color w:val="000000" w:themeColor="text1"/>
        </w:rPr>
        <w:t xml:space="preserve"> </w:t>
      </w:r>
      <w:r w:rsidRPr="00EC6C76">
        <w:rPr>
          <w:rFonts w:ascii="Times New Roman" w:hAnsi="Times New Roman" w:cs="Times New Roman"/>
          <w:i/>
          <w:color w:val="000000" w:themeColor="text1"/>
        </w:rPr>
        <w:t>Analysis for persistent activity</w:t>
      </w:r>
      <w:r>
        <w:rPr>
          <w:rFonts w:ascii="Times New Roman" w:hAnsi="Times New Roman" w:cs="Times New Roman"/>
          <w:color w:val="000000" w:themeColor="text1"/>
        </w:rPr>
        <w:t xml:space="preserve"> </w:t>
      </w:r>
      <w:r w:rsidRPr="0060258A">
        <w:rPr>
          <w:rFonts w:ascii="Times New Roman" w:hAnsi="Times New Roman" w:cs="Times New Roman"/>
          <w:color w:val="000000" w:themeColor="text1"/>
        </w:rPr>
        <w:t xml:space="preserve">for </w:t>
      </w:r>
      <w:r>
        <w:rPr>
          <w:rFonts w:ascii="Times New Roman" w:hAnsi="Times New Roman" w:cs="Times New Roman"/>
          <w:color w:val="000000" w:themeColor="text1"/>
        </w:rPr>
        <w:t xml:space="preserve">mathematical </w:t>
      </w:r>
      <w:r w:rsidRPr="0060258A">
        <w:rPr>
          <w:rFonts w:ascii="Times New Roman" w:hAnsi="Times New Roman" w:cs="Times New Roman"/>
          <w:color w:val="000000" w:themeColor="text1"/>
        </w:rPr>
        <w:t xml:space="preserve">proof). </w:t>
      </w:r>
      <w:r w:rsidRPr="0060258A">
        <w:rPr>
          <w:rFonts w:ascii="Times New Roman" w:hAnsi="Times New Roman" w:cs="Times New Roman"/>
          <w:b/>
          <w:color w:val="000000" w:themeColor="text1"/>
        </w:rPr>
        <w:t>Fig. 8D</w:t>
      </w:r>
      <w:r w:rsidRPr="0060258A">
        <w:rPr>
          <w:rFonts w:ascii="Times New Roman" w:hAnsi="Times New Roman" w:cs="Times New Roman"/>
          <w:color w:val="000000" w:themeColor="text1"/>
        </w:rPr>
        <w:t xml:space="preserve"> shows example dynamics of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before and after withdrawal of inputs. Disinhibition drives a competition between the two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 xml:space="preserve"> units, resulting in a switch between graded coding of the input ratio to a categorical coding of the largest value (</w:t>
      </w:r>
      <m:oMath>
        <m:r>
          <w:rPr>
            <w:rFonts w:ascii="Cambria Math" w:hAnsi="Cambria Math" w:cs="Times New Roman"/>
            <w:color w:val="000000" w:themeColor="text1"/>
          </w:rPr>
          <m:t>β=.4</m:t>
        </m:r>
      </m:oMath>
      <w:r w:rsidRPr="0060258A">
        <w:rPr>
          <w:rFonts w:ascii="Times New Roman" w:hAnsi="Times New Roman" w:cs="Times New Roman"/>
          <w:color w:val="000000" w:themeColor="text1"/>
        </w:rPr>
        <w:t xml:space="preserve"> in visualization). Interestingly, a transition of coded information from input values to categorical information has been widely observed in firing rates in decision related regions, such as LIP and superior colliculus, during the delay period of decision making</w:t>
      </w:r>
      <w:ins w:id="2320" w:author="Bo Shen" w:date="2023-02-03T11:57: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{"citationID":"iHOt15pR","properties":{"formattedCitation":"(Rorie et al., 2010; Shadlen &amp; Newsome, 2001; B. Zhang et al., 2021)","plainCitation":"(Rorie et al., 2010; Shadlen &amp; Newsome, 2001; B. Zhang et al., 2021)","noteIndex":0},"citationItems":[{"id":274,"uris":["http://zotero.org/users/6345545/items/8WGDRKKC"],"itemData":{"id":274,"type":"article-journal","abstract":"Single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T."}],"issued":{"date-parts":[["2001",10,1]]}}},{"id":4330,"uris":["http://zotero.org/users/6345545/items/X8AKI399"],"itemData":{"id":4330,"type":"article-journal","abstract":"Value-based decision making involves choosing from multiple options with different values. Despite extensive studies on value representation in various brain regions, the neural mechanism for how multiple value options are converted to motor actions remains unclear. To study this, we developed a multi-value foraging task with varying menu of items in non-human primates using eye movements that dissociates value and choice, and conducted electrophysiological recording in the midbrain superior colliculus (SC). SC neurons encoded “absolute” value, independent of available options, during late fixation. In addition, SC neurons also represent value threshold, modulated by available options, different from conventional motor threshold. Electrical stimulation of SC neurons biased choices in a manner predicted by the difference between the value representation and the value threshold. These results reveal a neural mechanism directly transforming absolute values to categorical choices within SC, supporting highly efficient value-based decision making critical for real-world economic behaviors.","container-title":"Nature Communications","DOI":"10.1038/s41467-021-23747-z","ISSN":"2041-1723","issue":"1","journalAbbreviation":"Nat Commun","language":"en","license":"2021 The Author(s)","note":"Bandiera_abtest: a\nCc_license_type: cc_by\nCg_type: Nature Research Journals\nnumber: 1\nPrimary_atype: Research\npublisher: Nature Publishing Group\nSubject_term: Decision;Reward;Superior colliculus\nSubject_term_id: decision;reward;superior-colliculus","page":"3410","source":"www.nature.com","title":"Transforming absolute value to categorical choice in primate superior colliculus during value-based decision making","volume":"12","author":[{"family":"Zhang","given":"Beizhen"},{"family":"Kan","given":"Janis Ying Ying"},{"family":"Yang","given":"Mingpo"},{"family":"Wang","given":"Xiaochun"},{"family":"Tu","given":"Jiahao"},{"family":"Dorris","given":"Michael Christopher"}],"issued":{"date-parts":[["2021",6,7]]}}}],"schema":"https://github.com/citation-style-language/schema/raw/master/csl-citation.json"}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(Rorie et al., 2010; Shadlen &amp; Newsome, 2001; B. Zhang et al., 2021)</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The point attractor predicted by the circuit under disinhibition (</w:t>
      </w:r>
      <w:r w:rsidRPr="0060258A">
        <w:rPr>
          <w:rFonts w:ascii="Times New Roman" w:hAnsi="Times New Roman" w:cs="Times New Roman"/>
          <w:b/>
          <w:color w:val="000000" w:themeColor="text1"/>
        </w:rPr>
        <w:t>Fig. 8E</w:t>
      </w:r>
      <w:r w:rsidRPr="0060258A">
        <w:rPr>
          <w:rFonts w:ascii="Times New Roman" w:hAnsi="Times New Roman" w:cs="Times New Roman"/>
          <w:color w:val="000000" w:themeColor="text1"/>
        </w:rPr>
        <w:t xml:space="preserve">) is highly tolerable to perturbations compared to the line attractor, and choice performance over long delays may require </w:t>
      </w:r>
      <w:r w:rsidRPr="0060258A">
        <w:rPr>
          <w:rFonts w:ascii="Times New Roman" w:hAnsi="Times New Roman" w:cs="Times New Roman"/>
          <w:color w:val="000000" w:themeColor="text1"/>
        </w:rPr>
        <w:lastRenderedPageBreak/>
        <w:t>a switch from the value coding to the categorical regimes. As a plausible biological mechanism for mediating top-down control, disinhibition may gate such a transition without changing the network architecture.</w:t>
      </w:r>
    </w:p>
    <w:p w:rsidR="005E51E4" w:rsidRPr="0060258A" w:rsidRDefault="005E51E4" w:rsidP="007217B8">
      <w:pPr>
        <w:spacing w:line="480" w:lineRule="auto"/>
        <w:jc w:val="both"/>
        <w:rPr>
          <w:rFonts w:ascii="Times New Roman" w:hAnsi="Times New Roman" w:cs="Times New Roman"/>
          <w:color w:val="000000" w:themeColor="text1"/>
        </w:rPr>
      </w:pPr>
    </w:p>
    <w:p w:rsidR="005E51E4" w:rsidRPr="0060258A" w:rsidRDefault="005E51E4"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LDDM can be easily expanded to multiple alternatives. Here we show an example of a 5-alternative case, with 5 sets of option-specific </w:t>
      </w:r>
      <w:r w:rsidRPr="0060258A">
        <w:rPr>
          <w:rFonts w:ascii="Times New Roman" w:hAnsi="Times New Roman" w:cs="Times New Roman"/>
          <w:i/>
          <w:color w:val="000000" w:themeColor="text1"/>
        </w:rPr>
        <w:t>R</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G</w:t>
      </w:r>
      <w:r w:rsidRPr="0060258A">
        <w:rPr>
          <w:rFonts w:ascii="Times New Roman" w:hAnsi="Times New Roman" w:cs="Times New Roman"/>
          <w:color w:val="000000" w:themeColor="text1"/>
        </w:rPr>
        <w:t>-</w:t>
      </w:r>
      <w:r w:rsidRPr="0060258A">
        <w:rPr>
          <w:rFonts w:ascii="Times New Roman" w:hAnsi="Times New Roman" w:cs="Times New Roman"/>
          <w:i/>
          <w:color w:val="000000" w:themeColor="text1"/>
        </w:rPr>
        <w:t>D</w:t>
      </w:r>
      <w:r w:rsidRPr="0060258A">
        <w:rPr>
          <w:rFonts w:ascii="Times New Roman" w:hAnsi="Times New Roman" w:cs="Times New Roman"/>
          <w:color w:val="000000" w:themeColor="text1"/>
        </w:rPr>
        <w:t xml:space="preserve"> units. A line attractor network with silent disinhibition (</w:t>
      </w:r>
      <w:r w:rsidRPr="0060258A">
        <w:rPr>
          <w:rFonts w:ascii="Times New Roman" w:hAnsi="Times New Roman" w:cs="Times New Roman"/>
          <w:b/>
          <w:color w:val="000000" w:themeColor="text1"/>
        </w:rPr>
        <w:t>Fig. 8C</w:t>
      </w:r>
      <w:r w:rsidRPr="0060258A">
        <w:rPr>
          <w:rFonts w:ascii="Times New Roman" w:hAnsi="Times New Roman" w:cs="Times New Roman"/>
          <w:color w:val="000000" w:themeColor="text1"/>
        </w:rPr>
        <w:t>, right) is able to retain input value information of the 5 items simultaneously in the network. Due to normalization, the neural activity representing each alternative decreases with the total number of alternatives, with the summed value as a constant (</w:t>
      </w:r>
      <m:oMath>
        <m:nary>
          <m:naryPr>
            <m:chr m:val="∑"/>
            <m:limLoc m:val="subSup"/>
            <m:ctrlPr>
              <w:rPr>
                <w:rFonts w:ascii="Cambria Math" w:hAnsi="Cambria Math" w:cs="Times New Roman"/>
                <w:i/>
                <w:color w:val="000000" w:themeColor="text1"/>
              </w:rPr>
            </m:ctrlPr>
          </m:naryPr>
          <m:sub>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i</m:t>
                </m:r>
              </m:sub>
            </m:sSub>
          </m:e>
        </m:nary>
        <m: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α</m:t>
            </m:r>
            <m:r>
              <m:rPr>
                <m:sty m:val="p"/>
              </m:rPr>
              <w:rPr>
                <w:rFonts w:ascii="Cambria Math" w:hAnsi="Cambria Math" w:cs="Times New Roman"/>
                <w:color w:val="000000" w:themeColor="text1"/>
              </w:rPr>
              <m:t>-1</m:t>
            </m:r>
            <m:r>
              <w:ins w:id="2321" w:author="Bo Shen" w:date="2023-02-03T11:57:00Z">
                <m:rPr>
                  <m:sty m:val="p"/>
                </m:rPr>
                <w:rPr>
                  <w:rFonts w:ascii="Cambria Math" w:hAnsi="Cambria Math" w:cs="Times New Roman"/>
                  <w:color w:val="000000" w:themeColor="text1"/>
                </w:rPr>
                <m:t>-</m:t>
              </w:ins>
            </m:r>
            <m:sSub>
              <m:sSubPr>
                <m:ctrlPr>
                  <w:ins w:id="2322" w:author="Bo Shen" w:date="2023-02-03T11:57:00Z">
                    <w:rPr>
                      <w:rFonts w:ascii="Cambria Math" w:hAnsi="Cambria Math" w:cs="Times New Roman"/>
                      <w:i/>
                      <w:iCs/>
                      <w:color w:val="000000" w:themeColor="text1"/>
                    </w:rPr>
                  </w:ins>
                </m:ctrlPr>
              </m:sSubPr>
              <m:e>
                <m:r>
                  <w:ins w:id="2323" w:author="Bo Shen" w:date="2023-02-03T11:57:00Z">
                    <w:rPr>
                      <w:rFonts w:ascii="Cambria Math" w:hAnsi="Cambria Math" w:cs="Times New Roman"/>
                      <w:color w:val="000000" w:themeColor="text1"/>
                    </w:rPr>
                    <m:t>G</m:t>
                  </w:ins>
                </m:r>
              </m:e>
              <m:sub>
                <m:r>
                  <w:ins w:id="2324" w:author="Bo Shen" w:date="2023-02-03T11:57:00Z">
                    <w:rPr>
                      <w:rFonts w:ascii="Cambria Math" w:hAnsi="Cambria Math" w:cs="Times New Roman"/>
                      <w:color w:val="000000" w:themeColor="text1"/>
                    </w:rPr>
                    <m:t>0</m:t>
                  </w:ins>
                </m:r>
              </m:sub>
            </m:sSub>
          </m:num>
          <m:den>
            <m:r>
              <w:rPr>
                <w:rFonts w:ascii="Cambria Math" w:hAnsi="Cambria Math" w:cs="Times New Roman"/>
                <w:color w:val="000000" w:themeColor="text1"/>
              </w:rPr>
              <m:t>ω</m:t>
            </m:r>
          </m:den>
        </m:f>
      </m:oMath>
      <w:r w:rsidRPr="0060258A">
        <w:rPr>
          <w:rFonts w:ascii="Times New Roman" w:hAnsi="Times New Roman" w:cs="Times New Roman"/>
          <w:color w:val="000000" w:themeColor="text1"/>
        </w:rPr>
        <w:t>), leading to a lower signal-to-noise ratio when coding more items; this set-size effect may be related to WM memory span constraints</w:t>
      </w:r>
      <w:ins w:id="2325" w:author="Bo Shen" w:date="2023-02-03T11:57:00Z">
        <w:r>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{"citationID":"eTgm3rI8","properties":{"formattedCitation":"(Cowan, 2010, 2016; Engle, 2001, 2002; Oberauer et al., 2016)","plainCitation":"(Cowan, 2010, 2016; Engle, 2001, 2002; Oberauer et al., 2016)","noteIndex":0},"citationItems":[{"id":3767,"uris":["http://zotero.org/users/6345545/items/CT72EUMS"],"itemData":{"id":3767,"type":"article-journal","abstract":"Working memory storage capacity is important because cognitive tasks can be completed only with sufficient ability to hold information as it is processed. The ability to repeat information depends on task demands but can be distinguished from a more constant, underlying mechanism: a central memory store limited to 3 to 5 meaningful items for young adults. I discuss why this central limit is important, how it can be observed, how it differs among individuals, and why it may exist.","container-title":"Current Directions in Psychological Science","DOI":"10.1177/0963721409359277","ISSN":"0963-7214","issue":"1","journalAbbreviation":"Curr Dir Psychol Sci","language":"en","note":"publisher: SAGE Publications Inc","page":"51-57","source":"SAGE Journals","title":"The Magical Mystery Four: How Is Working Memory Capacity Limited, and Why?","title-short":"The Magical Mystery Four","volume":"19","author":[{"family":"Cowan","given":"Nelson"}],"issued":{"date-parts":[["2010",2,1]]}}},{"id":3758,"uris":["http://zotero.org/users/6345545/items/LSK22TQA"],"itemData":{"id":3758,"type":"book","abstract":"The idea of one's memory \"filling up\" is a humorous misconception of how memory in general is thought to work; it actually has no capacity limit. However, the idea of a \"full brain\" makes more sense with reference to working memory, which is the limited amount of information a person can hold temporarily in an especially accessible form for use in the completion of almost any challenging cognitive task. This groundbreaking book explains the evidence supporting Cowan's theoretical proposal about working memory capacity, and compares it to competing perspectives. Cognitive psychologists profoundly disagree on how working memory is limited: whether by the number of units that can be retained (and, if so, what kind of units and how many), the types of interfering material, the time that has elapsed, some combination of these mechanisms, or none of them. The book assesses these hypotheses and examines explanations of why capacity limits occur, including vivid biological, cognitive, and evolutionary accounts. The book concludes with a discussion of the practical importance of capacity limits in daily life. This 10th anniversary Classic Edition will continue to be accessible to a wide range of readers and serve as an invaluable reference for all memory researchers.","ISBN":"978-1-317-23238-4","language":"en","note":"Google-Books-ID: AjL7CwAAQBAJ","number-of-pages":"239","publisher":"Psychology Press","source":"Google Books","title":"Working Memory Capacity: Classic Edition","title-short":"Working Memory Capacity","author":[{"family":"Cowan","given":"Nelson"}],"issued":{"date-parts":[["2016",4,14]]}}},{"id":3761,"uris":["http://zotero.org/users/6345545/items/MWDDASYQ"],"itemData":{"id":3761,"type":"chapter","container-title":"The nature of remembering: Essays in honor of Robert G. Crowder.","event-place":"Washington","ISBN":"978-1-55798-750-1","language":"en","note":"DOI: 10.1037/10394-016","page":"297-314","publisher":"American Psychological Association","publisher-place":"Washington","source":"DOI.org (Crossref)","title":"What is working memory capacity?","URL":"http://content.apa.org/books/10394-016","editor":[{"family":"Roediger","given":"Henry L."},{"family":"Nairne","given":"James S."},{"family":"Neath","given":"Ian"},{"family":"Surprenant","given":"Aimée M."}],"author":[{"family":"Engle","given":"Randall W."}],"accessed":{"date-parts":[["2021",3,10]]},"issued":{"date-parts":[["2001"]]}}},{"id":3762,"uris":["http://zotero.org/users/6345545/items/A6XJ62VI"],"itemData":{"id":3762,"type":"article-journal","abstract":"Performance on measures of working memory (WM) capacity predicts performance on a wide range of real-world cognitive tasks. I review the idea that WM capacity (a) is separable from short-term memory, (b) is an important component of general fluid intelligence, and (c) represents a domain-free limitation in ability to control attention. Studies show that individual differences in WM capacity are reflected in performance on antisaccade, Stroop, and dichotic-listening tasks. WM capacity, or executive attention, is most important under conditions in which interference leads to retrieval of response tendencies that conflict with the current task.","container-title":"Current Directions in Psychological Science","DOI":"10.1111/1467-8721.00160","ISSN":"0963-7214","issue":"1","journalAbbreviation":"Curr Dir Psychol Sci","language":"en","note":"publisher: SAGE Publications Inc","page":"19-23","source":"SAGE Journals","title":"Working Memory Capacity as Executive Attention","volume":"11","author":[{"family":"Engle","given":"Randall W."}],"issued":{"date-parts":[["2002",2,1]]}}},{"id":3733,"uris":["http://zotero.org/users/6345545/items/XGK6AIML"],"itemData":{"id":3733,"type":"article-journal","abstract":"We review the evidence for the 3 principal theoretical contenders that vie to explain why and how working memory (WM) capacity is limited. We examine the possibility that capacity limitations arise from temporal decay; we examine whether they might reflect a limitation in cognitive resources; and we ask whether capacity might be limited because of mutual interference of representations in WM. We evaluate each hypothesis against a common set of findings reflecting the capacity limit: The set-size effect and its modulation by domain-specificity and heterogeneity of the memory set; the effects of unfilled retention intervals and of distractor processing in the retention interval; and the pattern of correlates of WM tests. We conclude that—at least for verbal memoranda—a decay explanation is untenable. A resource-based view remains tenable but has difficulty accommodating several findings. The interference approach has its own set of difficulties but accounts best for the set of findings, and therefore, appears to present the most promising approach for future development.","container-title":"Psychological Bulletin","DOI":"10.1037/bul0000046","ISSN":"1939-1455, 0033-2909","issue":"7","journalAbbreviation":"Psychological Bulletin","language":"en","page":"758-799","source":"DOI.org (Crossref)","title":"What limits working memory capacity?","volume":"142","author":[{"family":"Oberauer","given":"Klaus"},{"family":"Farrell","given":"Simon"},{"family":"Jarrold","given":"Christopher"},{"family":"Lewandowsky","given":"Stephan"}],"issued":{"date-parts":[["2016"]]}}}],"schema":"https://github.com/citation-style-language/schema/raw/master/csl-citation.json"} </w:instrText>
      </w:r>
      <w:r w:rsidRPr="0060258A">
        <w:rPr>
          <w:rFonts w:ascii="Times New Roman" w:hAnsi="Times New Roman" w:cs="Times New Roman"/>
          <w:color w:val="000000" w:themeColor="text1"/>
        </w:rPr>
        <w:fldChar w:fldCharType="separate"/>
      </w:r>
      <w:r>
        <w:rPr>
          <w:rFonts w:ascii="Times New Roman" w:hAnsi="Times New Roman" w:cs="Times New Roman"/>
          <w:color w:val="000000" w:themeColor="text1"/>
        </w:rPr>
        <w:t>(Cowan, 2010, 2016; Engle, 2001, 2002; Oberauer et al., 2016)</w:t>
      </w:r>
      <w:r w:rsidRPr="0060258A">
        <w:rPr>
          <w:rFonts w:ascii="Times New Roman" w:hAnsi="Times New Roman" w:cs="Times New Roman"/>
          <w:color w:val="000000" w:themeColor="text1"/>
        </w:rPr>
        <w:fldChar w:fldCharType="end"/>
      </w:r>
      <w:r w:rsidRPr="0060258A">
        <w:rPr>
          <w:rFonts w:ascii="Times New Roman" w:hAnsi="Times New Roman" w:cs="Times New Roman"/>
          <w:color w:val="000000" w:themeColor="text1"/>
        </w:rPr>
        <w:t>. When disinhibition is active, the LDDM exhibits a point attractor (</w:t>
      </w:r>
      <w:r w:rsidRPr="0060258A">
        <w:rPr>
          <w:rFonts w:ascii="Times New Roman" w:hAnsi="Times New Roman" w:cs="Times New Roman"/>
          <w:b/>
          <w:color w:val="000000" w:themeColor="text1"/>
        </w:rPr>
        <w:t>Fig. 8F</w:t>
      </w:r>
      <w:r w:rsidRPr="0060258A">
        <w:rPr>
          <w:rFonts w:ascii="Times New Roman" w:hAnsi="Times New Roman" w:cs="Times New Roman"/>
          <w:color w:val="000000" w:themeColor="text1"/>
        </w:rPr>
        <w:t>, right), and the network only holds the information of the largest item as a categorical code during persistent activity.</w:t>
      </w:r>
      <w:r w:rsidRPr="0060258A">
        <w:rPr>
          <w:rFonts w:ascii="Times New Roman" w:hAnsi="Times New Roman" w:cs="Times New Roman"/>
          <w:color w:val="000000" w:themeColor="text1"/>
        </w:rPr>
        <w:br w:type="page"/>
      </w:r>
    </w:p>
    <w:p w:rsidR="005E51E4" w:rsidRPr="0060258A" w:rsidRDefault="005E51E4" w:rsidP="00886C3F">
      <w:pPr>
        <w:spacing w:line="480" w:lineRule="auto"/>
        <w:jc w:val="both"/>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0288" behindDoc="0" locked="0" layoutInCell="1" allowOverlap="1" wp14:anchorId="28BC1493" wp14:editId="04E913C0">
                <wp:simplePos x="0" y="0"/>
                <wp:positionH relativeFrom="column">
                  <wp:posOffset>-626724</wp:posOffset>
                </wp:positionH>
                <wp:positionV relativeFrom="paragraph">
                  <wp:posOffset>-678094</wp:posOffset>
                </wp:positionV>
                <wp:extent cx="7212459" cy="9409814"/>
                <wp:effectExtent l="0" t="0" r="13970" b="13970"/>
                <wp:wrapNone/>
                <wp:docPr id="24" name="Text Box 24"/>
                <wp:cNvGraphicFramePr/>
                <a:graphic xmlns:a="http://schemas.openxmlformats.org/drawingml/2006/main">
                  <a:graphicData uri="http://schemas.microsoft.com/office/word/2010/wordprocessingShape">
                    <wps:wsp>
                      <wps:cNvSpPr txBox="1"/>
                      <wps:spPr>
                        <a:xfrm>
                          <a:off x="0" y="0"/>
                          <a:ext cx="7212459" cy="9409814"/>
                        </a:xfrm>
                        <a:prstGeom prst="rect">
                          <a:avLst/>
                        </a:prstGeom>
                        <a:solidFill>
                          <a:schemeClr val="lt1"/>
                        </a:solidFill>
                        <a:ln w="6350">
                          <a:solidFill>
                            <a:prstClr val="black"/>
                          </a:solidFill>
                        </a:ln>
                      </wps:spPr>
                      <wps:txbx>
                        <w:txbxContent>
                          <w:p w:rsidR="005E51E4" w:rsidRDefault="005E51E4" w:rsidP="001C2372">
                            <w:pPr>
                              <w:keepNext/>
                              <w:spacing w:line="480" w:lineRule="auto"/>
                              <w:jc w:val="center"/>
                            </w:pPr>
                            <w:ins w:id="2326" w:author="Bo Shen" w:date="2023-02-10T15:29:00Z">
                              <w:r>
                                <w:rPr>
                                  <w:noProof/>
                                  <w:lang w:eastAsia="en-US"/>
                                </w:rPr>
                                <w:drawing>
                                  <wp:inline distT="0" distB="0" distL="0" distR="0" wp14:anchorId="208DBB15" wp14:editId="3BA4E86F">
                                    <wp:extent cx="7023100" cy="6581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4"/>
                                            <a:stretch>
                                              <a:fillRect/>
                                            </a:stretch>
                                          </pic:blipFill>
                                          <pic:spPr>
                                            <a:xfrm>
                                              <a:off x="0" y="0"/>
                                              <a:ext cx="7023100" cy="6581775"/>
                                            </a:xfrm>
                                            <a:prstGeom prst="rect">
                                              <a:avLst/>
                                            </a:prstGeom>
                                          </pic:spPr>
                                        </pic:pic>
                                      </a:graphicData>
                                    </a:graphic>
                                  </wp:inline>
                                </w:drawing>
                              </w:r>
                            </w:ins>
                            <w:del w:id="2327" w:author="Bo Shen" w:date="2023-02-10T15:29:00Z">
                              <w:r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15"/>
                                            <a:stretch>
                                              <a:fillRect/>
                                            </a:stretch>
                                          </pic:blipFill>
                                          <pic:spPr>
                                            <a:xfrm>
                                              <a:off x="0" y="0"/>
                                              <a:ext cx="5865328" cy="5281928"/>
                                            </a:xfrm>
                                            <a:prstGeom prst="rect">
                                              <a:avLst/>
                                            </a:prstGeom>
                                          </pic:spPr>
                                        </pic:pic>
                                      </a:graphicData>
                                    </a:graphic>
                                  </wp:inline>
                                </w:drawing>
                              </w:r>
                            </w:del>
                          </w:p>
                          <w:p w:rsidR="005E51E4" w:rsidRPr="008D2AC1" w:rsidRDefault="005E51E4"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2328" w:author="Bo Shen" w:date="2023-02-13T11:45:00Z">
                              <w:r>
                                <w:rPr>
                                  <w:rFonts w:ascii="Times New Roman" w:hAnsi="Times New Roman" w:cs="Times New Roman"/>
                                  <w:i w:val="0"/>
                                  <w:color w:val="000000" w:themeColor="text1"/>
                                  <w:sz w:val="24"/>
                                  <w:szCs w:val="24"/>
                                </w:rPr>
                                <w:t xml:space="preserve"> </w:t>
                              </w:r>
                            </w:ins>
                            <w:del w:id="2329"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2330" w:author="Bo Shen" w:date="2023-02-03T11:58:00Z">
                                      <w:rPr>
                                        <w:rFonts w:ascii="Cambria Math" w:hAnsi="Cambria Math" w:cs="Times New Roman"/>
                                        <w:color w:val="000000" w:themeColor="text1"/>
                                        <w:sz w:val="24"/>
                                        <w:szCs w:val="24"/>
                                      </w:rPr>
                                      <m:t>-</m:t>
                                    </w:ins>
                                  </m:r>
                                  <m:sSub>
                                    <m:sSubPr>
                                      <m:ctrlPr>
                                        <w:ins w:id="2331" w:author="Bo Shen" w:date="2023-02-03T11:58:00Z">
                                          <w:rPr>
                                            <w:rFonts w:ascii="Cambria Math" w:hAnsi="Cambria Math" w:cs="Times New Roman"/>
                                            <w:color w:val="000000" w:themeColor="text1"/>
                                            <w:sz w:val="24"/>
                                            <w:szCs w:val="24"/>
                                          </w:rPr>
                                        </w:ins>
                                      </m:ctrlPr>
                                    </m:sSubPr>
                                    <m:e>
                                      <m:r>
                                        <w:ins w:id="2332" w:author="Bo Shen" w:date="2023-02-03T11:58:00Z">
                                          <w:rPr>
                                            <w:rFonts w:ascii="Cambria Math" w:hAnsi="Cambria Math" w:cs="Times New Roman"/>
                                            <w:color w:val="000000" w:themeColor="text1"/>
                                            <w:sz w:val="24"/>
                                            <w:szCs w:val="24"/>
                                          </w:rPr>
                                          <m:t>G</m:t>
                                        </w:ins>
                                      </m:r>
                                    </m:e>
                                    <m:sub>
                                      <m:r>
                                        <w:ins w:id="2333"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2334" w:author="Bo Shen" w:date="2023-02-13T11:45:00Z">
                              <w:r>
                                <w:rPr>
                                  <w:rFonts w:ascii="Times New Roman" w:hAnsi="Times New Roman" w:cs="Times New Roman"/>
                                  <w:i w:val="0"/>
                                  <w:color w:val="000000" w:themeColor="text1"/>
                                  <w:sz w:val="24"/>
                                  <w:szCs w:val="24"/>
                                </w:rPr>
                                <w:t xml:space="preserve"> </w:t>
                              </w:r>
                            </w:ins>
                            <w:del w:id="2335"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5E51E4" w:rsidRPr="00256221" w:rsidRDefault="005E51E4" w:rsidP="00434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BC1493" id="Text Box 24" o:spid="_x0000_s1033" type="#_x0000_t202" style="position:absolute;left:0;text-align:left;margin-left:-49.35pt;margin-top:-53.4pt;width:567.9pt;height:740.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" fillcolor="white [3201]" strokeweight=".5pt">
                <v:textbox>
                  <w:txbxContent>
                    <w:p w:rsidR="005E51E4" w:rsidRDefault="005E51E4" w:rsidP="001C2372">
                      <w:pPr>
                        <w:keepNext/>
                        <w:spacing w:line="480" w:lineRule="auto"/>
                        <w:jc w:val="center"/>
                      </w:pPr>
                      <w:ins w:id="2336" w:author="Bo Shen" w:date="2023-02-10T15:29:00Z">
                        <w:r>
                          <w:rPr>
                            <w:noProof/>
                            <w:lang w:eastAsia="en-US"/>
                          </w:rPr>
                          <w:drawing>
                            <wp:inline distT="0" distB="0" distL="0" distR="0" wp14:anchorId="208DBB15" wp14:editId="3BA4E86F">
                              <wp:extent cx="7023100" cy="6581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4"/>
                                      <a:stretch>
                                        <a:fillRect/>
                                      </a:stretch>
                                    </pic:blipFill>
                                    <pic:spPr>
                                      <a:xfrm>
                                        <a:off x="0" y="0"/>
                                        <a:ext cx="7023100" cy="6581775"/>
                                      </a:xfrm>
                                      <a:prstGeom prst="rect">
                                        <a:avLst/>
                                      </a:prstGeom>
                                    </pic:spPr>
                                  </pic:pic>
                                </a:graphicData>
                              </a:graphic>
                            </wp:inline>
                          </w:drawing>
                        </w:r>
                      </w:ins>
                      <w:del w:id="2337" w:author="Bo Shen" w:date="2023-02-10T15:29:00Z">
                        <w:r w:rsidDel="00354F67">
                          <w:rPr>
                            <w:noProof/>
                            <w:lang w:eastAsia="en-US"/>
                          </w:rPr>
                          <w:drawing>
                            <wp:inline distT="0" distB="0" distL="0" distR="0" wp14:anchorId="0E1872E2" wp14:editId="5D445C5F">
                              <wp:extent cx="5864205" cy="5280917"/>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eps"/>
                                      <pic:cNvPicPr/>
                                    </pic:nvPicPr>
                                    <pic:blipFill>
                                      <a:blip r:embed="rId15"/>
                                      <a:stretch>
                                        <a:fillRect/>
                                      </a:stretch>
                                    </pic:blipFill>
                                    <pic:spPr>
                                      <a:xfrm>
                                        <a:off x="0" y="0"/>
                                        <a:ext cx="5865328" cy="5281928"/>
                                      </a:xfrm>
                                      <a:prstGeom prst="rect">
                                        <a:avLst/>
                                      </a:prstGeom>
                                    </pic:spPr>
                                  </pic:pic>
                                </a:graphicData>
                              </a:graphic>
                            </wp:inline>
                          </w:drawing>
                        </w:r>
                      </w:del>
                    </w:p>
                    <w:p w:rsidR="005E51E4" w:rsidRPr="008D2AC1" w:rsidRDefault="005E51E4" w:rsidP="001C2372">
                      <w:pPr>
                        <w:pStyle w:val="Caption"/>
                        <w:jc w:val="both"/>
                        <w:rPr>
                          <w:rFonts w:ascii="Times New Roman" w:hAnsi="Times New Roman" w:cs="Times New Roman"/>
                          <w:i w:val="0"/>
                          <w:color w:val="000000" w:themeColor="text1"/>
                          <w:sz w:val="24"/>
                          <w:szCs w:val="24"/>
                        </w:rPr>
                      </w:pPr>
                      <w:r w:rsidRPr="001D21D9">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8</w:t>
                      </w:r>
                      <w:r w:rsidRPr="001D21D9">
                        <w:rPr>
                          <w:rFonts w:ascii="Times New Roman" w:hAnsi="Times New Roman" w:cs="Times New Roman"/>
                          <w:b/>
                          <w:i w:val="0"/>
                          <w:color w:val="000000" w:themeColor="text1"/>
                          <w:sz w:val="24"/>
                          <w:szCs w:val="24"/>
                        </w:rPr>
                        <w:t>.</w:t>
                      </w:r>
                      <w:r w:rsidRPr="001D21D9">
                        <w:rPr>
                          <w:rFonts w:ascii="Times New Roman" w:hAnsi="Times New Roman" w:cs="Times New Roman"/>
                          <w:i w:val="0"/>
                          <w:color w:val="000000" w:themeColor="text1"/>
                          <w:sz w:val="24"/>
                          <w:szCs w:val="24"/>
                        </w:rPr>
                        <w:t xml:space="preserve"> LDDM disinhibition controls flexible implementation of either line attractor or point attractor dynamics in persistent activity</w:t>
                      </w:r>
                      <w:r w:rsidRPr="001D21D9">
                        <w:rPr>
                          <w:rFonts w:ascii="Times New Roman" w:hAnsi="Times New Roman" w:cs="Times New Roman"/>
                          <w:b/>
                          <w:i w:val="0"/>
                          <w:color w:val="000000" w:themeColor="text1"/>
                          <w:sz w:val="24"/>
                          <w:szCs w:val="24"/>
                        </w:rPr>
                        <w:t>. A-C</w:t>
                      </w:r>
                      <w:r w:rsidRPr="001D21D9">
                        <w:rPr>
                          <w:rFonts w:ascii="Times New Roman" w:hAnsi="Times New Roman" w:cs="Times New Roman"/>
                          <w:i w:val="0"/>
                          <w:color w:val="000000" w:themeColor="text1"/>
                          <w:sz w:val="24"/>
                          <w:szCs w:val="24"/>
                        </w:rPr>
                        <w:t xml:space="preserve">. LDDM under silent disinhibition preserves the input ratio information during persistent activity. </w:t>
                      </w:r>
                      <w:r w:rsidRPr="001D21D9">
                        <w:rPr>
                          <w:rFonts w:ascii="Times New Roman" w:hAnsi="Times New Roman" w:cs="Times New Roman"/>
                          <w:b/>
                          <w:i w:val="0"/>
                          <w:color w:val="000000" w:themeColor="text1"/>
                          <w:sz w:val="24"/>
                          <w:szCs w:val="24"/>
                        </w:rPr>
                        <w:t>A</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(solid)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(dashed) activities before and after withdrawal of stimuli under different levels of inputs. </w:t>
                      </w:r>
                      <w:r>
                        <w:rPr>
                          <w:rFonts w:ascii="Times New Roman" w:hAnsi="Times New Roman" w:cs="Times New Roman"/>
                          <w:i w:val="0"/>
                          <w:color w:val="000000" w:themeColor="text1"/>
                          <w:sz w:val="24"/>
                          <w:szCs w:val="24"/>
                        </w:rPr>
                        <w:t>Neural</w:t>
                      </w:r>
                      <w:r w:rsidRPr="001D21D9">
                        <w:rPr>
                          <w:rFonts w:ascii="Times New Roman" w:hAnsi="Times New Roman" w:cs="Times New Roman"/>
                          <w:i w:val="0"/>
                          <w:color w:val="000000" w:themeColor="text1"/>
                          <w:sz w:val="24"/>
                          <w:szCs w:val="24"/>
                        </w:rPr>
                        <w:t xml:space="preserve"> activity decreases </w:t>
                      </w:r>
                      <w:r>
                        <w:rPr>
                          <w:rFonts w:ascii="Times New Roman" w:hAnsi="Times New Roman" w:cs="Times New Roman"/>
                          <w:i w:val="0"/>
                          <w:color w:val="000000" w:themeColor="text1"/>
                          <w:sz w:val="24"/>
                          <w:szCs w:val="24"/>
                        </w:rPr>
                        <w:t xml:space="preserve">after withdrawal </w:t>
                      </w:r>
                      <w:r w:rsidRPr="001D21D9">
                        <w:rPr>
                          <w:rFonts w:ascii="Times New Roman" w:hAnsi="Times New Roman" w:cs="Times New Roman"/>
                          <w:i w:val="0"/>
                          <w:color w:val="000000" w:themeColor="text1"/>
                          <w:sz w:val="24"/>
                          <w:szCs w:val="24"/>
                        </w:rPr>
                        <w:t>but reaches a new steady that preserves</w:t>
                      </w:r>
                      <w:r>
                        <w:rPr>
                          <w:rFonts w:ascii="Times New Roman" w:hAnsi="Times New Roman" w:cs="Times New Roman"/>
                          <w:i w:val="0"/>
                          <w:color w:val="000000" w:themeColor="text1"/>
                          <w:sz w:val="24"/>
                          <w:szCs w:val="24"/>
                        </w:rPr>
                        <w:t xml:space="preserve"> graded coding of</w:t>
                      </w:r>
                      <w:r w:rsidRPr="001D21D9">
                        <w:rPr>
                          <w:rFonts w:ascii="Times New Roman" w:hAnsi="Times New Roman" w:cs="Times New Roman"/>
                          <w:i w:val="0"/>
                          <w:color w:val="000000" w:themeColor="text1"/>
                          <w:sz w:val="24"/>
                          <w:szCs w:val="24"/>
                        </w:rPr>
                        <w:t xml:space="preserve">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B.</w:t>
                      </w:r>
                      <w:r w:rsidRPr="001D21D9">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P</w:t>
                      </w:r>
                      <w:r w:rsidRPr="001D21D9">
                        <w:rPr>
                          <w:rFonts w:ascii="Times New Roman" w:hAnsi="Times New Roman" w:cs="Times New Roman"/>
                          <w:i w:val="0"/>
                          <w:color w:val="000000" w:themeColor="text1"/>
                          <w:sz w:val="24"/>
                          <w:szCs w:val="24"/>
                        </w:rPr>
                        <w:t>hase</w:t>
                      </w:r>
                      <w:ins w:id="2338" w:author="Bo Shen" w:date="2023-02-13T11:45:00Z">
                        <w:r>
                          <w:rPr>
                            <w:rFonts w:ascii="Times New Roman" w:hAnsi="Times New Roman" w:cs="Times New Roman"/>
                            <w:i w:val="0"/>
                            <w:color w:val="000000" w:themeColor="text1"/>
                            <w:sz w:val="24"/>
                            <w:szCs w:val="24"/>
                          </w:rPr>
                          <w:t xml:space="preserve"> </w:t>
                        </w:r>
                      </w:ins>
                      <w:del w:id="2339"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 xml:space="preserve">plane analysis </w:t>
                      </w:r>
                      <w:r>
                        <w:rPr>
                          <w:rFonts w:ascii="Times New Roman" w:hAnsi="Times New Roman" w:cs="Times New Roman"/>
                          <w:i w:val="0"/>
                          <w:color w:val="000000" w:themeColor="text1"/>
                          <w:sz w:val="24"/>
                          <w:szCs w:val="24"/>
                        </w:rPr>
                        <w:t xml:space="preserve">of persistent activity </w:t>
                      </w:r>
                      <w:r w:rsidRPr="001D21D9">
                        <w:rPr>
                          <w:rFonts w:ascii="Times New Roman" w:hAnsi="Times New Roman" w:cs="Times New Roman"/>
                          <w:i w:val="0"/>
                          <w:color w:val="000000" w:themeColor="text1"/>
                          <w:sz w:val="24"/>
                          <w:szCs w:val="24"/>
                        </w:rPr>
                        <w:t xml:space="preserve">exhibits a line attractor under inactivated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the line of attract</w:t>
                      </w:r>
                      <w:r>
                        <w:rPr>
                          <w:rFonts w:ascii="Times New Roman" w:hAnsi="Times New Roman" w:cs="Times New Roman"/>
                          <w:i w:val="0"/>
                          <w:color w:val="000000" w:themeColor="text1"/>
                          <w:sz w:val="24"/>
                          <w:szCs w:val="24"/>
                        </w:rPr>
                        <w:t>ors</w:t>
                      </w:r>
                      <w:r w:rsidRPr="001D21D9">
                        <w:rPr>
                          <w:rFonts w:ascii="Times New Roman" w:hAnsi="Times New Roman" w:cs="Times New Roman"/>
                          <w:i w:val="0"/>
                          <w:color w:val="000000" w:themeColor="text1"/>
                          <w:sz w:val="24"/>
                          <w:szCs w:val="24"/>
                        </w:rPr>
                        <w:t xml:space="preserve">, on which the summed value of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is a constant (</w:t>
                      </w:r>
                      <m:oMath>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α-1</m:t>
                            </m:r>
                            <m:r>
                              <w:ins w:id="2340" w:author="Bo Shen" w:date="2023-02-03T11:58:00Z">
                                <w:rPr>
                                  <w:rFonts w:ascii="Cambria Math" w:hAnsi="Cambria Math" w:cs="Times New Roman"/>
                                  <w:color w:val="000000" w:themeColor="text1"/>
                                  <w:sz w:val="24"/>
                                  <w:szCs w:val="24"/>
                                </w:rPr>
                                <m:t>-</m:t>
                              </w:ins>
                            </m:r>
                            <m:sSub>
                              <m:sSubPr>
                                <m:ctrlPr>
                                  <w:ins w:id="2341" w:author="Bo Shen" w:date="2023-02-03T11:58:00Z">
                                    <w:rPr>
                                      <w:rFonts w:ascii="Cambria Math" w:hAnsi="Cambria Math" w:cs="Times New Roman"/>
                                      <w:color w:val="000000" w:themeColor="text1"/>
                                      <w:sz w:val="24"/>
                                      <w:szCs w:val="24"/>
                                    </w:rPr>
                                  </w:ins>
                                </m:ctrlPr>
                              </m:sSubPr>
                              <m:e>
                                <m:r>
                                  <w:ins w:id="2342" w:author="Bo Shen" w:date="2023-02-03T11:58:00Z">
                                    <w:rPr>
                                      <w:rFonts w:ascii="Cambria Math" w:hAnsi="Cambria Math" w:cs="Times New Roman"/>
                                      <w:color w:val="000000" w:themeColor="text1"/>
                                      <w:sz w:val="24"/>
                                      <w:szCs w:val="24"/>
                                    </w:rPr>
                                    <m:t>G</m:t>
                                  </w:ins>
                                </m:r>
                              </m:e>
                              <m:sub>
                                <m:r>
                                  <w:ins w:id="2343"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ω</m:t>
                            </m:r>
                          </m:den>
                        </m:f>
                      </m:oMath>
                      <w:r w:rsidRPr="001D21D9">
                        <w:rPr>
                          <w:rFonts w:ascii="Times New Roman" w:hAnsi="Times New Roman" w:cs="Times New Roman"/>
                          <w:i w:val="0"/>
                          <w:color w:val="000000" w:themeColor="text1"/>
                          <w:sz w:val="24"/>
                          <w:szCs w:val="24"/>
                        </w:rPr>
                        <w:t xml:space="preserve">). Red arrows indicate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at given initial values, following the direction that preserves the</w:t>
                      </w:r>
                      <w:r>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ratio. </w:t>
                      </w:r>
                      <w:r w:rsidRPr="001D21D9">
                        <w:rPr>
                          <w:rFonts w:ascii="Times New Roman" w:hAnsi="Times New Roman" w:cs="Times New Roman"/>
                          <w:b/>
                          <w:i w:val="0"/>
                          <w:color w:val="000000" w:themeColor="text1"/>
                          <w:sz w:val="24"/>
                          <w:szCs w:val="24"/>
                        </w:rPr>
                        <w:t>D-F</w:t>
                      </w:r>
                      <w:r w:rsidRPr="001D21D9">
                        <w:rPr>
                          <w:rFonts w:ascii="Times New Roman" w:hAnsi="Times New Roman" w:cs="Times New Roman"/>
                          <w:i w:val="0"/>
                          <w:color w:val="000000" w:themeColor="text1"/>
                          <w:sz w:val="24"/>
                          <w:szCs w:val="24"/>
                        </w:rPr>
                        <w:t xml:space="preserve">. Persistent activity under active disinhibition preserves only the largest item as categorical information. </w:t>
                      </w:r>
                      <w:r w:rsidRPr="001D21D9">
                        <w:rPr>
                          <w:rFonts w:ascii="Times New Roman" w:hAnsi="Times New Roman" w:cs="Times New Roman"/>
                          <w:b/>
                          <w:i w:val="0"/>
                          <w:color w:val="000000" w:themeColor="text1"/>
                          <w:sz w:val="24"/>
                          <w:szCs w:val="24"/>
                        </w:rPr>
                        <w:t>D</w:t>
                      </w:r>
                      <w:r w:rsidRPr="001D21D9">
                        <w:rPr>
                          <w:rFonts w:ascii="Times New Roman" w:hAnsi="Times New Roman" w:cs="Times New Roman"/>
                          <w:i w:val="0"/>
                          <w:color w:val="000000" w:themeColor="text1"/>
                          <w:sz w:val="24"/>
                          <w:szCs w:val="24"/>
                        </w:rPr>
                        <w:t xml:space="preserve">. Example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rPr>
                        <w:softHyphen/>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activities before and after withdrawal of stimuli. Disinhibition activates at the same time as the offset of stimuli. During the delay period, the activity dynamic gradually switches from a graded coding of the input</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to a WTA type of categorical coding, preserves only the larger item. </w:t>
                      </w:r>
                      <w:r w:rsidRPr="001D21D9">
                        <w:rPr>
                          <w:rFonts w:ascii="Times New Roman" w:hAnsi="Times New Roman" w:cs="Times New Roman"/>
                          <w:b/>
                          <w:i w:val="0"/>
                          <w:color w:val="000000" w:themeColor="text1"/>
                          <w:sz w:val="24"/>
                          <w:szCs w:val="24"/>
                        </w:rPr>
                        <w:t>E</w:t>
                      </w:r>
                      <w:r w:rsidRPr="001D21D9">
                        <w:rPr>
                          <w:rFonts w:ascii="Times New Roman" w:hAnsi="Times New Roman" w:cs="Times New Roman"/>
                          <w:i w:val="0"/>
                          <w:color w:val="000000" w:themeColor="text1"/>
                          <w:sz w:val="24"/>
                          <w:szCs w:val="24"/>
                        </w:rPr>
                        <w:t>. Delay period phase</w:t>
                      </w:r>
                      <w:ins w:id="2344" w:author="Bo Shen" w:date="2023-02-13T11:45:00Z">
                        <w:r>
                          <w:rPr>
                            <w:rFonts w:ascii="Times New Roman" w:hAnsi="Times New Roman" w:cs="Times New Roman"/>
                            <w:i w:val="0"/>
                            <w:color w:val="000000" w:themeColor="text1"/>
                            <w:sz w:val="24"/>
                            <w:szCs w:val="24"/>
                          </w:rPr>
                          <w:t xml:space="preserve"> </w:t>
                        </w:r>
                      </w:ins>
                      <w:del w:id="2345" w:author="Bo Shen" w:date="2023-02-13T11:45:00Z">
                        <w:r w:rsidRPr="001D21D9" w:rsidDel="003C4C48">
                          <w:rPr>
                            <w:rFonts w:ascii="Times New Roman" w:hAnsi="Times New Roman" w:cs="Times New Roman"/>
                            <w:i w:val="0"/>
                            <w:color w:val="000000" w:themeColor="text1"/>
                            <w:sz w:val="24"/>
                            <w:szCs w:val="24"/>
                          </w:rPr>
                          <w:delText>-</w:delText>
                        </w:r>
                      </w:del>
                      <w:r w:rsidRPr="001D21D9">
                        <w:rPr>
                          <w:rFonts w:ascii="Times New Roman" w:hAnsi="Times New Roman" w:cs="Times New Roman"/>
                          <w:i w:val="0"/>
                          <w:color w:val="000000" w:themeColor="text1"/>
                          <w:sz w:val="24"/>
                          <w:szCs w:val="24"/>
                        </w:rPr>
                        <w:t>plane analysis exhibits a point</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attractor state under activated disinhibition. The nullclines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(blue)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(red) intersect on an unstable point. Red arrows indicating the instantaneous change rate of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 xml:space="preserve"> bifurcate from the middle to the side corners, </w:t>
                      </w:r>
                      <w:r>
                        <w:rPr>
                          <w:rFonts w:ascii="Times New Roman" w:hAnsi="Times New Roman" w:cs="Times New Roman"/>
                          <w:i w:val="0"/>
                          <w:color w:val="000000" w:themeColor="text1"/>
                          <w:sz w:val="24"/>
                          <w:szCs w:val="24"/>
                        </w:rPr>
                        <w:t>resulting in a high-contrast categorical coding</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xml:space="preserve">. Expansion of the LDDM from a 2-item circuit to a 5-item circuit, under inactivation and activation of disinhibition. Each axis on the radar plot indicates the activity of </w:t>
                      </w:r>
                      <w:r>
                        <w:rPr>
                          <w:rFonts w:ascii="Times New Roman" w:hAnsi="Times New Roman" w:cs="Times New Roman"/>
                          <w:i w:val="0"/>
                          <w:color w:val="000000" w:themeColor="text1"/>
                          <w:sz w:val="24"/>
                          <w:szCs w:val="24"/>
                        </w:rPr>
                        <w:t>one</w:t>
                      </w:r>
                      <w:r w:rsidRPr="001D21D9">
                        <w:rPr>
                          <w:rFonts w:ascii="Times New Roman" w:hAnsi="Times New Roman" w:cs="Times New Roman"/>
                          <w:i w:val="0"/>
                          <w:color w:val="000000" w:themeColor="text1"/>
                          <w:sz w:val="24"/>
                          <w:szCs w:val="24"/>
                        </w:rPr>
                        <w:t xml:space="preserv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unit. Dots connected with a line indicate the </w:t>
                      </w:r>
                      <w:r w:rsidRPr="001D21D9">
                        <w:rPr>
                          <w:rFonts w:ascii="Times New Roman" w:hAnsi="Times New Roman" w:cs="Times New Roman"/>
                          <w:color w:val="000000" w:themeColor="text1"/>
                          <w:sz w:val="24"/>
                          <w:szCs w:val="24"/>
                        </w:rPr>
                        <w:t>R</w:t>
                      </w:r>
                      <w:r w:rsidRPr="001D21D9">
                        <w:rPr>
                          <w:rFonts w:ascii="Times New Roman" w:hAnsi="Times New Roman" w:cs="Times New Roman"/>
                          <w:i w:val="0"/>
                          <w:color w:val="000000" w:themeColor="text1"/>
                          <w:sz w:val="24"/>
                          <w:szCs w:val="24"/>
                        </w:rPr>
                        <w:t xml:space="preserve"> activities under the same input conditions. The input values change according to coherence level (c’) as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1</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color w:val="000000" w:themeColor="text1"/>
                          <w:sz w:val="24"/>
                          <w:szCs w:val="24"/>
                        </w:rPr>
                        <w:t>S</w:t>
                      </w:r>
                      <w:r w:rsidRPr="001D21D9">
                        <w:rPr>
                          <w:rFonts w:ascii="Times New Roman" w:hAnsi="Times New Roman" w:cs="Times New Roman"/>
                          <w:i w:val="0"/>
                          <w:color w:val="000000" w:themeColor="text1"/>
                          <w:sz w:val="24"/>
                          <w:szCs w:val="24"/>
                        </w:rPr>
                        <w:t xml:space="preserve">* [1-c’] for </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2</w:t>
                      </w:r>
                      <w:r w:rsidRPr="001D21D9">
                        <w:rPr>
                          <w:rFonts w:ascii="Times New Roman" w:hAnsi="Times New Roman" w:cs="Times New Roman"/>
                          <w:i w:val="0"/>
                          <w:color w:val="000000" w:themeColor="text1"/>
                          <w:sz w:val="24"/>
                          <w:szCs w:val="24"/>
                        </w:rPr>
                        <w:t>-</w:t>
                      </w:r>
                      <w:r w:rsidRPr="001D21D9">
                        <w:rPr>
                          <w:rFonts w:ascii="Times New Roman" w:hAnsi="Times New Roman" w:cs="Times New Roman"/>
                          <w:color w:val="000000" w:themeColor="text1"/>
                          <w:sz w:val="24"/>
                          <w:szCs w:val="24"/>
                        </w:rPr>
                        <w:t>R</w:t>
                      </w:r>
                      <w:r w:rsidRPr="001D21D9">
                        <w:rPr>
                          <w:rFonts w:ascii="Times New Roman" w:hAnsi="Times New Roman" w:cs="Times New Roman"/>
                          <w:color w:val="000000" w:themeColor="text1"/>
                          <w:sz w:val="24"/>
                          <w:szCs w:val="24"/>
                          <w:vertAlign w:val="subscript"/>
                        </w:rPr>
                        <w:t>5</w:t>
                      </w:r>
                      <w:r w:rsidRPr="001D21D9">
                        <w:rPr>
                          <w:rFonts w:ascii="Times New Roman" w:hAnsi="Times New Roman" w:cs="Times New Roman"/>
                          <w:i w:val="0"/>
                          <w:color w:val="000000" w:themeColor="text1"/>
                          <w:sz w:val="24"/>
                          <w:szCs w:val="24"/>
                        </w:rPr>
                        <w:t>. Representation before withdrawal of inputs (left panel</w:t>
                      </w:r>
                      <w:r>
                        <w:rPr>
                          <w:rFonts w:ascii="Times New Roman" w:hAnsi="Times New Roman" w:cs="Times New Roman"/>
                          <w:i w:val="0"/>
                          <w:color w:val="000000" w:themeColor="text1"/>
                          <w:sz w:val="24"/>
                          <w:szCs w:val="24"/>
                        </w:rPr>
                        <w:t>s</w:t>
                      </w:r>
                      <w:r w:rsidRPr="001D21D9">
                        <w:rPr>
                          <w:rFonts w:ascii="Times New Roman" w:hAnsi="Times New Roman" w:cs="Times New Roman"/>
                          <w:i w:val="0"/>
                          <w:color w:val="000000" w:themeColor="text1"/>
                          <w:sz w:val="24"/>
                          <w:szCs w:val="24"/>
                        </w:rPr>
                        <w:t xml:space="preserve"> in </w:t>
                      </w:r>
                      <w:r w:rsidRPr="001D21D9">
                        <w:rPr>
                          <w:rFonts w:ascii="Times New Roman" w:hAnsi="Times New Roman" w:cs="Times New Roman" w:hint="eastAsia"/>
                          <w:b/>
                          <w:i w:val="0"/>
                          <w:color w:val="000000" w:themeColor="text1"/>
                          <w:sz w:val="24"/>
                          <w:szCs w:val="24"/>
                        </w:rPr>
                        <w:t>C</w:t>
                      </w:r>
                      <w:r w:rsidRPr="001D21D9">
                        <w:rPr>
                          <w:rFonts w:ascii="Times New Roman" w:hAnsi="Times New Roman" w:cs="Times New Roman"/>
                          <w:i w:val="0"/>
                          <w:color w:val="000000" w:themeColor="text1"/>
                          <w:sz w:val="24"/>
                          <w:szCs w:val="24"/>
                        </w:rPr>
                        <w:t xml:space="preserve"> and </w:t>
                      </w:r>
                      <w:r w:rsidRPr="001D21D9">
                        <w:rPr>
                          <w:rFonts w:ascii="Times New Roman" w:hAnsi="Times New Roman" w:cs="Times New Roman"/>
                          <w:b/>
                          <w:i w:val="0"/>
                          <w:color w:val="000000" w:themeColor="text1"/>
                          <w:sz w:val="24"/>
                          <w:szCs w:val="24"/>
                        </w:rPr>
                        <w:t>F</w:t>
                      </w:r>
                      <w:r w:rsidRPr="001D21D9">
                        <w:rPr>
                          <w:rFonts w:ascii="Times New Roman" w:hAnsi="Times New Roman" w:cs="Times New Roman"/>
                          <w:i w:val="0"/>
                          <w:color w:val="000000" w:themeColor="text1"/>
                          <w:sz w:val="24"/>
                          <w:szCs w:val="24"/>
                        </w:rPr>
                        <w:t>) and persistent activity without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C</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preserve the information about the input values. While persistent activity under disinhibition</w:t>
                      </w:r>
                      <w:r>
                        <w:rPr>
                          <w:rFonts w:ascii="Times New Roman" w:hAnsi="Times New Roman" w:cs="Times New Roman"/>
                          <w:i w:val="0"/>
                          <w:color w:val="000000" w:themeColor="text1"/>
                          <w:sz w:val="24"/>
                          <w:szCs w:val="24"/>
                        </w:rPr>
                        <w:t xml:space="preserve"> (right panel in </w:t>
                      </w:r>
                      <w:r w:rsidRPr="003605E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w:t>
                      </w:r>
                      <w:r w:rsidRPr="001D21D9">
                        <w:rPr>
                          <w:rFonts w:ascii="Times New Roman" w:hAnsi="Times New Roman" w:cs="Times New Roman"/>
                          <w:i w:val="0"/>
                          <w:color w:val="000000" w:themeColor="text1"/>
                          <w:sz w:val="24"/>
                          <w:szCs w:val="24"/>
                        </w:rPr>
                        <w:t xml:space="preserve"> only preserves the item received the largest input</w:t>
                      </w:r>
                      <w:r>
                        <w:rPr>
                          <w:rFonts w:ascii="Times New Roman" w:hAnsi="Times New Roman" w:cs="Times New Roman"/>
                          <w:i w:val="0"/>
                          <w:color w:val="000000" w:themeColor="text1"/>
                          <w:sz w:val="24"/>
                          <w:szCs w:val="24"/>
                        </w:rPr>
                        <w:t xml:space="preserve">, with activities of </w:t>
                      </w:r>
                      <w:r w:rsidRPr="001D21D9">
                        <w:rPr>
                          <w:rFonts w:ascii="Times New Roman" w:hAnsi="Times New Roman" w:cs="Times New Roman"/>
                          <w:i w:val="0"/>
                          <w:color w:val="000000" w:themeColor="text1"/>
                          <w:sz w:val="24"/>
                          <w:szCs w:val="24"/>
                        </w:rPr>
                        <w:t>the other items suppressed.</w:t>
                      </w:r>
                      <w:r w:rsidRPr="004E62DE">
                        <w:t xml:space="preserve"> </w:t>
                      </w:r>
                    </w:p>
                    <w:p w:rsidR="005E51E4" w:rsidRPr="00256221" w:rsidRDefault="005E51E4" w:rsidP="00434D8C"/>
                  </w:txbxContent>
                </v:textbox>
              </v:shape>
            </w:pict>
          </mc:Fallback>
        </mc:AlternateContent>
      </w:r>
    </w:p>
    <w:p w:rsidR="005E51E4" w:rsidRPr="0060258A" w:rsidRDefault="005E51E4" w:rsidP="00266586">
      <w:pPr>
        <w:keepNext/>
        <w:spacing w:before="240"/>
        <w:rPr>
          <w:color w:val="000000" w:themeColor="text1"/>
        </w:rPr>
      </w:pPr>
      <w:r w:rsidRPr="0060258A">
        <w:rPr>
          <w:color w:val="000000" w:themeColor="text1"/>
        </w:rPr>
        <w:softHyphen/>
      </w:r>
      <w:r w:rsidRPr="0060258A">
        <w:rPr>
          <w:color w:val="000000" w:themeColor="text1"/>
        </w:rPr>
        <w:softHyphen/>
      </w:r>
    </w:p>
    <w:p w:rsidR="005E51E4" w:rsidRDefault="005E51E4">
      <w:pPr>
        <w:rPr>
          <w:color w:val="000000" w:themeColor="text1"/>
        </w:rPr>
      </w:pPr>
      <w:r>
        <w:rPr>
          <w:color w:val="000000" w:themeColor="text1"/>
        </w:rPr>
        <w:br w:type="page"/>
      </w:r>
    </w:p>
    <w:p w:rsidR="005E51E4" w:rsidRDefault="005E51E4">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88437B8" wp14:editId="1EF612E2">
                <wp:extent cx="5943600" cy="6236677"/>
                <wp:effectExtent l="0" t="0" r="12700" b="12065"/>
                <wp:docPr id="28" name="Text Box 28"/>
                <wp:cNvGraphicFramePr/>
                <a:graphic xmlns:a="http://schemas.openxmlformats.org/drawingml/2006/main">
                  <a:graphicData uri="http://schemas.microsoft.com/office/word/2010/wordprocessingShape">
                    <wps:wsp>
                      <wps:cNvSpPr txBox="1"/>
                      <wps:spPr>
                        <a:xfrm>
                          <a:off x="0" y="0"/>
                          <a:ext cx="5943600" cy="6236677"/>
                        </a:xfrm>
                        <a:prstGeom prst="rect">
                          <a:avLst/>
                        </a:prstGeom>
                        <a:solidFill>
                          <a:schemeClr val="lt1"/>
                        </a:solidFill>
                        <a:ln w="6350">
                          <a:solidFill>
                            <a:prstClr val="black"/>
                          </a:solidFill>
                        </a:ln>
                      </wps:spPr>
                      <wps:txbx>
                        <w:txbxContent>
                          <w:p w:rsidR="005E51E4" w:rsidRDefault="005E51E4" w:rsidP="00EC69F5">
                            <w:pPr>
                              <w:keepNext/>
                              <w:spacing w:line="480" w:lineRule="auto"/>
                              <w:jc w:val="both"/>
                            </w:pPr>
                            <w:ins w:id="2346" w:author="Bo Shen" w:date="2023-02-10T14:44:00Z">
                              <w:r>
                                <w:rPr>
                                  <w:rFonts w:ascii="Times New Roman" w:hAnsi="Times New Roman" w:cs="Times New Roman"/>
                                  <w:i/>
                                  <w:noProof/>
                                  <w:color w:val="000000" w:themeColor="text1"/>
                                  <w:lang w:eastAsia="en-US"/>
                                </w:rPr>
                                <w:drawing>
                                  <wp:inline distT="0" distB="0" distL="0" distR="0" wp14:anchorId="16A45044" wp14:editId="61E1F5A7">
                                    <wp:extent cx="5754370" cy="2827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stretch>
                                              <a:fillRect/>
                                            </a:stretch>
                                          </pic:blipFill>
                                          <pic:spPr>
                                            <a:xfrm>
                                              <a:off x="0" y="0"/>
                                              <a:ext cx="5754370" cy="2827655"/>
                                            </a:xfrm>
                                            <a:prstGeom prst="rect">
                                              <a:avLst/>
                                            </a:prstGeom>
                                          </pic:spPr>
                                        </pic:pic>
                                      </a:graphicData>
                                    </a:graphic>
                                  </wp:inline>
                                </w:drawing>
                              </w:r>
                            </w:ins>
                            <w:del w:id="2347" w:author="Bo Shen" w:date="2023-02-10T13:35:00Z">
                              <w:r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17">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5E51E4" w:rsidRPr="00332BC4" w:rsidRDefault="005E51E4" w:rsidP="00EC69F5">
                            <w:pPr>
                              <w:pStyle w:val="Caption"/>
                              <w:spacing w:before="240"/>
                              <w:jc w:val="both"/>
                              <w:rPr>
                                <w:rFonts w:ascii="Times New Roman" w:hAnsi="Times New Roman" w:cs="Times New Roman"/>
                                <w:color w:val="000000" w:themeColor="text1"/>
                                <w:sz w:val="24"/>
                                <w:szCs w:val="24"/>
                              </w:rPr>
                            </w:pPr>
                            <w:bookmarkStart w:id="2348" w:name="_Ref60822629"/>
                            <w:r w:rsidRPr="0056626C">
                              <w:rPr>
                                <w:rFonts w:ascii="Times New Roman" w:hAnsi="Times New Roman" w:cs="Times New Roman"/>
                                <w:b/>
                                <w:i w:val="0"/>
                                <w:color w:val="000000" w:themeColor="text1"/>
                                <w:sz w:val="24"/>
                                <w:szCs w:val="24"/>
                              </w:rPr>
                              <w:t>Fig</w:t>
                            </w:r>
                            <w:del w:id="2349" w:author="Bo Shen" w:date="2023-02-03T12:00:00Z">
                              <w:r w:rsidRPr="0056626C" w:rsidDel="00CA7871">
                                <w:rPr>
                                  <w:rFonts w:ascii="Times New Roman" w:hAnsi="Times New Roman" w:cs="Times New Roman"/>
                                  <w:b/>
                                  <w:i w:val="0"/>
                                  <w:color w:val="000000" w:themeColor="text1"/>
                                  <w:sz w:val="24"/>
                                  <w:szCs w:val="24"/>
                                </w:rPr>
                                <w:delText xml:space="preserve">. </w:delText>
                              </w:r>
                            </w:del>
                            <w:ins w:id="2350"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2348"/>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2351" w:author="Bo Shen" w:date="2023-02-13T11:45:00Z">
                              <w:r>
                                <w:rPr>
                                  <w:rFonts w:ascii="Times New Roman" w:hAnsi="Times New Roman" w:cs="Times New Roman"/>
                                  <w:i w:val="0"/>
                                  <w:color w:val="000000" w:themeColor="text1"/>
                                  <w:sz w:val="24"/>
                                  <w:szCs w:val="24"/>
                                </w:rPr>
                                <w:t xml:space="preserve"> </w:t>
                              </w:r>
                            </w:ins>
                            <w:del w:id="2352"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2353" w:author="Bo Shen" w:date="2023-02-03T11:58:00Z">
                                      <w:rPr>
                                        <w:rFonts w:ascii="Cambria Math" w:hAnsi="Cambria Math" w:cs="Times New Roman"/>
                                        <w:color w:val="000000" w:themeColor="text1"/>
                                        <w:sz w:val="24"/>
                                        <w:szCs w:val="24"/>
                                      </w:rPr>
                                      <m:t>-</m:t>
                                    </w:ins>
                                  </m:r>
                                  <m:sSub>
                                    <m:sSubPr>
                                      <m:ctrlPr>
                                        <w:ins w:id="2354" w:author="Bo Shen" w:date="2023-02-03T11:58:00Z">
                                          <w:rPr>
                                            <w:rFonts w:ascii="Cambria Math" w:hAnsi="Cambria Math" w:cs="Times New Roman"/>
                                            <w:color w:val="000000" w:themeColor="text1"/>
                                            <w:sz w:val="24"/>
                                            <w:szCs w:val="24"/>
                                          </w:rPr>
                                        </w:ins>
                                      </m:ctrlPr>
                                    </m:sSubPr>
                                    <m:e>
                                      <m:r>
                                        <w:ins w:id="2355" w:author="Bo Shen" w:date="2023-02-03T11:58:00Z">
                                          <w:rPr>
                                            <w:rFonts w:ascii="Cambria Math" w:hAnsi="Cambria Math" w:cs="Times New Roman"/>
                                            <w:color w:val="000000" w:themeColor="text1"/>
                                            <w:sz w:val="24"/>
                                            <w:szCs w:val="24"/>
                                          </w:rPr>
                                          <m:t>G</m:t>
                                        </w:ins>
                                      </m:r>
                                    </m:e>
                                    <m:sub>
                                      <m:r>
                                        <w:ins w:id="2356"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2357" w:author="Bo Shen" w:date="2023-02-13T11:45:00Z">
                              <w:r>
                                <w:rPr>
                                  <w:rFonts w:ascii="Times New Roman" w:hAnsi="Times New Roman" w:cs="Times New Roman"/>
                                  <w:i w:val="0"/>
                                  <w:color w:val="000000" w:themeColor="text1"/>
                                  <w:sz w:val="24"/>
                                  <w:szCs w:val="24"/>
                                </w:rPr>
                                <w:t xml:space="preserve"> </w:t>
                              </w:r>
                            </w:ins>
                            <w:del w:id="2358"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5E51E4" w:rsidRPr="00B45B35" w:rsidRDefault="005E51E4"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8437B8" id="Text Box 28" o:spid="_x0000_s1034" type="#_x0000_t202" style="width:468pt;height:4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" fillcolor="white [3201]" strokeweight=".5pt">
                <v:textbox>
                  <w:txbxContent>
                    <w:p w:rsidR="005E51E4" w:rsidRDefault="005E51E4" w:rsidP="00EC69F5">
                      <w:pPr>
                        <w:keepNext/>
                        <w:spacing w:line="480" w:lineRule="auto"/>
                        <w:jc w:val="both"/>
                      </w:pPr>
                      <w:ins w:id="2359" w:author="Bo Shen" w:date="2023-02-10T14:44:00Z">
                        <w:r>
                          <w:rPr>
                            <w:rFonts w:ascii="Times New Roman" w:hAnsi="Times New Roman" w:cs="Times New Roman"/>
                            <w:i/>
                            <w:noProof/>
                            <w:color w:val="000000" w:themeColor="text1"/>
                            <w:lang w:eastAsia="en-US"/>
                          </w:rPr>
                          <w:drawing>
                            <wp:inline distT="0" distB="0" distL="0" distR="0" wp14:anchorId="16A45044" wp14:editId="61E1F5A7">
                              <wp:extent cx="5754370" cy="2827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stretch>
                                        <a:fillRect/>
                                      </a:stretch>
                                    </pic:blipFill>
                                    <pic:spPr>
                                      <a:xfrm>
                                        <a:off x="0" y="0"/>
                                        <a:ext cx="5754370" cy="2827655"/>
                                      </a:xfrm>
                                      <a:prstGeom prst="rect">
                                        <a:avLst/>
                                      </a:prstGeom>
                                    </pic:spPr>
                                  </pic:pic>
                                </a:graphicData>
                              </a:graphic>
                            </wp:inline>
                          </w:drawing>
                        </w:r>
                      </w:ins>
                      <w:del w:id="2360" w:author="Bo Shen" w:date="2023-02-10T13:35:00Z">
                        <w:r w:rsidDel="00BE1066">
                          <w:rPr>
                            <w:rFonts w:ascii="Times New Roman" w:hAnsi="Times New Roman" w:cs="Times New Roman"/>
                            <w:i/>
                            <w:noProof/>
                            <w:color w:val="000000" w:themeColor="text1"/>
                            <w:lang w:eastAsia="en-US"/>
                          </w:rPr>
                          <w:drawing>
                            <wp:inline distT="0" distB="0" distL="0" distR="0" wp14:anchorId="0D919161" wp14:editId="0FCD3562">
                              <wp:extent cx="5847907" cy="289021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3.eps"/>
                                      <pic:cNvPicPr/>
                                    </pic:nvPicPr>
                                    <pic:blipFill>
                                      <a:blip r:embed="rId17">
                                        <a:extLst>
                                          <a:ext uri="{28A0092B-C50C-407E-A947-70E740481C1C}">
                                            <a14:useLocalDpi xmlns:a14="http://schemas.microsoft.com/office/drawing/2010/main" val="0"/>
                                          </a:ext>
                                        </a:extLst>
                                      </a:blip>
                                      <a:stretch>
                                        <a:fillRect/>
                                      </a:stretch>
                                    </pic:blipFill>
                                    <pic:spPr>
                                      <a:xfrm>
                                        <a:off x="0" y="0"/>
                                        <a:ext cx="5854401" cy="2893425"/>
                                      </a:xfrm>
                                      <a:prstGeom prst="rect">
                                        <a:avLst/>
                                      </a:prstGeom>
                                    </pic:spPr>
                                  </pic:pic>
                                </a:graphicData>
                              </a:graphic>
                            </wp:inline>
                          </w:drawing>
                        </w:r>
                      </w:del>
                    </w:p>
                    <w:p w:rsidR="005E51E4" w:rsidRPr="00332BC4" w:rsidRDefault="005E51E4" w:rsidP="00EC69F5">
                      <w:pPr>
                        <w:pStyle w:val="Caption"/>
                        <w:spacing w:before="240"/>
                        <w:jc w:val="both"/>
                        <w:rPr>
                          <w:rFonts w:ascii="Times New Roman" w:hAnsi="Times New Roman" w:cs="Times New Roman"/>
                          <w:color w:val="000000" w:themeColor="text1"/>
                          <w:sz w:val="24"/>
                          <w:szCs w:val="24"/>
                        </w:rPr>
                      </w:pPr>
                      <w:bookmarkStart w:id="2361" w:name="_Ref60822629"/>
                      <w:r w:rsidRPr="0056626C">
                        <w:rPr>
                          <w:rFonts w:ascii="Times New Roman" w:hAnsi="Times New Roman" w:cs="Times New Roman"/>
                          <w:b/>
                          <w:i w:val="0"/>
                          <w:color w:val="000000" w:themeColor="text1"/>
                          <w:sz w:val="24"/>
                          <w:szCs w:val="24"/>
                        </w:rPr>
                        <w:t>Fig</w:t>
                      </w:r>
                      <w:del w:id="2362" w:author="Bo Shen" w:date="2023-02-03T12:00:00Z">
                        <w:r w:rsidRPr="0056626C" w:rsidDel="00CA7871">
                          <w:rPr>
                            <w:rFonts w:ascii="Times New Roman" w:hAnsi="Times New Roman" w:cs="Times New Roman"/>
                            <w:b/>
                            <w:i w:val="0"/>
                            <w:color w:val="000000" w:themeColor="text1"/>
                            <w:sz w:val="24"/>
                            <w:szCs w:val="24"/>
                          </w:rPr>
                          <w:delText xml:space="preserve">. </w:delText>
                        </w:r>
                      </w:del>
                      <w:ins w:id="2363" w:author="Bo Shen" w:date="2023-02-03T12:00: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8-figure supplement 1</w:t>
                      </w:r>
                      <w:r>
                        <w:rPr>
                          <w:rFonts w:ascii="Times New Roman" w:hAnsi="Times New Roman" w:cs="Times New Roman"/>
                          <w:b/>
                          <w:i w:val="0"/>
                          <w:color w:val="000000" w:themeColor="text1"/>
                          <w:sz w:val="24"/>
                          <w:szCs w:val="24"/>
                        </w:rPr>
                        <w:t>.</w:t>
                      </w:r>
                      <w:r w:rsidRPr="0056626C">
                        <w:rPr>
                          <w:rFonts w:ascii="Times New Roman" w:hAnsi="Times New Roman" w:cs="Times New Roman"/>
                          <w:b/>
                          <w:i w:val="0"/>
                          <w:color w:val="000000" w:themeColor="text1"/>
                          <w:sz w:val="24"/>
                          <w:szCs w:val="24"/>
                        </w:rPr>
                        <w:t xml:space="preserve"> </w:t>
                      </w:r>
                      <w:bookmarkEnd w:id="2361"/>
                      <w:r w:rsidRPr="002F6EA4">
                        <w:rPr>
                          <w:rFonts w:ascii="Times New Roman" w:hAnsi="Times New Roman" w:cs="Times New Roman"/>
                          <w:b/>
                          <w:i w:val="0"/>
                          <w:color w:val="000000" w:themeColor="text1"/>
                          <w:sz w:val="24"/>
                          <w:szCs w:val="24"/>
                        </w:rPr>
                        <w:t>Analysis of persistent activity under generalized gain control weights.</w:t>
                      </w:r>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Phase</w:t>
                      </w:r>
                      <w:ins w:id="2364" w:author="Bo Shen" w:date="2023-02-13T11:45:00Z">
                        <w:r>
                          <w:rPr>
                            <w:rFonts w:ascii="Times New Roman" w:hAnsi="Times New Roman" w:cs="Times New Roman"/>
                            <w:i w:val="0"/>
                            <w:color w:val="000000" w:themeColor="text1"/>
                            <w:sz w:val="24"/>
                            <w:szCs w:val="24"/>
                          </w:rPr>
                          <w:t xml:space="preserve"> </w:t>
                        </w:r>
                      </w:ins>
                      <w:del w:id="2365"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shows that systems with different gain control weights have different patterns of equilibria and stabilities. </w:t>
                      </w:r>
                      <w:r w:rsidRPr="00332BC4">
                        <w:rPr>
                          <w:rFonts w:ascii="Times New Roman" w:hAnsi="Times New Roman" w:cs="Times New Roman"/>
                          <w:b/>
                          <w:i w:val="0"/>
                          <w:color w:val="000000" w:themeColor="text1"/>
                          <w:sz w:val="24"/>
                          <w:szCs w:val="24"/>
                        </w:rPr>
                        <w:t>A</w:t>
                      </w:r>
                      <w:r w:rsidRPr="00332BC4">
                        <w:rPr>
                          <w:rFonts w:ascii="Times New Roman" w:hAnsi="Times New Roman" w:cs="Times New Roman"/>
                          <w:i w:val="0"/>
                          <w:color w:val="000000" w:themeColor="text1"/>
                          <w:sz w:val="24"/>
                          <w:szCs w:val="24"/>
                        </w:rPr>
                        <w:t>. When the lateral gain control (</w:t>
                      </w:r>
                      <m:oMath>
                        <m:r>
                          <w:rPr>
                            <w:rFonts w:ascii="Cambria Math" w:hAnsi="Cambria Math" w:cs="Times New Roman"/>
                            <w:color w:val="000000" w:themeColor="text1"/>
                            <w:sz w:val="24"/>
                            <w:szCs w:val="24"/>
                          </w:rPr>
                          <m:t>v</m:t>
                        </m:r>
                      </m:oMath>
                      <w:r w:rsidRPr="00332BC4">
                        <w:rPr>
                          <w:rFonts w:ascii="Times New Roman" w:hAnsi="Times New Roman" w:cs="Times New Roman"/>
                          <w:i w:val="0"/>
                          <w:color w:val="000000" w:themeColor="text1"/>
                          <w:sz w:val="24"/>
                          <w:szCs w:val="24"/>
                        </w:rPr>
                        <w:t>) is weaker than the local gain control (</w:t>
                      </w:r>
                      <m:oMath>
                        <m:r>
                          <w:rPr>
                            <w:rFonts w:ascii="Cambria Math" w:hAnsi="Cambria Math" w:cs="Times New Roman"/>
                            <w:color w:val="000000" w:themeColor="text1"/>
                            <w:sz w:val="24"/>
                            <w:szCs w:val="24"/>
                          </w:rPr>
                          <m:t>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(blue solid)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(red dashed) intersect on an attractive unique equilibrium point. Vector filed (red arrows) indicates the instantaneous change rate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at given initial values. Any initial values converge into the equilibrium point, with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sharing the same value </w:t>
                      </w:r>
                      <m:oMath>
                        <m:f>
                          <m:fPr>
                            <m:ctrlPr>
                              <w:rPr>
                                <w:rFonts w:ascii="Cambria Math" w:hAnsi="Cambria Math" w:cs="Times New Roman"/>
                                <w:i w:val="0"/>
                                <w:iCs w:val="0"/>
                                <w:color w:val="000000" w:themeColor="text1"/>
                              </w:rPr>
                            </m:ctrlPr>
                          </m:fPr>
                          <m:num>
                            <m:r>
                              <w:rPr>
                                <w:rFonts w:ascii="Cambria Math" w:hAnsi="Cambria Math" w:cs="Times New Roman"/>
                                <w:color w:val="000000" w:themeColor="text1"/>
                                <w:sz w:val="24"/>
                                <w:szCs w:val="24"/>
                              </w:rPr>
                              <m:t>α-1</m:t>
                            </m:r>
                            <m:r>
                              <w:ins w:id="2366" w:author="Bo Shen" w:date="2023-02-03T11:58:00Z">
                                <w:rPr>
                                  <w:rFonts w:ascii="Cambria Math" w:hAnsi="Cambria Math" w:cs="Times New Roman"/>
                                  <w:color w:val="000000" w:themeColor="text1"/>
                                  <w:sz w:val="24"/>
                                  <w:szCs w:val="24"/>
                                </w:rPr>
                                <m:t>-</m:t>
                              </w:ins>
                            </m:r>
                            <m:sSub>
                              <m:sSubPr>
                                <m:ctrlPr>
                                  <w:ins w:id="2367" w:author="Bo Shen" w:date="2023-02-03T11:58:00Z">
                                    <w:rPr>
                                      <w:rFonts w:ascii="Cambria Math" w:hAnsi="Cambria Math" w:cs="Times New Roman"/>
                                      <w:color w:val="000000" w:themeColor="text1"/>
                                      <w:sz w:val="24"/>
                                      <w:szCs w:val="24"/>
                                    </w:rPr>
                                  </w:ins>
                                </m:ctrlPr>
                              </m:sSubPr>
                              <m:e>
                                <m:r>
                                  <w:ins w:id="2368" w:author="Bo Shen" w:date="2023-02-03T11:58:00Z">
                                    <w:rPr>
                                      <w:rFonts w:ascii="Cambria Math" w:hAnsi="Cambria Math" w:cs="Times New Roman"/>
                                      <w:color w:val="000000" w:themeColor="text1"/>
                                      <w:sz w:val="24"/>
                                      <w:szCs w:val="24"/>
                                    </w:rPr>
                                    <m:t>G</m:t>
                                  </w:ins>
                                </m:r>
                              </m:e>
                              <m:sub>
                                <m:r>
                                  <w:ins w:id="2369" w:author="Bo Shen" w:date="2023-02-03T11:58:00Z">
                                    <w:rPr>
                                      <w:rFonts w:ascii="Cambria Math" w:hAnsi="Cambria Math" w:cs="Times New Roman"/>
                                      <w:color w:val="000000" w:themeColor="text1"/>
                                      <w:sz w:val="24"/>
                                      <w:szCs w:val="24"/>
                                    </w:rPr>
                                    <m:t>0</m:t>
                                  </w:ins>
                                </m:r>
                              </m:sub>
                            </m:sSub>
                          </m:num>
                          <m:den>
                            <m:r>
                              <w:rPr>
                                <w:rFonts w:ascii="Cambria Math" w:hAnsi="Cambria Math" w:cs="Times New Roman"/>
                                <w:color w:val="000000" w:themeColor="text1"/>
                                <w:sz w:val="24"/>
                                <w:szCs w:val="24"/>
                              </w:rPr>
                              <m:t>w+v</m:t>
                            </m:r>
                          </m:den>
                        </m:f>
                      </m:oMath>
                      <w:r w:rsidRPr="00332BC4">
                        <w:rPr>
                          <w:rFonts w:ascii="Times New Roman" w:hAnsi="Times New Roman" w:cs="Times New Roman"/>
                          <w:i w:val="0"/>
                          <w:color w:val="000000" w:themeColor="text1"/>
                          <w:sz w:val="24"/>
                          <w:szCs w:val="24"/>
                        </w:rPr>
                        <w:t xml:space="preserve">. </w:t>
                      </w:r>
                      <w:r w:rsidRPr="00332BC4">
                        <w:rPr>
                          <w:rFonts w:ascii="Times New Roman" w:hAnsi="Times New Roman" w:cs="Times New Roman"/>
                          <w:b/>
                          <w:i w:val="0"/>
                          <w:color w:val="000000" w:themeColor="text1"/>
                          <w:sz w:val="24"/>
                          <w:szCs w:val="24"/>
                        </w:rPr>
                        <w:t>B</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the nullclines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overlap on the line of attraction. Vector field shows that any initial values converge onto the line of attraction along the direction that preserves the original input ratio. </w:t>
                      </w:r>
                      <w:r w:rsidRPr="00332BC4">
                        <w:rPr>
                          <w:rFonts w:ascii="Times New Roman" w:hAnsi="Times New Roman" w:cs="Times New Roman"/>
                          <w:b/>
                          <w:i w:val="0"/>
                          <w:color w:val="000000" w:themeColor="text1"/>
                          <w:sz w:val="24"/>
                          <w:szCs w:val="24"/>
                        </w:rPr>
                        <w:t>C</w:t>
                      </w:r>
                      <w:r w:rsidRPr="00332BC4">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 the nullclines of</w:t>
                      </w:r>
                      <w:r w:rsidRPr="00332BC4">
                        <w:rPr>
                          <w:rFonts w:ascii="Times New Roman" w:hAnsi="Times New Roman" w:cs="Times New Roman"/>
                          <w:color w:val="000000" w:themeColor="text1"/>
                          <w:sz w:val="24"/>
                          <w:szCs w:val="24"/>
                        </w:rPr>
                        <w:t xml:space="preserve"> 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intersect on a unique but unstable point. Any initial values diverge from the point and bias to the side with higher initial value, realizing WTA competition. </w:t>
                      </w:r>
                      <w:r w:rsidRPr="00332BC4">
                        <w:rPr>
                          <w:rFonts w:ascii="Times New Roman" w:hAnsi="Times New Roman" w:cs="Times New Roman"/>
                          <w:b/>
                          <w:i w:val="0"/>
                          <w:color w:val="000000" w:themeColor="text1"/>
                          <w:sz w:val="24"/>
                          <w:szCs w:val="24"/>
                        </w:rPr>
                        <w:t>D</w:t>
                      </w:r>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F</w:t>
                      </w:r>
                      <w:r w:rsidRPr="00332BC4">
                        <w:rPr>
                          <w:rFonts w:ascii="Times New Roman" w:hAnsi="Times New Roman" w:cs="Times New Roman"/>
                          <w:i w:val="0"/>
                          <w:color w:val="000000" w:themeColor="text1"/>
                          <w:sz w:val="24"/>
                          <w:szCs w:val="24"/>
                        </w:rPr>
                        <w:t xml:space="preserve">. Example neural dynamic on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when under different input ratios (indicated by grayscale and shown in </w:t>
                      </w:r>
                      <w:r w:rsidRPr="00332BC4">
                        <w:rPr>
                          <w:rFonts w:ascii="Times New Roman" w:hAnsi="Times New Roman" w:cs="Times New Roman"/>
                          <w:b/>
                          <w:i w:val="0"/>
                          <w:color w:val="000000" w:themeColor="text1"/>
                          <w:sz w:val="24"/>
                          <w:szCs w:val="24"/>
                        </w:rPr>
                        <w:t>G</w:t>
                      </w:r>
                      <w:r w:rsidRPr="00332BC4">
                        <w:rPr>
                          <w:rFonts w:ascii="Times New Roman" w:hAnsi="Times New Roman" w:cs="Times New Roman"/>
                          <w:i w:val="0"/>
                          <w:color w:val="000000" w:themeColor="text1"/>
                          <w:sz w:val="24"/>
                          <w:szCs w:val="24"/>
                        </w:rPr>
                        <w:t>). Corresponding to the phase</w:t>
                      </w:r>
                      <w:ins w:id="2370" w:author="Bo Shen" w:date="2023-02-13T11:45:00Z">
                        <w:r>
                          <w:rPr>
                            <w:rFonts w:ascii="Times New Roman" w:hAnsi="Times New Roman" w:cs="Times New Roman"/>
                            <w:i w:val="0"/>
                            <w:color w:val="000000" w:themeColor="text1"/>
                            <w:sz w:val="24"/>
                            <w:szCs w:val="24"/>
                          </w:rPr>
                          <w:t xml:space="preserve"> </w:t>
                        </w:r>
                      </w:ins>
                      <w:del w:id="2371" w:author="Bo Shen" w:date="2023-02-13T11:45:00Z">
                        <w:r w:rsidRPr="00332BC4" w:rsidDel="003C4C48">
                          <w:rPr>
                            <w:rFonts w:ascii="Times New Roman" w:hAnsi="Times New Roman" w:cs="Times New Roman"/>
                            <w:i w:val="0"/>
                            <w:color w:val="000000" w:themeColor="text1"/>
                            <w:sz w:val="24"/>
                            <w:szCs w:val="24"/>
                          </w:rPr>
                          <w:delText>-</w:delText>
                        </w:r>
                      </w:del>
                      <w:r w:rsidRPr="00332BC4">
                        <w:rPr>
                          <w:rFonts w:ascii="Times New Roman" w:hAnsi="Times New Roman" w:cs="Times New Roman"/>
                          <w:i w:val="0"/>
                          <w:color w:val="000000" w:themeColor="text1"/>
                          <w:sz w:val="24"/>
                          <w:szCs w:val="24"/>
                        </w:rPr>
                        <w:t xml:space="preserve">plane analysis in </w:t>
                      </w:r>
                      <w:r w:rsidRPr="00332BC4">
                        <w:rPr>
                          <w:rFonts w:ascii="Times New Roman" w:hAnsi="Times New Roman" w:cs="Times New Roman"/>
                          <w:b/>
                          <w:i w:val="0"/>
                          <w:color w:val="000000" w:themeColor="text1"/>
                          <w:sz w:val="24"/>
                          <w:szCs w:val="24"/>
                        </w:rPr>
                        <w:t>A-C</w:t>
                      </w:r>
                      <w:r w:rsidRPr="00332BC4">
                        <w:rPr>
                          <w:rFonts w:ascii="Times New Roman" w:hAnsi="Times New Roman" w:cs="Times New Roman"/>
                          <w:i w:val="0"/>
                          <w:color w:val="000000" w:themeColor="text1"/>
                          <w:sz w:val="24"/>
                          <w:szCs w:val="24"/>
                        </w:rPr>
                        <w:t xml:space="preserve">, the activities of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1</w:t>
                      </w:r>
                      <w:r w:rsidRPr="00332BC4">
                        <w:rPr>
                          <w:rFonts w:ascii="Times New Roman" w:hAnsi="Times New Roman" w:cs="Times New Roman"/>
                          <w:i w:val="0"/>
                          <w:color w:val="000000" w:themeColor="text1"/>
                          <w:sz w:val="24"/>
                          <w:szCs w:val="24"/>
                        </w:rPr>
                        <w:t xml:space="preserve"> and </w:t>
                      </w:r>
                      <w:r w:rsidRPr="00332BC4">
                        <w:rPr>
                          <w:rFonts w:ascii="Times New Roman" w:hAnsi="Times New Roman" w:cs="Times New Roman"/>
                          <w:color w:val="000000" w:themeColor="text1"/>
                          <w:sz w:val="24"/>
                          <w:szCs w:val="24"/>
                        </w:rPr>
                        <w:t>R</w:t>
                      </w:r>
                      <w:r w:rsidRPr="00332BC4">
                        <w:rPr>
                          <w:rFonts w:ascii="Times New Roman" w:hAnsi="Times New Roman" w:cs="Times New Roman"/>
                          <w:color w:val="000000" w:themeColor="text1"/>
                          <w:sz w:val="24"/>
                          <w:szCs w:val="24"/>
                          <w:vertAlign w:val="subscript"/>
                        </w:rPr>
                        <w:t>2</w:t>
                      </w:r>
                      <w:r w:rsidRPr="00332BC4">
                        <w:rPr>
                          <w:rFonts w:ascii="Times New Roman" w:hAnsi="Times New Roman" w:cs="Times New Roman"/>
                          <w:i w:val="0"/>
                          <w:color w:val="000000" w:themeColor="text1"/>
                          <w:sz w:val="24"/>
                          <w:szCs w:val="24"/>
                        </w:rPr>
                        <w:t xml:space="preserve"> gradually converge onto the same value when </w:t>
                      </w:r>
                      <m:oMath>
                        <m:r>
                          <w:rPr>
                            <w:rFonts w:ascii="Cambria Math" w:hAnsi="Cambria Math" w:cs="Times New Roman"/>
                            <w:color w:val="000000" w:themeColor="text1"/>
                            <w:sz w:val="24"/>
                            <w:szCs w:val="24"/>
                          </w:rPr>
                          <m:t>v&lt;w</m:t>
                        </m:r>
                      </m:oMath>
                      <w:r w:rsidRPr="00332BC4">
                        <w:rPr>
                          <w:rFonts w:ascii="Times New Roman" w:hAnsi="Times New Roman" w:cs="Times New Roman"/>
                          <w:i w:val="0"/>
                          <w:color w:val="000000" w:themeColor="text1"/>
                          <w:sz w:val="24"/>
                          <w:szCs w:val="24"/>
                        </w:rPr>
                        <w:t xml:space="preserve">, keep the input ratio when </w:t>
                      </w:r>
                      <m:oMath>
                        <m:r>
                          <w:rPr>
                            <w:rFonts w:ascii="Cambria Math" w:hAnsi="Cambria Math" w:cs="Times New Roman"/>
                            <w:color w:val="000000" w:themeColor="text1"/>
                            <w:sz w:val="24"/>
                            <w:szCs w:val="24"/>
                          </w:rPr>
                          <m:t>v=w</m:t>
                        </m:r>
                      </m:oMath>
                      <w:r w:rsidRPr="00332BC4">
                        <w:rPr>
                          <w:rFonts w:ascii="Times New Roman" w:hAnsi="Times New Roman" w:cs="Times New Roman"/>
                          <w:i w:val="0"/>
                          <w:color w:val="000000" w:themeColor="text1"/>
                          <w:sz w:val="24"/>
                          <w:szCs w:val="24"/>
                        </w:rPr>
                        <w:t xml:space="preserve">, and diverge based on the input ratio when </w:t>
                      </w:r>
                      <m:oMath>
                        <m:r>
                          <w:rPr>
                            <w:rFonts w:ascii="Cambria Math" w:hAnsi="Cambria Math" w:cs="Times New Roman"/>
                            <w:color w:val="000000" w:themeColor="text1"/>
                            <w:sz w:val="24"/>
                            <w:szCs w:val="24"/>
                          </w:rPr>
                          <m:t>v&gt;w</m:t>
                        </m:r>
                      </m:oMath>
                      <w:r w:rsidRPr="00332BC4">
                        <w:rPr>
                          <w:rFonts w:ascii="Times New Roman" w:hAnsi="Times New Roman" w:cs="Times New Roman"/>
                          <w:i w:val="0"/>
                          <w:color w:val="000000" w:themeColor="text1"/>
                          <w:sz w:val="24"/>
                          <w:szCs w:val="24"/>
                        </w:rPr>
                        <w:t>.</w:t>
                      </w:r>
                      <w:r w:rsidRPr="00332BC4">
                        <w:rPr>
                          <w:rFonts w:ascii="Times New Roman" w:hAnsi="Times New Roman" w:cs="Times New Roman"/>
                          <w:b/>
                          <w:i w:val="0"/>
                          <w:color w:val="000000" w:themeColor="text1"/>
                          <w:sz w:val="24"/>
                          <w:szCs w:val="24"/>
                        </w:rPr>
                        <w:t xml:space="preserve"> G</w:t>
                      </w:r>
                      <w:r w:rsidRPr="00332BC4">
                        <w:rPr>
                          <w:rFonts w:ascii="Times New Roman" w:hAnsi="Times New Roman" w:cs="Times New Roman"/>
                          <w:i w:val="0"/>
                          <w:color w:val="000000" w:themeColor="text1"/>
                          <w:sz w:val="24"/>
                          <w:szCs w:val="24"/>
                        </w:rPr>
                        <w:t>. Input values used in the simulations.</w:t>
                      </w:r>
                    </w:p>
                    <w:p w:rsidR="005E51E4" w:rsidRPr="00B45B35" w:rsidRDefault="005E51E4"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rsidR="005E51E4" w:rsidRDefault="005E51E4">
      <w:pPr>
        <w:rPr>
          <w:rFonts w:ascii="Times New Roman" w:hAnsi="Times New Roman" w:cs="Times New Roman"/>
          <w:i/>
          <w:color w:val="000000" w:themeColor="text1"/>
        </w:rPr>
      </w:pPr>
      <w:r>
        <w:rPr>
          <w:noProof/>
          <w:lang w:eastAsia="en-US"/>
        </w:rPr>
        <w:lastRenderedPageBreak/>
        <mc:AlternateContent>
          <mc:Choice Requires="wps">
            <w:drawing>
              <wp:inline distT="0" distB="0" distL="0" distR="0" wp14:anchorId="7670FF66" wp14:editId="2E33D354">
                <wp:extent cx="5943600" cy="5627077"/>
                <wp:effectExtent l="0" t="0" r="12700" b="12065"/>
                <wp:docPr id="31" name="Text Box 31"/>
                <wp:cNvGraphicFramePr/>
                <a:graphic xmlns:a="http://schemas.openxmlformats.org/drawingml/2006/main">
                  <a:graphicData uri="http://schemas.microsoft.com/office/word/2010/wordprocessingShape">
                    <wps:wsp>
                      <wps:cNvSpPr txBox="1"/>
                      <wps:spPr>
                        <a:xfrm>
                          <a:off x="0" y="0"/>
                          <a:ext cx="5943600" cy="5627077"/>
                        </a:xfrm>
                        <a:prstGeom prst="rect">
                          <a:avLst/>
                        </a:prstGeom>
                        <a:solidFill>
                          <a:schemeClr val="lt1"/>
                        </a:solidFill>
                        <a:ln w="6350">
                          <a:solidFill>
                            <a:prstClr val="black"/>
                          </a:solidFill>
                        </a:ln>
                      </wps:spPr>
                      <wps:txbx>
                        <w:txbxContent>
                          <w:p w:rsidR="005E51E4" w:rsidRDefault="005E51E4" w:rsidP="00EC69F5">
                            <w:pPr>
                              <w:keepNext/>
                              <w:spacing w:line="480" w:lineRule="auto"/>
                              <w:jc w:val="center"/>
                            </w:pPr>
                            <w:ins w:id="2372" w:author="Bo Shen" w:date="2023-02-10T16:24:00Z">
                              <w:r>
                                <w:rPr>
                                  <w:noProof/>
                                  <w:lang w:eastAsia="en-US"/>
                                </w:rPr>
                                <w:drawing>
                                  <wp:inline distT="0" distB="0" distL="0" distR="0" wp14:anchorId="7A60C69F" wp14:editId="2D50B3AF">
                                    <wp:extent cx="5754370" cy="2974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a:stretch>
                                              <a:fillRect/>
                                            </a:stretch>
                                          </pic:blipFill>
                                          <pic:spPr>
                                            <a:xfrm>
                                              <a:off x="0" y="0"/>
                                              <a:ext cx="5754370" cy="2974975"/>
                                            </a:xfrm>
                                            <a:prstGeom prst="rect">
                                              <a:avLst/>
                                            </a:prstGeom>
                                          </pic:spPr>
                                        </pic:pic>
                                      </a:graphicData>
                                    </a:graphic>
                                  </wp:inline>
                                </w:drawing>
                              </w:r>
                            </w:ins>
                            <w:del w:id="2373" w:author="Bo Shen" w:date="2023-02-10T14:44:00Z">
                              <w:r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5E51E4" w:rsidRPr="000F42CF" w:rsidRDefault="005E51E4"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2374" w:author="Bo Shen" w:date="2023-02-03T12:01:00Z">
                              <w:r w:rsidRPr="0056626C" w:rsidDel="00CA7871">
                                <w:rPr>
                                  <w:rFonts w:ascii="Times New Roman" w:hAnsi="Times New Roman" w:cs="Times New Roman"/>
                                  <w:b/>
                                  <w:i w:val="0"/>
                                  <w:color w:val="000000" w:themeColor="text1"/>
                                  <w:sz w:val="24"/>
                                  <w:szCs w:val="24"/>
                                </w:rPr>
                                <w:delText xml:space="preserve">. </w:delText>
                              </w:r>
                            </w:del>
                            <w:ins w:id="2375"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2376" w:author="Bo Shen" w:date="2023-02-13T11:45:00Z">
                              <w:r>
                                <w:rPr>
                                  <w:rFonts w:ascii="Times New Roman" w:hAnsi="Times New Roman" w:cs="Times New Roman"/>
                                  <w:i w:val="0"/>
                                  <w:color w:val="000000" w:themeColor="text1"/>
                                  <w:sz w:val="24"/>
                                  <w:szCs w:val="24"/>
                                </w:rPr>
                                <w:t xml:space="preserve"> </w:t>
                              </w:r>
                            </w:ins>
                            <w:del w:id="2377"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repellor.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2378"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2379"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5E51E4" w:rsidRPr="00B45B35" w:rsidRDefault="005E51E4" w:rsidP="00EC69F5">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0FF66" id="Text Box 31" o:spid="_x0000_s1035" type="#_x0000_t202" style="width:468pt;height:4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" fillcolor="white [3201]" strokeweight=".5pt">
                <v:textbox>
                  <w:txbxContent>
                    <w:p w:rsidR="005E51E4" w:rsidRDefault="005E51E4" w:rsidP="00EC69F5">
                      <w:pPr>
                        <w:keepNext/>
                        <w:spacing w:line="480" w:lineRule="auto"/>
                        <w:jc w:val="center"/>
                      </w:pPr>
                      <w:ins w:id="2380" w:author="Bo Shen" w:date="2023-02-10T16:24:00Z">
                        <w:r>
                          <w:rPr>
                            <w:noProof/>
                            <w:lang w:eastAsia="en-US"/>
                          </w:rPr>
                          <w:drawing>
                            <wp:inline distT="0" distB="0" distL="0" distR="0" wp14:anchorId="7A60C69F" wp14:editId="2D50B3AF">
                              <wp:extent cx="5754370" cy="2974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a:stretch>
                                        <a:fillRect/>
                                      </a:stretch>
                                    </pic:blipFill>
                                    <pic:spPr>
                                      <a:xfrm>
                                        <a:off x="0" y="0"/>
                                        <a:ext cx="5754370" cy="2974975"/>
                                      </a:xfrm>
                                      <a:prstGeom prst="rect">
                                        <a:avLst/>
                                      </a:prstGeom>
                                    </pic:spPr>
                                  </pic:pic>
                                </a:graphicData>
                              </a:graphic>
                            </wp:inline>
                          </w:drawing>
                        </w:r>
                      </w:ins>
                      <w:del w:id="2381" w:author="Bo Shen" w:date="2023-02-10T14:44:00Z">
                        <w:r w:rsidDel="00A96AD3">
                          <w:rPr>
                            <w:noProof/>
                            <w:lang w:eastAsia="en-US"/>
                          </w:rPr>
                          <w:drawing>
                            <wp:inline distT="0" distB="0" distL="0" distR="0" wp14:anchorId="26FCE785" wp14:editId="36A7C716">
                              <wp:extent cx="5943600" cy="2993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4.eps"/>
                                      <pic:cNvPicPr/>
                                    </pic:nvPicPr>
                                    <pic:blipFill>
                                      <a:blip r:embed="rId19">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del>
                    </w:p>
                    <w:p w:rsidR="005E51E4" w:rsidRPr="000F42CF" w:rsidRDefault="005E51E4" w:rsidP="00EC69F5">
                      <w:pPr>
                        <w:pStyle w:val="Caption"/>
                        <w:jc w:val="both"/>
                        <w:rPr>
                          <w:rFonts w:ascii="Times New Roman" w:hAnsi="Times New Roman" w:cs="Times New Roman"/>
                          <w:i w:val="0"/>
                          <w:color w:val="000000" w:themeColor="text1"/>
                          <w:sz w:val="24"/>
                          <w:szCs w:val="24"/>
                        </w:rPr>
                      </w:pPr>
                      <w:r w:rsidRPr="0056626C">
                        <w:rPr>
                          <w:rFonts w:ascii="Times New Roman" w:hAnsi="Times New Roman" w:cs="Times New Roman"/>
                          <w:b/>
                          <w:i w:val="0"/>
                          <w:color w:val="000000" w:themeColor="text1"/>
                          <w:sz w:val="24"/>
                          <w:szCs w:val="24"/>
                        </w:rPr>
                        <w:t>Fig</w:t>
                      </w:r>
                      <w:del w:id="2382" w:author="Bo Shen" w:date="2023-02-03T12:01:00Z">
                        <w:r w:rsidRPr="0056626C" w:rsidDel="00CA7871">
                          <w:rPr>
                            <w:rFonts w:ascii="Times New Roman" w:hAnsi="Times New Roman" w:cs="Times New Roman"/>
                            <w:b/>
                            <w:i w:val="0"/>
                            <w:color w:val="000000" w:themeColor="text1"/>
                            <w:sz w:val="24"/>
                            <w:szCs w:val="24"/>
                          </w:rPr>
                          <w:delText xml:space="preserve">. </w:delText>
                        </w:r>
                      </w:del>
                      <w:ins w:id="2383" w:author="Bo Shen" w:date="2023-02-03T12:01:00Z">
                        <w:r>
                          <w:rPr>
                            <w:rFonts w:ascii="Times New Roman" w:hAnsi="Times New Roman" w:cs="Times New Roman"/>
                            <w:b/>
                            <w:i w:val="0"/>
                            <w:color w:val="000000" w:themeColor="text1"/>
                            <w:sz w:val="24"/>
                            <w:szCs w:val="24"/>
                          </w:rPr>
                          <w:t>ure</w:t>
                        </w:r>
                        <w:r w:rsidRPr="0056626C">
                          <w:rPr>
                            <w:rFonts w:ascii="Times New Roman" w:hAnsi="Times New Roman" w:cs="Times New Roman"/>
                            <w:b/>
                            <w:i w:val="0"/>
                            <w:color w:val="000000" w:themeColor="text1"/>
                            <w:sz w:val="24"/>
                            <w:szCs w:val="24"/>
                          </w:rPr>
                          <w:t xml:space="preserve"> </w:t>
                        </w:r>
                      </w:ins>
                      <w:r w:rsidRPr="0056626C">
                        <w:rPr>
                          <w:rFonts w:ascii="Times New Roman" w:hAnsi="Times New Roman" w:cs="Times New Roman"/>
                          <w:b/>
                          <w:i w:val="0"/>
                          <w:color w:val="000000" w:themeColor="text1"/>
                          <w:sz w:val="24"/>
                          <w:szCs w:val="24"/>
                        </w:rPr>
                        <w:t xml:space="preserve">8-figure supplement </w:t>
                      </w:r>
                      <w:r>
                        <w:rPr>
                          <w:rFonts w:ascii="Times New Roman" w:hAnsi="Times New Roman" w:cs="Times New Roman"/>
                          <w:b/>
                          <w:i w:val="0"/>
                          <w:color w:val="000000" w:themeColor="text1"/>
                          <w:sz w:val="24"/>
                          <w:szCs w:val="24"/>
                        </w:rPr>
                        <w:t xml:space="preserve">2. </w:t>
                      </w:r>
                      <w:r w:rsidRPr="00EC69F5">
                        <w:rPr>
                          <w:rFonts w:ascii="Times New Roman" w:hAnsi="Times New Roman" w:cs="Times New Roman"/>
                          <w:b/>
                          <w:i w:val="0"/>
                          <w:color w:val="000000" w:themeColor="text1"/>
                          <w:sz w:val="24"/>
                          <w:szCs w:val="24"/>
                        </w:rPr>
                        <w:t>LDDM persistent activity under different levels of local disinhibition.</w:t>
                      </w:r>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Phase</w:t>
                      </w:r>
                      <w:ins w:id="2384" w:author="Bo Shen" w:date="2023-02-13T11:45:00Z">
                        <w:r>
                          <w:rPr>
                            <w:rFonts w:ascii="Times New Roman" w:hAnsi="Times New Roman" w:cs="Times New Roman"/>
                            <w:i w:val="0"/>
                            <w:color w:val="000000" w:themeColor="text1"/>
                            <w:sz w:val="24"/>
                            <w:szCs w:val="24"/>
                          </w:rPr>
                          <w:t xml:space="preserve"> </w:t>
                        </w:r>
                      </w:ins>
                      <w:del w:id="2385" w:author="Bo Shen" w:date="2023-02-13T11:45:00Z">
                        <w:r w:rsidRPr="00E113DB" w:rsidDel="003C4C48">
                          <w:rPr>
                            <w:rFonts w:ascii="Times New Roman" w:hAnsi="Times New Roman" w:cs="Times New Roman"/>
                            <w:i w:val="0"/>
                            <w:color w:val="000000" w:themeColor="text1"/>
                            <w:sz w:val="24"/>
                            <w:szCs w:val="24"/>
                          </w:rPr>
                          <w:delText>-</w:delText>
                        </w:r>
                      </w:del>
                      <w:r w:rsidRPr="00E113DB">
                        <w:rPr>
                          <w:rFonts w:ascii="Times New Roman" w:hAnsi="Times New Roman" w:cs="Times New Roman"/>
                          <w:i w:val="0"/>
                          <w:color w:val="000000" w:themeColor="text1"/>
                          <w:sz w:val="24"/>
                          <w:szCs w:val="24"/>
                        </w:rPr>
                        <w:t>plane analysis of persistent activity for the situations of inactive disinhibition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A</w:t>
                      </w:r>
                      <w:r w:rsidRPr="00E113DB">
                        <w:rPr>
                          <w:rFonts w:ascii="Times New Roman" w:hAnsi="Times New Roman" w:cs="Times New Roman"/>
                          <w:i w:val="0"/>
                          <w:color w:val="000000" w:themeColor="text1"/>
                          <w:sz w:val="24"/>
                          <w:szCs w:val="24"/>
                        </w:rPr>
                        <w:t>), moderate intensity of disinhibition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B</w:t>
                      </w:r>
                      <w:r w:rsidRPr="00E113DB">
                        <w:rPr>
                          <w:rFonts w:ascii="Times New Roman" w:hAnsi="Times New Roman" w:cs="Times New Roman"/>
                          <w:i w:val="0"/>
                          <w:color w:val="000000" w:themeColor="text1"/>
                          <w:sz w:val="24"/>
                          <w:szCs w:val="24"/>
                        </w:rPr>
                        <w:t>), and strong disinhibition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C</w:t>
                      </w:r>
                      <w:r w:rsidRPr="00E113DB">
                        <w:rPr>
                          <w:rFonts w:ascii="Times New Roman" w:hAnsi="Times New Roman" w:cs="Times New Roman"/>
                          <w:i w:val="0"/>
                          <w:color w:val="000000" w:themeColor="text1"/>
                          <w:sz w:val="24"/>
                          <w:szCs w:val="24"/>
                        </w:rPr>
                        <w:t xml:space="preserve">). When </w:t>
                      </w:r>
                      <m:oMath>
                        <m:r>
                          <w:rPr>
                            <w:rFonts w:ascii="Cambria Math" w:hAnsi="Cambria Math" w:cs="Times New Roman"/>
                            <w:color w:val="000000" w:themeColor="text1"/>
                            <w:sz w:val="24"/>
                            <w:szCs w:val="24"/>
                          </w:rPr>
                          <m:t>β=0</m:t>
                        </m:r>
                      </m:oMath>
                      <w:r w:rsidRPr="00E113DB">
                        <w:rPr>
                          <w:rFonts w:ascii="Times New Roman" w:hAnsi="Times New Roman" w:cs="Times New Roman"/>
                          <w:i w:val="0"/>
                          <w:color w:val="000000" w:themeColor="text1"/>
                          <w:sz w:val="24"/>
                          <w:szCs w:val="24"/>
                        </w:rPr>
                        <w:t xml:space="preserve">, the nullclines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(blue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(red dashed) intersect on a line of attraction, resulting in normalized value coding. When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the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nullclines intersect on an unstable repellor. </w:t>
                      </w:r>
                      <w:r>
                        <w:rPr>
                          <w:rFonts w:ascii="Times New Roman" w:hAnsi="Times New Roman" w:cs="Times New Roman"/>
                          <w:i w:val="0"/>
                          <w:color w:val="000000" w:themeColor="text1"/>
                          <w:sz w:val="24"/>
                          <w:szCs w:val="24"/>
                        </w:rPr>
                        <w:t>The v</w:t>
                      </w:r>
                      <w:r w:rsidRPr="00E113DB">
                        <w:rPr>
                          <w:rFonts w:ascii="Times New Roman" w:hAnsi="Times New Roman" w:cs="Times New Roman"/>
                          <w:i w:val="0"/>
                          <w:color w:val="000000" w:themeColor="text1"/>
                          <w:sz w:val="24"/>
                          <w:szCs w:val="24"/>
                        </w:rPr>
                        <w:t>ector fi</w:t>
                      </w:r>
                      <w:r>
                        <w:rPr>
                          <w:rFonts w:ascii="Times New Roman" w:hAnsi="Times New Roman" w:cs="Times New Roman"/>
                          <w:i w:val="0"/>
                          <w:color w:val="000000" w:themeColor="text1"/>
                          <w:sz w:val="24"/>
                          <w:szCs w:val="24"/>
                        </w:rPr>
                        <w:t>eld</w:t>
                      </w:r>
                      <w:r w:rsidRPr="00E113DB">
                        <w:rPr>
                          <w:rFonts w:ascii="Times New Roman" w:hAnsi="Times New Roman" w:cs="Times New Roman"/>
                          <w:i w:val="0"/>
                          <w:color w:val="000000" w:themeColor="text1"/>
                          <w:sz w:val="24"/>
                          <w:szCs w:val="24"/>
                        </w:rPr>
                        <w:t xml:space="preserve"> (red arrows) </w:t>
                      </w:r>
                      <w:r>
                        <w:rPr>
                          <w:rFonts w:ascii="Times New Roman" w:hAnsi="Times New Roman" w:cs="Times New Roman"/>
                          <w:i w:val="0"/>
                          <w:color w:val="000000" w:themeColor="text1"/>
                          <w:sz w:val="24"/>
                          <w:szCs w:val="24"/>
                        </w:rPr>
                        <w:t>shows</w:t>
                      </w:r>
                      <w:r w:rsidRPr="00E113DB">
                        <w:rPr>
                          <w:rFonts w:ascii="Times New Roman" w:hAnsi="Times New Roman" w:cs="Times New Roman"/>
                          <w:i w:val="0"/>
                          <w:color w:val="000000" w:themeColor="text1"/>
                          <w:sz w:val="24"/>
                          <w:szCs w:val="24"/>
                        </w:rPr>
                        <w:t xml:space="preserve"> the instantaneous change rate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at given initial values. </w:t>
                      </w:r>
                      <w:r w:rsidRPr="00E113DB">
                        <w:rPr>
                          <w:rFonts w:ascii="Times New Roman" w:hAnsi="Times New Roman" w:cs="Times New Roman"/>
                          <w:b/>
                          <w:i w:val="0"/>
                          <w:color w:val="000000" w:themeColor="text1"/>
                          <w:sz w:val="24"/>
                          <w:szCs w:val="24"/>
                        </w:rPr>
                        <w:t>D-F</w:t>
                      </w:r>
                      <w:r w:rsidRPr="00E113DB">
                        <w:rPr>
                          <w:rFonts w:ascii="Times New Roman" w:hAnsi="Times New Roman" w:cs="Times New Roman"/>
                          <w:i w:val="0"/>
                          <w:color w:val="000000" w:themeColor="text1"/>
                          <w:sz w:val="24"/>
                          <w:szCs w:val="24"/>
                        </w:rPr>
                        <w:t xml:space="preserve">. Example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dynamic</w:t>
                      </w:r>
                      <w:r>
                        <w:rPr>
                          <w:rFonts w:ascii="Times New Roman" w:hAnsi="Times New Roman" w:cs="Times New Roman"/>
                          <w:i w:val="0"/>
                          <w:color w:val="000000" w:themeColor="text1"/>
                          <w:sz w:val="24"/>
                          <w:szCs w:val="24"/>
                        </w:rPr>
                        <w:t>s</w:t>
                      </w:r>
                      <w:r w:rsidRPr="00E113DB">
                        <w:rPr>
                          <w:rFonts w:ascii="Times New Roman" w:hAnsi="Times New Roman" w:cs="Times New Roman"/>
                          <w:i w:val="0"/>
                          <w:color w:val="000000" w:themeColor="text1"/>
                          <w:sz w:val="24"/>
                          <w:szCs w:val="24"/>
                        </w:rPr>
                        <w:t xml:space="preserve"> under different input </w:t>
                      </w:r>
                      <w:r>
                        <w:rPr>
                          <w:rFonts w:ascii="Times New Roman" w:hAnsi="Times New Roman" w:cs="Times New Roman"/>
                          <w:i w:val="0"/>
                          <w:color w:val="000000" w:themeColor="text1"/>
                          <w:sz w:val="24"/>
                          <w:szCs w:val="24"/>
                        </w:rPr>
                        <w:t>values</w:t>
                      </w:r>
                      <w:r w:rsidRPr="00E113DB">
                        <w:rPr>
                          <w:rFonts w:ascii="Times New Roman" w:hAnsi="Times New Roman" w:cs="Times New Roman"/>
                          <w:i w:val="0"/>
                          <w:color w:val="000000" w:themeColor="text1"/>
                          <w:sz w:val="24"/>
                          <w:szCs w:val="24"/>
                        </w:rPr>
                        <w:t xml:space="preserve"> (indicated by grayscale</w:t>
                      </w:r>
                      <w:r>
                        <w:rPr>
                          <w:rFonts w:ascii="Times New Roman" w:hAnsi="Times New Roman" w:cs="Times New Roman"/>
                          <w:i w:val="0"/>
                          <w:color w:val="000000" w:themeColor="text1"/>
                          <w:sz w:val="24"/>
                          <w:szCs w:val="24"/>
                        </w:rPr>
                        <w:t xml:space="preserve"> in </w:t>
                      </w:r>
                      <w:del w:id="2386" w:author="Bo Shen" w:date="2023-02-03T12:00:00Z">
                        <w:r w:rsidRPr="00E0283A" w:rsidDel="00CA7871">
                          <w:rPr>
                            <w:rFonts w:ascii="Times New Roman" w:hAnsi="Times New Roman" w:cs="Times New Roman"/>
                            <w:b/>
                            <w:i w:val="0"/>
                            <w:color w:val="000000" w:themeColor="text1"/>
                            <w:sz w:val="24"/>
                            <w:szCs w:val="24"/>
                          </w:rPr>
                          <w:delText xml:space="preserve">Figure </w:delText>
                        </w:r>
                        <w:r w:rsidDel="00CA7871">
                          <w:rPr>
                            <w:rFonts w:ascii="Times New Roman" w:hAnsi="Times New Roman" w:cs="Times New Roman"/>
                            <w:b/>
                            <w:i w:val="0"/>
                            <w:color w:val="000000" w:themeColor="text1"/>
                            <w:sz w:val="24"/>
                            <w:szCs w:val="24"/>
                          </w:rPr>
                          <w:delText>S</w:delText>
                        </w:r>
                        <w:r w:rsidRPr="00E0283A" w:rsidDel="00CA7871">
                          <w:rPr>
                            <w:rFonts w:ascii="Times New Roman" w:hAnsi="Times New Roman" w:cs="Times New Roman"/>
                            <w:b/>
                            <w:i w:val="0"/>
                            <w:color w:val="000000" w:themeColor="text1"/>
                            <w:sz w:val="24"/>
                            <w:szCs w:val="24"/>
                          </w:rPr>
                          <w:delText>5G</w:delText>
                        </w:r>
                      </w:del>
                      <w:ins w:id="2387" w:author="Bo Shen" w:date="2023-02-03T12:00:00Z">
                        <w:r>
                          <w:rPr>
                            <w:rFonts w:ascii="Times New Roman" w:hAnsi="Times New Roman" w:cs="Times New Roman"/>
                            <w:b/>
                            <w:i w:val="0"/>
                            <w:color w:val="000000" w:themeColor="text1"/>
                            <w:sz w:val="24"/>
                            <w:szCs w:val="24"/>
                          </w:rPr>
                          <w:t>Fig. 8-figure supplement 1</w:t>
                        </w:r>
                      </w:ins>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β=0</m:t>
                        </m:r>
                      </m:oMath>
                      <w:r w:rsidRPr="00477C28">
                        <w:rPr>
                          <w:rFonts w:ascii="Times New Roman" w:hAnsi="Times New Roman" w:cs="Times New Roman"/>
                          <w:i w:val="0"/>
                          <w:color w:val="000000" w:themeColor="text1"/>
                          <w:sz w:val="24"/>
                          <w:szCs w:val="24"/>
                        </w:rPr>
                        <w:t xml:space="preserve"> </w:t>
                      </w:r>
                      <w:r w:rsidRPr="00E113DB">
                        <w:rPr>
                          <w:rFonts w:ascii="Times New Roman" w:hAnsi="Times New Roman" w:cs="Times New Roman"/>
                          <w:i w:val="0"/>
                          <w:color w:val="000000" w:themeColor="text1"/>
                          <w:sz w:val="24"/>
                          <w:szCs w:val="24"/>
                        </w:rPr>
                        <w:t>(</w:t>
                      </w:r>
                      <w:r w:rsidRPr="00E113DB">
                        <w:rPr>
                          <w:rFonts w:ascii="Times New Roman" w:hAnsi="Times New Roman" w:cs="Times New Roman"/>
                          <w:b/>
                          <w:i w:val="0"/>
                          <w:color w:val="000000" w:themeColor="text1"/>
                          <w:sz w:val="24"/>
                          <w:szCs w:val="24"/>
                        </w:rPr>
                        <w:t>D</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t</w:t>
                      </w:r>
                      <w:r w:rsidRPr="00E113DB">
                        <w:rPr>
                          <w:rFonts w:ascii="Times New Roman" w:hAnsi="Times New Roman" w:cs="Times New Roman"/>
                          <w:i w:val="0"/>
                          <w:color w:val="000000" w:themeColor="text1"/>
                          <w:sz w:val="24"/>
                          <w:szCs w:val="24"/>
                        </w:rPr>
                        <w:t xml:space="preserve">he activities of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(solid)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(dashed) </w:t>
                      </w:r>
                      <w:r>
                        <w:rPr>
                          <w:rFonts w:ascii="Times New Roman" w:hAnsi="Times New Roman" w:cs="Times New Roman"/>
                          <w:i w:val="0"/>
                          <w:color w:val="000000" w:themeColor="text1"/>
                          <w:sz w:val="24"/>
                          <w:szCs w:val="24"/>
                        </w:rPr>
                        <w:t>maintain the normalized coding of</w:t>
                      </w:r>
                      <w:r w:rsidRPr="00E113DB">
                        <w:rPr>
                          <w:rFonts w:ascii="Times New Roman" w:hAnsi="Times New Roman" w:cs="Times New Roman"/>
                          <w:i w:val="0"/>
                          <w:color w:val="000000" w:themeColor="text1"/>
                          <w:sz w:val="24"/>
                          <w:szCs w:val="24"/>
                        </w:rPr>
                        <w:t xml:space="preserve"> input </w:t>
                      </w:r>
                      <w:r>
                        <w:rPr>
                          <w:rFonts w:ascii="Times New Roman" w:hAnsi="Times New Roman" w:cs="Times New Roman"/>
                          <w:i w:val="0"/>
                          <w:color w:val="000000" w:themeColor="text1"/>
                          <w:sz w:val="24"/>
                          <w:szCs w:val="24"/>
                        </w:rPr>
                        <w:t xml:space="preserve">values during persistent activity. When </w:t>
                      </w:r>
                      <w:r w:rsidRPr="00E113DB">
                        <w:rPr>
                          <w:rFonts w:ascii="Times New Roman" w:hAnsi="Times New Roman" w:cs="Times New Roman"/>
                          <w:i w:val="0"/>
                          <w:color w:val="000000" w:themeColor="text1"/>
                          <w:sz w:val="24"/>
                          <w:szCs w:val="24"/>
                        </w:rPr>
                        <w:t xml:space="preserve"> </w:t>
                      </w:r>
                      <m:oMath>
                        <m:r>
                          <w:rPr>
                            <w:rFonts w:ascii="Cambria Math" w:hAnsi="Cambria Math" w:cs="Times New Roman"/>
                            <w:color w:val="000000" w:themeColor="text1"/>
                            <w:sz w:val="24"/>
                            <w:szCs w:val="24"/>
                          </w:rPr>
                          <m:t>0&lt;β&lt;ω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E</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gradually transition from coding of the normalized value to coding of categorical choice but the activity is still beneath the decision threshold.</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W</w:t>
                      </w:r>
                      <w:r w:rsidRPr="00E113DB">
                        <w:rPr>
                          <w:rFonts w:ascii="Times New Roman" w:hAnsi="Times New Roman" w:cs="Times New Roman"/>
                          <w:i w:val="0"/>
                          <w:color w:val="000000" w:themeColor="text1"/>
                          <w:sz w:val="24"/>
                          <w:szCs w:val="24"/>
                        </w:rPr>
                        <w:t xml:space="preserve">hen </w:t>
                      </w:r>
                      <m:oMath>
                        <m:r>
                          <w:rPr>
                            <w:rFonts w:ascii="Cambria Math" w:hAnsi="Cambria Math" w:cs="Times New Roman"/>
                            <w:color w:val="000000" w:themeColor="text1"/>
                            <w:sz w:val="24"/>
                            <w:szCs w:val="24"/>
                          </w:rPr>
                          <m:t>β&gt;ω</m:t>
                        </m:r>
                      </m:oMath>
                      <w:r w:rsidRPr="00E113DB">
                        <w:rPr>
                          <w:rFonts w:ascii="Times New Roman" w:hAnsi="Times New Roman" w:cs="Times New Roman"/>
                          <w:i w:val="0"/>
                          <w:color w:val="000000" w:themeColor="text1"/>
                          <w:sz w:val="24"/>
                          <w:szCs w:val="24"/>
                        </w:rPr>
                        <w:t xml:space="preserve"> (</w:t>
                      </w:r>
                      <w:r w:rsidRPr="00E113DB">
                        <w:rPr>
                          <w:rFonts w:ascii="Times New Roman" w:hAnsi="Times New Roman" w:cs="Times New Roman"/>
                          <w:b/>
                          <w:i w:val="0"/>
                          <w:color w:val="000000" w:themeColor="text1"/>
                          <w:sz w:val="24"/>
                          <w:szCs w:val="24"/>
                        </w:rPr>
                        <w:t>F</w:t>
                      </w:r>
                      <w:r w:rsidRPr="00E113DB">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1</w:t>
                      </w:r>
                      <w:r w:rsidRPr="00E113DB">
                        <w:rPr>
                          <w:rFonts w:ascii="Times New Roman" w:hAnsi="Times New Roman" w:cs="Times New Roman"/>
                          <w:i w:val="0"/>
                          <w:color w:val="000000" w:themeColor="text1"/>
                          <w:sz w:val="24"/>
                          <w:szCs w:val="24"/>
                        </w:rPr>
                        <w:t xml:space="preserve"> and </w:t>
                      </w:r>
                      <w:r w:rsidRPr="00E113DB">
                        <w:rPr>
                          <w:rFonts w:ascii="Times New Roman" w:hAnsi="Times New Roman" w:cs="Times New Roman"/>
                          <w:color w:val="000000" w:themeColor="text1"/>
                          <w:sz w:val="24"/>
                          <w:szCs w:val="24"/>
                        </w:rPr>
                        <w:t>R</w:t>
                      </w:r>
                      <w:r w:rsidRPr="00E113DB">
                        <w:rPr>
                          <w:rFonts w:ascii="Times New Roman" w:hAnsi="Times New Roman" w:cs="Times New Roman"/>
                          <w:color w:val="000000" w:themeColor="text1"/>
                          <w:sz w:val="24"/>
                          <w:szCs w:val="24"/>
                          <w:vertAlign w:val="subscript"/>
                        </w:rPr>
                        <w:t>2</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exhibit WTA dynamics</w:t>
                      </w:r>
                      <w:r w:rsidRPr="00E113DB">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and the winner reaches the decision threshold.</w:t>
                      </w:r>
                    </w:p>
                    <w:p w:rsidR="005E51E4" w:rsidRPr="00B45B35" w:rsidRDefault="005E51E4" w:rsidP="00EC69F5">
                      <w:pPr>
                        <w:jc w:val="both"/>
                        <w:rPr>
                          <w:rFonts w:ascii="Times New Roman" w:hAnsi="Times New Roman" w:cs="Times New Roman"/>
                        </w:rPr>
                      </w:pPr>
                    </w:p>
                  </w:txbxContent>
                </v:textbox>
                <w10:anchorlock/>
              </v:shape>
            </w:pict>
          </mc:Fallback>
        </mc:AlternateContent>
      </w:r>
      <w:r>
        <w:rPr>
          <w:rFonts w:ascii="Times New Roman" w:hAnsi="Times New Roman" w:cs="Times New Roman"/>
          <w:i/>
          <w:color w:val="000000" w:themeColor="text1"/>
        </w:rPr>
        <w:t xml:space="preserve"> </w:t>
      </w:r>
      <w:r>
        <w:rPr>
          <w:rFonts w:ascii="Times New Roman" w:hAnsi="Times New Roman" w:cs="Times New Roman"/>
          <w:i/>
          <w:color w:val="000000" w:themeColor="text1"/>
        </w:rPr>
        <w:br w:type="page"/>
      </w:r>
    </w:p>
    <w:p w:rsidR="005E51E4" w:rsidRPr="0060258A" w:rsidRDefault="005E51E4" w:rsidP="00886C3F">
      <w:pPr>
        <w:spacing w:line="480" w:lineRule="auto"/>
        <w:jc w:val="both"/>
        <w:rPr>
          <w:rFonts w:ascii="Times New Roman" w:hAnsi="Times New Roman" w:cs="Times New Roman"/>
          <w:i/>
          <w:color w:val="000000" w:themeColor="text1"/>
        </w:rPr>
      </w:pPr>
      <w:r w:rsidRPr="0060258A">
        <w:rPr>
          <w:rFonts w:ascii="Times New Roman" w:hAnsi="Times New Roman" w:cs="Times New Roman"/>
          <w:i/>
          <w:color w:val="000000" w:themeColor="text1"/>
        </w:rPr>
        <w:lastRenderedPageBreak/>
        <w:t>Gated disinhibition provides top-down control of choice dynamics</w:t>
      </w:r>
    </w:p>
    <w:p w:rsidR="005E51E4" w:rsidRPr="0060258A" w:rsidRDefault="005E51E4" w:rsidP="00886C3F">
      <w:pPr>
        <w:spacing w:line="480" w:lineRule="auto"/>
        <w:jc w:val="both"/>
        <w:rPr>
          <w:rFonts w:ascii="Times New Roman" w:hAnsi="Times New Roman" w:cs="Times New Roman"/>
          <w:bCs/>
          <w:color w:val="000000" w:themeColor="text1"/>
        </w:rPr>
      </w:pPr>
    </w:p>
    <w:p w:rsidR="005E51E4" w:rsidRPr="0060258A" w:rsidRDefault="005E51E4" w:rsidP="00886C3F">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addition to its crucial role in generating WTA competition, local disinhibition provides an intrinsic mechanism for top-down control of choice dynamics. Decision circuits show remarkable flexibility in timing, with similar neurophysiological data recorded in a variety of task paradigms: in addition to reaction-time tasks, in which subjects can choose at any time immediately after onset of stimulus, decision-rela</w:t>
      </w:r>
      <w:r w:rsidRPr="0060258A">
        <w:rPr>
          <w:rFonts w:ascii="Times New Roman" w:hAnsi="Times New Roman" w:cs="Times New Roman"/>
          <w:bCs/>
          <w:color w:val="000000" w:themeColor="text1"/>
        </w:rPr>
        <w:softHyphen/>
        <w:t>ted neural activity has been widely studie</w:t>
      </w:r>
      <w:r w:rsidRPr="0060258A">
        <w:rPr>
          <w:rFonts w:ascii="Times New Roman" w:hAnsi="Times New Roman" w:cs="Times New Roman" w:hint="eastAsia"/>
          <w:bCs/>
          <w:color w:val="000000" w:themeColor="text1"/>
        </w:rPr>
        <w:t>d</w:t>
      </w:r>
      <w:r w:rsidRPr="0060258A">
        <w:rPr>
          <w:rFonts w:ascii="Times New Roman" w:hAnsi="Times New Roman" w:cs="Times New Roman"/>
          <w:bCs/>
          <w:color w:val="000000" w:themeColor="text1"/>
        </w:rPr>
        <w:t xml:space="preserve"> in fixed-duration and delayed-response tasks. In fixed-duration tasks, subjects are required to withhold selection of an action until an instruction signal. Neural activity prior to the instruction signal reflects value information, for example about  reward characteristics</w:t>
      </w:r>
      <w:ins w:id="2388" w:author="Bo Shen" w:date="2023-02-03T12:01:00Z">
        <w:r>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Pr>
          <w:rFonts w:ascii="Times New Roman" w:hAnsi="Times New Roman" w:cs="Times New Roman"/>
          <w:bCs/>
          <w:color w:val="000000" w:themeColor="text1"/>
        </w:rPr>
        <w:instrText xml:space="preserve"> ADDIN ZOTERO_ITEM CSL_CITATION {"citationID":"WXEdJ5Vo","properties":{"formattedCitation":"(Dorris &amp; Glimcher, 2004; Louie et al., 2011; Platt &amp; Glimcher, 1999; Sugrue et al., 2004; Watanabe, 1996)","plainCitation":"(Dorris &amp; Glimcher, 2004; Louie et al., 2011; Platt &amp; Glimcher, 1999; Sugrue et al., 2004; Watanabe, 1996)","noteIndex":0},"citationItems":[{"id":614,"uris":["http://zotero.org/users/6345545/items/GFJC68SC"],"itemData":{"id":614,"type":"article-journal","abstract":"Behavioral studies suggest that making a decision involves representing the overall desirability of all available actions and then selecting that action that is most desirable. Physiological studies have proposed that neurons in the parietal cortex play a role in selecting movements for execution. To test the hypothesis that these parietal neurons encode the subjective desirability of making particular movements, we exploited Nash's game theoretic equilibrium, during which the subjective desirability of multiple actions should be equal for human players. Behavior measured during a strategic game suggests that monkeys' choices, like those of humans, are guided by subjective desirability. Under these conditions, activity in the parietal cortex was correlated with the relative subjective desirability of actions irrespective of the specific combination of reward magnitude, reward probability, and response probability associated with each action. These observations may help place many recent findings regarding the posterior parietal cortex into a common conceptual framework.","container-title":"Neuron","DOI":"10.1016/j.neuron.2004.09.009","ISSN":"0896-6273","issue":"2","journalAbbreviation":"Neuron","language":"en","page":"365-378","source":"ScienceDirect","title":"Activity in Posterior Parietal Cortex Is Correlated with the Relative Subjective Desirability of Action","volume":"44","author":[{"family":"Dorris","given":"Michael C."},{"family":"Glimcher","given":"Paul W."}],"issued":{"date-parts":[["2004",10,14]]}}},{"id":342,"uris":["http://zotero.org/users/6345545/items/FIVLPZPC"],"itemData":{"id":342,"type":"article-journal","container-title":"Journal of Neuroscience","DOI":"10.1523/JNEUROSCI.1237-11.2011","ISSN":"0270-6474, 1529-2401","issue":"29","journalAbbreviation":"Journal of Neuroscience","language":"en","page":"10627-10639","source":"DOI.org (Crossref)","title":"Reward Value-Based Gain Control: Divisive Normalization in Parietal Cortex","title-short":"Reward Value-Based Gain Control","volume":"31","author":[{"family":"Louie","given":"Kenway"},{"family":"Grattan","given":"L. E."},{"family":"Glimcher","given":"P. W."}],"issued":{"date-parts":[["2011",7,20]]}}},{"id":344,"uris":["http://zotero.org/users/6345545/items/2T7KXNSC"],"itemData":{"id":344,"type":"article-journal","container-title":"Nature","DOI":"10.1038/22268","ISSN":"0028-0836, 1476-4687","issue":"6741","journalAbbreviation":"Nature","language":"en","page":"233-238","source":"DOI.org (Crossref)","title":"Neural correlates of decision variables in parietal cortex","volume":"400","author":[{"family":"Platt","given":"Michael L."},{"family":"Glimcher","given":"Paul W."}],"issued":{"date-parts":[["1999",7]]}}},{"id":630,"uris":["http://zotero.org/users/6345545/items/RVLCU76F"],"itemData":{"id":630,"type":"article-journal","abstract":"Psychologists and economists have long appreciated the contribution of reward history and expectation to decision-making. Yet we know little about how specific histories of choice and reward lead to an internal representation of the “value” of possible actions. We approached this problem through an integrated application of behavioral, computational, and physiological techniques. Monkeys were placed in a dynamic foraging environment in which they had to track the changing values of alternative choices through time. In this context, the monkeys' foraging behavior provided a window into their subjective valuation. We found that a simple model based on reward history can duplicate this behavior and that neurons in the parietal cortex represent the relative value of competing actions predicted by this model.\nCertain brain neurons code for the comparative perceived value of paired alternatives between which monkeys choose when performing a task.\nCertain brain neurons code for the comparative perceived value of paired alternatives between which monkeys choose when performing a task.","container-title":"Science","DOI":"10.1126/science.1094765","ISSN":"0036-8075, 1095-9203","issue":"5678","language":"en","license":"American Association for the Advancement of Science","note":"publisher: American Association for the Advancement of Science\nsection: Research Article\nPMID: 15205529","page":"1782-1787","source":"science.sciencemag.org","title":"Matching Behavior and the Representation of Value in the Parietal Cortex","volume":"304","author":[{"family":"Sugrue","given":"Leo P."},{"family":"Corrado","given":"Greg S."},{"family":"Newsome","given":"William T."}],"issued":{"date-parts":[["2004",6,18]]}}},{"id":549,"uris":["http://zotero.org/users/6345545/items/TRA2MR2A"],"itemData":{"id":549,"type":"article-journal","language":"en","page":"4","source":"Zotero","title":"Reward expectancy in primate prefrontal neurons","volume":"382","author":[{"family":"Watanabe","given":"Masataka"}],"issued":{"date-parts":[["1996"]]}}}],"schema":"https://github.com/citation-style-language/schema/raw/master/csl-citation.json"} </w:instrText>
      </w:r>
      <w:r w:rsidRPr="0060258A">
        <w:rPr>
          <w:rFonts w:ascii="Times New Roman" w:hAnsi="Times New Roman" w:cs="Times New Roman"/>
          <w:bCs/>
          <w:color w:val="000000" w:themeColor="text1"/>
        </w:rPr>
        <w:fldChar w:fldCharType="separate"/>
      </w:r>
      <w:r>
        <w:rPr>
          <w:rFonts w:ascii="Times New Roman" w:hAnsi="Times New Roman" w:cs="Times New Roman"/>
          <w:color w:val="000000" w:themeColor="text1"/>
        </w:rPr>
        <w:t>(Dorris &amp; Glimcher, 2004; Louie et al., 2011; Platt &amp; Glimcher, 1999; Sugrue et al., 2004; Watanabe, 1996)</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xml:space="preserve"> or accumulating perceptual evidence</w:t>
      </w:r>
      <w:ins w:id="2389" w:author="Bo Shen" w:date="2023-02-03T12:01:00Z">
        <w:r>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Pr>
          <w:rFonts w:ascii="Times New Roman" w:hAnsi="Times New Roman" w:cs="Times New Roman"/>
          <w:bCs/>
          <w:color w:val="000000" w:themeColor="text1"/>
        </w:rPr>
        <w:instrText xml:space="preserve"> ADDIN ZOTERO_ITEM CSL_CITATION {"citationID":"e3cadENg","properties":{"formattedCitation":"(Kiani et al., 2008, 2014; Kiani &amp; Shadlen, 2009; Kim &amp; Shadlen, 1999; Roitman &amp; Shadlen, 2002; Rorie et al., 2010; Shadlen &amp; Newsome, 2001)","plainCitation":"(Kiani et al., 2008, 2014; Kiani &amp; Shadlen, 2009; Kim &amp; Shadlen, 1999; Roitman &amp; Shadlen, 2002; Rorie et al., 2010;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N."}],"issued":{"date-parts":[["2002",11,1]]}}},{"id":274,"uris":["http://zotero.org/users/6345545/items/8WGDRKKC"],"itemData":{"id":274,"type":"article-journal","abstract":"Single neurons in cortical area LIP are known to carry information relevant to both sensory and value-based decisions that are reported by eye movements. It is not known, however, how sensory and value information are combined in LIP when individual decisions must be based on a combination of these variables. To investigate this issue, we conducted behavioral and electrophysiological experiments in rhesus monkeys during performance of a two-alternative, forced-choice discrimination of motion direction (sensory component). Monkeys reported each decision by making an eye movement to one of two visual targets associated with the two possible directions of motion. We introduced choice biases to the monkeys' decision process (value component) by randomly interleaving balanced reward conditions (equal reward value for the two choices) with unbalanced conditions (one alternative worth twice as much as the other). The monkeys' behavior, as well as that of most LIP neurons, reflected the influence of all relevant variables: the strength of the sensory information, the value of the target in the neuron's response field, and the value of the target outside the response field. Overall, detailed analysis and computer simulation reveal that our data are consistent with a two-stage drift diffusion model proposed by Diederich and Bussmeyer [1] for the effect of payoffs in the context of sensory discrimination tasks. Initial processing of payoff information strongly influences the starting point for the accumulation of sensory evidence, while exerting little if any effect on the rate of accumulation of sensory evidence.","container-title":"PLOS ONE","DOI":"10.1371/journal.pone.0009308","ISSN":"1932-6203","issue":"2","journalAbbreviation":"PLOS ONE","language":"en","note":"publisher: Public Library of Science","page":"e9308","source":"PLoS Journals","title":"Integration of Sensory and Reward Information during Perceptual Decision-Making in Lateral Intraparietal Cortex (LIP) of the Macaque Monkey","volume":"5","author":[{"family":"Rorie","given":"Alan E."},{"family":"Gao","given":"Juan"},{"family":"McClelland","given":"James L."},{"family":"Newsome","given":"William T."}],"issued":{"date-parts":[["2010",2,19]]}}},{"id":377,"uris":["http://zotero.org/users/6345545/items/QVQZ8DUX"],"itemData":{"id":377,"type":"article-journal","abstract":"We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Pr>
          <w:rFonts w:ascii="Times New Roman" w:hAnsi="Times New Roman" w:cs="Times New Roman"/>
          <w:color w:val="000000" w:themeColor="text1"/>
        </w:rPr>
        <w:t>(Kiani et al., 2008, 2014; Kiani &amp; Shadlen, 2009; Kim &amp; Shadlen, 1999; Roitman &amp; Shadlen, 2002; Rorie et al., 2010;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however, this activity never fully diverges or reaches the decision threshold until after the instruction cue, suggesting a gating of the selection process. In delayed-response (working memory) tasks, subjects must postpone selection for an interval that includes both stimulus presentation and an additional subsequent interval after the stimulus is withdrawn. As in fixed-duration tasks, neural activity in delayed-response tasks typically carries decision–related information (across both the stimulus and delay periods) but WTA selection – and behavioral choice – is withheld until the instruction cue is given</w:t>
      </w:r>
      <w:ins w:id="2390" w:author="Bo Shen" w:date="2023-02-03T12:02:00Z">
        <w:r>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Pr>
          <w:rFonts w:ascii="Times New Roman" w:hAnsi="Times New Roman" w:cs="Times New Roman"/>
          <w:bCs/>
          <w:color w:val="000000" w:themeColor="text1"/>
        </w:rPr>
        <w:instrText xml:space="preserve"> ADDIN ZOTERO_ITEM CSL_CITATION {"citationID":"3p3agB0T","properties":{"formattedCitation":"(Kiani et al., 2008, 2014; Kiani &amp; Shadlen, 2009; Kim &amp; Shadlen, 1999; Roitman &amp; Shadlen, 2002; Shadlen &amp; Newsome, 2001)","plainCitation":"(Kiani et al., 2008, 2014; Kiani &amp; Shadlen, 2009; Kim &amp; Shadlen, 1999; Roitman &amp; Shadlen, 2002; Shadlen &amp; Newsome, 2001)","noteIndex":0},"citationItems":[{"id":715,"uris":["http://zotero.org/users/6345545/items/2L8AS27B"],"itemData":{"id":715,"type":"article-journal","abstract":"Decisions about sensory stimuli are often based on an accumulation of evidence in time. When subjects control stimulus duration, the decision terminates when the accumulated evidence reaches a criterion level. Under many natural circumstances and in many laboratory settings, the environment, rather than the subject, controls the stimulus duration. In these settings, it is generally assumed that subjects commit to a choice at the end of the stimulus stream. Indeed, failure to benefit from the full stream of information is interpreted as a sign of imperfect accumulation or memory leak. Contrary to these assumptions, we show that monkeys performing a direction discrimination task commit to a choice when the accumulated evidence reaches a threshold level (or bound), sometimes long before the end of stimulus. This bounded accumulation of evidence is reflected in the activity of neurons in the lateral intraparietal cortex. Thus, the readout of visual cortex embraces a termination rule to limit processing even when potentially useful information is available.","container-title":"Journal of Neuroscience","DOI":"10.1523/JNEUROSCI.4761-07.2008","ISSN":"0270-6474, 1529-2401","issue":"12","journalAbbreviation":"J. Neurosci.","language":"en","license":"Copyright © 2008 Society for Neuroscience 0270-6474/08/283017-13$15.00/0","note":"publisher: Society for Neuroscience\nsection: Articles\nPMID: 18354005","page":"3017-3029","source":"www.jneurosci.org","title":"Bounded Integration in Parietal Cortex Underlies Decisions Even When Viewing Duration Is Dictated by the Environment","volume":"28","author":[{"family":"Kiani","given":"Roozbeh"},{"family":"Hanks","given":"Timothy D."},{"family":"Shadlen","given":"Michael N."}],"issued":{"date-parts":[["2008",3,19]]}}},{"id":899,"uris":["http://zotero.org/users/6345545/items/D82FH4TD"],"itemData":{"id":899,"type":"article-journal","abstract":"Decision making is a complex process in which different sources of information are combined into a decision variable (DV) that guides action [1, 2]. Neurophysiological studies have typically sought insight into the dynamics of the decision-making process and its neural mechanisms through statistical analysis of large numbers of trials from sequentially recorded single neurons or small groups of neurons [3, 4, 5, 6]. However, detecting and analyzing the DV on individual trials has been challenging [7]. Here we show that by recording simultaneously from hundreds of units in prearcuate gyrus of macaque monkeys performing a direction discrimination task, we can predict the monkey’s choices with high accuracy and decode DV dynamically as the decision unfolds on individual trials. This advance enabled us to study changes of mind (CoMs) that occasionally happen before the final commitment to a decision [8, 9, 10]. On individual trials, the decoded DV varied significantly over time and occasionally changed its sign, identifying a potential CoM. Interrogating the system by random stopping of the decision-making process during the delay period after stimulus presentation confirmed the validity of identified CoMs. Importantly, the properties of the candidate CoMs also conformed to expectations based on prior theoretical and behavioral studies [8]: they were more likely to go from an incorrect to a correct choice, they were more likely for weak and intermediate stimuli than for strong stimuli, and they were more likely earlier in the trial. We suggest that simultaneous recording of large neural populations provides a good estimate of DV and explains idiosyncratic aspects of the decision-making process that were inaccessible before.","container-title":"Current Biology","DOI":"10.1016/j.cub.2014.05.049","ISSN":"0960-9822","issue":"13","journalAbbreviation":"Current Biology","language":"en","page":"1542-1547","source":"ScienceDirect","title":"Dynamics of Neural Population Responses in Prefrontal Cortex Indicate Changes of Mind on Single Trials","volume":"24","author":[{"family":"Kiani","given":"Roozbeh"},{"family":"Cueva","given":"Christopher J."},{"family":"Reppas","given":"John B."},{"family":"Newsome","given":"William T."}],"issued":{"date-parts":[["2014",7,7]]}}},{"id":889,"uris":["http://zotero.org/users/6345545/items/LZVDWMZC"],"itemData":{"id":889,"type":"article-journal","abstract":"Decisive Monkeys\nDecision-making is a central theme in current research in cognitive neuroscience. Behavioral protocols have provided an entry into explorations of the neural processes that underlie decision-making. Empirical studies have provided support for a diffusion model in which information accumulates over time until a threshold is reached, with noisiness in the inputs related to decision errors. Kiani and Shadlen (p. 759) developed a behavioral task to study choice certainty and identified the corresponding neuronal representations in monkeys. The monkeys were allowed to choose to opt out of an uncertain, higher reward choice in favor of a certain, lower payoff. The same neurons that encoded the information used to make a choice also encoded the extent of certainty, which in humans would be described as the degree of confidence in one's decision.\nThe degree of confidence in a decision provides a graded and probabilistic assessment of expected outcome. Although neural mechanisms of perceptual decisions have been studied extensively in primates, little is known about the mechanisms underlying choice certainty. We have shown that the same neurons that represent formation of a decision encode certainty about the decision. Rhesus monkeys made decisions about the direction of moving random dots, spanning a range of difficulties. They were rewarded for correct decisions. On some trials, after viewing the stimulus, the monkeys could opt out of the direction decision for a small but certain reward. Monkeys exercised this option in a manner that revealed their degree of certainty. Neurons in parietal cortex represented formation of the direction decision and the degree of certainty underlying the decision to opt out.\nNeurons in the primate parietal cortex encode information required to make a decision and also the certainty of that choice.\nNeurons in the primate parietal cortex encode information required to make a decision and also the certainty of that choice.","container-title":"Science","DOI":"10.1126/science.1169405","ISSN":"0036-8075, 1095-9203","issue":"5928","language":"en","license":"Copyright © 2009, American Association for the Advancement of Science","note":"publisher: American Association for the Advancement of Science\nsection: Research Article\nPMID: 19423820","page":"759-764","source":"science.sciencemag.org","title":"Representation of Confidence Associated with a Decision by Neurons in the Parietal Cortex","volume":"324","author":[{"family":"Kiani","given":"Roozbeh"},{"family":"Shadlen","given":"Michael N."}],"issued":{"date-parts":[["2009",5,8]]}}},{"id":538,"uris":["http://zotero.org/users/6345545/items/IRNYGYI2"],"itemData":{"id":538,"type":"article-journal","abstract":"To make a visual discrimination, the brain must extract relevant information from the retina, represent appropriate variables in the visual cortex and read out this representation to decide which of two or more alternatives is more likely. We recorded from neurons in the dorsolateral prefrontal cortex (areas 8 and 46) of the rhesus monkey while it performed a motion discrimination task. The monkey indicated its judgment of direction by making appropriate eye movements. As the monkey viewed the motion stimulus, the neural response predicted the monkey's subsequent gaze shift, hence its judgment of direction. The response comprised a mixture of high–level oculomotor signals and weaker visual sensory signals that reflected the strength and direction of motion. This combination of sensory integration and motor planning could reflect the conversion of visual motion information into a categorical decision about direction and thus give insight into the neural computations behind a simple cognitive act.","container-title":"Nature Neuroscience","DOI":"10.1038/5739","ISSN":"1546-1726","issue":"2","language":"en","license":"1999 Nature America Inc.","note":"number: 2\npublisher: Nature Publishing Group","page":"176-185","source":"www.nature.com","title":"Neural correlates of a decision in the dorsolateral prefrontal cortex of the macaque","volume":"2","author":[{"family":"Kim","given":"Jong-Nam"},{"family":"Shadlen","given":"Michael N."}],"issued":{"date-parts":[["1999",2]]}}},{"id":375,"uris":["http://zotero.org/users/6345545/items/AA8WYIGZ"],"itemData":{"id":375,"type":"article-journal","container-title":"The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N."}],"issued":{"date-parts":[["2002",11,1]]}}},{"id":377,"uris":["http://zotero.org/users/6345545/items/QVQZ8DUX"],"itemData":{"id":377,"type":"article-journal","abstract":"We recorded the activity of single neurons in the posterior parietal cortex (area LIP) of two rhesus monkeys while they discriminated the direction of motion in random-dot visual stimuli. The visual task was similar to a motion discrimination task that has been used in previous investigations of motion-sensitive regions of the extrastriate cortex. The monkeys were trained to decide whether the direction of motion was toward one of two choice targets that appeared on either side of the random-dot stimulus. At the end of the trial, the monkeys reported their direction judgment by making an eye movement to the appropriate target. We studied neurons in LIP that exhibited spatially selective persistent activity during delayed saccadic eye movement tasks. These neurons are thought to carry high-level signals appropriate for identifying salient visual targets and for guiding saccadic eye movements. We arranged the motion discrimination task so that one of the choice targets was in the LIP neuron's response field (RF) while the other target was positioned well away from the RF. During motion viewing, neurons in LIP altered their firing rate in a manner that predicted the saccadic eye movement that the monkey would make at the end of the trial. The activity thus predicted the monkey's judgment of motion direction. This predictive activity began early in the motion-viewing period and became increasingly reliable as the monkey viewed the random-dot motion. The neural activity predicted the monkey's direction judgment on both easy and difficult trials (strong and weak motion), whether or not the judgment was correct. In addition, the timing and magnitude of the response was affected by the strength of the motion signal in the stimulus. When the direction of motion was toward the RF, stronger motion led to larger neural responses earlier in the motion-viewing period. When motion was away from the RF, stronger motion led to greater suppression of ongoing activity. Thus the activity of single neurons in area LIP reflects both the direction of an impending gaze shift and the quality of the sensory information that instructs such a response. The time course of the neural response suggests that LIP accumulates sensory signals relevant to the selection of a target for an eye movement.","container-title":"Journal of Neurophysiology","DOI":"10.1152/jn.2001.86.4.1916","ISSN":"0022-3077, 1522-1598","issue":"4","journalAbbreviation":"Journal of Neurophysiology","language":"en","page":"1916-1936","source":"DOI.org (Crossref)","title":"Neural Basis of a Perceptual Decision in the Parietal Cortex (Area LIP) of the Rhesus Monkey","volume":"86","author":[{"family":"Shadlen","given":"Michael N."},{"family":"Newsome","given":"William T."}],"issued":{"date-parts":[["2001",10,1]]}}}],"schema":"https://github.com/citation-style-language/schema/raw/master/csl-citation.json"} </w:instrText>
      </w:r>
      <w:r w:rsidRPr="0060258A">
        <w:rPr>
          <w:rFonts w:ascii="Times New Roman" w:hAnsi="Times New Roman" w:cs="Times New Roman"/>
          <w:bCs/>
          <w:color w:val="000000" w:themeColor="text1"/>
        </w:rPr>
        <w:fldChar w:fldCharType="separate"/>
      </w:r>
      <w:r>
        <w:rPr>
          <w:rFonts w:ascii="Times New Roman" w:hAnsi="Times New Roman" w:cs="Times New Roman"/>
          <w:color w:val="000000" w:themeColor="text1"/>
        </w:rPr>
        <w:t>(Kiani et al., 2008, 2014; Kiani &amp; Shadlen, 2009; Kim &amp; Shadlen, 1999; Roitman &amp; Shadlen, 2002; Shadlen &amp; Newsome, 2001)</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Thus, biological decision circuits are able to evaluate choice options while selectively initiating the WTA selection process with variable context-dependent timing.</w:t>
      </w:r>
    </w:p>
    <w:p w:rsidR="005E51E4" w:rsidRPr="0060258A" w:rsidRDefault="005E51E4" w:rsidP="00886C3F">
      <w:pPr>
        <w:spacing w:line="480" w:lineRule="auto"/>
        <w:jc w:val="both"/>
        <w:rPr>
          <w:rFonts w:ascii="Times New Roman" w:hAnsi="Times New Roman" w:cs="Times New Roman"/>
          <w:bCs/>
          <w:color w:val="000000" w:themeColor="text1"/>
        </w:rPr>
      </w:pPr>
    </w:p>
    <w:p w:rsidR="005E51E4" w:rsidRPr="0060258A" w:rsidRDefault="005E51E4">
      <w:pPr>
        <w:rPr>
          <w:rFonts w:ascii="Times New Roman" w:hAnsi="Times New Roman" w:cs="Times New Roman"/>
          <w:bCs/>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1312" behindDoc="0" locked="0" layoutInCell="1" allowOverlap="1" wp14:anchorId="68E908F9" wp14:editId="432F1792">
                <wp:simplePos x="0" y="0"/>
                <wp:positionH relativeFrom="column">
                  <wp:posOffset>-558053</wp:posOffset>
                </wp:positionH>
                <wp:positionV relativeFrom="paragraph">
                  <wp:posOffset>-201706</wp:posOffset>
                </wp:positionV>
                <wp:extent cx="7211695" cy="8525435"/>
                <wp:effectExtent l="0" t="0" r="14605" b="9525"/>
                <wp:wrapNone/>
                <wp:docPr id="27" name="Text Box 27"/>
                <wp:cNvGraphicFramePr/>
                <a:graphic xmlns:a="http://schemas.openxmlformats.org/drawingml/2006/main">
                  <a:graphicData uri="http://schemas.microsoft.com/office/word/2010/wordprocessingShape">
                    <wps:wsp>
                      <wps:cNvSpPr txBox="1"/>
                      <wps:spPr>
                        <a:xfrm>
                          <a:off x="0" y="0"/>
                          <a:ext cx="7211695" cy="8525435"/>
                        </a:xfrm>
                        <a:prstGeom prst="rect">
                          <a:avLst/>
                        </a:prstGeom>
                        <a:solidFill>
                          <a:schemeClr val="lt1"/>
                        </a:solidFill>
                        <a:ln w="6350">
                          <a:solidFill>
                            <a:prstClr val="black"/>
                          </a:solidFill>
                        </a:ln>
                      </wps:spPr>
                      <wps:txbx>
                        <w:txbxContent>
                          <w:p w:rsidR="005E51E4" w:rsidRDefault="005E51E4"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0"/>
                                          <a:stretch>
                                            <a:fillRect/>
                                          </a:stretch>
                                        </pic:blipFill>
                                        <pic:spPr>
                                          <a:xfrm>
                                            <a:off x="0" y="0"/>
                                            <a:ext cx="3250770" cy="6150780"/>
                                          </a:xfrm>
                                          <a:prstGeom prst="rect">
                                            <a:avLst/>
                                          </a:prstGeom>
                                        </pic:spPr>
                                      </pic:pic>
                                    </a:graphicData>
                                  </a:graphic>
                                </wp:inline>
                              </w:drawing>
                            </w:r>
                          </w:p>
                          <w:p w:rsidR="005E51E4" w:rsidRPr="00CB4DA2" w:rsidRDefault="005E51E4"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2391" w:author="Bo Shen" w:date="2023-02-03T12:02:00Z">
                                  <w:rPr>
                                    <w:rFonts w:ascii="Times New Roman" w:hAnsi="Times New Roman" w:cs="Times New Roman"/>
                                    <w:i w:val="0"/>
                                    <w:color w:val="000000" w:themeColor="text1"/>
                                    <w:sz w:val="24"/>
                                    <w:szCs w:val="24"/>
                                  </w:rPr>
                                </w:rPrChange>
                              </w:rPr>
                              <w:t>Fig</w:t>
                            </w:r>
                            <w:ins w:id="2392" w:author="Bo Shen" w:date="2023-02-03T12:02:00Z">
                              <w:r w:rsidRPr="00696CD1">
                                <w:rPr>
                                  <w:rFonts w:ascii="Times New Roman" w:hAnsi="Times New Roman" w:cs="Times New Roman"/>
                                  <w:b/>
                                  <w:bCs/>
                                  <w:i w:val="0"/>
                                  <w:color w:val="000000" w:themeColor="text1"/>
                                  <w:sz w:val="24"/>
                                  <w:szCs w:val="24"/>
                                  <w:rPrChange w:id="2393" w:author="Bo Shen" w:date="2023-02-03T12:02:00Z">
                                    <w:rPr>
                                      <w:rFonts w:ascii="Times New Roman" w:hAnsi="Times New Roman" w:cs="Times New Roman"/>
                                      <w:i w:val="0"/>
                                      <w:color w:val="000000" w:themeColor="text1"/>
                                      <w:sz w:val="24"/>
                                      <w:szCs w:val="24"/>
                                    </w:rPr>
                                  </w:rPrChange>
                                </w:rPr>
                                <w:t>.</w:t>
                              </w:r>
                            </w:ins>
                            <w:del w:id="2394" w:author="Bo Shen" w:date="2023-02-03T12:02:00Z">
                              <w:r w:rsidRPr="00696CD1" w:rsidDel="00696CD1">
                                <w:rPr>
                                  <w:rFonts w:ascii="Times New Roman" w:hAnsi="Times New Roman" w:cs="Times New Roman"/>
                                  <w:b/>
                                  <w:bCs/>
                                  <w:i w:val="0"/>
                                  <w:color w:val="000000" w:themeColor="text1"/>
                                  <w:sz w:val="24"/>
                                  <w:szCs w:val="24"/>
                                  <w:rPrChange w:id="2395"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2396"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E908F9" id="Text Box 27" o:spid="_x0000_s1036" type="#_x0000_t202" style="position:absolute;margin-left:-43.95pt;margin-top:-15.9pt;width:567.85pt;height:67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" fillcolor="white [3201]" strokeweight=".5pt">
                <v:textbox>
                  <w:txbxContent>
                    <w:p w:rsidR="005E51E4" w:rsidRDefault="005E51E4" w:rsidP="00CB4DA2">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noProof/>
                          <w:color w:val="000000" w:themeColor="text1"/>
                          <w:sz w:val="24"/>
                          <w:szCs w:val="24"/>
                          <w:lang w:eastAsia="en-US"/>
                        </w:rPr>
                        <w:drawing>
                          <wp:inline distT="0" distB="0" distL="0" distR="0" wp14:anchorId="3722D172" wp14:editId="7F91C8B5">
                            <wp:extent cx="3247465" cy="6144526"/>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eps"/>
                                    <pic:cNvPicPr/>
                                  </pic:nvPicPr>
                                  <pic:blipFill>
                                    <a:blip r:embed="rId20"/>
                                    <a:stretch>
                                      <a:fillRect/>
                                    </a:stretch>
                                  </pic:blipFill>
                                  <pic:spPr>
                                    <a:xfrm>
                                      <a:off x="0" y="0"/>
                                      <a:ext cx="3250770" cy="6150780"/>
                                    </a:xfrm>
                                    <a:prstGeom prst="rect">
                                      <a:avLst/>
                                    </a:prstGeom>
                                  </pic:spPr>
                                </pic:pic>
                              </a:graphicData>
                            </a:graphic>
                          </wp:inline>
                        </w:drawing>
                      </w:r>
                    </w:p>
                    <w:p w:rsidR="005E51E4" w:rsidRPr="00CB4DA2" w:rsidRDefault="005E51E4" w:rsidP="00CB4DA2">
                      <w:pPr>
                        <w:pStyle w:val="Caption"/>
                        <w:jc w:val="both"/>
                        <w:rPr>
                          <w:rFonts w:ascii="Times New Roman" w:hAnsi="Times New Roman" w:cs="Times New Roman"/>
                          <w:i w:val="0"/>
                          <w:color w:val="000000" w:themeColor="text1"/>
                          <w:sz w:val="24"/>
                          <w:szCs w:val="24"/>
                        </w:rPr>
                      </w:pPr>
                      <w:r w:rsidRPr="00117003">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9</w:t>
                      </w:r>
                      <w:r w:rsidRPr="00117003">
                        <w:rPr>
                          <w:rFonts w:ascii="Times New Roman" w:hAnsi="Times New Roman" w:cs="Times New Roman"/>
                          <w:b/>
                          <w:i w:val="0"/>
                          <w:color w:val="000000" w:themeColor="text1"/>
                          <w:sz w:val="24"/>
                          <w:szCs w:val="24"/>
                        </w:rPr>
                        <w:t>.</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Gated disinhibition flexibly adapts the dynamics of the circuit to various types of tasks</w:t>
                      </w:r>
                      <w:r w:rsidRPr="00117003">
                        <w:rPr>
                          <w:rFonts w:ascii="Times New Roman" w:hAnsi="Times New Roman" w:cs="Times New Roman"/>
                          <w:i w:val="0"/>
                          <w:color w:val="000000" w:themeColor="text1"/>
                          <w:sz w:val="24"/>
                          <w:szCs w:val="24"/>
                        </w:rPr>
                        <w:t xml:space="preserve">. All of the tasks consist of a pre-stimulus stage with equal inputs to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vertAlign w:val="subscript"/>
                        </w:rPr>
                        <w:t>1</w:t>
                      </w:r>
                      <w:r w:rsidRPr="00117003">
                        <w:rPr>
                          <w:rFonts w:ascii="Times New Roman" w:hAnsi="Times New Roman" w:cs="Times New Roman"/>
                          <w:i w:val="0"/>
                          <w:color w:val="000000" w:themeColor="text1"/>
                          <w:sz w:val="24"/>
                          <w:szCs w:val="24"/>
                        </w:rPr>
                        <w:t xml:space="preserve"> (solid) and </w:t>
                      </w:r>
                      <w:r w:rsidRPr="00117003">
                        <w:rPr>
                          <w:rFonts w:ascii="Times New Roman" w:hAnsi="Times New Roman" w:cs="Times New Roman"/>
                          <w:color w:val="000000" w:themeColor="text1"/>
                          <w:sz w:val="24"/>
                          <w:szCs w:val="24"/>
                        </w:rPr>
                        <w:t>R</w:t>
                      </w:r>
                      <w:r w:rsidRPr="00117003">
                        <w:rPr>
                          <w:rFonts w:ascii="Times New Roman" w:hAnsi="Times New Roman" w:cs="Times New Roman"/>
                          <w:color w:val="000000" w:themeColor="text1"/>
                          <w:sz w:val="24"/>
                          <w:szCs w:val="24"/>
                        </w:rPr>
                        <w:softHyphen/>
                      </w:r>
                      <w:r w:rsidRPr="00117003">
                        <w:rPr>
                          <w:rFonts w:ascii="Times New Roman" w:hAnsi="Times New Roman" w:cs="Times New Roman"/>
                          <w:color w:val="000000" w:themeColor="text1"/>
                          <w:sz w:val="24"/>
                          <w:szCs w:val="24"/>
                          <w:vertAlign w:val="subscript"/>
                        </w:rPr>
                        <w:t>2</w:t>
                      </w:r>
                      <w:r w:rsidRPr="00117003">
                        <w:rPr>
                          <w:rFonts w:ascii="Times New Roman" w:hAnsi="Times New Roman" w:cs="Times New Roman"/>
                          <w:i w:val="0"/>
                          <w:color w:val="000000" w:themeColor="text1"/>
                          <w:sz w:val="24"/>
                          <w:szCs w:val="24"/>
                        </w:rPr>
                        <w:t xml:space="preserve"> (dashed) and a stimul</w:t>
                      </w:r>
                      <w:r>
                        <w:rPr>
                          <w:rFonts w:ascii="Times New Roman" w:hAnsi="Times New Roman" w:cs="Times New Roman"/>
                          <w:i w:val="0"/>
                          <w:color w:val="000000" w:themeColor="text1"/>
                          <w:sz w:val="24"/>
                          <w:szCs w:val="24"/>
                        </w:rPr>
                        <w:t>us</w:t>
                      </w:r>
                      <w:r w:rsidRPr="00117003">
                        <w:rPr>
                          <w:rFonts w:ascii="Times New Roman" w:hAnsi="Times New Roman" w:cs="Times New Roman"/>
                          <w:i w:val="0"/>
                          <w:color w:val="000000" w:themeColor="text1"/>
                          <w:sz w:val="24"/>
                          <w:szCs w:val="24"/>
                        </w:rPr>
                        <w:t xml:space="preserve"> stage with input values determined by the stimuli (indicated by grayscale, the same value matrix as used in </w:t>
                      </w:r>
                      <w:r w:rsidRPr="00696CD1">
                        <w:rPr>
                          <w:rFonts w:ascii="Times New Roman" w:hAnsi="Times New Roman" w:cs="Times New Roman"/>
                          <w:b/>
                          <w:bCs/>
                          <w:i w:val="0"/>
                          <w:color w:val="000000" w:themeColor="text1"/>
                          <w:sz w:val="24"/>
                          <w:szCs w:val="24"/>
                          <w:rPrChange w:id="2397" w:author="Bo Shen" w:date="2023-02-03T12:02:00Z">
                            <w:rPr>
                              <w:rFonts w:ascii="Times New Roman" w:hAnsi="Times New Roman" w:cs="Times New Roman"/>
                              <w:i w:val="0"/>
                              <w:color w:val="000000" w:themeColor="text1"/>
                              <w:sz w:val="24"/>
                              <w:szCs w:val="24"/>
                            </w:rPr>
                          </w:rPrChange>
                        </w:rPr>
                        <w:t>Fig</w:t>
                      </w:r>
                      <w:ins w:id="2398" w:author="Bo Shen" w:date="2023-02-03T12:02:00Z">
                        <w:r w:rsidRPr="00696CD1">
                          <w:rPr>
                            <w:rFonts w:ascii="Times New Roman" w:hAnsi="Times New Roman" w:cs="Times New Roman"/>
                            <w:b/>
                            <w:bCs/>
                            <w:i w:val="0"/>
                            <w:color w:val="000000" w:themeColor="text1"/>
                            <w:sz w:val="24"/>
                            <w:szCs w:val="24"/>
                            <w:rPrChange w:id="2399" w:author="Bo Shen" w:date="2023-02-03T12:02:00Z">
                              <w:rPr>
                                <w:rFonts w:ascii="Times New Roman" w:hAnsi="Times New Roman" w:cs="Times New Roman"/>
                                <w:i w:val="0"/>
                                <w:color w:val="000000" w:themeColor="text1"/>
                                <w:sz w:val="24"/>
                                <w:szCs w:val="24"/>
                              </w:rPr>
                            </w:rPrChange>
                          </w:rPr>
                          <w:t>.</w:t>
                        </w:r>
                      </w:ins>
                      <w:del w:id="2400" w:author="Bo Shen" w:date="2023-02-03T12:02:00Z">
                        <w:r w:rsidRPr="00696CD1" w:rsidDel="00696CD1">
                          <w:rPr>
                            <w:rFonts w:ascii="Times New Roman" w:hAnsi="Times New Roman" w:cs="Times New Roman"/>
                            <w:b/>
                            <w:bCs/>
                            <w:i w:val="0"/>
                            <w:color w:val="000000" w:themeColor="text1"/>
                            <w:sz w:val="24"/>
                            <w:szCs w:val="24"/>
                            <w:rPrChange w:id="2401" w:author="Bo Shen" w:date="2023-02-03T12:02:00Z">
                              <w:rPr>
                                <w:rFonts w:ascii="Times New Roman" w:hAnsi="Times New Roman" w:cs="Times New Roman"/>
                                <w:i w:val="0"/>
                                <w:color w:val="000000" w:themeColor="text1"/>
                                <w:sz w:val="24"/>
                                <w:szCs w:val="24"/>
                              </w:rPr>
                            </w:rPrChange>
                          </w:rPr>
                          <w:delText>ure</w:delText>
                        </w:r>
                      </w:del>
                      <w:r w:rsidRPr="00696CD1">
                        <w:rPr>
                          <w:rFonts w:ascii="Times New Roman" w:hAnsi="Times New Roman" w:cs="Times New Roman"/>
                          <w:b/>
                          <w:bCs/>
                          <w:i w:val="0"/>
                          <w:color w:val="000000" w:themeColor="text1"/>
                          <w:sz w:val="24"/>
                          <w:szCs w:val="24"/>
                          <w:rPrChange w:id="2402" w:author="Bo Shen" w:date="2023-02-03T12:02:00Z">
                            <w:rPr>
                              <w:rFonts w:ascii="Times New Roman" w:hAnsi="Times New Roman" w:cs="Times New Roman"/>
                              <w:i w:val="0"/>
                              <w:color w:val="000000" w:themeColor="text1"/>
                              <w:sz w:val="24"/>
                              <w:szCs w:val="24"/>
                            </w:rPr>
                          </w:rPrChange>
                        </w:rPr>
                        <w:t xml:space="preserve"> 5A</w:t>
                      </w:r>
                      <w:r w:rsidRPr="00117003">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R</w:t>
                      </w:r>
                      <w:r w:rsidRPr="00117003">
                        <w:rPr>
                          <w:rFonts w:ascii="Times New Roman" w:hAnsi="Times New Roman" w:cs="Times New Roman"/>
                          <w:i w:val="0"/>
                          <w:color w:val="000000" w:themeColor="text1"/>
                          <w:sz w:val="24"/>
                          <w:szCs w:val="24"/>
                        </w:rPr>
                        <w:t>eaction</w:t>
                      </w:r>
                      <w:r>
                        <w:rPr>
                          <w:rFonts w:ascii="Times New Roman" w:hAnsi="Times New Roman" w:cs="Times New Roman"/>
                          <w:i w:val="0"/>
                          <w:color w:val="000000" w:themeColor="text1"/>
                          <w:sz w:val="24"/>
                          <w:szCs w:val="24"/>
                        </w:rPr>
                        <w:t>-</w:t>
                      </w:r>
                      <w:r w:rsidRPr="00117003">
                        <w:rPr>
                          <w:rFonts w:ascii="Times New Roman" w:hAnsi="Times New Roman" w:cs="Times New Roman"/>
                          <w:i w:val="0"/>
                          <w:color w:val="000000" w:themeColor="text1"/>
                          <w:sz w:val="24"/>
                          <w:szCs w:val="24"/>
                        </w:rPr>
                        <w:t xml:space="preserve">time task. Subjects are free to respond at any time following stimulus onset, and model disinhibition is activated with the onset of stimuli. Model dynamics show WTA competition right after the onset of stimuli.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Fixed duration task. Subjects are required to wait for a fixed duration of stimulus viewing before choice, and model disinhibition is turned on only at the onset of the instruction cue (usually indicated in experiments by fixation point offset). Model dynamics show normalized value coding before the instruction cue and a transition to WTA choice afterward.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Working memory (delayed response) task. Subject choice occurs after an interval of stimulus presentation and a subsequent delay interval without stimuli, and model disinhibition is turned on at the end of the delay period. Model dynamics exhibit normalized value coding during stimulus input, preserved relative value information during the delay period, and a transition to WTA choice dynamic after the instruction cue.</w:t>
                      </w:r>
                      <w:r w:rsidRPr="008D2AC1">
                        <w:rPr>
                          <w:rFonts w:ascii="Times New Roman" w:hAnsi="Times New Roman" w:cs="Times New Roman"/>
                          <w:i w:val="0"/>
                          <w:color w:val="000000" w:themeColor="text1"/>
                          <w:sz w:val="24"/>
                          <w:szCs w:val="24"/>
                        </w:rPr>
                        <w:t xml:space="preserve"> </w:t>
                      </w:r>
                    </w:p>
                  </w:txbxContent>
                </v:textbox>
              </v:shape>
            </w:pict>
          </mc:Fallback>
        </mc:AlternateContent>
      </w:r>
      <w:r w:rsidRPr="0060258A">
        <w:rPr>
          <w:rFonts w:ascii="Times New Roman" w:hAnsi="Times New Roman" w:cs="Times New Roman"/>
          <w:bCs/>
          <w:color w:val="000000" w:themeColor="text1"/>
        </w:rPr>
        <w:br w:type="page"/>
      </w:r>
    </w:p>
    <w:p w:rsidR="005E51E4" w:rsidRPr="0060258A" w:rsidDel="00352626" w:rsidRDefault="005E51E4">
      <w:pPr>
        <w:spacing w:line="480" w:lineRule="auto"/>
        <w:jc w:val="both"/>
        <w:rPr>
          <w:del w:id="2403" w:author="Bo Shen" w:date="2023-02-03T12:04:00Z"/>
          <w:rFonts w:ascii="Times New Roman" w:hAnsi="Times New Roman" w:cs="Times New Roman"/>
          <w:bCs/>
          <w:color w:val="000000" w:themeColor="text1"/>
        </w:rPr>
        <w:pPrChange w:id="2404" w:author="Bo Shen" w:date="2023-02-03T12:04:00Z">
          <w:pPr/>
        </w:pPrChange>
      </w:pPr>
      <w:del w:id="2405" w:author="Bo Shen" w:date="2023-02-03T12:04:00Z">
        <w:r w:rsidRPr="0060258A" w:rsidDel="00352626">
          <w:rPr>
            <w:rFonts w:ascii="Times New Roman" w:hAnsi="Times New Roman" w:cs="Times New Roman"/>
            <w:bCs/>
            <w:color w:val="000000" w:themeColor="text1"/>
          </w:rPr>
          <w:lastRenderedPageBreak/>
          <w:br w:type="page"/>
        </w:r>
      </w:del>
    </w:p>
    <w:p w:rsidR="005E51E4" w:rsidRPr="0060258A" w:rsidRDefault="005E51E4" w:rsidP="00352626">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 xml:space="preserve">How neural circuits implement dynamic control of selection – and </w:t>
      </w:r>
      <w:del w:id="2406" w:author="Bo Shen" w:date="2023-02-03T12:22:00Z">
        <w:r w:rsidRPr="0060258A" w:rsidDel="00614578">
          <w:rPr>
            <w:rFonts w:ascii="Times New Roman" w:hAnsi="Times New Roman" w:cs="Times New Roman"/>
            <w:bCs/>
            <w:color w:val="000000" w:themeColor="text1"/>
          </w:rPr>
          <w:delText xml:space="preserve">a </w:delText>
        </w:r>
      </w:del>
      <w:r w:rsidRPr="0060258A">
        <w:rPr>
          <w:rFonts w:ascii="Times New Roman" w:hAnsi="Times New Roman" w:cs="Times New Roman"/>
          <w:bCs/>
          <w:color w:val="000000" w:themeColor="text1"/>
        </w:rPr>
        <w:t xml:space="preserve">temporal separation of evaluation and WTA choice – is largely unaddressed in current decision models. In RNM models, neural activity is driven by attractor dynamics; option evaluation and the selection process cannot be disambiguated, and WTA competition is not under top-down control. Here, we examine how the timing of a dynamic top-down control signal – modulating the strength of disinhibition via long-range inputs and neuromodulation – allows the LDDM to capture neural activity in different task paradigms. In these simulations, disinhibition is activated when the instruction cue to choose is presented. </w:t>
      </w:r>
      <w:r w:rsidRPr="0060258A">
        <w:rPr>
          <w:rFonts w:ascii="Times New Roman" w:hAnsi="Times New Roman" w:cs="Times New Roman"/>
          <w:b/>
          <w:bCs/>
          <w:color w:val="000000" w:themeColor="text1"/>
        </w:rPr>
        <w:t>Fig. 9A</w:t>
      </w:r>
      <w:r w:rsidRPr="0060258A">
        <w:rPr>
          <w:rFonts w:ascii="Times New Roman" w:hAnsi="Times New Roman" w:cs="Times New Roman"/>
          <w:bCs/>
          <w:color w:val="000000" w:themeColor="text1"/>
        </w:rPr>
        <w:t xml:space="preserve"> shows LDDM activity in a reaction-time task, a standard paradigm in perceptual decision-making</w:t>
      </w:r>
      <w:ins w:id="2407" w:author="Bo Shen" w:date="2023-02-03T12:22:00Z">
        <w:r>
          <w:rPr>
            <w:rFonts w:ascii="Times New Roman" w:hAnsi="Times New Roman" w:cs="Times New Roman"/>
            <w:bCs/>
            <w:color w:val="000000" w:themeColor="text1"/>
          </w:rPr>
          <w:t xml:space="preserve"> </w:t>
        </w:r>
      </w:ins>
      <w:r w:rsidRPr="0060258A">
        <w:rPr>
          <w:rFonts w:ascii="Times New Roman" w:hAnsi="Times New Roman" w:cs="Times New Roman"/>
          <w:bCs/>
          <w:color w:val="000000" w:themeColor="text1"/>
        </w:rPr>
        <w:fldChar w:fldCharType="begin"/>
      </w:r>
      <w:r>
        <w:rPr>
          <w:rFonts w:ascii="Times New Roman" w:hAnsi="Times New Roman" w:cs="Times New Roman"/>
          <w:bCs/>
          <w:color w:val="000000" w:themeColor="text1"/>
        </w:rPr>
        <w:instrText xml:space="preserve"> ADDIN ZOTERO_ITEM CSL_CITATION {"citationID":"86OP7K66","properties":{"formattedCitation":"(Churchland et al., 2008; Roitman &amp; Shadlen, 2002)","plainCitation":"(Churchland et al., 2008; Roitman &amp; Shadlen, 2002)","noteIndex":0},"citationItems":[{"id":375,"uris":["http://zotero.org/users/6345545/items/AA8WYIGZ"],"itemData":{"id":375,"type":"article-journal","container-title":"The Journal of Neuroscience","DOI":"10.1523/JNEUROSCI.22-21-09475.2002","ISSN":"0270-6474, 1529-2401","issue":"21","journalAbbreviation":"J. Neurosci.","language":"en","page":"9475-9489","source":"DOI.org (Crossref)","title":"Response of Neurons in the Lateral Intraparietal Area during a Combined Visual Discrimination Reaction Time Task","volume":"22","author":[{"family":"Roitman","given":"Jamie D."},{"family":"Shadlen","given":"Michael N."}],"issued":{"date-parts":[["2002",11,1]]}}},{"id":372,"uris":["http://zotero.org/users/6345545/items/CUJ2PP3B"],"itemData":{"id":372,"type":"article-journal","container-title":"Nature Neuroscience","DOI":"10.1038/nn.2123","ISSN":"1097-6256, 1546-1726","issue":"6","journalAbbreviation":"Nat Neurosci","language":"en","page":"693-702","source":"DOI.org (Crossref)","title":"Decision-making with multiple alternatives","volume":"11","author":[{"family":"Churchland","given":"Anne K"},{"family":"Kiani","given":"Roozbeh"},{"family":"Shadlen","given":"Michael N."}],"issued":{"date-parts":[["2008",6]]}}}],"schema":"https://github.com/citation-style-language/schema/raw/master/csl-citation.json"} </w:instrText>
      </w:r>
      <w:r w:rsidRPr="0060258A">
        <w:rPr>
          <w:rFonts w:ascii="Times New Roman" w:hAnsi="Times New Roman" w:cs="Times New Roman"/>
          <w:bCs/>
          <w:color w:val="000000" w:themeColor="text1"/>
        </w:rPr>
        <w:fldChar w:fldCharType="separate"/>
      </w:r>
      <w:r>
        <w:rPr>
          <w:rFonts w:ascii="Times New Roman" w:hAnsi="Times New Roman" w:cs="Times New Roman"/>
          <w:color w:val="000000" w:themeColor="text1"/>
        </w:rPr>
        <w:t>(Churchland et al., 2008; Roitman &amp; Shadlen, 2002)</w:t>
      </w:r>
      <w:r w:rsidRPr="0060258A">
        <w:rPr>
          <w:rFonts w:ascii="Times New Roman" w:hAnsi="Times New Roman" w:cs="Times New Roman"/>
          <w:bCs/>
          <w:color w:val="000000" w:themeColor="text1"/>
        </w:rPr>
        <w:fldChar w:fldCharType="end"/>
      </w:r>
      <w:r w:rsidRPr="0060258A">
        <w:rPr>
          <w:rFonts w:ascii="Times New Roman" w:hAnsi="Times New Roman" w:cs="Times New Roman"/>
          <w:bCs/>
          <w:color w:val="000000" w:themeColor="text1"/>
        </w:rPr>
        <w:t>. As in prior analyses (</w:t>
      </w:r>
      <w:r w:rsidRPr="0060258A">
        <w:rPr>
          <w:rFonts w:ascii="Times New Roman" w:hAnsi="Times New Roman" w:cs="Times New Roman"/>
          <w:b/>
          <w:bCs/>
          <w:color w:val="000000" w:themeColor="text1"/>
        </w:rPr>
        <w:t>Figs. 5</w:t>
      </w:r>
      <w:r w:rsidRPr="0060258A">
        <w:rPr>
          <w:rFonts w:ascii="Times New Roman" w:hAnsi="Times New Roman" w:cs="Times New Roman"/>
          <w:bCs/>
          <w:color w:val="000000" w:themeColor="text1"/>
        </w:rPr>
        <w:t xml:space="preserve"> and </w:t>
      </w:r>
      <w:r w:rsidRPr="0060258A">
        <w:rPr>
          <w:rFonts w:ascii="Times New Roman" w:hAnsi="Times New Roman" w:cs="Times New Roman"/>
          <w:b/>
          <w:bCs/>
          <w:color w:val="000000" w:themeColor="text1"/>
        </w:rPr>
        <w:t>6</w:t>
      </w:r>
      <w:r w:rsidRPr="0060258A">
        <w:rPr>
          <w:rFonts w:ascii="Times New Roman" w:hAnsi="Times New Roman" w:cs="Times New Roman"/>
          <w:bCs/>
          <w:color w:val="000000" w:themeColor="text1"/>
        </w:rPr>
        <w:t xml:space="preserve">), LDDM </w:t>
      </w:r>
      <w:r w:rsidRPr="0060258A">
        <w:rPr>
          <w:rFonts w:ascii="Times New Roman" w:hAnsi="Times New Roman" w:cs="Times New Roman"/>
          <w:bCs/>
          <w:i/>
          <w:color w:val="000000" w:themeColor="text1"/>
        </w:rPr>
        <w:t>R</w:t>
      </w:r>
      <w:r w:rsidRPr="0060258A">
        <w:rPr>
          <w:rFonts w:ascii="Times New Roman" w:hAnsi="Times New Roman" w:cs="Times New Roman"/>
          <w:bCs/>
          <w:color w:val="000000" w:themeColor="text1"/>
        </w:rPr>
        <w:t xml:space="preserve"> units show simultaneous evaluation (coherence-dependent ramping) and WTA selection (rise to threshold) processes, driven by an immediate activation of disinhibition at motion stimulus onset.</w:t>
      </w:r>
    </w:p>
    <w:p w:rsidR="005E51E4" w:rsidRPr="0060258A" w:rsidRDefault="005E51E4">
      <w:pPr>
        <w:spacing w:line="480" w:lineRule="auto"/>
        <w:jc w:val="both"/>
        <w:rPr>
          <w:rFonts w:ascii="Times New Roman" w:hAnsi="Times New Roman" w:cs="Times New Roman"/>
          <w:bCs/>
          <w:color w:val="000000" w:themeColor="text1"/>
        </w:rPr>
      </w:pPr>
    </w:p>
    <w:p w:rsidR="005E51E4" w:rsidRPr="0060258A" w:rsidRDefault="005E51E4">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In a fixed-duration task (</w:t>
      </w:r>
      <w:r w:rsidRPr="0060258A">
        <w:rPr>
          <w:rFonts w:ascii="Times New Roman" w:hAnsi="Times New Roman" w:cs="Times New Roman"/>
          <w:b/>
          <w:bCs/>
          <w:color w:val="000000" w:themeColor="text1"/>
        </w:rPr>
        <w:t>Fig. 9B</w:t>
      </w:r>
      <w:r w:rsidRPr="0060258A">
        <w:rPr>
          <w:rFonts w:ascii="Times New Roman" w:hAnsi="Times New Roman" w:cs="Times New Roman"/>
          <w:bCs/>
          <w:color w:val="000000" w:themeColor="text1"/>
        </w:rPr>
        <w:t xml:space="preserve">), disinhibition is activated after a required interval of stimulus presentation. Compared to the reaction-time task, LDDM activity here shows distinct, temporally separated patterns during stimuli viewing and option selection; this temporal segregation is driven by the activation of disinhibition (a step function on </w:t>
      </w:r>
      <m:oMath>
        <m:r>
          <w:rPr>
            <w:rFonts w:ascii="Cambria Math" w:hAnsi="Cambria Math" w:cs="Times New Roman"/>
            <w:color w:val="000000" w:themeColor="text1"/>
          </w:rPr>
          <m:t>β</m:t>
        </m:r>
      </m:oMath>
      <w:r w:rsidRPr="0060258A">
        <w:rPr>
          <w:rFonts w:ascii="Times New Roman" w:hAnsi="Times New Roman" w:cs="Times New Roman"/>
          <w:bCs/>
          <w:color w:val="000000" w:themeColor="text1"/>
        </w:rPr>
        <w:t xml:space="preserve"> in this example), which promotes a transition between value representation and WTA choice.</w:t>
      </w:r>
    </w:p>
    <w:p w:rsidR="005E51E4" w:rsidRPr="0060258A" w:rsidRDefault="005E51E4">
      <w:pPr>
        <w:spacing w:line="480" w:lineRule="auto"/>
        <w:jc w:val="both"/>
        <w:rPr>
          <w:rFonts w:ascii="Times New Roman" w:hAnsi="Times New Roman" w:cs="Times New Roman"/>
          <w:bCs/>
          <w:color w:val="000000" w:themeColor="text1"/>
        </w:rPr>
      </w:pPr>
    </w:p>
    <w:p w:rsidR="005E51E4" w:rsidRPr="0060258A" w:rsidRDefault="005E51E4">
      <w:pPr>
        <w:spacing w:line="480" w:lineRule="auto"/>
        <w:jc w:val="both"/>
        <w:rPr>
          <w:rFonts w:ascii="Times New Roman" w:hAnsi="Times New Roman" w:cs="Times New Roman"/>
          <w:bCs/>
          <w:color w:val="000000" w:themeColor="text1"/>
        </w:rPr>
      </w:pPr>
      <w:r w:rsidRPr="0060258A">
        <w:rPr>
          <w:rFonts w:ascii="Times New Roman" w:hAnsi="Times New Roman" w:cs="Times New Roman"/>
          <w:bCs/>
          <w:color w:val="000000" w:themeColor="text1"/>
        </w:rPr>
        <w:t>A further demonstration of this temporal flexibility arises from considering delayed-response tasks (</w:t>
      </w:r>
      <w:r w:rsidRPr="0060258A">
        <w:rPr>
          <w:rFonts w:ascii="Times New Roman" w:hAnsi="Times New Roman" w:cs="Times New Roman"/>
          <w:b/>
          <w:bCs/>
          <w:color w:val="000000" w:themeColor="text1"/>
        </w:rPr>
        <w:t>Fig. 9C</w:t>
      </w:r>
      <w:r w:rsidRPr="0060258A">
        <w:rPr>
          <w:rFonts w:ascii="Times New Roman" w:hAnsi="Times New Roman" w:cs="Times New Roman"/>
          <w:bCs/>
          <w:color w:val="000000" w:themeColor="text1"/>
        </w:rPr>
        <w:t>), which include an interval between stimuli offset and onset of the instruction cue. Consistent with its ability to maintain persistent activity (</w:t>
      </w:r>
      <w:r w:rsidRPr="0060258A">
        <w:rPr>
          <w:rFonts w:ascii="Times New Roman" w:hAnsi="Times New Roman" w:cs="Times New Roman"/>
          <w:b/>
          <w:color w:val="000000" w:themeColor="text1"/>
        </w:rPr>
        <w:t>Fig. 8</w:t>
      </w:r>
      <w:r w:rsidRPr="0060258A">
        <w:rPr>
          <w:rFonts w:ascii="Times New Roman" w:hAnsi="Times New Roman" w:cs="Times New Roman"/>
          <w:bCs/>
          <w:color w:val="000000" w:themeColor="text1"/>
        </w:rPr>
        <w:t xml:space="preserve">), the LDDM shows value coding across the delay interval and implements WTA selection until instruction and accompanying </w:t>
      </w:r>
      <w:r w:rsidRPr="0060258A">
        <w:rPr>
          <w:rFonts w:ascii="Times New Roman" w:hAnsi="Times New Roman" w:cs="Times New Roman"/>
          <w:bCs/>
          <w:color w:val="000000" w:themeColor="text1"/>
        </w:rPr>
        <w:lastRenderedPageBreak/>
        <w:t>activation of disinhibition. These results show that the LDDM – via modulation in the timing of disinhibition activation - can temporally separate the value representation and selection processes, enabling it to capture the diversity of neural dynamics seen in reaction-time, fixed-duration, and delayed-response tasks.</w:t>
      </w:r>
    </w:p>
    <w:p w:rsidR="005E51E4" w:rsidRDefault="005E51E4" w:rsidP="00921B7E">
      <w:pPr>
        <w:spacing w:line="480" w:lineRule="auto"/>
        <w:jc w:val="both"/>
        <w:rPr>
          <w:rFonts w:ascii="Times New Roman" w:hAnsi="Times New Roman" w:cs="Times New Roman"/>
          <w:b/>
          <w:color w:val="000000" w:themeColor="text1"/>
          <w:sz w:val="28"/>
        </w:rPr>
      </w:pPr>
    </w:p>
    <w:p w:rsidR="005E51E4" w:rsidRPr="0060258A" w:rsidRDefault="005E51E4" w:rsidP="00921B7E">
      <w:pPr>
        <w:spacing w:line="480" w:lineRule="auto"/>
        <w:jc w:val="both"/>
        <w:rPr>
          <w:rFonts w:ascii="Times New Roman" w:hAnsi="Times New Roman" w:cs="Times New Roman"/>
          <w:b/>
          <w:color w:val="000000" w:themeColor="text1"/>
          <w:sz w:val="28"/>
        </w:rPr>
      </w:pPr>
    </w:p>
    <w:p w:rsidR="005E51E4" w:rsidRPr="00291981" w:rsidRDefault="005E51E4" w:rsidP="00654EC9">
      <w:pPr>
        <w:spacing w:line="480" w:lineRule="auto"/>
        <w:jc w:val="both"/>
        <w:rPr>
          <w:rFonts w:ascii="Times New Roman" w:hAnsi="Times New Roman" w:cs="Times New Roman"/>
          <w:i/>
          <w:color w:val="000000" w:themeColor="text1"/>
        </w:rPr>
      </w:pPr>
      <w:del w:id="2408" w:author="Bo Shen" w:date="2023-02-13T12:42:00Z">
        <w:r w:rsidRPr="00291981" w:rsidDel="00214A4E">
          <w:rPr>
            <w:rFonts w:ascii="Times New Roman" w:hAnsi="Times New Roman" w:cs="Times New Roman"/>
            <w:i/>
            <w:color w:val="000000" w:themeColor="text1"/>
          </w:rPr>
          <w:delText xml:space="preserve">GABAergic </w:delText>
        </w:r>
      </w:del>
      <w:ins w:id="2409" w:author="Bo Shen" w:date="2023-02-13T12:42:00Z">
        <w:r>
          <w:rPr>
            <w:rFonts w:ascii="Times New Roman" w:hAnsi="Times New Roman" w:cs="Times New Roman"/>
            <w:i/>
            <w:color w:val="000000" w:themeColor="text1"/>
          </w:rPr>
          <w:t>Inhibitory</w:t>
        </w:r>
        <w:r w:rsidRPr="00291981">
          <w:rPr>
            <w:rFonts w:ascii="Times New Roman" w:hAnsi="Times New Roman" w:cs="Times New Roman"/>
            <w:i/>
            <w:color w:val="000000" w:themeColor="text1"/>
          </w:rPr>
          <w:t xml:space="preserve"> </w:t>
        </w:r>
      </w:ins>
      <w:r w:rsidRPr="00291981">
        <w:rPr>
          <w:rFonts w:ascii="Times New Roman" w:hAnsi="Times New Roman" w:cs="Times New Roman"/>
          <w:i/>
          <w:color w:val="000000" w:themeColor="text1"/>
        </w:rPr>
        <w:t xml:space="preserve">potentiation </w:t>
      </w:r>
      <w:r w:rsidRPr="00291981">
        <w:rPr>
          <w:rFonts w:ascii="Times New Roman" w:hAnsi="Times New Roman" w:cs="Times New Roman" w:hint="eastAsia"/>
          <w:i/>
          <w:color w:val="000000" w:themeColor="text1"/>
        </w:rPr>
        <w:t>distinguishes</w:t>
      </w:r>
      <w:r w:rsidRPr="00291981">
        <w:rPr>
          <w:rFonts w:ascii="Times New Roman" w:hAnsi="Times New Roman" w:cs="Times New Roman"/>
          <w:i/>
          <w:color w:val="000000" w:themeColor="text1"/>
        </w:rPr>
        <w:t xml:space="preserve"> LDDM from earlier models</w:t>
      </w:r>
    </w:p>
    <w:p w:rsidR="005E51E4" w:rsidRPr="0060258A" w:rsidRDefault="005E51E4" w:rsidP="00654EC9">
      <w:pPr>
        <w:spacing w:line="480" w:lineRule="auto"/>
        <w:jc w:val="both"/>
        <w:rPr>
          <w:rFonts w:ascii="Times New Roman" w:hAnsi="Times New Roman" w:cs="Times New Roman"/>
          <w:b/>
          <w:i/>
          <w:color w:val="000000" w:themeColor="text1"/>
        </w:rPr>
      </w:pPr>
    </w:p>
    <w:p w:rsidR="005E51E4" w:rsidRPr="0060258A" w:rsidRDefault="005E51E4" w:rsidP="00B26F88">
      <w:pPr>
        <w:spacing w:line="480" w:lineRule="auto"/>
        <w:jc w:val="both"/>
        <w:rPr>
          <w:rFonts w:ascii="Times New Roman" w:hAnsi="Times New Roman" w:cs="Times New Roman"/>
          <w:color w:val="000000" w:themeColor="text1"/>
        </w:rPr>
      </w:pPr>
      <w:r w:rsidRPr="0060258A">
        <w:rPr>
          <w:rFonts w:ascii="Times New Roman" w:hAnsi="Times New Roman" w:cs="Times New Roman"/>
          <w:color w:val="000000" w:themeColor="text1"/>
        </w:rPr>
        <w:t xml:space="preserve">The architecture of disinhibition employed by the LDDM is more structured than </w:t>
      </w:r>
      <w:r w:rsidRPr="0060258A">
        <w:rPr>
          <w:rFonts w:ascii="Times New Roman" w:hAnsi="Times New Roman" w:cs="Times New Roman" w:hint="eastAsia"/>
          <w:color w:val="000000" w:themeColor="text1"/>
        </w:rPr>
        <w:t>earlier</w:t>
      </w:r>
      <w:r w:rsidRPr="0060258A">
        <w:rPr>
          <w:rFonts w:ascii="Times New Roman" w:hAnsi="Times New Roman" w:cs="Times New Roman"/>
          <w:color w:val="000000" w:themeColor="text1"/>
        </w:rPr>
        <w:t xml:space="preserve"> non-selective inhibition used in more standard competition networks. This distinction gives rise to the novel prediction from LDDM that the influence of global changes in inhibitory tone are non-selective during representation, but switch to being input-selective after disinhibition is increased. This reflects a fundamentally novel prediction of this class of model. To empirically test that key prediction, optogenetic/pharmacological manipulation of </w:t>
      </w:r>
      <w:ins w:id="2410" w:author="Bo Shen" w:date="2023-02-13T12:30:00Z">
        <w:r>
          <w:rPr>
            <w:rFonts w:ascii="Times New Roman" w:hAnsi="Times New Roman" w:cs="Times New Roman"/>
            <w:color w:val="000000" w:themeColor="text1"/>
          </w:rPr>
          <w:t xml:space="preserve">inhibitory </w:t>
        </w:r>
      </w:ins>
      <w:ins w:id="2411" w:author="Bo Shen" w:date="2023-02-13T12:38:00Z">
        <w:r>
          <w:rPr>
            <w:rFonts w:ascii="Times New Roman" w:hAnsi="Times New Roman" w:cs="Times New Roman"/>
            <w:color w:val="000000" w:themeColor="text1"/>
          </w:rPr>
          <w:t>connection weights</w:t>
        </w:r>
      </w:ins>
      <w:ins w:id="2412" w:author="Bo Shen" w:date="2023-02-13T12:31:00Z">
        <w:r w:rsidRPr="0060258A">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(e.g., </w:t>
        </w:r>
      </w:ins>
      <w:ins w:id="2413" w:author="Bo Shen" w:date="2023-02-13T12:38:00Z">
        <w:r>
          <w:rPr>
            <w:rFonts w:ascii="Times New Roman" w:hAnsi="Times New Roman" w:cs="Times New Roman"/>
            <w:color w:val="000000" w:themeColor="text1"/>
          </w:rPr>
          <w:t xml:space="preserve">via </w:t>
        </w:r>
      </w:ins>
      <w:r w:rsidRPr="0060258A">
        <w:rPr>
          <w:rFonts w:ascii="Times New Roman" w:hAnsi="Times New Roman" w:cs="Times New Roman"/>
          <w:color w:val="000000" w:themeColor="text1"/>
        </w:rPr>
        <w:t xml:space="preserve">GABAergic </w:t>
      </w:r>
      <w:ins w:id="2414" w:author="Bo Shen" w:date="2023-02-13T12:31:00Z">
        <w:r>
          <w:rPr>
            <w:rFonts w:ascii="Times New Roman" w:hAnsi="Times New Roman" w:cs="Times New Roman"/>
            <w:color w:val="000000" w:themeColor="text1"/>
          </w:rPr>
          <w:t xml:space="preserve">agonist) </w:t>
        </w:r>
      </w:ins>
      <w:del w:id="2415" w:author="Bo Shen" w:date="2023-02-13T12:31:00Z">
        <w:r w:rsidRPr="0060258A" w:rsidDel="004F6E00">
          <w:rPr>
            <w:rFonts w:ascii="Times New Roman" w:hAnsi="Times New Roman" w:cs="Times New Roman"/>
            <w:color w:val="000000" w:themeColor="text1"/>
          </w:rPr>
          <w:delText xml:space="preserve">activity </w:delText>
        </w:r>
      </w:del>
      <w:r w:rsidRPr="0060258A">
        <w:rPr>
          <w:rFonts w:ascii="Times New Roman" w:hAnsi="Times New Roman" w:cs="Times New Roman"/>
          <w:color w:val="000000" w:themeColor="text1"/>
        </w:rPr>
        <w:t xml:space="preserve">could be introduced. The LDDM contains two different types of inhibition and thus its reaction to </w:t>
      </w:r>
      <w:del w:id="2416" w:author="Bo Shen" w:date="2023-02-13T12:39:00Z">
        <w:r w:rsidRPr="0060258A" w:rsidDel="00A21888">
          <w:rPr>
            <w:rFonts w:ascii="Times New Roman" w:hAnsi="Times New Roman" w:cs="Times New Roman"/>
            <w:color w:val="000000" w:themeColor="text1"/>
          </w:rPr>
          <w:delText>a</w:delText>
        </w:r>
      </w:del>
      <w:ins w:id="2417" w:author="Bo Shen" w:date="2023-02-13T12:39:00Z">
        <w:r>
          <w:rPr>
            <w:rFonts w:ascii="Times New Roman" w:hAnsi="Times New Roman" w:cs="Times New Roman"/>
            <w:color w:val="000000" w:themeColor="text1"/>
          </w:rPr>
          <w:t xml:space="preserve">inhibitory potentiation </w:t>
        </w:r>
      </w:ins>
      <w:del w:id="2418" w:author="Bo Shen" w:date="2023-02-13T12:39:00Z">
        <w:r w:rsidRPr="0060258A" w:rsidDel="00A21888">
          <w:rPr>
            <w:rFonts w:ascii="Times New Roman" w:hAnsi="Times New Roman" w:cs="Times New Roman"/>
            <w:color w:val="000000" w:themeColor="text1"/>
          </w:rPr>
          <w:delText xml:space="preserve"> GABAergic agonist </w:delText>
        </w:r>
      </w:del>
      <w:r w:rsidRPr="0060258A">
        <w:rPr>
          <w:rFonts w:ascii="Times New Roman" w:hAnsi="Times New Roman" w:cs="Times New Roman"/>
          <w:color w:val="000000" w:themeColor="text1"/>
        </w:rPr>
        <w:t xml:space="preserve">depends on both the state of the disinhibitory network and the intensity of </w:t>
      </w:r>
      <w:del w:id="2419" w:author="Bo Shen" w:date="2023-02-13T12:40:00Z">
        <w:r w:rsidRPr="0060258A" w:rsidDel="00A21888">
          <w:rPr>
            <w:rFonts w:ascii="Times New Roman" w:hAnsi="Times New Roman" w:cs="Times New Roman"/>
            <w:color w:val="000000" w:themeColor="text1"/>
          </w:rPr>
          <w:delText>the GABAergic activation</w:delText>
        </w:r>
      </w:del>
      <w:ins w:id="2420" w:author="Bo Shen" w:date="2023-02-13T12:40:00Z">
        <w:r>
          <w:rPr>
            <w:rFonts w:ascii="Times New Roman" w:hAnsi="Times New Roman" w:cs="Times New Roman"/>
            <w:color w:val="000000" w:themeColor="text1"/>
          </w:rPr>
          <w:t>potentiation</w:t>
        </w:r>
      </w:ins>
      <w:r w:rsidRPr="0060258A">
        <w:rPr>
          <w:rFonts w:ascii="Times New Roman" w:hAnsi="Times New Roman" w:cs="Times New Roman"/>
          <w:color w:val="000000" w:themeColor="text1"/>
        </w:rPr>
        <w:t xml:space="preserve">. To highlight the importance of that prediction, we implemented different levels of </w:t>
      </w:r>
      <w:del w:id="2421" w:author="Bo Shen" w:date="2023-02-13T12:40:00Z">
        <w:r w:rsidRPr="0060258A" w:rsidDel="00A21888">
          <w:rPr>
            <w:rFonts w:ascii="Times New Roman" w:hAnsi="Times New Roman" w:cs="Times New Roman"/>
            <w:color w:val="000000" w:themeColor="text1"/>
          </w:rPr>
          <w:delText>GABAergic activity</w:delText>
        </w:r>
      </w:del>
      <w:ins w:id="2422" w:author="Bo Shen" w:date="2023-02-13T12:40:00Z">
        <w:r>
          <w:rPr>
            <w:rFonts w:ascii="Times New Roman" w:hAnsi="Times New Roman" w:cs="Times New Roman"/>
            <w:color w:val="000000" w:themeColor="text1"/>
          </w:rPr>
          <w:t>inhibitory connection wei</w:t>
        </w:r>
      </w:ins>
      <w:ins w:id="2423" w:author="Bo Shen" w:date="2023-02-13T12:41:00Z">
        <w:r>
          <w:rPr>
            <w:rFonts w:ascii="Times New Roman" w:hAnsi="Times New Roman" w:cs="Times New Roman"/>
            <w:color w:val="000000" w:themeColor="text1"/>
          </w:rPr>
          <w:t>ghts</w:t>
        </w:r>
      </w:ins>
      <w:r w:rsidRPr="0060258A">
        <w:rPr>
          <w:rFonts w:ascii="Times New Roman" w:hAnsi="Times New Roman" w:cs="Times New Roman"/>
          <w:color w:val="000000" w:themeColor="text1"/>
        </w:rPr>
        <w:t xml:space="preserve"> in both the LDDM and the </w:t>
      </w:r>
      <w:del w:id="2424" w:author="Bo Shen" w:date="2023-02-13T12:32:00Z">
        <w:r w:rsidRPr="0060258A" w:rsidDel="004F6E00">
          <w:rPr>
            <w:rFonts w:ascii="Times New Roman" w:hAnsi="Times New Roman" w:cs="Times New Roman"/>
            <w:color w:val="000000" w:themeColor="text1"/>
          </w:rPr>
          <w:delText>more traditional</w:delText>
        </w:r>
      </w:del>
      <w:ins w:id="2425" w:author="Bo Shen" w:date="2023-02-13T12:32:00Z">
        <w:r>
          <w:rPr>
            <w:rFonts w:ascii="Times New Roman" w:hAnsi="Times New Roman" w:cs="Times New Roman"/>
            <w:color w:val="000000" w:themeColor="text1"/>
          </w:rPr>
          <w:t>standard</w:t>
        </w:r>
      </w:ins>
      <w:r w:rsidRPr="0060258A">
        <w:rPr>
          <w:rFonts w:ascii="Times New Roman" w:hAnsi="Times New Roman" w:cs="Times New Roman"/>
          <w:color w:val="000000" w:themeColor="text1"/>
        </w:rPr>
        <w:t xml:space="preserve"> RNM.</w:t>
      </w:r>
      <w:r w:rsidRPr="0060258A">
        <w:rPr>
          <w:rFonts w:ascii="Times New Roman" w:hAnsi="Times New Roman" w:cs="Times New Roman"/>
          <w:color w:val="000000" w:themeColor="text1"/>
        </w:rPr>
        <w:br w:type="page"/>
      </w:r>
    </w:p>
    <w:p w:rsidR="005E51E4" w:rsidRPr="0060258A" w:rsidRDefault="005E51E4">
      <w:pPr>
        <w:rPr>
          <w:rFonts w:ascii="Times New Roman" w:hAnsi="Times New Roman" w:cs="Times New Roman"/>
          <w:color w:val="000000" w:themeColor="text1"/>
        </w:rPr>
      </w:pPr>
      <w:r w:rsidRPr="0060258A">
        <w:rPr>
          <w:noProof/>
          <w:color w:val="000000" w:themeColor="text1"/>
          <w:lang w:eastAsia="en-US"/>
        </w:rPr>
        <w:lastRenderedPageBreak/>
        <mc:AlternateContent>
          <mc:Choice Requires="wps">
            <w:drawing>
              <wp:anchor distT="0" distB="0" distL="114300" distR="114300" simplePos="0" relativeHeight="251663360" behindDoc="0" locked="0" layoutInCell="1" allowOverlap="1" wp14:anchorId="6B1D6E99" wp14:editId="798EA5F9">
                <wp:simplePos x="0" y="0"/>
                <wp:positionH relativeFrom="column">
                  <wp:posOffset>-174812</wp:posOffset>
                </wp:positionH>
                <wp:positionV relativeFrom="paragraph">
                  <wp:posOffset>-1</wp:posOffset>
                </wp:positionV>
                <wp:extent cx="6513815" cy="6474759"/>
                <wp:effectExtent l="0" t="0" r="14605" b="15240"/>
                <wp:wrapNone/>
                <wp:docPr id="15" name="Text Box 15"/>
                <wp:cNvGraphicFramePr/>
                <a:graphic xmlns:a="http://schemas.openxmlformats.org/drawingml/2006/main">
                  <a:graphicData uri="http://schemas.microsoft.com/office/word/2010/wordprocessingShape">
                    <wps:wsp>
                      <wps:cNvSpPr txBox="1"/>
                      <wps:spPr>
                        <a:xfrm>
                          <a:off x="0" y="0"/>
                          <a:ext cx="6513815" cy="6474759"/>
                        </a:xfrm>
                        <a:prstGeom prst="rect">
                          <a:avLst/>
                        </a:prstGeom>
                        <a:solidFill>
                          <a:schemeClr val="lt1"/>
                        </a:solidFill>
                        <a:ln w="6350">
                          <a:solidFill>
                            <a:prstClr val="black"/>
                          </a:solidFill>
                        </a:ln>
                      </wps:spPr>
                      <wps:txbx>
                        <w:txbxContent>
                          <w:p w:rsidR="005E51E4" w:rsidRDefault="005E51E4" w:rsidP="00B26F88">
                            <w:pPr>
                              <w:pStyle w:val="Caption"/>
                              <w:jc w:val="center"/>
                              <w:rPr>
                                <w:rFonts w:ascii="Times New Roman" w:hAnsi="Times New Roman" w:cs="Times New Roman"/>
                                <w:b/>
                                <w:i w:val="0"/>
                                <w:color w:val="000000" w:themeColor="text1"/>
                                <w:sz w:val="24"/>
                                <w:szCs w:val="24"/>
                              </w:rPr>
                            </w:pPr>
                            <w:ins w:id="2426" w:author="Bo Shen" w:date="2023-02-13T13:28:00Z">
                              <w:r>
                                <w:rPr>
                                  <w:rFonts w:ascii="Times New Roman" w:hAnsi="Times New Roman" w:cs="Times New Roman"/>
                                  <w:b/>
                                  <w:i w:val="0"/>
                                  <w:noProof/>
                                  <w:color w:val="000000" w:themeColor="text1"/>
                                  <w:sz w:val="24"/>
                                  <w:szCs w:val="24"/>
                                  <w:lang w:eastAsia="en-US"/>
                                </w:rPr>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stretch>
                                              <a:fillRect/>
                                            </a:stretch>
                                          </pic:blipFill>
                                          <pic:spPr>
                                            <a:xfrm>
                                              <a:off x="0" y="0"/>
                                              <a:ext cx="6323965" cy="3334385"/>
                                            </a:xfrm>
                                            <a:prstGeom prst="rect">
                                              <a:avLst/>
                                            </a:prstGeom>
                                          </pic:spPr>
                                        </pic:pic>
                                      </a:graphicData>
                                    </a:graphic>
                                  </wp:inline>
                                </w:drawing>
                              </w:r>
                            </w:ins>
                            <w:del w:id="2427"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22"/>
                                            <a:stretch>
                                              <a:fillRect/>
                                            </a:stretch>
                                          </pic:blipFill>
                                          <pic:spPr>
                                            <a:xfrm>
                                              <a:off x="0" y="0"/>
                                              <a:ext cx="6323965" cy="3569970"/>
                                            </a:xfrm>
                                            <a:prstGeom prst="rect">
                                              <a:avLst/>
                                            </a:prstGeom>
                                          </pic:spPr>
                                        </pic:pic>
                                      </a:graphicData>
                                    </a:graphic>
                                  </wp:inline>
                                </w:drawing>
                              </w:r>
                            </w:del>
                          </w:p>
                          <w:p w:rsidR="005E51E4" w:rsidRPr="00CB4DA2" w:rsidRDefault="005E51E4"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w:t>
                            </w:r>
                            <w:del w:id="2428" w:author="Bo Shen" w:date="2023-02-13T13:10:00Z">
                              <w:r w:rsidRPr="00674C04" w:rsidDel="00B265F5">
                                <w:rPr>
                                  <w:rFonts w:ascii="Times New Roman" w:hAnsi="Times New Roman" w:cs="Times New Roman"/>
                                  <w:b/>
                                  <w:i w:val="0"/>
                                  <w:color w:val="000000" w:themeColor="text1"/>
                                  <w:sz w:val="24"/>
                                  <w:szCs w:val="24"/>
                                </w:rPr>
                                <w:delText>l</w:delText>
                              </w:r>
                            </w:del>
                            <w:r w:rsidRPr="00674C04">
                              <w:rPr>
                                <w:rFonts w:ascii="Times New Roman" w:hAnsi="Times New Roman" w:cs="Times New Roman"/>
                                <w:b/>
                                <w:i w:val="0"/>
                                <w:color w:val="000000" w:themeColor="text1"/>
                                <w:sz w:val="24"/>
                                <w:szCs w:val="24"/>
                              </w:rPr>
                              <w:t xml:space="preserve">ling predictions of </w:t>
                            </w:r>
                            <w:del w:id="2429" w:author="Bo Shen" w:date="2023-02-13T13:10:00Z">
                              <w:r w:rsidRPr="00674C04" w:rsidDel="00B265F5">
                                <w:rPr>
                                  <w:rFonts w:ascii="Times New Roman" w:hAnsi="Times New Roman" w:cs="Times New Roman"/>
                                  <w:b/>
                                  <w:i w:val="0"/>
                                  <w:color w:val="000000" w:themeColor="text1"/>
                                  <w:sz w:val="24"/>
                                  <w:szCs w:val="24"/>
                                </w:rPr>
                                <w:delText xml:space="preserve">GABAergic </w:delText>
                              </w:r>
                            </w:del>
                            <w:ins w:id="2430" w:author="Bo Shen" w:date="2023-02-13T13:10:00Z">
                              <w:r>
                                <w:rPr>
                                  <w:rFonts w:ascii="Times New Roman" w:hAnsi="Times New Roman" w:cs="Times New Roman"/>
                                  <w:b/>
                                  <w:i w:val="0"/>
                                  <w:color w:val="000000" w:themeColor="text1"/>
                                  <w:sz w:val="24"/>
                                  <w:szCs w:val="24"/>
                                </w:rPr>
                                <w:t>inhibitory potentiation</w:t>
                              </w:r>
                              <w:r w:rsidRPr="00674C04">
                                <w:rPr>
                                  <w:rFonts w:ascii="Times New Roman" w:hAnsi="Times New Roman" w:cs="Times New Roman"/>
                                  <w:b/>
                                  <w:i w:val="0"/>
                                  <w:color w:val="000000" w:themeColor="text1"/>
                                  <w:sz w:val="24"/>
                                  <w:szCs w:val="24"/>
                                </w:rPr>
                                <w:t xml:space="preserve"> </w:t>
                              </w:r>
                            </w:ins>
                            <w:del w:id="2431" w:author="Bo Shen" w:date="2023-02-13T13:10:00Z">
                              <w:r w:rsidRPr="00674C04" w:rsidDel="00B265F5">
                                <w:rPr>
                                  <w:rFonts w:ascii="Times New Roman" w:hAnsi="Times New Roman" w:cs="Times New Roman"/>
                                  <w:b/>
                                  <w:i w:val="0"/>
                                  <w:color w:val="000000" w:themeColor="text1"/>
                                  <w:sz w:val="24"/>
                                  <w:szCs w:val="24"/>
                                </w:rPr>
                                <w:delText xml:space="preserve">agonist </w:delText>
                              </w:r>
                            </w:del>
                            <w:r w:rsidRPr="00674C04">
                              <w:rPr>
                                <w:rFonts w:ascii="Times New Roman" w:hAnsi="Times New Roman" w:cs="Times New Roman"/>
                                <w:b/>
                                <w:i w:val="0"/>
                                <w:color w:val="000000" w:themeColor="text1"/>
                                <w:sz w:val="24"/>
                                <w:szCs w:val="24"/>
                              </w:rPr>
                              <w:t>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predicted neural dynamics of pyramidal neurons (</w:t>
                            </w:r>
                            <w:r w:rsidRPr="00B265F5">
                              <w:rPr>
                                <w:rFonts w:ascii="Times New Roman" w:hAnsi="Times New Roman" w:cs="Times New Roman"/>
                                <w:iCs w:val="0"/>
                                <w:color w:val="000000" w:themeColor="text1"/>
                                <w:sz w:val="24"/>
                                <w:szCs w:val="24"/>
                                <w:rPrChange w:id="2432" w:author="Bo Shen" w:date="2023-02-13T13:11:00Z">
                                  <w:rPr>
                                    <w:rFonts w:ascii="Times New Roman" w:hAnsi="Times New Roman" w:cs="Times New Roman"/>
                                    <w:i w:val="0"/>
                                    <w:color w:val="000000" w:themeColor="text1"/>
                                    <w:sz w:val="24"/>
                                    <w:szCs w:val="24"/>
                                  </w:rPr>
                                </w:rPrChange>
                              </w:rPr>
                              <w:t>R</w:t>
                            </w:r>
                            <w:r w:rsidRPr="00B265F5">
                              <w:rPr>
                                <w:rFonts w:ascii="Times New Roman" w:hAnsi="Times New Roman" w:cs="Times New Roman"/>
                                <w:iCs w:val="0"/>
                                <w:color w:val="000000" w:themeColor="text1"/>
                                <w:sz w:val="24"/>
                                <w:szCs w:val="24"/>
                                <w:vertAlign w:val="subscript"/>
                                <w:rPrChange w:id="2433" w:author="Bo Shen" w:date="2023-02-13T13:11:00Z">
                                  <w:rPr>
                                    <w:rFonts w:ascii="Times New Roman" w:hAnsi="Times New Roman" w:cs="Times New Roman"/>
                                    <w:i w:val="0"/>
                                    <w:color w:val="000000" w:themeColor="text1"/>
                                    <w:sz w:val="24"/>
                                    <w:szCs w:val="24"/>
                                  </w:rPr>
                                </w:rPrChange>
                              </w:rPr>
                              <w:t>1</w:t>
                            </w:r>
                            <w:r>
                              <w:rPr>
                                <w:rFonts w:ascii="Times New Roman" w:hAnsi="Times New Roman" w:cs="Times New Roman"/>
                                <w:i w:val="0"/>
                                <w:color w:val="000000" w:themeColor="text1"/>
                                <w:sz w:val="24"/>
                                <w:szCs w:val="24"/>
                              </w:rPr>
                              <w:t xml:space="preserve">, solid lines and </w:t>
                            </w:r>
                            <w:r w:rsidRPr="00B265F5">
                              <w:rPr>
                                <w:rFonts w:ascii="Times New Roman" w:hAnsi="Times New Roman" w:cs="Times New Roman"/>
                                <w:iCs w:val="0"/>
                                <w:color w:val="000000" w:themeColor="text1"/>
                                <w:sz w:val="24"/>
                                <w:szCs w:val="24"/>
                                <w:rPrChange w:id="2434" w:author="Bo Shen" w:date="2023-02-13T13:11:00Z">
                                  <w:rPr>
                                    <w:rFonts w:ascii="Times New Roman" w:hAnsi="Times New Roman" w:cs="Times New Roman"/>
                                    <w:i w:val="0"/>
                                    <w:color w:val="000000" w:themeColor="text1"/>
                                    <w:sz w:val="24"/>
                                    <w:szCs w:val="24"/>
                                  </w:rPr>
                                </w:rPrChange>
                              </w:rPr>
                              <w:t>R</w:t>
                            </w:r>
                            <w:r w:rsidRPr="00B265F5">
                              <w:rPr>
                                <w:rFonts w:ascii="Times New Roman" w:hAnsi="Times New Roman" w:cs="Times New Roman"/>
                                <w:iCs w:val="0"/>
                                <w:color w:val="000000" w:themeColor="text1"/>
                                <w:sz w:val="24"/>
                                <w:szCs w:val="24"/>
                                <w:vertAlign w:val="subscript"/>
                                <w:rPrChange w:id="2435" w:author="Bo Shen" w:date="2023-02-13T13:11:00Z">
                                  <w:rPr>
                                    <w:rFonts w:ascii="Times New Roman" w:hAnsi="Times New Roman" w:cs="Times New Roman"/>
                                    <w:i w:val="0"/>
                                    <w:color w:val="000000" w:themeColor="text1"/>
                                    <w:sz w:val="24"/>
                                    <w:szCs w:val="24"/>
                                  </w:rPr>
                                </w:rPrChange>
                              </w:rPr>
                              <w:t>2</w:t>
                            </w:r>
                            <w:r>
                              <w:rPr>
                                <w:rFonts w:ascii="Times New Roman" w:hAnsi="Times New Roman" w:cs="Times New Roman"/>
                                <w:i w:val="0"/>
                                <w:color w:val="000000" w:themeColor="text1"/>
                                <w:sz w:val="24"/>
                                <w:szCs w:val="24"/>
                              </w:rPr>
                              <w:t xml:space="preserve">, dashed lines) activities in a fixed duration decision task from LDDM. </w:t>
                            </w:r>
                            <w:del w:id="2436" w:author="Bo Shen" w:date="2023-02-13T13:11:00Z">
                              <w:r w:rsidDel="00B265F5">
                                <w:rPr>
                                  <w:rFonts w:ascii="Times New Roman" w:hAnsi="Times New Roman" w:cs="Times New Roman"/>
                                  <w:i w:val="0"/>
                                  <w:color w:val="000000" w:themeColor="text1"/>
                                  <w:sz w:val="24"/>
                                  <w:szCs w:val="24"/>
                                </w:rPr>
                                <w:delText xml:space="preserve">Agonist </w:delText>
                              </w:r>
                            </w:del>
                            <w:ins w:id="2437" w:author="Bo Shen" w:date="2023-02-13T13:11:00Z">
                              <w:r>
                                <w:rPr>
                                  <w:rFonts w:ascii="Times New Roman" w:hAnsi="Times New Roman" w:cs="Times New Roman"/>
                                  <w:i w:val="0"/>
                                  <w:color w:val="000000" w:themeColor="text1"/>
                                  <w:sz w:val="24"/>
                                  <w:szCs w:val="24"/>
                                </w:rPr>
                                <w:t>Inhibitory potentiation</w:t>
                              </w:r>
                            </w:ins>
                            <w:ins w:id="2438" w:author="Bo Shen" w:date="2023-02-13T13:13:00Z">
                              <w:r>
                                <w:rPr>
                                  <w:rFonts w:ascii="Times New Roman" w:hAnsi="Times New Roman" w:cs="Times New Roman"/>
                                  <w:i w:val="0"/>
                                  <w:color w:val="000000" w:themeColor="text1"/>
                                  <w:sz w:val="24"/>
                                  <w:szCs w:val="24"/>
                                </w:rPr>
                                <w:t xml:space="preserve"> condition</w:t>
                              </w:r>
                            </w:ins>
                            <w:ins w:id="2439" w:author="Bo Shen" w:date="2023-02-13T13:11:00Z">
                              <w:r>
                                <w:rPr>
                                  <w:rFonts w:ascii="Times New Roman" w:hAnsi="Times New Roman" w:cs="Times New Roman"/>
                                  <w:i w:val="0"/>
                                  <w:color w:val="000000" w:themeColor="text1"/>
                                  <w:sz w:val="24"/>
                                  <w:szCs w:val="24"/>
                                </w:rPr>
                                <w:t xml:space="preserve"> </w:t>
                              </w:r>
                            </w:ins>
                            <w:r>
                              <w:rPr>
                                <w:rFonts w:ascii="Times New Roman" w:hAnsi="Times New Roman" w:cs="Times New Roman"/>
                                <w:i w:val="0"/>
                                <w:color w:val="000000" w:themeColor="text1"/>
                                <w:sz w:val="24"/>
                                <w:szCs w:val="24"/>
                              </w:rPr>
                              <w:t>(orange) comparative to control</w:t>
                            </w:r>
                            <w:ins w:id="2440" w:author="Bo Shen" w:date="2023-02-13T13:11:00Z">
                              <w:r>
                                <w:rPr>
                                  <w:rFonts w:ascii="Times New Roman" w:hAnsi="Times New Roman" w:cs="Times New Roman"/>
                                  <w:i w:val="0"/>
                                  <w:color w:val="000000" w:themeColor="text1"/>
                                  <w:sz w:val="24"/>
                                  <w:szCs w:val="24"/>
                                </w:rPr>
                                <w:t xml:space="preserve"> condition</w:t>
                              </w:r>
                            </w:ins>
                            <w:r>
                              <w:rPr>
                                <w:rFonts w:ascii="Times New Roman" w:hAnsi="Times New Roman" w:cs="Times New Roman"/>
                                <w:i w:val="0"/>
                                <w:color w:val="000000" w:themeColor="text1"/>
                                <w:sz w:val="24"/>
                                <w:szCs w:val="24"/>
                              </w:rPr>
                              <w:t xml:space="preserve"> (blue) decreases neural activities during </w:t>
                            </w:r>
                            <w:del w:id="2441" w:author="Bo Shen" w:date="2023-02-03T12:23:00Z">
                              <w:r w:rsidDel="00614578">
                                <w:rPr>
                                  <w:rFonts w:ascii="Times New Roman" w:hAnsi="Times New Roman" w:cs="Times New Roman"/>
                                  <w:i w:val="0"/>
                                  <w:color w:val="000000" w:themeColor="text1"/>
                                  <w:sz w:val="24"/>
                                  <w:szCs w:val="24"/>
                                </w:rPr>
                                <w:delText xml:space="preserve">early </w:delText>
                              </w:r>
                            </w:del>
                            <w:ins w:id="2442" w:author="Bo Shen" w:date="2023-02-03T12:23:00Z">
                              <w:r>
                                <w:rPr>
                                  <w:rFonts w:ascii="Times New Roman" w:hAnsi="Times New Roman" w:cs="Times New Roman"/>
                                  <w:i w:val="0"/>
                                  <w:color w:val="000000" w:themeColor="text1"/>
                                  <w:sz w:val="24"/>
                                  <w:szCs w:val="24"/>
                                </w:rPr>
                                <w:t>early-</w:t>
                              </w:r>
                            </w:ins>
                            <w:r>
                              <w:rPr>
                                <w:rFonts w:ascii="Times New Roman" w:hAnsi="Times New Roman" w:cs="Times New Roman"/>
                                <w:i w:val="0"/>
                                <w:color w:val="000000" w:themeColor="text1"/>
                                <w:sz w:val="24"/>
                                <w:szCs w:val="24"/>
                              </w:rPr>
                              <w:t xml:space="preserve">stage representation but speeds up WTA bifurcation </w:t>
                            </w:r>
                            <w:del w:id="2443" w:author="Bo Shen" w:date="2023-02-13T13:11:00Z">
                              <w:r w:rsidDel="00B673FF">
                                <w:rPr>
                                  <w:rFonts w:ascii="Times New Roman" w:hAnsi="Times New Roman" w:cs="Times New Roman"/>
                                  <w:i w:val="0"/>
                                  <w:color w:val="000000" w:themeColor="text1"/>
                                  <w:sz w:val="24"/>
                                  <w:szCs w:val="24"/>
                                </w:rPr>
                                <w:delText xml:space="preserve">after </w:delText>
                              </w:r>
                            </w:del>
                            <w:r>
                              <w:rPr>
                                <w:rFonts w:ascii="Times New Roman" w:hAnsi="Times New Roman" w:cs="Times New Roman"/>
                                <w:i w:val="0"/>
                                <w:color w:val="000000" w:themeColor="text1"/>
                                <w:sz w:val="24"/>
                                <w:szCs w:val="24"/>
                              </w:rPr>
                              <w:t xml:space="preserve">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ins w:id="2444" w:author="Bo Shen" w:date="2023-02-13T13:12:00Z">
                              <w:r>
                                <w:rPr>
                                  <w:rFonts w:ascii="Times New Roman" w:hAnsi="Times New Roman" w:cs="Times New Roman"/>
                                  <w:i w:val="0"/>
                                  <w:color w:val="000000" w:themeColor="text1"/>
                                  <w:sz w:val="24"/>
                                  <w:szCs w:val="24"/>
                                </w:rPr>
                                <w:t xml:space="preserve">Increasing the levels of </w:t>
                              </w:r>
                            </w:ins>
                            <w:del w:id="2445" w:author="Bo Shen" w:date="2023-02-13T13:12:00Z">
                              <w:r w:rsidDel="00B673FF">
                                <w:rPr>
                                  <w:rFonts w:ascii="Times New Roman" w:hAnsi="Times New Roman" w:cs="Times New Roman"/>
                                  <w:i w:val="0"/>
                                  <w:color w:val="000000" w:themeColor="text1"/>
                                  <w:sz w:val="24"/>
                                  <w:szCs w:val="24"/>
                                </w:rPr>
                                <w:delText xml:space="preserve">GABAergic </w:delText>
                              </w:r>
                            </w:del>
                            <w:ins w:id="2446" w:author="Bo Shen" w:date="2023-02-13T13:12:00Z">
                              <w:r>
                                <w:rPr>
                                  <w:rFonts w:ascii="Times New Roman" w:hAnsi="Times New Roman" w:cs="Times New Roman"/>
                                  <w:i w:val="0"/>
                                  <w:color w:val="000000" w:themeColor="text1"/>
                                  <w:sz w:val="24"/>
                                  <w:szCs w:val="24"/>
                                </w:rPr>
                                <w:t xml:space="preserve">Iihibitory potentiation </w:t>
                              </w:r>
                            </w:ins>
                            <w:del w:id="2447" w:author="Bo Shen" w:date="2023-02-13T13:12:00Z">
                              <w:r w:rsidDel="00B673FF">
                                <w:rPr>
                                  <w:rFonts w:ascii="Times New Roman" w:hAnsi="Times New Roman" w:cs="Times New Roman"/>
                                  <w:i w:val="0"/>
                                  <w:color w:val="000000" w:themeColor="text1"/>
                                  <w:sz w:val="24"/>
                                  <w:szCs w:val="24"/>
                                </w:rPr>
                                <w:delText xml:space="preserve">activation </w:delText>
                              </w:r>
                            </w:del>
                            <w:r>
                              <w:rPr>
                                <w:rFonts w:ascii="Times New Roman" w:hAnsi="Times New Roman" w:cs="Times New Roman"/>
                                <w:i w:val="0"/>
                                <w:color w:val="000000" w:themeColor="text1"/>
                                <w:sz w:val="24"/>
                                <w:szCs w:val="24"/>
                              </w:rPr>
                              <w:t xml:space="preserve">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w:t>
                            </w:r>
                            <w:del w:id="2448" w:author="Bo Shen" w:date="2023-02-13T13:13:00Z">
                              <w:r w:rsidDel="00B673FF">
                                <w:rPr>
                                  <w:rFonts w:ascii="Times New Roman" w:hAnsi="Times New Roman" w:cs="Times New Roman"/>
                                  <w:i w:val="0"/>
                                  <w:color w:val="000000" w:themeColor="text1"/>
                                  <w:sz w:val="24"/>
                                  <w:szCs w:val="24"/>
                                </w:rPr>
                                <w:delText xml:space="preserve">GABAergic agonist </w:delText>
                              </w:r>
                            </w:del>
                            <w:ins w:id="2449" w:author="Bo Shen" w:date="2023-02-13T13:13:00Z">
                              <w:r>
                                <w:rPr>
                                  <w:rFonts w:ascii="Times New Roman" w:hAnsi="Times New Roman" w:cs="Times New Roman"/>
                                  <w:i w:val="0"/>
                                  <w:color w:val="000000" w:themeColor="text1"/>
                                  <w:sz w:val="24"/>
                                  <w:szCs w:val="24"/>
                                </w:rPr>
                                <w:t xml:space="preserve">inhibitory potentiation </w:t>
                              </w:r>
                            </w:ins>
                            <w:del w:id="2450" w:author="Bo Shen" w:date="2023-02-13T13:13:00Z">
                              <w:r w:rsidDel="00B673FF">
                                <w:rPr>
                                  <w:rFonts w:ascii="Times New Roman" w:hAnsi="Times New Roman" w:cs="Times New Roman"/>
                                  <w:i w:val="0"/>
                                  <w:color w:val="000000" w:themeColor="text1"/>
                                  <w:sz w:val="24"/>
                                  <w:szCs w:val="24"/>
                                </w:rPr>
                                <w:delText xml:space="preserve">condition </w:delText>
                              </w:r>
                            </w:del>
                            <w:r>
                              <w:rPr>
                                <w:rFonts w:ascii="Times New Roman" w:hAnsi="Times New Roman" w:cs="Times New Roman"/>
                                <w:i w:val="0"/>
                                <w:color w:val="000000" w:themeColor="text1"/>
                                <w:sz w:val="24"/>
                                <w:szCs w:val="24"/>
                              </w:rPr>
                              <w:t xml:space="preserve">(orange) with control (blue), the </w:t>
                            </w:r>
                            <w:r w:rsidRPr="00674C04">
                              <w:rPr>
                                <w:rFonts w:ascii="Times New Roman" w:hAnsi="Times New Roman" w:cs="Times New Roman"/>
                                <w:i w:val="0"/>
                                <w:color w:val="000000" w:themeColor="text1"/>
                                <w:sz w:val="24"/>
                                <w:szCs w:val="24"/>
                              </w:rPr>
                              <w:t xml:space="preserve">differences </w:t>
                            </w:r>
                            <w:del w:id="2451" w:author="Bo Shen" w:date="2023-02-13T13:13:00Z">
                              <w:r w:rsidRPr="00674C04" w:rsidDel="00B673FF">
                                <w:rPr>
                                  <w:rFonts w:ascii="Times New Roman" w:hAnsi="Times New Roman" w:cs="Times New Roman"/>
                                  <w:i w:val="0"/>
                                  <w:color w:val="000000" w:themeColor="text1"/>
                                  <w:sz w:val="24"/>
                                  <w:szCs w:val="24"/>
                                </w:rPr>
                                <w:delText xml:space="preserve">should be </w:delText>
                              </w:r>
                            </w:del>
                            <w:ins w:id="2452" w:author="Bo Shen" w:date="2023-02-13T13:13:00Z">
                              <w:r>
                                <w:rPr>
                                  <w:rFonts w:ascii="Times New Roman" w:hAnsi="Times New Roman" w:cs="Times New Roman"/>
                                  <w:i w:val="0"/>
                                  <w:color w:val="000000" w:themeColor="text1"/>
                                  <w:sz w:val="24"/>
                                  <w:szCs w:val="24"/>
                                </w:rPr>
                                <w:t xml:space="preserve">will be </w:t>
                              </w:r>
                            </w:ins>
                            <w:r w:rsidRPr="00674C04">
                              <w:rPr>
                                <w:rFonts w:ascii="Times New Roman" w:hAnsi="Times New Roman" w:cs="Times New Roman"/>
                                <w:i w:val="0"/>
                                <w:color w:val="000000" w:themeColor="text1"/>
                                <w:sz w:val="24"/>
                                <w:szCs w:val="24"/>
                              </w:rPr>
                              <w:t>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w:t>
                            </w:r>
                            <w:ins w:id="2453" w:author="Bo Shen" w:date="2023-02-13T13:13:00Z">
                              <w:r>
                                <w:rPr>
                                  <w:rFonts w:ascii="Times New Roman" w:hAnsi="Times New Roman" w:cs="Times New Roman"/>
                                  <w:i w:val="0"/>
                                  <w:color w:val="000000" w:themeColor="text1"/>
                                  <w:sz w:val="24"/>
                                  <w:szCs w:val="24"/>
                                </w:rPr>
                                <w:t xml:space="preserve"> in the LDDM</w:t>
                              </w:r>
                            </w:ins>
                            <w:r>
                              <w:rPr>
                                <w:rFonts w:ascii="Times New Roman" w:hAnsi="Times New Roman" w:cs="Times New Roman"/>
                                <w:i w:val="0"/>
                                <w:color w:val="000000" w:themeColor="text1"/>
                                <w:sz w:val="24"/>
                                <w:szCs w:val="24"/>
                              </w:rPr>
                              <w:t xml:space="preserv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w:t>
                            </w:r>
                            <w:del w:id="2454" w:author="Bo Shen" w:date="2023-02-13T13:14:00Z">
                              <w:r w:rsidDel="00B673FF">
                                <w:rPr>
                                  <w:rFonts w:ascii="Times New Roman" w:hAnsi="Times New Roman" w:cs="Times New Roman"/>
                                  <w:i w:val="0"/>
                                  <w:color w:val="000000" w:themeColor="text1"/>
                                  <w:sz w:val="24"/>
                                  <w:szCs w:val="24"/>
                                </w:rPr>
                                <w:delText xml:space="preserve">pyramidal </w:delText>
                              </w:r>
                            </w:del>
                            <w:ins w:id="2455" w:author="Bo Shen" w:date="2023-02-13T13:14:00Z">
                              <w:r>
                                <w:rPr>
                                  <w:rFonts w:ascii="Times New Roman" w:hAnsi="Times New Roman" w:cs="Times New Roman"/>
                                  <w:i w:val="0"/>
                                  <w:color w:val="000000" w:themeColor="text1"/>
                                  <w:sz w:val="24"/>
                                  <w:szCs w:val="24"/>
                                </w:rPr>
                                <w:t xml:space="preserve">primary </w:t>
                              </w:r>
                            </w:ins>
                            <w:r>
                              <w:rPr>
                                <w:rFonts w:ascii="Times New Roman" w:hAnsi="Times New Roman" w:cs="Times New Roman"/>
                                <w:i w:val="0"/>
                                <w:color w:val="000000" w:themeColor="text1"/>
                                <w:sz w:val="24"/>
                                <w:szCs w:val="24"/>
                              </w:rPr>
                              <w:t>neurons (</w:t>
                            </w:r>
                            <w:r w:rsidRPr="00B673FF">
                              <w:rPr>
                                <w:rFonts w:ascii="Times New Roman" w:hAnsi="Times New Roman" w:cs="Times New Roman"/>
                                <w:iCs w:val="0"/>
                                <w:color w:val="000000" w:themeColor="text1"/>
                                <w:sz w:val="24"/>
                                <w:szCs w:val="24"/>
                                <w:rPrChange w:id="2456" w:author="Bo Shen" w:date="2023-02-13T13:14:00Z">
                                  <w:rPr>
                                    <w:rFonts w:ascii="Times New Roman" w:hAnsi="Times New Roman" w:cs="Times New Roman"/>
                                    <w:i w:val="0"/>
                                    <w:color w:val="000000" w:themeColor="text1"/>
                                    <w:sz w:val="24"/>
                                    <w:szCs w:val="24"/>
                                  </w:rPr>
                                </w:rPrChange>
                              </w:rPr>
                              <w:t>R</w:t>
                            </w:r>
                            <w:r w:rsidRPr="00B673FF">
                              <w:rPr>
                                <w:rFonts w:ascii="Times New Roman" w:hAnsi="Times New Roman" w:cs="Times New Roman"/>
                                <w:iCs w:val="0"/>
                                <w:color w:val="000000" w:themeColor="text1"/>
                                <w:sz w:val="24"/>
                                <w:szCs w:val="24"/>
                                <w:vertAlign w:val="subscript"/>
                                <w:rPrChange w:id="2457" w:author="Bo Shen" w:date="2023-02-13T13:14:00Z">
                                  <w:rPr>
                                    <w:rFonts w:ascii="Times New Roman" w:hAnsi="Times New Roman" w:cs="Times New Roman"/>
                                    <w:i w:val="0"/>
                                    <w:color w:val="000000" w:themeColor="text1"/>
                                    <w:sz w:val="24"/>
                                    <w:szCs w:val="24"/>
                                  </w:rPr>
                                </w:rPrChange>
                              </w:rPr>
                              <w:t>1</w:t>
                            </w:r>
                            <w:r>
                              <w:rPr>
                                <w:rFonts w:ascii="Times New Roman" w:hAnsi="Times New Roman" w:cs="Times New Roman"/>
                                <w:i w:val="0"/>
                                <w:color w:val="000000" w:themeColor="text1"/>
                                <w:sz w:val="24"/>
                                <w:szCs w:val="24"/>
                              </w:rPr>
                              <w:t xml:space="preserve">, solid lines and </w:t>
                            </w:r>
                            <w:r w:rsidRPr="00B673FF">
                              <w:rPr>
                                <w:rFonts w:ascii="Times New Roman" w:hAnsi="Times New Roman" w:cs="Times New Roman"/>
                                <w:iCs w:val="0"/>
                                <w:color w:val="000000" w:themeColor="text1"/>
                                <w:sz w:val="24"/>
                                <w:szCs w:val="24"/>
                                <w:rPrChange w:id="2458" w:author="Bo Shen" w:date="2023-02-13T13:14:00Z">
                                  <w:rPr>
                                    <w:rFonts w:ascii="Times New Roman" w:hAnsi="Times New Roman" w:cs="Times New Roman"/>
                                    <w:i w:val="0"/>
                                    <w:color w:val="000000" w:themeColor="text1"/>
                                    <w:sz w:val="24"/>
                                    <w:szCs w:val="24"/>
                                  </w:rPr>
                                </w:rPrChange>
                              </w:rPr>
                              <w:t>R</w:t>
                            </w:r>
                            <w:r w:rsidRPr="00B673FF">
                              <w:rPr>
                                <w:rFonts w:ascii="Times New Roman" w:hAnsi="Times New Roman" w:cs="Times New Roman"/>
                                <w:iCs w:val="0"/>
                                <w:color w:val="000000" w:themeColor="text1"/>
                                <w:sz w:val="24"/>
                                <w:szCs w:val="24"/>
                                <w:vertAlign w:val="subscript"/>
                                <w:rPrChange w:id="2459" w:author="Bo Shen" w:date="2023-02-13T13:14:00Z">
                                  <w:rPr>
                                    <w:rFonts w:ascii="Times New Roman" w:hAnsi="Times New Roman" w:cs="Times New Roman"/>
                                    <w:i w:val="0"/>
                                    <w:color w:val="000000" w:themeColor="text1"/>
                                    <w:sz w:val="24"/>
                                    <w:szCs w:val="24"/>
                                  </w:rPr>
                                </w:rPrChange>
                              </w:rPr>
                              <w:t>2</w:t>
                            </w:r>
                            <w:r>
                              <w:rPr>
                                <w:rFonts w:ascii="Times New Roman" w:hAnsi="Times New Roman" w:cs="Times New Roman"/>
                                <w:i w:val="0"/>
                                <w:color w:val="000000" w:themeColor="text1"/>
                                <w:sz w:val="24"/>
                                <w:szCs w:val="24"/>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2460" w:author="Bo Shen" w:date="2023-02-13T13:14:00Z">
                              <w:r w:rsidDel="00B673FF">
                                <w:rPr>
                                  <w:rFonts w:ascii="Times New Roman" w:hAnsi="Times New Roman" w:cs="Times New Roman"/>
                                  <w:i w:val="0"/>
                                  <w:color w:val="000000" w:themeColor="text1"/>
                                  <w:sz w:val="24"/>
                                  <w:szCs w:val="24"/>
                                </w:rPr>
                                <w:delText>increased GABAergic activity</w:delText>
                              </w:r>
                            </w:del>
                            <w:ins w:id="2461" w:author="Bo Shen" w:date="2023-02-13T13:14:00Z">
                              <w:r>
                                <w:rPr>
                                  <w:rFonts w:ascii="Times New Roman" w:hAnsi="Times New Roman" w:cs="Times New Roman"/>
                                  <w:i w:val="0"/>
                                  <w:color w:val="000000" w:themeColor="text1"/>
                                  <w:sz w:val="24"/>
                                  <w:szCs w:val="24"/>
                                </w:rPr>
                                <w:t>inhibitory potentiation</w:t>
                              </w:r>
                            </w:ins>
                            <w:r>
                              <w:rPr>
                                <w:rFonts w:ascii="Times New Roman" w:hAnsi="Times New Roman" w:cs="Times New Roman"/>
                                <w:i w:val="0"/>
                                <w:color w:val="000000" w:themeColor="text1"/>
                                <w:sz w:val="24"/>
                                <w:szCs w:val="24"/>
                              </w:rPr>
                              <w:t xml:space="preserve">.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1D6E99" id="Text Box 15" o:spid="_x0000_s1037" type="#_x0000_t202" style="position:absolute;margin-left:-13.75pt;margin-top:0;width:512.9pt;height:50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" fillcolor="white [3201]" strokeweight=".5pt">
                <v:textbox>
                  <w:txbxContent>
                    <w:p w:rsidR="005E51E4" w:rsidRDefault="005E51E4" w:rsidP="00B26F88">
                      <w:pPr>
                        <w:pStyle w:val="Caption"/>
                        <w:jc w:val="center"/>
                        <w:rPr>
                          <w:rFonts w:ascii="Times New Roman" w:hAnsi="Times New Roman" w:cs="Times New Roman"/>
                          <w:b/>
                          <w:i w:val="0"/>
                          <w:color w:val="000000" w:themeColor="text1"/>
                          <w:sz w:val="24"/>
                          <w:szCs w:val="24"/>
                        </w:rPr>
                      </w:pPr>
                      <w:ins w:id="2462" w:author="Bo Shen" w:date="2023-02-13T13:28:00Z">
                        <w:r>
                          <w:rPr>
                            <w:rFonts w:ascii="Times New Roman" w:hAnsi="Times New Roman" w:cs="Times New Roman"/>
                            <w:b/>
                            <w:i w:val="0"/>
                            <w:noProof/>
                            <w:color w:val="000000" w:themeColor="text1"/>
                            <w:sz w:val="24"/>
                            <w:szCs w:val="24"/>
                            <w:lang w:eastAsia="en-US"/>
                          </w:rPr>
                          <w:drawing>
                            <wp:inline distT="0" distB="0" distL="0" distR="0" wp14:anchorId="2AFE0F75" wp14:editId="0D6A9CA9">
                              <wp:extent cx="6323965" cy="3334385"/>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stretch>
                                        <a:fillRect/>
                                      </a:stretch>
                                    </pic:blipFill>
                                    <pic:spPr>
                                      <a:xfrm>
                                        <a:off x="0" y="0"/>
                                        <a:ext cx="6323965" cy="3334385"/>
                                      </a:xfrm>
                                      <a:prstGeom prst="rect">
                                        <a:avLst/>
                                      </a:prstGeom>
                                    </pic:spPr>
                                  </pic:pic>
                                </a:graphicData>
                              </a:graphic>
                            </wp:inline>
                          </w:drawing>
                        </w:r>
                      </w:ins>
                      <w:del w:id="2463" w:author="Bo Shen" w:date="2023-02-13T13:20:00Z">
                        <w:r w:rsidDel="00673393">
                          <w:rPr>
                            <w:rFonts w:ascii="Times New Roman" w:hAnsi="Times New Roman" w:cs="Times New Roman"/>
                            <w:b/>
                            <w:i w:val="0"/>
                            <w:noProof/>
                            <w:color w:val="000000" w:themeColor="text1"/>
                            <w:sz w:val="24"/>
                            <w:szCs w:val="24"/>
                            <w:lang w:eastAsia="en-US"/>
                          </w:rPr>
                          <w:drawing>
                            <wp:inline distT="0" distB="0" distL="0" distR="0" wp14:anchorId="1FCEA3C8" wp14:editId="4775EDDC">
                              <wp:extent cx="6323965" cy="35699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eps"/>
                                      <pic:cNvPicPr/>
                                    </pic:nvPicPr>
                                    <pic:blipFill>
                                      <a:blip r:embed="rId22"/>
                                      <a:stretch>
                                        <a:fillRect/>
                                      </a:stretch>
                                    </pic:blipFill>
                                    <pic:spPr>
                                      <a:xfrm>
                                        <a:off x="0" y="0"/>
                                        <a:ext cx="6323965" cy="3569970"/>
                                      </a:xfrm>
                                      <a:prstGeom prst="rect">
                                        <a:avLst/>
                                      </a:prstGeom>
                                    </pic:spPr>
                                  </pic:pic>
                                </a:graphicData>
                              </a:graphic>
                            </wp:inline>
                          </w:drawing>
                        </w:r>
                      </w:del>
                    </w:p>
                    <w:p w:rsidR="005E51E4" w:rsidRPr="00CB4DA2" w:rsidRDefault="005E51E4" w:rsidP="00B26F88">
                      <w:pPr>
                        <w:pStyle w:val="Caption"/>
                        <w:jc w:val="both"/>
                        <w:rPr>
                          <w:rFonts w:ascii="Times New Roman" w:hAnsi="Times New Roman" w:cs="Times New Roman"/>
                          <w:i w:val="0"/>
                          <w:color w:val="000000" w:themeColor="text1"/>
                          <w:sz w:val="24"/>
                          <w:szCs w:val="24"/>
                        </w:rPr>
                      </w:pPr>
                      <w:r w:rsidRPr="00674C04">
                        <w:rPr>
                          <w:rFonts w:ascii="Times New Roman" w:hAnsi="Times New Roman" w:cs="Times New Roman"/>
                          <w:b/>
                          <w:i w:val="0"/>
                          <w:color w:val="000000" w:themeColor="text1"/>
                          <w:sz w:val="24"/>
                          <w:szCs w:val="24"/>
                        </w:rPr>
                        <w:t>Figure 10. The mode</w:t>
                      </w:r>
                      <w:del w:id="2464" w:author="Bo Shen" w:date="2023-02-13T13:10:00Z">
                        <w:r w:rsidRPr="00674C04" w:rsidDel="00B265F5">
                          <w:rPr>
                            <w:rFonts w:ascii="Times New Roman" w:hAnsi="Times New Roman" w:cs="Times New Roman"/>
                            <w:b/>
                            <w:i w:val="0"/>
                            <w:color w:val="000000" w:themeColor="text1"/>
                            <w:sz w:val="24"/>
                            <w:szCs w:val="24"/>
                          </w:rPr>
                          <w:delText>l</w:delText>
                        </w:r>
                      </w:del>
                      <w:r w:rsidRPr="00674C04">
                        <w:rPr>
                          <w:rFonts w:ascii="Times New Roman" w:hAnsi="Times New Roman" w:cs="Times New Roman"/>
                          <w:b/>
                          <w:i w:val="0"/>
                          <w:color w:val="000000" w:themeColor="text1"/>
                          <w:sz w:val="24"/>
                          <w:szCs w:val="24"/>
                        </w:rPr>
                        <w:t xml:space="preserve">ling predictions of </w:t>
                      </w:r>
                      <w:del w:id="2465" w:author="Bo Shen" w:date="2023-02-13T13:10:00Z">
                        <w:r w:rsidRPr="00674C04" w:rsidDel="00B265F5">
                          <w:rPr>
                            <w:rFonts w:ascii="Times New Roman" w:hAnsi="Times New Roman" w:cs="Times New Roman"/>
                            <w:b/>
                            <w:i w:val="0"/>
                            <w:color w:val="000000" w:themeColor="text1"/>
                            <w:sz w:val="24"/>
                            <w:szCs w:val="24"/>
                          </w:rPr>
                          <w:delText xml:space="preserve">GABAergic </w:delText>
                        </w:r>
                      </w:del>
                      <w:ins w:id="2466" w:author="Bo Shen" w:date="2023-02-13T13:10:00Z">
                        <w:r>
                          <w:rPr>
                            <w:rFonts w:ascii="Times New Roman" w:hAnsi="Times New Roman" w:cs="Times New Roman"/>
                            <w:b/>
                            <w:i w:val="0"/>
                            <w:color w:val="000000" w:themeColor="text1"/>
                            <w:sz w:val="24"/>
                            <w:szCs w:val="24"/>
                          </w:rPr>
                          <w:t>inhibitory potentiation</w:t>
                        </w:r>
                        <w:r w:rsidRPr="00674C04">
                          <w:rPr>
                            <w:rFonts w:ascii="Times New Roman" w:hAnsi="Times New Roman" w:cs="Times New Roman"/>
                            <w:b/>
                            <w:i w:val="0"/>
                            <w:color w:val="000000" w:themeColor="text1"/>
                            <w:sz w:val="24"/>
                            <w:szCs w:val="24"/>
                          </w:rPr>
                          <w:t xml:space="preserve"> </w:t>
                        </w:r>
                      </w:ins>
                      <w:del w:id="2467" w:author="Bo Shen" w:date="2023-02-13T13:10:00Z">
                        <w:r w:rsidRPr="00674C04" w:rsidDel="00B265F5">
                          <w:rPr>
                            <w:rFonts w:ascii="Times New Roman" w:hAnsi="Times New Roman" w:cs="Times New Roman"/>
                            <w:b/>
                            <w:i w:val="0"/>
                            <w:color w:val="000000" w:themeColor="text1"/>
                            <w:sz w:val="24"/>
                            <w:szCs w:val="24"/>
                          </w:rPr>
                          <w:delText xml:space="preserve">agonist </w:delText>
                        </w:r>
                      </w:del>
                      <w:r w:rsidRPr="00674C04">
                        <w:rPr>
                          <w:rFonts w:ascii="Times New Roman" w:hAnsi="Times New Roman" w:cs="Times New Roman"/>
                          <w:b/>
                          <w:i w:val="0"/>
                          <w:color w:val="000000" w:themeColor="text1"/>
                          <w:sz w:val="24"/>
                          <w:szCs w:val="24"/>
                        </w:rPr>
                        <w:t>to decision-making neural dynamics and behaviors.</w:t>
                      </w:r>
                      <w:r w:rsidRPr="00674C04">
                        <w:rPr>
                          <w:rFonts w:ascii="Times New Roman" w:hAnsi="Times New Roman" w:cs="Times New Roman"/>
                          <w:i w:val="0"/>
                          <w:color w:val="000000" w:themeColor="text1"/>
                          <w:sz w:val="24"/>
                          <w:szCs w:val="24"/>
                        </w:rPr>
                        <w:t xml:space="preserve"> </w:t>
                      </w:r>
                      <w:r w:rsidRPr="00117003">
                        <w:rPr>
                          <w:rFonts w:ascii="Times New Roman" w:hAnsi="Times New Roman" w:cs="Times New Roman"/>
                          <w:b/>
                          <w:i w:val="0"/>
                          <w:color w:val="000000" w:themeColor="text1"/>
                          <w:sz w:val="24"/>
                          <w:szCs w:val="24"/>
                        </w:rPr>
                        <w:t>A</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The predicted neural dynamics of pyramidal neurons (</w:t>
                      </w:r>
                      <w:r w:rsidRPr="00B265F5">
                        <w:rPr>
                          <w:rFonts w:ascii="Times New Roman" w:hAnsi="Times New Roman" w:cs="Times New Roman"/>
                          <w:iCs w:val="0"/>
                          <w:color w:val="000000" w:themeColor="text1"/>
                          <w:sz w:val="24"/>
                          <w:szCs w:val="24"/>
                          <w:rPrChange w:id="2468" w:author="Bo Shen" w:date="2023-02-13T13:11:00Z">
                            <w:rPr>
                              <w:rFonts w:ascii="Times New Roman" w:hAnsi="Times New Roman" w:cs="Times New Roman"/>
                              <w:i w:val="0"/>
                              <w:color w:val="000000" w:themeColor="text1"/>
                              <w:sz w:val="24"/>
                              <w:szCs w:val="24"/>
                            </w:rPr>
                          </w:rPrChange>
                        </w:rPr>
                        <w:t>R</w:t>
                      </w:r>
                      <w:r w:rsidRPr="00B265F5">
                        <w:rPr>
                          <w:rFonts w:ascii="Times New Roman" w:hAnsi="Times New Roman" w:cs="Times New Roman"/>
                          <w:iCs w:val="0"/>
                          <w:color w:val="000000" w:themeColor="text1"/>
                          <w:sz w:val="24"/>
                          <w:szCs w:val="24"/>
                          <w:vertAlign w:val="subscript"/>
                          <w:rPrChange w:id="2469" w:author="Bo Shen" w:date="2023-02-13T13:11:00Z">
                            <w:rPr>
                              <w:rFonts w:ascii="Times New Roman" w:hAnsi="Times New Roman" w:cs="Times New Roman"/>
                              <w:i w:val="0"/>
                              <w:color w:val="000000" w:themeColor="text1"/>
                              <w:sz w:val="24"/>
                              <w:szCs w:val="24"/>
                            </w:rPr>
                          </w:rPrChange>
                        </w:rPr>
                        <w:t>1</w:t>
                      </w:r>
                      <w:r>
                        <w:rPr>
                          <w:rFonts w:ascii="Times New Roman" w:hAnsi="Times New Roman" w:cs="Times New Roman"/>
                          <w:i w:val="0"/>
                          <w:color w:val="000000" w:themeColor="text1"/>
                          <w:sz w:val="24"/>
                          <w:szCs w:val="24"/>
                        </w:rPr>
                        <w:t xml:space="preserve">, solid lines and </w:t>
                      </w:r>
                      <w:r w:rsidRPr="00B265F5">
                        <w:rPr>
                          <w:rFonts w:ascii="Times New Roman" w:hAnsi="Times New Roman" w:cs="Times New Roman"/>
                          <w:iCs w:val="0"/>
                          <w:color w:val="000000" w:themeColor="text1"/>
                          <w:sz w:val="24"/>
                          <w:szCs w:val="24"/>
                          <w:rPrChange w:id="2470" w:author="Bo Shen" w:date="2023-02-13T13:11:00Z">
                            <w:rPr>
                              <w:rFonts w:ascii="Times New Roman" w:hAnsi="Times New Roman" w:cs="Times New Roman"/>
                              <w:i w:val="0"/>
                              <w:color w:val="000000" w:themeColor="text1"/>
                              <w:sz w:val="24"/>
                              <w:szCs w:val="24"/>
                            </w:rPr>
                          </w:rPrChange>
                        </w:rPr>
                        <w:t>R</w:t>
                      </w:r>
                      <w:r w:rsidRPr="00B265F5">
                        <w:rPr>
                          <w:rFonts w:ascii="Times New Roman" w:hAnsi="Times New Roman" w:cs="Times New Roman"/>
                          <w:iCs w:val="0"/>
                          <w:color w:val="000000" w:themeColor="text1"/>
                          <w:sz w:val="24"/>
                          <w:szCs w:val="24"/>
                          <w:vertAlign w:val="subscript"/>
                          <w:rPrChange w:id="2471" w:author="Bo Shen" w:date="2023-02-13T13:11:00Z">
                            <w:rPr>
                              <w:rFonts w:ascii="Times New Roman" w:hAnsi="Times New Roman" w:cs="Times New Roman"/>
                              <w:i w:val="0"/>
                              <w:color w:val="000000" w:themeColor="text1"/>
                              <w:sz w:val="24"/>
                              <w:szCs w:val="24"/>
                            </w:rPr>
                          </w:rPrChange>
                        </w:rPr>
                        <w:t>2</w:t>
                      </w:r>
                      <w:r>
                        <w:rPr>
                          <w:rFonts w:ascii="Times New Roman" w:hAnsi="Times New Roman" w:cs="Times New Roman"/>
                          <w:i w:val="0"/>
                          <w:color w:val="000000" w:themeColor="text1"/>
                          <w:sz w:val="24"/>
                          <w:szCs w:val="24"/>
                        </w:rPr>
                        <w:t xml:space="preserve">, dashed lines) activities in a fixed duration decision task from LDDM. </w:t>
                      </w:r>
                      <w:del w:id="2472" w:author="Bo Shen" w:date="2023-02-13T13:11:00Z">
                        <w:r w:rsidDel="00B265F5">
                          <w:rPr>
                            <w:rFonts w:ascii="Times New Roman" w:hAnsi="Times New Roman" w:cs="Times New Roman"/>
                            <w:i w:val="0"/>
                            <w:color w:val="000000" w:themeColor="text1"/>
                            <w:sz w:val="24"/>
                            <w:szCs w:val="24"/>
                          </w:rPr>
                          <w:delText xml:space="preserve">Agonist </w:delText>
                        </w:r>
                      </w:del>
                      <w:ins w:id="2473" w:author="Bo Shen" w:date="2023-02-13T13:11:00Z">
                        <w:r>
                          <w:rPr>
                            <w:rFonts w:ascii="Times New Roman" w:hAnsi="Times New Roman" w:cs="Times New Roman"/>
                            <w:i w:val="0"/>
                            <w:color w:val="000000" w:themeColor="text1"/>
                            <w:sz w:val="24"/>
                            <w:szCs w:val="24"/>
                          </w:rPr>
                          <w:t>Inhibitory potentiation</w:t>
                        </w:r>
                      </w:ins>
                      <w:ins w:id="2474" w:author="Bo Shen" w:date="2023-02-13T13:13:00Z">
                        <w:r>
                          <w:rPr>
                            <w:rFonts w:ascii="Times New Roman" w:hAnsi="Times New Roman" w:cs="Times New Roman"/>
                            <w:i w:val="0"/>
                            <w:color w:val="000000" w:themeColor="text1"/>
                            <w:sz w:val="24"/>
                            <w:szCs w:val="24"/>
                          </w:rPr>
                          <w:t xml:space="preserve"> condition</w:t>
                        </w:r>
                      </w:ins>
                      <w:ins w:id="2475" w:author="Bo Shen" w:date="2023-02-13T13:11:00Z">
                        <w:r>
                          <w:rPr>
                            <w:rFonts w:ascii="Times New Roman" w:hAnsi="Times New Roman" w:cs="Times New Roman"/>
                            <w:i w:val="0"/>
                            <w:color w:val="000000" w:themeColor="text1"/>
                            <w:sz w:val="24"/>
                            <w:szCs w:val="24"/>
                          </w:rPr>
                          <w:t xml:space="preserve"> </w:t>
                        </w:r>
                      </w:ins>
                      <w:r>
                        <w:rPr>
                          <w:rFonts w:ascii="Times New Roman" w:hAnsi="Times New Roman" w:cs="Times New Roman"/>
                          <w:i w:val="0"/>
                          <w:color w:val="000000" w:themeColor="text1"/>
                          <w:sz w:val="24"/>
                          <w:szCs w:val="24"/>
                        </w:rPr>
                        <w:t>(orange) comparative to control</w:t>
                      </w:r>
                      <w:ins w:id="2476" w:author="Bo Shen" w:date="2023-02-13T13:11:00Z">
                        <w:r>
                          <w:rPr>
                            <w:rFonts w:ascii="Times New Roman" w:hAnsi="Times New Roman" w:cs="Times New Roman"/>
                            <w:i w:val="0"/>
                            <w:color w:val="000000" w:themeColor="text1"/>
                            <w:sz w:val="24"/>
                            <w:szCs w:val="24"/>
                          </w:rPr>
                          <w:t xml:space="preserve"> condition</w:t>
                        </w:r>
                      </w:ins>
                      <w:r>
                        <w:rPr>
                          <w:rFonts w:ascii="Times New Roman" w:hAnsi="Times New Roman" w:cs="Times New Roman"/>
                          <w:i w:val="0"/>
                          <w:color w:val="000000" w:themeColor="text1"/>
                          <w:sz w:val="24"/>
                          <w:szCs w:val="24"/>
                        </w:rPr>
                        <w:t xml:space="preserve"> (blue) decreases neural activities during </w:t>
                      </w:r>
                      <w:del w:id="2477" w:author="Bo Shen" w:date="2023-02-03T12:23:00Z">
                        <w:r w:rsidDel="00614578">
                          <w:rPr>
                            <w:rFonts w:ascii="Times New Roman" w:hAnsi="Times New Roman" w:cs="Times New Roman"/>
                            <w:i w:val="0"/>
                            <w:color w:val="000000" w:themeColor="text1"/>
                            <w:sz w:val="24"/>
                            <w:szCs w:val="24"/>
                          </w:rPr>
                          <w:delText xml:space="preserve">early </w:delText>
                        </w:r>
                      </w:del>
                      <w:ins w:id="2478" w:author="Bo Shen" w:date="2023-02-03T12:23:00Z">
                        <w:r>
                          <w:rPr>
                            <w:rFonts w:ascii="Times New Roman" w:hAnsi="Times New Roman" w:cs="Times New Roman"/>
                            <w:i w:val="0"/>
                            <w:color w:val="000000" w:themeColor="text1"/>
                            <w:sz w:val="24"/>
                            <w:szCs w:val="24"/>
                          </w:rPr>
                          <w:t>early-</w:t>
                        </w:r>
                      </w:ins>
                      <w:r>
                        <w:rPr>
                          <w:rFonts w:ascii="Times New Roman" w:hAnsi="Times New Roman" w:cs="Times New Roman"/>
                          <w:i w:val="0"/>
                          <w:color w:val="000000" w:themeColor="text1"/>
                          <w:sz w:val="24"/>
                          <w:szCs w:val="24"/>
                        </w:rPr>
                        <w:t xml:space="preserve">stage representation but speeds up WTA bifurcation </w:t>
                      </w:r>
                      <w:del w:id="2479" w:author="Bo Shen" w:date="2023-02-13T13:11:00Z">
                        <w:r w:rsidDel="00B673FF">
                          <w:rPr>
                            <w:rFonts w:ascii="Times New Roman" w:hAnsi="Times New Roman" w:cs="Times New Roman"/>
                            <w:i w:val="0"/>
                            <w:color w:val="000000" w:themeColor="text1"/>
                            <w:sz w:val="24"/>
                            <w:szCs w:val="24"/>
                          </w:rPr>
                          <w:delText xml:space="preserve">after </w:delText>
                        </w:r>
                      </w:del>
                      <w:r>
                        <w:rPr>
                          <w:rFonts w:ascii="Times New Roman" w:hAnsi="Times New Roman" w:cs="Times New Roman"/>
                          <w:i w:val="0"/>
                          <w:color w:val="000000" w:themeColor="text1"/>
                          <w:sz w:val="24"/>
                          <w:szCs w:val="24"/>
                        </w:rPr>
                        <w:t xml:space="preserve">during choice. </w:t>
                      </w:r>
                      <w:r w:rsidRPr="00117003">
                        <w:rPr>
                          <w:rFonts w:ascii="Times New Roman" w:hAnsi="Times New Roman" w:cs="Times New Roman"/>
                          <w:b/>
                          <w:i w:val="0"/>
                          <w:color w:val="000000" w:themeColor="text1"/>
                          <w:sz w:val="24"/>
                          <w:szCs w:val="24"/>
                        </w:rPr>
                        <w:t>B</w:t>
                      </w:r>
                      <w:r w:rsidRPr="00117003">
                        <w:rPr>
                          <w:rFonts w:ascii="Times New Roman" w:hAnsi="Times New Roman" w:cs="Times New Roman"/>
                          <w:i w:val="0"/>
                          <w:color w:val="000000" w:themeColor="text1"/>
                          <w:sz w:val="24"/>
                          <w:szCs w:val="24"/>
                        </w:rPr>
                        <w:t xml:space="preserve">. </w:t>
                      </w:r>
                      <w:ins w:id="2480" w:author="Bo Shen" w:date="2023-02-13T13:12:00Z">
                        <w:r>
                          <w:rPr>
                            <w:rFonts w:ascii="Times New Roman" w:hAnsi="Times New Roman" w:cs="Times New Roman"/>
                            <w:i w:val="0"/>
                            <w:color w:val="000000" w:themeColor="text1"/>
                            <w:sz w:val="24"/>
                            <w:szCs w:val="24"/>
                          </w:rPr>
                          <w:t xml:space="preserve">Increasing the levels of </w:t>
                        </w:r>
                      </w:ins>
                      <w:del w:id="2481" w:author="Bo Shen" w:date="2023-02-13T13:12:00Z">
                        <w:r w:rsidDel="00B673FF">
                          <w:rPr>
                            <w:rFonts w:ascii="Times New Roman" w:hAnsi="Times New Roman" w:cs="Times New Roman"/>
                            <w:i w:val="0"/>
                            <w:color w:val="000000" w:themeColor="text1"/>
                            <w:sz w:val="24"/>
                            <w:szCs w:val="24"/>
                          </w:rPr>
                          <w:delText xml:space="preserve">GABAergic </w:delText>
                        </w:r>
                      </w:del>
                      <w:ins w:id="2482" w:author="Bo Shen" w:date="2023-02-13T13:12:00Z">
                        <w:r>
                          <w:rPr>
                            <w:rFonts w:ascii="Times New Roman" w:hAnsi="Times New Roman" w:cs="Times New Roman"/>
                            <w:i w:val="0"/>
                            <w:color w:val="000000" w:themeColor="text1"/>
                            <w:sz w:val="24"/>
                            <w:szCs w:val="24"/>
                          </w:rPr>
                          <w:t xml:space="preserve">Iihibitory potentiation </w:t>
                        </w:r>
                      </w:ins>
                      <w:del w:id="2483" w:author="Bo Shen" w:date="2023-02-13T13:12:00Z">
                        <w:r w:rsidDel="00B673FF">
                          <w:rPr>
                            <w:rFonts w:ascii="Times New Roman" w:hAnsi="Times New Roman" w:cs="Times New Roman"/>
                            <w:i w:val="0"/>
                            <w:color w:val="000000" w:themeColor="text1"/>
                            <w:sz w:val="24"/>
                            <w:szCs w:val="24"/>
                          </w:rPr>
                          <w:delText xml:space="preserve">activation </w:delText>
                        </w:r>
                      </w:del>
                      <w:r>
                        <w:rPr>
                          <w:rFonts w:ascii="Times New Roman" w:hAnsi="Times New Roman" w:cs="Times New Roman"/>
                          <w:i w:val="0"/>
                          <w:color w:val="000000" w:themeColor="text1"/>
                          <w:sz w:val="24"/>
                          <w:szCs w:val="24"/>
                        </w:rPr>
                        <w:t xml:space="preserve">speeds up RTs but decreases choice accuracy, examined over multiple levels of input coherences (indicated by gray scales). </w:t>
                      </w:r>
                      <w:r w:rsidRPr="00117003">
                        <w:rPr>
                          <w:rFonts w:ascii="Times New Roman" w:hAnsi="Times New Roman" w:cs="Times New Roman"/>
                          <w:b/>
                          <w:i w:val="0"/>
                          <w:color w:val="000000" w:themeColor="text1"/>
                          <w:sz w:val="24"/>
                          <w:szCs w:val="24"/>
                        </w:rPr>
                        <w:t>C</w:t>
                      </w:r>
                      <w:r w:rsidRPr="00117003">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t xml:space="preserve">Comparing </w:t>
                      </w:r>
                      <w:del w:id="2484" w:author="Bo Shen" w:date="2023-02-13T13:13:00Z">
                        <w:r w:rsidDel="00B673FF">
                          <w:rPr>
                            <w:rFonts w:ascii="Times New Roman" w:hAnsi="Times New Roman" w:cs="Times New Roman"/>
                            <w:i w:val="0"/>
                            <w:color w:val="000000" w:themeColor="text1"/>
                            <w:sz w:val="24"/>
                            <w:szCs w:val="24"/>
                          </w:rPr>
                          <w:delText xml:space="preserve">GABAergic agonist </w:delText>
                        </w:r>
                      </w:del>
                      <w:ins w:id="2485" w:author="Bo Shen" w:date="2023-02-13T13:13:00Z">
                        <w:r>
                          <w:rPr>
                            <w:rFonts w:ascii="Times New Roman" w:hAnsi="Times New Roman" w:cs="Times New Roman"/>
                            <w:i w:val="0"/>
                            <w:color w:val="000000" w:themeColor="text1"/>
                            <w:sz w:val="24"/>
                            <w:szCs w:val="24"/>
                          </w:rPr>
                          <w:t xml:space="preserve">inhibitory potentiation </w:t>
                        </w:r>
                      </w:ins>
                      <w:del w:id="2486" w:author="Bo Shen" w:date="2023-02-13T13:13:00Z">
                        <w:r w:rsidDel="00B673FF">
                          <w:rPr>
                            <w:rFonts w:ascii="Times New Roman" w:hAnsi="Times New Roman" w:cs="Times New Roman"/>
                            <w:i w:val="0"/>
                            <w:color w:val="000000" w:themeColor="text1"/>
                            <w:sz w:val="24"/>
                            <w:szCs w:val="24"/>
                          </w:rPr>
                          <w:delText xml:space="preserve">condition </w:delText>
                        </w:r>
                      </w:del>
                      <w:r>
                        <w:rPr>
                          <w:rFonts w:ascii="Times New Roman" w:hAnsi="Times New Roman" w:cs="Times New Roman"/>
                          <w:i w:val="0"/>
                          <w:color w:val="000000" w:themeColor="text1"/>
                          <w:sz w:val="24"/>
                          <w:szCs w:val="24"/>
                        </w:rPr>
                        <w:t xml:space="preserve">(orange) with control (blue), the </w:t>
                      </w:r>
                      <w:r w:rsidRPr="00674C04">
                        <w:rPr>
                          <w:rFonts w:ascii="Times New Roman" w:hAnsi="Times New Roman" w:cs="Times New Roman"/>
                          <w:i w:val="0"/>
                          <w:color w:val="000000" w:themeColor="text1"/>
                          <w:sz w:val="24"/>
                          <w:szCs w:val="24"/>
                        </w:rPr>
                        <w:t xml:space="preserve">differences </w:t>
                      </w:r>
                      <w:del w:id="2487" w:author="Bo Shen" w:date="2023-02-13T13:13:00Z">
                        <w:r w:rsidRPr="00674C04" w:rsidDel="00B673FF">
                          <w:rPr>
                            <w:rFonts w:ascii="Times New Roman" w:hAnsi="Times New Roman" w:cs="Times New Roman"/>
                            <w:i w:val="0"/>
                            <w:color w:val="000000" w:themeColor="text1"/>
                            <w:sz w:val="24"/>
                            <w:szCs w:val="24"/>
                          </w:rPr>
                          <w:delText xml:space="preserve">should be </w:delText>
                        </w:r>
                      </w:del>
                      <w:ins w:id="2488" w:author="Bo Shen" w:date="2023-02-13T13:13:00Z">
                        <w:r>
                          <w:rPr>
                            <w:rFonts w:ascii="Times New Roman" w:hAnsi="Times New Roman" w:cs="Times New Roman"/>
                            <w:i w:val="0"/>
                            <w:color w:val="000000" w:themeColor="text1"/>
                            <w:sz w:val="24"/>
                            <w:szCs w:val="24"/>
                          </w:rPr>
                          <w:t xml:space="preserve">will be </w:t>
                        </w:r>
                      </w:ins>
                      <w:r w:rsidRPr="00674C04">
                        <w:rPr>
                          <w:rFonts w:ascii="Times New Roman" w:hAnsi="Times New Roman" w:cs="Times New Roman"/>
                          <w:i w:val="0"/>
                          <w:color w:val="000000" w:themeColor="text1"/>
                          <w:sz w:val="24"/>
                          <w:szCs w:val="24"/>
                        </w:rPr>
                        <w:t>evident in average chronometric and psychometric curves</w:t>
                      </w:r>
                      <w:r>
                        <w:rPr>
                          <w:rFonts w:ascii="Times New Roman" w:hAnsi="Times New Roman" w:cs="Times New Roman"/>
                          <w:i w:val="0"/>
                          <w:color w:val="000000" w:themeColor="text1"/>
                          <w:sz w:val="24"/>
                          <w:szCs w:val="24"/>
                        </w:rPr>
                        <w:t xml:space="preserve">. </w:t>
                      </w:r>
                      <w:r>
                        <w:rPr>
                          <w:rFonts w:ascii="Times New Roman" w:hAnsi="Times New Roman" w:cs="Times New Roman"/>
                          <w:b/>
                          <w:i w:val="0"/>
                          <w:color w:val="000000" w:themeColor="text1"/>
                          <w:sz w:val="24"/>
                          <w:szCs w:val="24"/>
                        </w:rPr>
                        <w:t>D</w:t>
                      </w:r>
                      <w:r w:rsidRPr="00117003">
                        <w:rPr>
                          <w:rFonts w:ascii="Times New Roman" w:hAnsi="Times New Roman" w:cs="Times New Roman"/>
                          <w:i w:val="0"/>
                          <w:color w:val="000000" w:themeColor="text1"/>
                          <w:sz w:val="24"/>
                          <w:szCs w:val="24"/>
                        </w:rPr>
                        <w:t>.</w:t>
                      </w:r>
                      <w:r>
                        <w:rPr>
                          <w:rFonts w:ascii="Times New Roman" w:hAnsi="Times New Roman" w:cs="Times New Roman"/>
                          <w:i w:val="0"/>
                          <w:color w:val="000000" w:themeColor="text1"/>
                          <w:sz w:val="24"/>
                          <w:szCs w:val="24"/>
                        </w:rPr>
                        <w:t xml:space="preserve"> The predicted behavioral pattern can be generalized across the full space of </w:t>
                      </w:r>
                      <m:oMath>
                        <m:r>
                          <w:rPr>
                            <w:rFonts w:ascii="Cambria Math" w:hAnsi="Cambria Math" w:cs="Times New Roman"/>
                            <w:color w:val="000000" w:themeColor="text1"/>
                            <w:sz w:val="24"/>
                            <w:szCs w:val="24"/>
                          </w:rPr>
                          <m:t>α</m:t>
                        </m:r>
                      </m:oMath>
                      <w:r>
                        <w:rPr>
                          <w:rFonts w:ascii="Times New Roman" w:hAnsi="Times New Roman" w:cs="Times New Roman"/>
                          <w:i w:val="0"/>
                          <w:color w:val="000000" w:themeColor="text1"/>
                          <w:sz w:val="24"/>
                          <w:szCs w:val="24"/>
                        </w:rPr>
                        <w:t xml:space="preserve"> and </w:t>
                      </w:r>
                      <m:oMath>
                        <m:r>
                          <w:rPr>
                            <w:rFonts w:ascii="Cambria Math" w:hAnsi="Cambria Math" w:cs="Times New Roman"/>
                            <w:color w:val="000000" w:themeColor="text1"/>
                            <w:sz w:val="24"/>
                            <w:szCs w:val="24"/>
                          </w:rPr>
                          <m:t>β</m:t>
                        </m:r>
                      </m:oMath>
                      <w:r>
                        <w:rPr>
                          <w:rFonts w:ascii="Times New Roman" w:hAnsi="Times New Roman" w:cs="Times New Roman"/>
                          <w:i w:val="0"/>
                          <w:color w:val="000000" w:themeColor="text1"/>
                          <w:sz w:val="24"/>
                          <w:szCs w:val="24"/>
                        </w:rPr>
                        <w:t xml:space="preserve"> parameters regime</w:t>
                      </w:r>
                      <w:ins w:id="2489" w:author="Bo Shen" w:date="2023-02-13T13:13:00Z">
                        <w:r>
                          <w:rPr>
                            <w:rFonts w:ascii="Times New Roman" w:hAnsi="Times New Roman" w:cs="Times New Roman"/>
                            <w:i w:val="0"/>
                            <w:color w:val="000000" w:themeColor="text1"/>
                            <w:sz w:val="24"/>
                            <w:szCs w:val="24"/>
                          </w:rPr>
                          <w:t xml:space="preserve"> in the LDDM</w:t>
                        </w:r>
                      </w:ins>
                      <w:r>
                        <w:rPr>
                          <w:rFonts w:ascii="Times New Roman" w:hAnsi="Times New Roman" w:cs="Times New Roman"/>
                          <w:i w:val="0"/>
                          <w:color w:val="000000" w:themeColor="text1"/>
                          <w:sz w:val="24"/>
                          <w:szCs w:val="24"/>
                        </w:rPr>
                        <w:t xml:space="preserve">. </w:t>
                      </w:r>
                      <w:r w:rsidRPr="000E7B8F">
                        <w:rPr>
                          <w:rFonts w:ascii="Times New Roman" w:hAnsi="Times New Roman" w:cs="Times New Roman"/>
                          <w:b/>
                          <w:i w:val="0"/>
                          <w:color w:val="000000" w:themeColor="text1"/>
                          <w:sz w:val="24"/>
                          <w:szCs w:val="24"/>
                        </w:rPr>
                        <w:t>E.</w:t>
                      </w:r>
                      <w:r>
                        <w:rPr>
                          <w:rFonts w:ascii="Times New Roman" w:hAnsi="Times New Roman" w:cs="Times New Roman"/>
                          <w:i w:val="0"/>
                          <w:color w:val="000000" w:themeColor="text1"/>
                          <w:sz w:val="24"/>
                          <w:szCs w:val="24"/>
                        </w:rPr>
                        <w:t xml:space="preserve"> The predicted neural dynamics of </w:t>
                      </w:r>
                      <w:del w:id="2490" w:author="Bo Shen" w:date="2023-02-13T13:14:00Z">
                        <w:r w:rsidDel="00B673FF">
                          <w:rPr>
                            <w:rFonts w:ascii="Times New Roman" w:hAnsi="Times New Roman" w:cs="Times New Roman"/>
                            <w:i w:val="0"/>
                            <w:color w:val="000000" w:themeColor="text1"/>
                            <w:sz w:val="24"/>
                            <w:szCs w:val="24"/>
                          </w:rPr>
                          <w:delText xml:space="preserve">pyramidal </w:delText>
                        </w:r>
                      </w:del>
                      <w:ins w:id="2491" w:author="Bo Shen" w:date="2023-02-13T13:14:00Z">
                        <w:r>
                          <w:rPr>
                            <w:rFonts w:ascii="Times New Roman" w:hAnsi="Times New Roman" w:cs="Times New Roman"/>
                            <w:i w:val="0"/>
                            <w:color w:val="000000" w:themeColor="text1"/>
                            <w:sz w:val="24"/>
                            <w:szCs w:val="24"/>
                          </w:rPr>
                          <w:t xml:space="preserve">primary </w:t>
                        </w:r>
                      </w:ins>
                      <w:r>
                        <w:rPr>
                          <w:rFonts w:ascii="Times New Roman" w:hAnsi="Times New Roman" w:cs="Times New Roman"/>
                          <w:i w:val="0"/>
                          <w:color w:val="000000" w:themeColor="text1"/>
                          <w:sz w:val="24"/>
                          <w:szCs w:val="24"/>
                        </w:rPr>
                        <w:t>neurons (</w:t>
                      </w:r>
                      <w:r w:rsidRPr="00B673FF">
                        <w:rPr>
                          <w:rFonts w:ascii="Times New Roman" w:hAnsi="Times New Roman" w:cs="Times New Roman"/>
                          <w:iCs w:val="0"/>
                          <w:color w:val="000000" w:themeColor="text1"/>
                          <w:sz w:val="24"/>
                          <w:szCs w:val="24"/>
                          <w:rPrChange w:id="2492" w:author="Bo Shen" w:date="2023-02-13T13:14:00Z">
                            <w:rPr>
                              <w:rFonts w:ascii="Times New Roman" w:hAnsi="Times New Roman" w:cs="Times New Roman"/>
                              <w:i w:val="0"/>
                              <w:color w:val="000000" w:themeColor="text1"/>
                              <w:sz w:val="24"/>
                              <w:szCs w:val="24"/>
                            </w:rPr>
                          </w:rPrChange>
                        </w:rPr>
                        <w:t>R</w:t>
                      </w:r>
                      <w:r w:rsidRPr="00B673FF">
                        <w:rPr>
                          <w:rFonts w:ascii="Times New Roman" w:hAnsi="Times New Roman" w:cs="Times New Roman"/>
                          <w:iCs w:val="0"/>
                          <w:color w:val="000000" w:themeColor="text1"/>
                          <w:sz w:val="24"/>
                          <w:szCs w:val="24"/>
                          <w:vertAlign w:val="subscript"/>
                          <w:rPrChange w:id="2493" w:author="Bo Shen" w:date="2023-02-13T13:14:00Z">
                            <w:rPr>
                              <w:rFonts w:ascii="Times New Roman" w:hAnsi="Times New Roman" w:cs="Times New Roman"/>
                              <w:i w:val="0"/>
                              <w:color w:val="000000" w:themeColor="text1"/>
                              <w:sz w:val="24"/>
                              <w:szCs w:val="24"/>
                            </w:rPr>
                          </w:rPrChange>
                        </w:rPr>
                        <w:t>1</w:t>
                      </w:r>
                      <w:r>
                        <w:rPr>
                          <w:rFonts w:ascii="Times New Roman" w:hAnsi="Times New Roman" w:cs="Times New Roman"/>
                          <w:i w:val="0"/>
                          <w:color w:val="000000" w:themeColor="text1"/>
                          <w:sz w:val="24"/>
                          <w:szCs w:val="24"/>
                        </w:rPr>
                        <w:t xml:space="preserve">, solid lines and </w:t>
                      </w:r>
                      <w:r w:rsidRPr="00B673FF">
                        <w:rPr>
                          <w:rFonts w:ascii="Times New Roman" w:hAnsi="Times New Roman" w:cs="Times New Roman"/>
                          <w:iCs w:val="0"/>
                          <w:color w:val="000000" w:themeColor="text1"/>
                          <w:sz w:val="24"/>
                          <w:szCs w:val="24"/>
                          <w:rPrChange w:id="2494" w:author="Bo Shen" w:date="2023-02-13T13:14:00Z">
                            <w:rPr>
                              <w:rFonts w:ascii="Times New Roman" w:hAnsi="Times New Roman" w:cs="Times New Roman"/>
                              <w:i w:val="0"/>
                              <w:color w:val="000000" w:themeColor="text1"/>
                              <w:sz w:val="24"/>
                              <w:szCs w:val="24"/>
                            </w:rPr>
                          </w:rPrChange>
                        </w:rPr>
                        <w:t>R</w:t>
                      </w:r>
                      <w:r w:rsidRPr="00B673FF">
                        <w:rPr>
                          <w:rFonts w:ascii="Times New Roman" w:hAnsi="Times New Roman" w:cs="Times New Roman"/>
                          <w:iCs w:val="0"/>
                          <w:color w:val="000000" w:themeColor="text1"/>
                          <w:sz w:val="24"/>
                          <w:szCs w:val="24"/>
                          <w:vertAlign w:val="subscript"/>
                          <w:rPrChange w:id="2495" w:author="Bo Shen" w:date="2023-02-13T13:14:00Z">
                            <w:rPr>
                              <w:rFonts w:ascii="Times New Roman" w:hAnsi="Times New Roman" w:cs="Times New Roman"/>
                              <w:i w:val="0"/>
                              <w:color w:val="000000" w:themeColor="text1"/>
                              <w:sz w:val="24"/>
                              <w:szCs w:val="24"/>
                            </w:rPr>
                          </w:rPrChange>
                        </w:rPr>
                        <w:t>2</w:t>
                      </w:r>
                      <w:r>
                        <w:rPr>
                          <w:rFonts w:ascii="Times New Roman" w:hAnsi="Times New Roman" w:cs="Times New Roman"/>
                          <w:i w:val="0"/>
                          <w:color w:val="000000" w:themeColor="text1"/>
                          <w:sz w:val="24"/>
                          <w:szCs w:val="24"/>
                        </w:rPr>
                        <w:t xml:space="preserve">, dashed lines) activities from RNMs (e.g., Wong and Wang, 2006). Since the model does not include a mechanism of switch, fixed duration task is not able to be tested in this type of model. We examined the reaction time task instead. RNM predicts suppressed neural dynamics under </w:t>
                      </w:r>
                      <w:del w:id="2496" w:author="Bo Shen" w:date="2023-02-13T13:14:00Z">
                        <w:r w:rsidDel="00B673FF">
                          <w:rPr>
                            <w:rFonts w:ascii="Times New Roman" w:hAnsi="Times New Roman" w:cs="Times New Roman"/>
                            <w:i w:val="0"/>
                            <w:color w:val="000000" w:themeColor="text1"/>
                            <w:sz w:val="24"/>
                            <w:szCs w:val="24"/>
                          </w:rPr>
                          <w:delText>increased GABAergic activity</w:delText>
                        </w:r>
                      </w:del>
                      <w:ins w:id="2497" w:author="Bo Shen" w:date="2023-02-13T13:14:00Z">
                        <w:r>
                          <w:rPr>
                            <w:rFonts w:ascii="Times New Roman" w:hAnsi="Times New Roman" w:cs="Times New Roman"/>
                            <w:i w:val="0"/>
                            <w:color w:val="000000" w:themeColor="text1"/>
                            <w:sz w:val="24"/>
                            <w:szCs w:val="24"/>
                          </w:rPr>
                          <w:t>inhibitory potentiation</w:t>
                        </w:r>
                      </w:ins>
                      <w:r>
                        <w:rPr>
                          <w:rFonts w:ascii="Times New Roman" w:hAnsi="Times New Roman" w:cs="Times New Roman"/>
                          <w:i w:val="0"/>
                          <w:color w:val="000000" w:themeColor="text1"/>
                          <w:sz w:val="24"/>
                          <w:szCs w:val="24"/>
                        </w:rPr>
                        <w:t xml:space="preserve">. </w:t>
                      </w:r>
                      <w:r w:rsidRPr="000E5038">
                        <w:rPr>
                          <w:rFonts w:ascii="Times New Roman" w:hAnsi="Times New Roman" w:cs="Times New Roman"/>
                          <w:b/>
                          <w:i w:val="0"/>
                          <w:color w:val="000000" w:themeColor="text1"/>
                          <w:sz w:val="24"/>
                          <w:szCs w:val="24"/>
                        </w:rPr>
                        <w:t>F.</w:t>
                      </w:r>
                      <w:r>
                        <w:rPr>
                          <w:rFonts w:ascii="Times New Roman" w:hAnsi="Times New Roman" w:cs="Times New Roman"/>
                          <w:i w:val="0"/>
                          <w:color w:val="000000" w:themeColor="text1"/>
                          <w:sz w:val="24"/>
                          <w:szCs w:val="24"/>
                        </w:rPr>
                        <w:t xml:space="preserve"> RNM predicts increased RTs but un changed accuracy. </w:t>
                      </w:r>
                      <w:r w:rsidRPr="000E5038">
                        <w:rPr>
                          <w:rFonts w:ascii="Times New Roman" w:hAnsi="Times New Roman" w:cs="Times New Roman"/>
                          <w:b/>
                          <w:i w:val="0"/>
                          <w:color w:val="000000" w:themeColor="text1"/>
                          <w:sz w:val="24"/>
                          <w:szCs w:val="24"/>
                        </w:rPr>
                        <w:t>G.</w:t>
                      </w:r>
                      <w:r>
                        <w:rPr>
                          <w:rFonts w:ascii="Times New Roman" w:hAnsi="Times New Roman" w:cs="Times New Roman"/>
                          <w:i w:val="0"/>
                          <w:color w:val="000000" w:themeColor="text1"/>
                          <w:sz w:val="24"/>
                          <w:szCs w:val="24"/>
                        </w:rPr>
                        <w:t xml:space="preserve"> The chronometric and psychometric curves predicted by RNM will be qualitatively different from LDDM. </w:t>
                      </w:r>
                    </w:p>
                  </w:txbxContent>
                </v:textbox>
              </v:shape>
            </w:pict>
          </mc:Fallback>
        </mc:AlternateContent>
      </w:r>
      <w:r w:rsidRPr="0060258A">
        <w:rPr>
          <w:rFonts w:ascii="Times New Roman" w:hAnsi="Times New Roman" w:cs="Times New Roman"/>
          <w:color w:val="000000" w:themeColor="text1"/>
        </w:rPr>
        <w:br w:type="page"/>
      </w:r>
    </w:p>
    <w:p w:rsidR="005E51E4" w:rsidRPr="0060258A" w:rsidDel="005A2D8D" w:rsidRDefault="005E51E4" w:rsidP="00B26F88">
      <w:pPr>
        <w:spacing w:line="480" w:lineRule="auto"/>
        <w:jc w:val="both"/>
        <w:rPr>
          <w:del w:id="2498" w:author="Bo Shen" w:date="2023-02-03T18:49:00Z"/>
          <w:rFonts w:ascii="Times New Roman" w:hAnsi="Times New Roman" w:cs="Times New Roman"/>
          <w:color w:val="000000" w:themeColor="text1"/>
        </w:rPr>
      </w:pPr>
      <w:r w:rsidRPr="0060258A">
        <w:rPr>
          <w:rFonts w:ascii="Times New Roman" w:hAnsi="Times New Roman" w:cs="Times New Roman"/>
          <w:color w:val="000000" w:themeColor="text1"/>
        </w:rPr>
        <w:lastRenderedPageBreak/>
        <w:t xml:space="preserve">At the neural level, the LDDM predicts a dissociable effect of </w:t>
      </w:r>
      <w:del w:id="2499" w:author="Bo Shen" w:date="2023-02-13T12:43:00Z">
        <w:r w:rsidRPr="0060258A" w:rsidDel="00C12D3D">
          <w:rPr>
            <w:rFonts w:ascii="Times New Roman" w:hAnsi="Times New Roman" w:cs="Times New Roman"/>
            <w:color w:val="000000" w:themeColor="text1"/>
          </w:rPr>
          <w:delText xml:space="preserve">increased </w:delText>
        </w:r>
      </w:del>
      <w:ins w:id="2500" w:author="Bo Shen" w:date="2023-02-13T12:43:00Z">
        <w:r>
          <w:rPr>
            <w:rFonts w:ascii="Times New Roman" w:hAnsi="Times New Roman" w:cs="Times New Roman"/>
            <w:color w:val="000000" w:themeColor="text1"/>
          </w:rPr>
          <w:t>potentiated</w:t>
        </w:r>
        <w:r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inhibition on </w:t>
      </w:r>
      <w:del w:id="2501" w:author="Bo Shen" w:date="2023-02-13T12:43:00Z">
        <w:r w:rsidRPr="0060258A" w:rsidDel="00C12D3D">
          <w:rPr>
            <w:rFonts w:ascii="Times New Roman" w:hAnsi="Times New Roman" w:cs="Times New Roman"/>
            <w:color w:val="000000" w:themeColor="text1"/>
          </w:rPr>
          <w:delText xml:space="preserve">excitatory </w:delText>
        </w:r>
      </w:del>
      <w:ins w:id="2502" w:author="Bo Shen" w:date="2023-02-13T12:43:00Z">
        <w:r>
          <w:rPr>
            <w:rFonts w:ascii="Times New Roman" w:hAnsi="Times New Roman" w:cs="Times New Roman"/>
            <w:color w:val="000000" w:themeColor="text1"/>
          </w:rPr>
          <w:t>the primary</w:t>
        </w:r>
      </w:ins>
      <w:ins w:id="2503" w:author="Bo Shen" w:date="2023-02-13T12:45:00Z">
        <w:r>
          <w:rPr>
            <w:rFonts w:ascii="Times New Roman" w:hAnsi="Times New Roman" w:cs="Times New Roman"/>
            <w:color w:val="000000" w:themeColor="text1"/>
          </w:rPr>
          <w:t xml:space="preserve"> </w:t>
        </w:r>
      </w:ins>
      <w:ins w:id="2504" w:author="Bo Shen" w:date="2023-02-13T12:46:00Z">
        <w:r>
          <w:rPr>
            <w:rFonts w:ascii="Times New Roman" w:hAnsi="Times New Roman" w:cs="Times New Roman"/>
            <w:color w:val="000000" w:themeColor="text1"/>
          </w:rPr>
          <w:t xml:space="preserve">(i.e., </w:t>
        </w:r>
        <w:r w:rsidRPr="00C12D3D">
          <w:rPr>
            <w:rFonts w:ascii="Times New Roman" w:hAnsi="Times New Roman" w:cs="Times New Roman"/>
            <w:i/>
            <w:iCs/>
            <w:color w:val="000000" w:themeColor="text1"/>
            <w:rPrChange w:id="2505" w:author="Bo Shen" w:date="2023-02-13T12:46:00Z">
              <w:rPr>
                <w:rFonts w:ascii="Times New Roman" w:hAnsi="Times New Roman" w:cs="Times New Roman"/>
                <w:color w:val="000000" w:themeColor="text1"/>
              </w:rPr>
            </w:rPrChange>
          </w:rPr>
          <w:t>R</w:t>
        </w:r>
        <w:r>
          <w:rPr>
            <w:rFonts w:ascii="Times New Roman" w:hAnsi="Times New Roman" w:cs="Times New Roman"/>
            <w:color w:val="000000" w:themeColor="text1"/>
          </w:rPr>
          <w:t>)</w:t>
        </w:r>
      </w:ins>
      <w:ins w:id="2506" w:author="Bo Shen" w:date="2023-02-13T12:43:00Z">
        <w:r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neuron</w:t>
      </w:r>
      <w:ins w:id="2507" w:author="Bo Shen" w:date="2023-02-13T12:43:00Z">
        <w:r>
          <w:rPr>
            <w:rFonts w:ascii="Times New Roman" w:hAnsi="Times New Roman" w:cs="Times New Roman"/>
            <w:color w:val="000000" w:themeColor="text1"/>
          </w:rPr>
          <w:t>’s</w:t>
        </w:r>
      </w:ins>
      <w:r w:rsidRPr="0060258A">
        <w:rPr>
          <w:rFonts w:ascii="Times New Roman" w:hAnsi="Times New Roman" w:cs="Times New Roman"/>
          <w:color w:val="000000" w:themeColor="text1"/>
        </w:rPr>
        <w:t xml:space="preserve"> activity (</w:t>
      </w:r>
      <w:r w:rsidRPr="0060258A">
        <w:rPr>
          <w:rFonts w:ascii="Times New Roman" w:hAnsi="Times New Roman" w:cs="Times New Roman"/>
          <w:b/>
          <w:color w:val="000000" w:themeColor="text1"/>
        </w:rPr>
        <w:t>Fig 10A</w:t>
      </w:r>
      <w:r w:rsidRPr="0060258A">
        <w:rPr>
          <w:rFonts w:ascii="Times New Roman" w:hAnsi="Times New Roman" w:cs="Times New Roman"/>
          <w:color w:val="000000" w:themeColor="text1"/>
        </w:rPr>
        <w:t xml:space="preserve">). During option representation (cue interval in fixed duration trials), </w:t>
      </w:r>
      <w:del w:id="2508" w:author="Bo Shen" w:date="2023-02-13T12:44:00Z">
        <w:r w:rsidRPr="0060258A" w:rsidDel="00C12D3D">
          <w:rPr>
            <w:rFonts w:ascii="Times New Roman" w:hAnsi="Times New Roman" w:cs="Times New Roman"/>
            <w:color w:val="000000" w:themeColor="text1"/>
          </w:rPr>
          <w:delText xml:space="preserve">increased </w:delText>
        </w:r>
      </w:del>
      <w:ins w:id="2509" w:author="Bo Shen" w:date="2023-02-13T12:44:00Z">
        <w:r>
          <w:rPr>
            <w:rFonts w:ascii="Times New Roman" w:hAnsi="Times New Roman" w:cs="Times New Roman"/>
            <w:color w:val="000000" w:themeColor="text1"/>
          </w:rPr>
          <w:t>potentiated</w:t>
        </w:r>
        <w:r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inhibition increases both recurrent and lateral inhibition, leading to decreased </w:t>
      </w:r>
      <w:del w:id="2510" w:author="Bo Shen" w:date="2023-02-13T12:45:00Z">
        <w:r w:rsidRPr="0060258A" w:rsidDel="00C12D3D">
          <w:rPr>
            <w:rFonts w:ascii="Times New Roman" w:hAnsi="Times New Roman" w:cs="Times New Roman"/>
            <w:color w:val="000000" w:themeColor="text1"/>
          </w:rPr>
          <w:delText xml:space="preserve">excitatory neuron </w:delText>
        </w:r>
      </w:del>
      <w:r w:rsidRPr="0060258A">
        <w:rPr>
          <w:rFonts w:ascii="Times New Roman" w:hAnsi="Times New Roman" w:cs="Times New Roman"/>
          <w:color w:val="000000" w:themeColor="text1"/>
        </w:rPr>
        <w:t>firing rates</w:t>
      </w:r>
      <w:ins w:id="2511" w:author="Bo Shen" w:date="2023-02-13T12:45:00Z">
        <w:r w:rsidRPr="00C12D3D">
          <w:rPr>
            <w:rFonts w:ascii="Times New Roman" w:hAnsi="Times New Roman" w:cs="Times New Roman"/>
            <w:color w:val="000000" w:themeColor="text1"/>
          </w:rPr>
          <w:t xml:space="preserve"> </w:t>
        </w:r>
      </w:ins>
      <w:del w:id="2512" w:author="Bo Shen" w:date="2023-02-13T12:45:00Z">
        <w:r w:rsidRPr="0060258A" w:rsidDel="00C12D3D">
          <w:rPr>
            <w:rFonts w:ascii="Times New Roman" w:hAnsi="Times New Roman" w:cs="Times New Roman"/>
            <w:color w:val="000000" w:themeColor="text1"/>
          </w:rPr>
          <w:delText xml:space="preserve"> </w:delText>
        </w:r>
      </w:del>
      <w:r w:rsidRPr="0060258A">
        <w:rPr>
          <w:rFonts w:ascii="Times New Roman" w:hAnsi="Times New Roman" w:cs="Times New Roman"/>
          <w:color w:val="000000" w:themeColor="text1"/>
        </w:rPr>
        <w:t>and a weaker modulation by value</w:t>
      </w:r>
      <w:ins w:id="2513" w:author="Bo Shen" w:date="2023-02-13T12:45:00Z">
        <w:r w:rsidRPr="00C12D3D">
          <w:rPr>
            <w:rFonts w:ascii="Times New Roman" w:hAnsi="Times New Roman" w:cs="Times New Roman"/>
            <w:color w:val="000000" w:themeColor="text1"/>
          </w:rPr>
          <w:t xml:space="preserve"> </w:t>
        </w:r>
        <w:r>
          <w:rPr>
            <w:rFonts w:ascii="Times New Roman" w:hAnsi="Times New Roman" w:cs="Times New Roman"/>
            <w:color w:val="000000" w:themeColor="text1"/>
          </w:rPr>
          <w:t>on the primary</w:t>
        </w:r>
        <w:r w:rsidRPr="0060258A">
          <w:rPr>
            <w:rFonts w:ascii="Times New Roman" w:hAnsi="Times New Roman" w:cs="Times New Roman"/>
            <w:color w:val="000000" w:themeColor="text1"/>
          </w:rPr>
          <w:t xml:space="preserve"> neuron</w:t>
        </w:r>
        <w:r>
          <w:rPr>
            <w:rFonts w:ascii="Times New Roman" w:hAnsi="Times New Roman" w:cs="Times New Roman"/>
            <w:color w:val="000000" w:themeColor="text1"/>
          </w:rPr>
          <w:t>s</w:t>
        </w:r>
      </w:ins>
      <w:r w:rsidRPr="0060258A">
        <w:rPr>
          <w:rFonts w:ascii="Times New Roman" w:hAnsi="Times New Roman" w:cs="Times New Roman"/>
          <w:color w:val="000000" w:themeColor="text1"/>
        </w:rPr>
        <w:t xml:space="preserve">. During option selection (go/choice intervals in fixed duration trials), stimulation of local disinhibition increases WTA activity </w:t>
      </w:r>
      <w:del w:id="2514" w:author="Bo Shen" w:date="2023-02-13T12:52:00Z">
        <w:r w:rsidRPr="0060258A" w:rsidDel="001C4E8B">
          <w:rPr>
            <w:rFonts w:ascii="Times New Roman" w:hAnsi="Times New Roman" w:cs="Times New Roman"/>
            <w:color w:val="000000" w:themeColor="text1"/>
          </w:rPr>
          <w:delText xml:space="preserve">but </w:delText>
        </w:r>
      </w:del>
      <w:ins w:id="2515" w:author="Bo Shen" w:date="2023-02-13T12:52:00Z">
        <w:r>
          <w:rPr>
            <w:rFonts w:ascii="Times New Roman" w:hAnsi="Times New Roman" w:cs="Times New Roman"/>
            <w:color w:val="000000" w:themeColor="text1"/>
          </w:rPr>
          <w:t xml:space="preserve">and </w:t>
        </w:r>
      </w:ins>
      <w:ins w:id="2516" w:author="Bo Shen" w:date="2023-02-13T12:53:00Z">
        <w:r>
          <w:rPr>
            <w:rFonts w:ascii="Times New Roman" w:hAnsi="Times New Roman" w:cs="Times New Roman"/>
            <w:color w:val="000000" w:themeColor="text1"/>
          </w:rPr>
          <w:t>simultaneously</w:t>
        </w:r>
      </w:ins>
      <w:ins w:id="2517" w:author="Bo Shen" w:date="2023-02-13T12:52:00Z">
        <w:r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decreases the late-stage representation of value. </w:t>
      </w:r>
      <w:ins w:id="2518" w:author="Bo Shen" w:date="2023-02-13T12:52:00Z">
        <w:r>
          <w:rPr>
            <w:rFonts w:ascii="Times New Roman" w:hAnsi="Times New Roman" w:cs="Times New Roman"/>
            <w:color w:val="000000" w:themeColor="text1"/>
          </w:rPr>
          <w:t xml:space="preserve">As an outcome, </w:t>
        </w:r>
      </w:ins>
      <w:del w:id="2519" w:author="Bo Shen" w:date="2023-02-13T12:52:00Z">
        <w:r w:rsidRPr="0060258A" w:rsidDel="001C4E8B">
          <w:rPr>
            <w:rFonts w:ascii="Times New Roman" w:hAnsi="Times New Roman" w:cs="Times New Roman"/>
            <w:color w:val="000000" w:themeColor="text1"/>
          </w:rPr>
          <w:delText xml:space="preserve">At the behavioral level, </w:delText>
        </w:r>
      </w:del>
      <w:r w:rsidRPr="0060258A">
        <w:rPr>
          <w:rFonts w:ascii="Times New Roman" w:hAnsi="Times New Roman" w:cs="Times New Roman"/>
          <w:color w:val="000000" w:themeColor="text1"/>
        </w:rPr>
        <w:t xml:space="preserve">these changes </w:t>
      </w:r>
      <w:del w:id="2520" w:author="Bo Shen" w:date="2023-02-13T12:52:00Z">
        <w:r w:rsidRPr="0060258A" w:rsidDel="001C4E8B">
          <w:rPr>
            <w:rFonts w:ascii="Times New Roman" w:hAnsi="Times New Roman" w:cs="Times New Roman"/>
            <w:color w:val="000000" w:themeColor="text1"/>
          </w:rPr>
          <w:delText xml:space="preserve">should </w:delText>
        </w:r>
      </w:del>
      <w:r w:rsidRPr="0060258A">
        <w:rPr>
          <w:rFonts w:ascii="Times New Roman" w:hAnsi="Times New Roman" w:cs="Times New Roman"/>
          <w:color w:val="000000" w:themeColor="text1"/>
        </w:rPr>
        <w:t xml:space="preserve">produce a speeding up of RTs </w:t>
      </w:r>
      <w:del w:id="2521" w:author="Bo Shen" w:date="2023-02-13T12:52:00Z">
        <w:r w:rsidRPr="0060258A" w:rsidDel="001C4E8B">
          <w:rPr>
            <w:rFonts w:ascii="Times New Roman" w:hAnsi="Times New Roman" w:cs="Times New Roman"/>
            <w:color w:val="000000" w:themeColor="text1"/>
          </w:rPr>
          <w:delText xml:space="preserve">and </w:delText>
        </w:r>
      </w:del>
      <w:ins w:id="2522" w:author="Bo Shen" w:date="2023-02-13T12:52:00Z">
        <w:r>
          <w:rPr>
            <w:rFonts w:ascii="Times New Roman" w:hAnsi="Times New Roman" w:cs="Times New Roman"/>
            <w:color w:val="000000" w:themeColor="text1"/>
          </w:rPr>
          <w:t>but</w:t>
        </w:r>
        <w:r w:rsidRPr="0060258A">
          <w:rPr>
            <w:rFonts w:ascii="Times New Roman" w:hAnsi="Times New Roman" w:cs="Times New Roman"/>
            <w:color w:val="000000" w:themeColor="text1"/>
          </w:rPr>
          <w:t xml:space="preserve"> </w:t>
        </w:r>
      </w:ins>
      <w:ins w:id="2523" w:author="Bo Shen" w:date="2023-02-13T12:53:00Z">
        <w:r>
          <w:rPr>
            <w:rFonts w:ascii="Times New Roman" w:hAnsi="Times New Roman" w:cs="Times New Roman"/>
            <w:color w:val="000000" w:themeColor="text1"/>
          </w:rPr>
          <w:t>a</w:t>
        </w:r>
      </w:ins>
      <w:del w:id="2524" w:author="Bo Shen" w:date="2023-02-13T12:53:00Z">
        <w:r w:rsidRPr="0060258A" w:rsidDel="001C4E8B">
          <w:rPr>
            <w:rFonts w:ascii="Times New Roman" w:hAnsi="Times New Roman" w:cs="Times New Roman"/>
            <w:color w:val="000000" w:themeColor="text1"/>
          </w:rPr>
          <w:delText>a</w:delText>
        </w:r>
      </w:del>
      <w:r w:rsidRPr="0060258A">
        <w:rPr>
          <w:rFonts w:ascii="Times New Roman" w:hAnsi="Times New Roman" w:cs="Times New Roman"/>
          <w:color w:val="000000" w:themeColor="text1"/>
        </w:rPr>
        <w:t xml:space="preserve"> decrease</w:t>
      </w:r>
      <w:ins w:id="2525" w:author="Bo Shen" w:date="2023-02-13T12:52:00Z">
        <w:r>
          <w:rPr>
            <w:rFonts w:ascii="Times New Roman" w:hAnsi="Times New Roman" w:cs="Times New Roman"/>
            <w:color w:val="000000" w:themeColor="text1"/>
          </w:rPr>
          <w:t>d</w:t>
        </w:r>
      </w:ins>
      <w:r w:rsidRPr="0060258A">
        <w:rPr>
          <w:rFonts w:ascii="Times New Roman" w:hAnsi="Times New Roman" w:cs="Times New Roman"/>
          <w:color w:val="000000" w:themeColor="text1"/>
        </w:rPr>
        <w:t xml:space="preserve"> </w:t>
      </w:r>
      <w:del w:id="2526" w:author="Bo Shen" w:date="2023-02-13T12:52:00Z">
        <w:r w:rsidRPr="0060258A" w:rsidDel="001C4E8B">
          <w:rPr>
            <w:rFonts w:ascii="Times New Roman" w:hAnsi="Times New Roman" w:cs="Times New Roman"/>
            <w:color w:val="000000" w:themeColor="text1"/>
          </w:rPr>
          <w:delText xml:space="preserve">in </w:delText>
        </w:r>
      </w:del>
      <w:r w:rsidRPr="0060258A">
        <w:rPr>
          <w:rFonts w:ascii="Times New Roman" w:hAnsi="Times New Roman" w:cs="Times New Roman"/>
          <w:color w:val="000000" w:themeColor="text1"/>
        </w:rPr>
        <w:t>choice accuracy (</w:t>
      </w:r>
      <w:r w:rsidRPr="0060258A">
        <w:rPr>
          <w:rFonts w:ascii="Times New Roman" w:hAnsi="Times New Roman" w:cs="Times New Roman"/>
          <w:b/>
          <w:color w:val="000000" w:themeColor="text1"/>
        </w:rPr>
        <w:t>Fig. 10B</w:t>
      </w:r>
      <w:r w:rsidRPr="0060258A">
        <w:rPr>
          <w:rFonts w:ascii="Times New Roman" w:hAnsi="Times New Roman" w:cs="Times New Roman"/>
          <w:color w:val="000000" w:themeColor="text1"/>
        </w:rPr>
        <w:t>)</w:t>
      </w:r>
      <w:ins w:id="2527" w:author="Bo Shen" w:date="2023-02-13T12:56:00Z">
        <w:r>
          <w:rPr>
            <w:rFonts w:ascii="Times New Roman" w:hAnsi="Times New Roman" w:cs="Times New Roman"/>
            <w:color w:val="000000" w:themeColor="text1"/>
          </w:rPr>
          <w:t>.</w:t>
        </w:r>
      </w:ins>
      <w:del w:id="2528" w:author="Bo Shen" w:date="2023-02-13T12:56:00Z">
        <w:r w:rsidRPr="0060258A" w:rsidDel="00B5113E">
          <w:rPr>
            <w:rFonts w:ascii="Times New Roman" w:hAnsi="Times New Roman" w:cs="Times New Roman"/>
            <w:color w:val="000000" w:themeColor="text1"/>
          </w:rPr>
          <w:delText>,</w:delText>
        </w:r>
      </w:del>
      <w:r w:rsidRPr="0060258A">
        <w:rPr>
          <w:rFonts w:ascii="Times New Roman" w:hAnsi="Times New Roman" w:cs="Times New Roman"/>
          <w:color w:val="000000" w:themeColor="text1"/>
        </w:rPr>
        <w:t xml:space="preserve"> </w:t>
      </w:r>
      <w:ins w:id="2529" w:author="Bo Shen" w:date="2023-02-13T12:56:00Z">
        <w:r>
          <w:rPr>
            <w:rFonts w:ascii="Times New Roman" w:hAnsi="Times New Roman" w:cs="Times New Roman"/>
            <w:color w:val="000000" w:themeColor="text1"/>
          </w:rPr>
          <w:t xml:space="preserve">The </w:t>
        </w:r>
      </w:ins>
      <w:r w:rsidRPr="0060258A">
        <w:rPr>
          <w:rFonts w:ascii="Times New Roman" w:hAnsi="Times New Roman" w:cs="Times New Roman"/>
          <w:color w:val="000000" w:themeColor="text1"/>
        </w:rPr>
        <w:t>expected differences between</w:t>
      </w:r>
      <w:ins w:id="2530" w:author="Bo Shen" w:date="2023-02-13T12:57:00Z">
        <w:r>
          <w:rPr>
            <w:rFonts w:ascii="Times New Roman" w:hAnsi="Times New Roman" w:cs="Times New Roman"/>
            <w:color w:val="000000" w:themeColor="text1"/>
          </w:rPr>
          <w:t xml:space="preserve"> the</w:t>
        </w:r>
      </w:ins>
      <w:r w:rsidRPr="0060258A">
        <w:rPr>
          <w:rFonts w:ascii="Times New Roman" w:hAnsi="Times New Roman" w:cs="Times New Roman"/>
          <w:color w:val="000000" w:themeColor="text1"/>
        </w:rPr>
        <w:t xml:space="preserve"> control</w:t>
      </w:r>
      <w:ins w:id="2531" w:author="Bo Shen" w:date="2023-02-13T12:56:00Z">
        <w:r>
          <w:rPr>
            <w:rFonts w:ascii="Times New Roman" w:hAnsi="Times New Roman" w:cs="Times New Roman"/>
            <w:color w:val="000000" w:themeColor="text1"/>
          </w:rPr>
          <w:t xml:space="preserve"> condition</w:t>
        </w:r>
      </w:ins>
      <w:r w:rsidRPr="0060258A">
        <w:rPr>
          <w:rFonts w:ascii="Times New Roman" w:hAnsi="Times New Roman" w:cs="Times New Roman"/>
          <w:color w:val="000000" w:themeColor="text1"/>
        </w:rPr>
        <w:t xml:space="preserve"> and </w:t>
      </w:r>
      <w:del w:id="2532" w:author="Bo Shen" w:date="2023-02-13T12:57:00Z">
        <w:r w:rsidRPr="0060258A" w:rsidDel="00B5113E">
          <w:rPr>
            <w:rFonts w:ascii="Times New Roman" w:hAnsi="Times New Roman" w:cs="Times New Roman"/>
            <w:color w:val="000000" w:themeColor="text1"/>
          </w:rPr>
          <w:delText xml:space="preserve">agonist </w:delText>
        </w:r>
      </w:del>
      <w:ins w:id="2533" w:author="Bo Shen" w:date="2023-02-13T12:57:00Z">
        <w:r>
          <w:rPr>
            <w:rFonts w:ascii="Times New Roman" w:hAnsi="Times New Roman" w:cs="Times New Roman"/>
            <w:color w:val="000000" w:themeColor="text1"/>
          </w:rPr>
          <w:t>the inhibitory potentiation condition</w:t>
        </w:r>
        <w:r w:rsidRPr="0060258A">
          <w:rPr>
            <w:rFonts w:ascii="Times New Roman" w:hAnsi="Times New Roman" w:cs="Times New Roman"/>
            <w:color w:val="000000" w:themeColor="text1"/>
          </w:rPr>
          <w:t xml:space="preserve"> </w:t>
        </w:r>
      </w:ins>
      <w:del w:id="2534" w:author="Bo Shen" w:date="2023-02-13T12:57:00Z">
        <w:r w:rsidRPr="0060258A" w:rsidDel="00B5113E">
          <w:rPr>
            <w:rFonts w:ascii="Times New Roman" w:hAnsi="Times New Roman" w:cs="Times New Roman"/>
            <w:color w:val="000000" w:themeColor="text1"/>
          </w:rPr>
          <w:delText xml:space="preserve">that </w:delText>
        </w:r>
      </w:del>
      <w:r w:rsidRPr="0060258A">
        <w:rPr>
          <w:rFonts w:ascii="Times New Roman" w:hAnsi="Times New Roman" w:cs="Times New Roman"/>
          <w:color w:val="000000" w:themeColor="text1"/>
        </w:rPr>
        <w:t>would be evident in chronometric and psychometric curves</w:t>
      </w:r>
      <w:ins w:id="2535" w:author="Bo Shen" w:date="2023-02-13T12:57:00Z">
        <w:r>
          <w:rPr>
            <w:rFonts w:ascii="Times New Roman" w:hAnsi="Times New Roman" w:cs="Times New Roman"/>
            <w:color w:val="000000" w:themeColor="text1"/>
          </w:rPr>
          <w:t xml:space="preserve"> across different levels of inputs</w:t>
        </w:r>
      </w:ins>
      <w:r w:rsidRPr="0060258A">
        <w:rPr>
          <w:rFonts w:ascii="Times New Roman" w:hAnsi="Times New Roman" w:cs="Times New Roman"/>
          <w:color w:val="000000" w:themeColor="text1"/>
        </w:rPr>
        <w:t xml:space="preserve"> (</w:t>
      </w:r>
      <w:r w:rsidRPr="0060258A">
        <w:rPr>
          <w:rFonts w:ascii="Times New Roman" w:hAnsi="Times New Roman" w:cs="Times New Roman"/>
          <w:b/>
          <w:color w:val="000000" w:themeColor="text1"/>
        </w:rPr>
        <w:t>Fig. 10C</w:t>
      </w:r>
      <w:r w:rsidRPr="0060258A">
        <w:rPr>
          <w:rFonts w:ascii="Times New Roman" w:hAnsi="Times New Roman" w:cs="Times New Roman"/>
          <w:color w:val="000000" w:themeColor="text1"/>
        </w:rPr>
        <w:t xml:space="preserve">). Note that the qualitative predictions for </w:t>
      </w:r>
      <w:del w:id="2536" w:author="Bo Shen" w:date="2023-02-13T13:01:00Z">
        <w:r w:rsidRPr="0060258A" w:rsidDel="00B67552">
          <w:rPr>
            <w:rFonts w:ascii="Times New Roman" w:hAnsi="Times New Roman" w:cs="Times New Roman"/>
            <w:color w:val="000000" w:themeColor="text1"/>
          </w:rPr>
          <w:delText xml:space="preserve">agonist </w:delText>
        </w:r>
      </w:del>
      <w:ins w:id="2537" w:author="Bo Shen" w:date="2023-02-13T13:01:00Z">
        <w:r>
          <w:rPr>
            <w:rFonts w:ascii="Times New Roman" w:hAnsi="Times New Roman" w:cs="Times New Roman"/>
            <w:color w:val="000000" w:themeColor="text1"/>
          </w:rPr>
          <w:t>inhibitory potentiation</w:t>
        </w:r>
        <w:r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effects on RT and accuracy (i.e.</w:t>
      </w:r>
      <w:ins w:id="2538" w:author="Bo Shen" w:date="2023-02-13T12:50:00Z">
        <w:r>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w:t>
      </w:r>
      <w:ins w:id="2539" w:author="Bo Shen" w:date="2023-02-13T13:01:00Z">
        <w:r>
          <w:rPr>
            <w:rFonts w:ascii="Times New Roman" w:hAnsi="Times New Roman" w:cs="Times New Roman"/>
            <w:color w:val="000000" w:themeColor="text1"/>
          </w:rPr>
          <w:t xml:space="preserve">the </w:t>
        </w:r>
      </w:ins>
      <w:r w:rsidRPr="0060258A">
        <w:rPr>
          <w:rFonts w:ascii="Times New Roman" w:hAnsi="Times New Roman" w:cs="Times New Roman"/>
          <w:color w:val="000000" w:themeColor="text1"/>
        </w:rPr>
        <w:t>direction of change</w:t>
      </w:r>
      <w:ins w:id="2540" w:author="Bo Shen" w:date="2023-02-13T13:01:00Z">
        <w:r>
          <w:rPr>
            <w:rFonts w:ascii="Times New Roman" w:hAnsi="Times New Roman" w:cs="Times New Roman"/>
            <w:color w:val="000000" w:themeColor="text1"/>
          </w:rPr>
          <w:t>s</w:t>
        </w:r>
      </w:ins>
      <w:r w:rsidRPr="0060258A">
        <w:rPr>
          <w:rFonts w:ascii="Times New Roman" w:hAnsi="Times New Roman" w:cs="Times New Roman"/>
          <w:color w:val="000000" w:themeColor="text1"/>
        </w:rPr>
        <w:t>) are robust to specific LDDM parameterizations (</w:t>
      </w:r>
      <w:r w:rsidRPr="0060258A">
        <w:rPr>
          <w:rFonts w:ascii="Times New Roman" w:hAnsi="Times New Roman" w:cs="Times New Roman"/>
          <w:b/>
          <w:color w:val="000000" w:themeColor="text1"/>
        </w:rPr>
        <w:t>Fig. 10D</w:t>
      </w:r>
      <w:r w:rsidRPr="0060258A">
        <w:rPr>
          <w:rFonts w:ascii="Times New Roman" w:hAnsi="Times New Roman" w:cs="Times New Roman"/>
          <w:color w:val="000000" w:themeColor="text1"/>
        </w:rPr>
        <w:t xml:space="preserve">). In contrast, in more traditional networks like the RNM that employ non-selective inhibition, </w:t>
      </w:r>
      <w:del w:id="2541" w:author="Bo Shen" w:date="2023-02-13T13:03:00Z">
        <w:r w:rsidRPr="0060258A" w:rsidDel="00562BA1">
          <w:rPr>
            <w:rFonts w:ascii="Times New Roman" w:hAnsi="Times New Roman" w:cs="Times New Roman"/>
            <w:color w:val="000000" w:themeColor="text1"/>
          </w:rPr>
          <w:delText xml:space="preserve">increased </w:delText>
        </w:r>
      </w:del>
      <w:ins w:id="2542" w:author="Bo Shen" w:date="2023-02-13T13:03:00Z">
        <w:r>
          <w:rPr>
            <w:rFonts w:ascii="Times New Roman" w:hAnsi="Times New Roman" w:cs="Times New Roman"/>
            <w:color w:val="000000" w:themeColor="text1"/>
          </w:rPr>
          <w:t>potentiated</w:t>
        </w:r>
        <w:r w:rsidRPr="0060258A">
          <w:rPr>
            <w:rFonts w:ascii="Times New Roman" w:hAnsi="Times New Roman" w:cs="Times New Roman"/>
            <w:color w:val="000000" w:themeColor="text1"/>
          </w:rPr>
          <w:t xml:space="preserve"> </w:t>
        </w:r>
      </w:ins>
      <w:r w:rsidRPr="0060258A">
        <w:rPr>
          <w:rFonts w:ascii="Times New Roman" w:hAnsi="Times New Roman" w:cs="Times New Roman"/>
          <w:color w:val="000000" w:themeColor="text1"/>
        </w:rPr>
        <w:t xml:space="preserve">inhibition suppresses </w:t>
      </w:r>
      <w:ins w:id="2543" w:author="Bo Shen" w:date="2023-02-13T13:05:00Z">
        <w:r>
          <w:rPr>
            <w:rFonts w:ascii="Times New Roman" w:hAnsi="Times New Roman" w:cs="Times New Roman"/>
            <w:color w:val="000000" w:themeColor="text1"/>
          </w:rPr>
          <w:t xml:space="preserve">the excitatory neural activities during the </w:t>
        </w:r>
      </w:ins>
      <w:del w:id="2544" w:author="Bo Shen" w:date="2023-02-13T13:05:00Z">
        <w:r w:rsidRPr="0060258A" w:rsidDel="00562BA1">
          <w:rPr>
            <w:rFonts w:ascii="Times New Roman" w:hAnsi="Times New Roman" w:cs="Times New Roman"/>
            <w:color w:val="000000" w:themeColor="text1"/>
          </w:rPr>
          <w:delText xml:space="preserve">both the baseline and </w:delText>
        </w:r>
      </w:del>
      <w:r w:rsidRPr="0060258A">
        <w:rPr>
          <w:rFonts w:ascii="Times New Roman" w:hAnsi="Times New Roman" w:cs="Times New Roman"/>
          <w:color w:val="000000" w:themeColor="text1"/>
        </w:rPr>
        <w:t xml:space="preserve">WTA </w:t>
      </w:r>
      <w:del w:id="2545" w:author="Bo Shen" w:date="2023-02-13T13:06:00Z">
        <w:r w:rsidRPr="0060258A" w:rsidDel="00562BA1">
          <w:rPr>
            <w:rFonts w:ascii="Times New Roman" w:hAnsi="Times New Roman" w:cs="Times New Roman"/>
            <w:color w:val="000000" w:themeColor="text1"/>
          </w:rPr>
          <w:delText xml:space="preserve">stages of neural activities </w:delText>
        </w:r>
      </w:del>
      <w:ins w:id="2546" w:author="Bo Shen" w:date="2023-02-13T13:06:00Z">
        <w:r>
          <w:rPr>
            <w:rFonts w:ascii="Times New Roman" w:hAnsi="Times New Roman" w:cs="Times New Roman"/>
            <w:color w:val="000000" w:themeColor="text1"/>
          </w:rPr>
          <w:t xml:space="preserve">competition </w:t>
        </w:r>
      </w:ins>
      <w:r w:rsidRPr="0060258A">
        <w:rPr>
          <w:rFonts w:ascii="Times New Roman" w:hAnsi="Times New Roman" w:cs="Times New Roman"/>
          <w:color w:val="000000" w:themeColor="text1"/>
        </w:rPr>
        <w:t>(</w:t>
      </w:r>
      <w:r w:rsidRPr="0060258A">
        <w:rPr>
          <w:rFonts w:ascii="Times New Roman" w:hAnsi="Times New Roman" w:cs="Times New Roman"/>
          <w:b/>
          <w:color w:val="000000" w:themeColor="text1"/>
        </w:rPr>
        <w:t>Fig. 10E</w:t>
      </w:r>
      <w:r w:rsidRPr="0060258A">
        <w:rPr>
          <w:rFonts w:ascii="Times New Roman" w:hAnsi="Times New Roman" w:cs="Times New Roman"/>
          <w:color w:val="000000" w:themeColor="text1"/>
        </w:rPr>
        <w:t xml:space="preserve">). </w:t>
      </w:r>
      <w:ins w:id="2547" w:author="Bo Shen" w:date="2023-02-13T13:04:00Z">
        <w:r>
          <w:rPr>
            <w:rFonts w:ascii="Times New Roman" w:hAnsi="Times New Roman" w:cs="Times New Roman"/>
            <w:color w:val="000000" w:themeColor="text1"/>
          </w:rPr>
          <w:t>T</w:t>
        </w:r>
      </w:ins>
      <w:del w:id="2548" w:author="Bo Shen" w:date="2023-02-13T13:04:00Z">
        <w:r w:rsidRPr="0060258A" w:rsidDel="00562BA1">
          <w:rPr>
            <w:rFonts w:ascii="Times New Roman" w:hAnsi="Times New Roman" w:cs="Times New Roman"/>
            <w:color w:val="000000" w:themeColor="text1"/>
          </w:rPr>
          <w:delText>T</w:delText>
        </w:r>
      </w:del>
      <w:r w:rsidRPr="0060258A">
        <w:rPr>
          <w:rFonts w:ascii="Times New Roman" w:hAnsi="Times New Roman" w:cs="Times New Roman"/>
          <w:color w:val="000000" w:themeColor="text1"/>
        </w:rPr>
        <w:t>he suppression in neural coding will slow down RTs but will not affect the choice accuracy (</w:t>
      </w:r>
      <w:r w:rsidRPr="0060258A">
        <w:rPr>
          <w:rFonts w:ascii="Times New Roman" w:hAnsi="Times New Roman" w:cs="Times New Roman"/>
          <w:b/>
          <w:color w:val="000000" w:themeColor="text1"/>
        </w:rPr>
        <w:t>Figs. 10F</w:t>
      </w:r>
      <w:r w:rsidRPr="0060258A">
        <w:rPr>
          <w:rFonts w:ascii="Times New Roman" w:hAnsi="Times New Roman" w:cs="Times New Roman"/>
          <w:color w:val="000000" w:themeColor="text1"/>
        </w:rPr>
        <w:t xml:space="preserve"> and </w:t>
      </w:r>
      <w:r w:rsidRPr="0060258A">
        <w:rPr>
          <w:rFonts w:ascii="Times New Roman" w:hAnsi="Times New Roman" w:cs="Times New Roman"/>
          <w:b/>
          <w:color w:val="000000" w:themeColor="text1"/>
        </w:rPr>
        <w:t>G</w:t>
      </w:r>
      <w:r w:rsidRPr="0060258A">
        <w:rPr>
          <w:rFonts w:ascii="Times New Roman" w:hAnsi="Times New Roman" w:cs="Times New Roman"/>
          <w:color w:val="000000" w:themeColor="text1"/>
        </w:rPr>
        <w:t>). These novel predictions could be readily tested and differentiate models that rely on the structured disinhibition that we propose from models</w:t>
      </w:r>
      <w:ins w:id="2549" w:author="Bo Shen" w:date="2023-02-13T13:09:00Z">
        <w:r>
          <w:rPr>
            <w:rFonts w:ascii="Times New Roman" w:hAnsi="Times New Roman" w:cs="Times New Roman"/>
            <w:color w:val="000000" w:themeColor="text1"/>
          </w:rPr>
          <w:t>,</w:t>
        </w:r>
      </w:ins>
      <w:r w:rsidRPr="0060258A">
        <w:rPr>
          <w:rFonts w:ascii="Times New Roman" w:hAnsi="Times New Roman" w:cs="Times New Roman"/>
          <w:color w:val="000000" w:themeColor="text1"/>
        </w:rPr>
        <w:t xml:space="preserve"> </w:t>
      </w:r>
      <w:ins w:id="2550" w:author="Bo Shen" w:date="2023-02-13T13:09:00Z">
        <w:r>
          <w:rPr>
            <w:rFonts w:ascii="Times New Roman" w:hAnsi="Times New Roman" w:cs="Times New Roman"/>
            <w:color w:val="000000" w:themeColor="text1"/>
          </w:rPr>
          <w:t>which</w:t>
        </w:r>
      </w:ins>
      <w:del w:id="2551" w:author="Bo Shen" w:date="2023-02-13T13:09:00Z">
        <w:r w:rsidRPr="0060258A" w:rsidDel="00E134A1">
          <w:rPr>
            <w:rFonts w:ascii="Times New Roman" w:hAnsi="Times New Roman" w:cs="Times New Roman"/>
            <w:color w:val="000000" w:themeColor="text1"/>
          </w:rPr>
          <w:delText>that</w:delText>
        </w:r>
      </w:del>
      <w:r w:rsidRPr="0060258A">
        <w:rPr>
          <w:rFonts w:ascii="Times New Roman" w:hAnsi="Times New Roman" w:cs="Times New Roman"/>
          <w:color w:val="000000" w:themeColor="text1"/>
        </w:rPr>
        <w:t xml:space="preserve"> employ</w:t>
      </w:r>
      <w:ins w:id="2552" w:author="Bo Shen" w:date="2023-02-13T13:09:00Z">
        <w:r>
          <w:rPr>
            <w:rFonts w:ascii="Times New Roman" w:hAnsi="Times New Roman" w:cs="Times New Roman"/>
            <w:color w:val="000000" w:themeColor="text1"/>
          </w:rPr>
          <w:t>s</w:t>
        </w:r>
      </w:ins>
      <w:r w:rsidRPr="0060258A">
        <w:rPr>
          <w:rFonts w:ascii="Times New Roman" w:hAnsi="Times New Roman" w:cs="Times New Roman"/>
          <w:color w:val="000000" w:themeColor="text1"/>
        </w:rPr>
        <w:t xml:space="preserve"> </w:t>
      </w:r>
      <w:del w:id="2553" w:author="Bo Shen" w:date="2023-02-13T13:09:00Z">
        <w:r w:rsidRPr="0060258A" w:rsidDel="00881B02">
          <w:rPr>
            <w:rFonts w:ascii="Times New Roman" w:hAnsi="Times New Roman" w:cs="Times New Roman"/>
            <w:color w:val="000000" w:themeColor="text1"/>
          </w:rPr>
          <w:delText xml:space="preserve">more </w:delText>
        </w:r>
      </w:del>
      <w:r w:rsidRPr="0060258A">
        <w:rPr>
          <w:rFonts w:ascii="Times New Roman" w:hAnsi="Times New Roman" w:cs="Times New Roman"/>
          <w:color w:val="000000" w:themeColor="text1"/>
        </w:rPr>
        <w:t>traditional changes in the E/I balance to achieve state changes.</w:t>
      </w:r>
      <w:del w:id="2554" w:author="Bo Shen" w:date="2023-02-03T18:49:00Z">
        <w:r w:rsidRPr="0060258A" w:rsidDel="005A2D8D">
          <w:rPr>
            <w:rFonts w:ascii="Times New Roman" w:hAnsi="Times New Roman" w:cs="Times New Roman"/>
            <w:b/>
            <w:color w:val="000000" w:themeColor="text1"/>
          </w:rPr>
          <w:br w:type="page"/>
        </w:r>
      </w:del>
    </w:p>
    <w:p w:rsidR="005E51E4" w:rsidRDefault="005E51E4"/>
    <w:p w:rsidR="00E15537" w:rsidRDefault="00E15537" w:rsidP="00CE6AE8"/>
    <w:sectPr w:rsidR="00E15537" w:rsidSect="00962FD1">
      <w:footerReference w:type="even" r:id="rId23"/>
      <w:footerReference w:type="default" r:id="rId24"/>
      <w:footerReference w:type="first" r:id="rId2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637FE" w:rsidRDefault="00E637FE">
      <w:r>
        <w:separator/>
      </w:r>
    </w:p>
  </w:endnote>
  <w:endnote w:type="continuationSeparator" w:id="0">
    <w:p w:rsidR="00E637FE" w:rsidRDefault="00E637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10102FF" w:usb1="38CF7CFA" w:usb2="00010016" w:usb3="00000000" w:csb0="001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1014109"/>
      <w:docPartObj>
        <w:docPartGallery w:val="Page Numbers (Bottom of Page)"/>
        <w:docPartUnique/>
      </w:docPartObj>
    </w:sdtPr>
    <w:sdtContent>
      <w:p w:rsidR="009F0487" w:rsidRDefault="00000000"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F0487"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8317638"/>
      <w:docPartObj>
        <w:docPartGallery w:val="Page Numbers (Bottom of Page)"/>
        <w:docPartUnique/>
      </w:docPartObj>
    </w:sdtPr>
    <w:sdtContent>
      <w:p w:rsidR="009F0487" w:rsidRDefault="00000000" w:rsidP="008E02A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rsidR="009F0487"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349729"/>
      <w:docPartObj>
        <w:docPartGallery w:val="Page Numbers (Bottom of Page)"/>
        <w:docPartUnique/>
      </w:docPartObj>
    </w:sdtPr>
    <w:sdtContent>
      <w:p w:rsidR="009F0487" w:rsidRDefault="00000000" w:rsidP="008E02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F0487" w:rsidRDefault="00000000" w:rsidP="00962F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637FE" w:rsidRDefault="00E637FE">
      <w:r>
        <w:separator/>
      </w:r>
    </w:p>
  </w:footnote>
  <w:footnote w:type="continuationSeparator" w:id="0">
    <w:p w:rsidR="00E637FE" w:rsidRDefault="00E637FE">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 Shen">
    <w15:presenceInfo w15:providerId="None" w15:userId="Bo Sh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AE8"/>
    <w:rsid w:val="000D237B"/>
    <w:rsid w:val="00214955"/>
    <w:rsid w:val="00227DB2"/>
    <w:rsid w:val="002F166E"/>
    <w:rsid w:val="00437AE2"/>
    <w:rsid w:val="005E37C7"/>
    <w:rsid w:val="005E51E4"/>
    <w:rsid w:val="00696AE2"/>
    <w:rsid w:val="008E61C4"/>
    <w:rsid w:val="00CE6AE8"/>
    <w:rsid w:val="00E15537"/>
    <w:rsid w:val="00E45568"/>
    <w:rsid w:val="00E637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F2F27B"/>
  <w15:chartTrackingRefBased/>
  <w15:docId w15:val="{D7108B8C-3DE9-6B4F-AD16-00D31898F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AE2"/>
  </w:style>
  <w:style w:type="paragraph" w:styleId="Heading2">
    <w:name w:val="heading 2"/>
    <w:basedOn w:val="Normal"/>
    <w:next w:val="Normal"/>
    <w:link w:val="Heading2Char"/>
    <w:autoRedefine/>
    <w:uiPriority w:val="9"/>
    <w:unhideWhenUsed/>
    <w:qFormat/>
    <w:rsid w:val="005E37C7"/>
    <w:pPr>
      <w:keepNext/>
      <w:keepLines/>
      <w:spacing w:before="4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autoRedefine/>
    <w:qFormat/>
    <w:rsid w:val="005E37C7"/>
    <w:pPr>
      <w:keepNext/>
      <w:keepLines/>
      <w:widowControl w:val="0"/>
      <w:spacing w:before="280" w:after="80"/>
      <w:jc w:val="both"/>
      <w:outlineLvl w:val="2"/>
    </w:pPr>
    <w:rPr>
      <w:rFonts w:ascii="Times New Roman" w:eastAsia="DengXian" w:hAnsi="Times New Roman" w:cs="DengXian"/>
      <w:b/>
      <w:szCs w:val="28"/>
    </w:rPr>
  </w:style>
  <w:style w:type="paragraph" w:styleId="Heading4">
    <w:name w:val="heading 4"/>
    <w:basedOn w:val="Normal"/>
    <w:next w:val="Normal"/>
    <w:link w:val="Heading4Char"/>
    <w:autoRedefine/>
    <w:uiPriority w:val="9"/>
    <w:unhideWhenUsed/>
    <w:qFormat/>
    <w:rsid w:val="005E37C7"/>
    <w:pPr>
      <w:keepNext/>
      <w:keepLines/>
      <w:spacing w:before="40" w:line="360" w:lineRule="auto"/>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E37C7"/>
    <w:rPr>
      <w:rFonts w:ascii="Times New Roman" w:eastAsiaTheme="majorEastAsia" w:hAnsi="Times New Roman" w:cstheme="majorBidi"/>
      <w:i/>
      <w:iCs/>
      <w:color w:val="000000" w:themeColor="text1"/>
    </w:rPr>
  </w:style>
  <w:style w:type="character" w:customStyle="1" w:styleId="Heading3Char">
    <w:name w:val="Heading 3 Char"/>
    <w:basedOn w:val="DefaultParagraphFont"/>
    <w:link w:val="Heading3"/>
    <w:rsid w:val="005E37C7"/>
    <w:rPr>
      <w:rFonts w:ascii="Times New Roman" w:eastAsia="DengXian" w:hAnsi="Times New Roman" w:cs="DengXian"/>
      <w:b/>
      <w:szCs w:val="28"/>
    </w:rPr>
  </w:style>
  <w:style w:type="character" w:customStyle="1" w:styleId="Heading2Char">
    <w:name w:val="Heading 2 Char"/>
    <w:basedOn w:val="DefaultParagraphFont"/>
    <w:link w:val="Heading2"/>
    <w:uiPriority w:val="9"/>
    <w:rsid w:val="005E37C7"/>
    <w:rPr>
      <w:rFonts w:ascii="Times New Roman" w:eastAsiaTheme="majorEastAsia" w:hAnsi="Times New Roman" w:cstheme="majorBidi"/>
      <w:color w:val="2F5496" w:themeColor="accent1" w:themeShade="BF"/>
      <w:sz w:val="26"/>
      <w:szCs w:val="26"/>
    </w:rPr>
  </w:style>
  <w:style w:type="paragraph" w:styleId="Caption">
    <w:name w:val="caption"/>
    <w:basedOn w:val="Normal"/>
    <w:next w:val="Normal"/>
    <w:uiPriority w:val="35"/>
    <w:unhideWhenUsed/>
    <w:qFormat/>
    <w:rsid w:val="00CE6AE8"/>
    <w:pPr>
      <w:spacing w:after="200"/>
    </w:pPr>
    <w:rPr>
      <w:i/>
      <w:iCs/>
      <w:color w:val="44546A" w:themeColor="text2"/>
      <w:sz w:val="18"/>
      <w:szCs w:val="18"/>
    </w:rPr>
  </w:style>
  <w:style w:type="paragraph" w:styleId="Footer">
    <w:name w:val="footer"/>
    <w:basedOn w:val="Normal"/>
    <w:link w:val="FooterChar"/>
    <w:uiPriority w:val="99"/>
    <w:unhideWhenUsed/>
    <w:rsid w:val="00CE6AE8"/>
    <w:pPr>
      <w:tabs>
        <w:tab w:val="center" w:pos="4680"/>
        <w:tab w:val="right" w:pos="9360"/>
      </w:tabs>
    </w:pPr>
  </w:style>
  <w:style w:type="character" w:customStyle="1" w:styleId="FooterChar">
    <w:name w:val="Footer Char"/>
    <w:basedOn w:val="DefaultParagraphFont"/>
    <w:link w:val="Footer"/>
    <w:uiPriority w:val="99"/>
    <w:rsid w:val="00CE6AE8"/>
  </w:style>
  <w:style w:type="character" w:styleId="PageNumber">
    <w:name w:val="page number"/>
    <w:basedOn w:val="DefaultParagraphFont"/>
    <w:uiPriority w:val="99"/>
    <w:semiHidden/>
    <w:unhideWhenUsed/>
    <w:rsid w:val="00CE6AE8"/>
  </w:style>
  <w:style w:type="character" w:styleId="LineNumber">
    <w:name w:val="line number"/>
    <w:basedOn w:val="DefaultParagraphFont"/>
    <w:uiPriority w:val="99"/>
    <w:semiHidden/>
    <w:unhideWhenUsed/>
    <w:rsid w:val="00CE6AE8"/>
  </w:style>
  <w:style w:type="paragraph" w:styleId="Revision">
    <w:name w:val="Revision"/>
    <w:hidden/>
    <w:uiPriority w:val="99"/>
    <w:semiHidden/>
    <w:rsid w:val="00CE6A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image" Target="media/image15.emf"/><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25272</Words>
  <Characters>134704</Characters>
  <Application>Microsoft Office Word</Application>
  <DocSecurity>0</DocSecurity>
  <Lines>2040</Lines>
  <Paragraphs>516</Paragraphs>
  <ScaleCrop>false</ScaleCrop>
  <Company>NYU School of Medicine</Company>
  <LinksUpToDate>false</LinksUpToDate>
  <CharactersWithSpaces>159460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Shen</dc:creator>
  <cp:keywords/>
  <dc:description/>
  <cp:lastModifiedBy>Bo Shen</cp:lastModifiedBy>
  <cp:revision>4</cp:revision>
  <dcterms:created xsi:type="dcterms:W3CDTF">2023-02-21T21:34:00Z</dcterms:created>
  <dcterms:modified xsi:type="dcterms:W3CDTF">2023-02-21T21:46:00Z</dcterms:modified>
</cp:coreProperties>
</file>