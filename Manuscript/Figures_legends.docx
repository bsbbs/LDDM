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C379" w14:textId="44841974" w:rsidR="00BE3302" w:rsidRDefault="00BE3302" w:rsidP="00BE3302">
      <w:pPr>
        <w:keepNext/>
        <w:spacing w:line="480" w:lineRule="auto"/>
        <w:jc w:val="center"/>
      </w:pPr>
      <w:r>
        <w:rPr>
          <w:noProof/>
          <w:lang w:eastAsia="en-US"/>
        </w:rPr>
        <w:drawing>
          <wp:inline distT="0" distB="0" distL="0" distR="0" wp14:anchorId="2555FE79" wp14:editId="6F102240">
            <wp:extent cx="5234737" cy="45826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eps"/>
                    <pic:cNvPicPr/>
                  </pic:nvPicPr>
                  <pic:blipFill>
                    <a:blip r:embed="rId4"/>
                    <a:stretch>
                      <a:fillRect/>
                    </a:stretch>
                  </pic:blipFill>
                  <pic:spPr>
                    <a:xfrm>
                      <a:off x="0" y="0"/>
                      <a:ext cx="5250360" cy="4596309"/>
                    </a:xfrm>
                    <a:prstGeom prst="rect">
                      <a:avLst/>
                    </a:prstGeom>
                  </pic:spPr>
                </pic:pic>
              </a:graphicData>
            </a:graphic>
          </wp:inline>
        </w:drawing>
      </w:r>
    </w:p>
    <w:p w14:paraId="19B9DA84" w14:textId="5C13D965" w:rsidR="00BE3302" w:rsidRPr="00A748C0" w:rsidRDefault="00BE3302" w:rsidP="00443316">
      <w:pPr>
        <w:pStyle w:val="Caption"/>
        <w:jc w:val="both"/>
        <w:rPr>
          <w:rFonts w:ascii="Times New Roman" w:hAnsi="Times New Roman" w:cs="Times New Roman"/>
          <w:b/>
          <w:i w:val="0"/>
          <w:color w:val="000000" w:themeColor="text1"/>
          <w:sz w:val="24"/>
          <w:szCs w:val="24"/>
        </w:rPr>
      </w:pPr>
      <w:bookmarkStart w:id="0" w:name="_Ref60913123"/>
      <w:r w:rsidRPr="00813DC5">
        <w:rPr>
          <w:rFonts w:ascii="Times New Roman" w:hAnsi="Times New Roman" w:cs="Times New Roman"/>
          <w:b/>
          <w:i w:val="0"/>
          <w:color w:val="000000" w:themeColor="text1"/>
          <w:sz w:val="24"/>
          <w:szCs w:val="24"/>
        </w:rPr>
        <w:t xml:space="preserve">Figure </w:t>
      </w:r>
      <w:r w:rsidRPr="00813DC5">
        <w:rPr>
          <w:rFonts w:ascii="Times New Roman" w:hAnsi="Times New Roman" w:cs="Times New Roman"/>
          <w:b/>
          <w:i w:val="0"/>
          <w:color w:val="000000" w:themeColor="text1"/>
          <w:sz w:val="24"/>
          <w:szCs w:val="24"/>
        </w:rPr>
        <w:fldChar w:fldCharType="begin"/>
      </w:r>
      <w:r w:rsidRPr="00813DC5">
        <w:rPr>
          <w:rFonts w:ascii="Times New Roman" w:hAnsi="Times New Roman" w:cs="Times New Roman"/>
          <w:b/>
          <w:i w:val="0"/>
          <w:color w:val="000000" w:themeColor="text1"/>
          <w:sz w:val="24"/>
          <w:szCs w:val="24"/>
        </w:rPr>
        <w:instrText xml:space="preserve"> SEQ Figure \* ARABIC </w:instrText>
      </w:r>
      <w:r w:rsidRPr="00813DC5">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w:t>
      </w:r>
      <w:r w:rsidRPr="00813DC5">
        <w:rPr>
          <w:rFonts w:ascii="Times New Roman" w:hAnsi="Times New Roman" w:cs="Times New Roman"/>
          <w:b/>
          <w:i w:val="0"/>
          <w:color w:val="000000" w:themeColor="text1"/>
          <w:sz w:val="24"/>
          <w:szCs w:val="24"/>
        </w:rPr>
        <w:fldChar w:fldCharType="end"/>
      </w:r>
      <w:bookmarkEnd w:id="0"/>
      <w:r>
        <w:rPr>
          <w:rFonts w:ascii="Times New Roman" w:hAnsi="Times New Roman" w:cs="Times New Roman"/>
          <w:b/>
          <w:i w:val="0"/>
          <w:color w:val="000000" w:themeColor="text1"/>
          <w:sz w:val="24"/>
          <w:szCs w:val="24"/>
        </w:rPr>
        <w:t>.</w:t>
      </w:r>
      <w:r w:rsidRPr="007A76F9">
        <w:rPr>
          <w:i w:val="0"/>
          <w:iCs w:val="0"/>
          <w:color w:val="000000" w:themeColor="text1"/>
          <w:kern w:val="24"/>
          <w:sz w:val="36"/>
          <w:szCs w:val="36"/>
        </w:rPr>
        <w:t xml:space="preserve"> </w:t>
      </w:r>
      <w:r>
        <w:rPr>
          <w:rFonts w:ascii="Times New Roman" w:hAnsi="Times New Roman" w:cs="Times New Roman"/>
          <w:b/>
          <w:i w:val="0"/>
          <w:color w:val="000000" w:themeColor="text1"/>
          <w:sz w:val="24"/>
          <w:szCs w:val="24"/>
        </w:rPr>
        <w:t>Standard</w:t>
      </w:r>
      <w:r w:rsidRPr="00014097">
        <w:rPr>
          <w:rFonts w:ascii="Times New Roman" w:hAnsi="Times New Roman" w:cs="Times New Roman"/>
          <w:b/>
          <w:i w:val="0"/>
          <w:color w:val="000000" w:themeColor="text1"/>
          <w:sz w:val="24"/>
          <w:szCs w:val="24"/>
        </w:rPr>
        <w:t xml:space="preserve"> circuit motifs </w:t>
      </w:r>
      <w:r>
        <w:rPr>
          <w:rFonts w:ascii="Times New Roman" w:hAnsi="Times New Roman" w:cs="Times New Roman"/>
          <w:b/>
          <w:i w:val="0"/>
          <w:color w:val="000000" w:themeColor="text1"/>
          <w:sz w:val="24"/>
          <w:szCs w:val="24"/>
        </w:rPr>
        <w:t xml:space="preserve">and neural dynamics in existing </w:t>
      </w:r>
      <w:r w:rsidRPr="00014097">
        <w:rPr>
          <w:rFonts w:ascii="Times New Roman" w:hAnsi="Times New Roman" w:cs="Times New Roman"/>
          <w:b/>
          <w:i w:val="0"/>
          <w:color w:val="000000" w:themeColor="text1"/>
          <w:sz w:val="24"/>
          <w:szCs w:val="24"/>
        </w:rPr>
        <w:t>decision-making</w:t>
      </w:r>
      <w:r>
        <w:rPr>
          <w:rFonts w:ascii="Times New Roman" w:hAnsi="Times New Roman" w:cs="Times New Roman"/>
          <w:b/>
          <w:i w:val="0"/>
          <w:color w:val="000000" w:themeColor="text1"/>
          <w:sz w:val="24"/>
          <w:szCs w:val="24"/>
        </w:rPr>
        <w:t xml:space="preserve"> models.</w:t>
      </w:r>
      <w:r w:rsidRPr="00813DC5">
        <w:rPr>
          <w:rFonts w:ascii="Times New Roman" w:hAnsi="Times New Roman" w:cs="Times New Roman"/>
          <w:i w:val="0"/>
          <w:color w:val="000000" w:themeColor="text1"/>
          <w:sz w:val="24"/>
          <w:szCs w:val="24"/>
        </w:rPr>
        <w:t xml:space="preserve"> </w:t>
      </w:r>
      <w:r w:rsidRPr="00813DC5">
        <w:rPr>
          <w:rFonts w:ascii="Times New Roman" w:hAnsi="Times New Roman" w:cs="Times New Roman"/>
          <w:b/>
          <w:i w:val="0"/>
          <w:color w:val="000000" w:themeColor="text1"/>
          <w:sz w:val="24"/>
          <w:szCs w:val="24"/>
        </w:rPr>
        <w:t>A</w:t>
      </w:r>
      <w:r>
        <w:rPr>
          <w:rFonts w:ascii="Times New Roman" w:hAnsi="Times New Roman" w:cs="Times New Roman"/>
          <w:b/>
          <w:i w:val="0"/>
          <w:color w:val="000000" w:themeColor="text1"/>
          <w:sz w:val="24"/>
          <w:szCs w:val="24"/>
        </w:rPr>
        <w:t>.</w:t>
      </w:r>
      <w:r w:rsidRPr="00417723">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Dynamic normalization model (DNM). Each pair of excitatory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and inhibitory (</w:t>
      </w:r>
      <w:r w:rsidRPr="00813DC5">
        <w:rPr>
          <w:rFonts w:ascii="Times New Roman" w:hAnsi="Times New Roman" w:cs="Times New Roman"/>
          <w:color w:val="000000" w:themeColor="text1"/>
          <w:sz w:val="24"/>
          <w:szCs w:val="24"/>
        </w:rPr>
        <w:t>G</w:t>
      </w:r>
      <w:r w:rsidRPr="00813DC5">
        <w:rPr>
          <w:rFonts w:ascii="Times New Roman" w:hAnsi="Times New Roman" w:cs="Times New Roman"/>
          <w:i w:val="0"/>
          <w:color w:val="000000" w:themeColor="text1"/>
          <w:sz w:val="24"/>
          <w:szCs w:val="24"/>
        </w:rPr>
        <w:t xml:space="preserve">) units corresponds to an option in the choice set, with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xml:space="preserve"> receiving value-dependent input</w:t>
      </w:r>
      <w:r>
        <w:rPr>
          <w:rFonts w:ascii="Times New Roman" w:hAnsi="Times New Roman" w:cs="Times New Roman"/>
          <w:i w:val="0"/>
          <w:color w:val="000000" w:themeColor="text1"/>
          <w:sz w:val="24"/>
          <w:szCs w:val="24"/>
        </w:rPr>
        <w:t xml:space="preserve"> </w:t>
      </w:r>
      <w:r w:rsidRPr="00565FB7">
        <w:rPr>
          <w:rFonts w:ascii="Times New Roman" w:hAnsi="Times New Roman" w:cs="Times New Roman"/>
          <w:color w:val="000000" w:themeColor="text1"/>
          <w:sz w:val="24"/>
          <w:szCs w:val="24"/>
        </w:rPr>
        <w:t>V</w:t>
      </w:r>
      <w:r w:rsidRPr="00813DC5">
        <w:rPr>
          <w:rFonts w:ascii="Times New Roman" w:hAnsi="Times New Roman" w:cs="Times New Roman"/>
          <w:i w:val="0"/>
          <w:color w:val="000000" w:themeColor="text1"/>
          <w:sz w:val="24"/>
          <w:szCs w:val="24"/>
        </w:rPr>
        <w:t xml:space="preserve"> and providing output. Lateral interactions implement a cross-option gain control that produces normalized value coding.  </w:t>
      </w:r>
      <w:r w:rsidRPr="00813DC5">
        <w:rPr>
          <w:rFonts w:ascii="Times New Roman" w:hAnsi="Times New Roman" w:cs="Times New Roman"/>
          <w:b/>
          <w:i w:val="0"/>
          <w:color w:val="000000" w:themeColor="text1"/>
          <w:sz w:val="24"/>
          <w:szCs w:val="24"/>
        </w:rPr>
        <w:t>B</w:t>
      </w:r>
      <w:r>
        <w:rPr>
          <w:rFonts w:ascii="Times New Roman" w:hAnsi="Times New Roman" w:cs="Times New Roman"/>
          <w:b/>
          <w:i w:val="0"/>
          <w:color w:val="000000" w:themeColor="text1"/>
          <w:sz w:val="24"/>
          <w:szCs w:val="24"/>
        </w:rPr>
        <w:t>.</w:t>
      </w:r>
      <w:r w:rsidRPr="00684999">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 xml:space="preserve">DNM predicted dynamics replicate empirical contextual value coding. </w:t>
      </w:r>
      <w:r w:rsidR="00B953DC">
        <w:rPr>
          <w:rFonts w:ascii="Times New Roman" w:hAnsi="Times New Roman" w:cs="Times New Roman" w:hint="eastAsia"/>
          <w:i w:val="0"/>
          <w:color w:val="000000" w:themeColor="text1"/>
          <w:sz w:val="24"/>
          <w:szCs w:val="24"/>
        </w:rPr>
        <w:t>The</w:t>
      </w:r>
      <w:r w:rsidR="00B953DC">
        <w:rPr>
          <w:rFonts w:ascii="Times New Roman" w:hAnsi="Times New Roman" w:cs="Times New Roman"/>
          <w:i w:val="0"/>
          <w:color w:val="000000" w:themeColor="text1"/>
          <w:sz w:val="24"/>
          <w:szCs w:val="24"/>
        </w:rPr>
        <w:t xml:space="preserve"> e</w:t>
      </w:r>
      <w:r w:rsidRPr="00813DC5">
        <w:rPr>
          <w:rFonts w:ascii="Times New Roman" w:hAnsi="Times New Roman" w:cs="Times New Roman"/>
          <w:i w:val="0"/>
          <w:color w:val="000000" w:themeColor="text1"/>
          <w:sz w:val="24"/>
          <w:szCs w:val="24"/>
        </w:rPr>
        <w:t xml:space="preserve">xample task involves orthogonal manipulation of both option values. </w:t>
      </w:r>
      <w:r w:rsidRPr="00813DC5">
        <w:rPr>
          <w:rFonts w:ascii="Times New Roman" w:hAnsi="Times New Roman" w:cs="Times New Roman"/>
          <w:color w:val="000000" w:themeColor="text1"/>
          <w:sz w:val="24"/>
          <w:szCs w:val="24"/>
        </w:rPr>
        <w:t>R</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activity increases with the direct input value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(array framed in red) but is suppressed by the contextual input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2</w:t>
      </w:r>
      <w:r w:rsidRPr="00813DC5">
        <w:rPr>
          <w:rFonts w:ascii="Times New Roman" w:hAnsi="Times New Roman" w:cs="Times New Roman"/>
          <w:i w:val="0"/>
          <w:color w:val="000000" w:themeColor="text1"/>
          <w:sz w:val="24"/>
          <w:szCs w:val="24"/>
        </w:rPr>
        <w:t xml:space="preserve"> (array framed in blue), consistent with value normalization.</w:t>
      </w:r>
      <w:r>
        <w:rPr>
          <w:rFonts w:ascii="Times New Roman" w:hAnsi="Times New Roman" w:cs="Times New Roman"/>
          <w:b/>
          <w:i w:val="0"/>
          <w:color w:val="000000" w:themeColor="text1"/>
          <w:sz w:val="24"/>
          <w:szCs w:val="24"/>
        </w:rPr>
        <w:t xml:space="preserve"> C.</w:t>
      </w:r>
      <w:r w:rsidRPr="00813DC5">
        <w:rPr>
          <w:rFonts w:ascii="Times New Roman" w:hAnsi="Times New Roman" w:cs="Times New Roman"/>
          <w:i w:val="0"/>
          <w:color w:val="000000" w:themeColor="text1"/>
          <w:sz w:val="24"/>
          <w:szCs w:val="24"/>
        </w:rPr>
        <w:t xml:space="preserve"> Recurrent network model (RNM). The network consists of excitatory pools with self-excitation</w:t>
      </w:r>
      <w:r>
        <w:rPr>
          <w:rFonts w:ascii="Times New Roman" w:hAnsi="Times New Roman" w:cs="Times New Roman"/>
          <w:i w:val="0"/>
          <w:color w:val="000000" w:themeColor="text1"/>
          <w:sz w:val="24"/>
          <w:szCs w:val="24"/>
        </w:rPr>
        <w:t xml:space="preserve"> (1 and 2)</w:t>
      </w:r>
      <w:r w:rsidRPr="00813DC5">
        <w:rPr>
          <w:rFonts w:ascii="Times New Roman" w:hAnsi="Times New Roman" w:cs="Times New Roman"/>
          <w:i w:val="0"/>
          <w:color w:val="000000" w:themeColor="text1"/>
          <w:sz w:val="24"/>
          <w:szCs w:val="24"/>
        </w:rPr>
        <w:t xml:space="preserve"> and a co</w:t>
      </w:r>
      <w:r>
        <w:rPr>
          <w:rFonts w:ascii="Times New Roman" w:hAnsi="Times New Roman" w:cs="Times New Roman"/>
          <w:i w:val="0"/>
          <w:color w:val="000000" w:themeColor="text1"/>
          <w:sz w:val="24"/>
          <w:szCs w:val="24"/>
        </w:rPr>
        <w:t>mmon pool of inhibitory neurons (I)</w:t>
      </w:r>
      <w:r w:rsidRPr="00813DC5">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4246AE">
        <w:rPr>
          <w:rFonts w:ascii="Times New Roman" w:hAnsi="Times New Roman" w:cs="Times New Roman"/>
          <w:b/>
          <w:i w:val="0"/>
          <w:color w:val="000000" w:themeColor="text1"/>
          <w:sz w:val="24"/>
          <w:szCs w:val="24"/>
        </w:rPr>
        <w:t>D.</w:t>
      </w:r>
      <w:r>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 xml:space="preserve">RNM predicted dynamics generate winner-take-all (WTA) selection. </w:t>
      </w:r>
      <w:r w:rsidR="00B953DC">
        <w:rPr>
          <w:rFonts w:ascii="Times New Roman" w:hAnsi="Times New Roman" w:cs="Times New Roman"/>
          <w:i w:val="0"/>
          <w:color w:val="000000" w:themeColor="text1"/>
          <w:sz w:val="24"/>
          <w:szCs w:val="24"/>
        </w:rPr>
        <w:t>The e</w:t>
      </w:r>
      <w:r w:rsidRPr="00813DC5">
        <w:rPr>
          <w:rFonts w:ascii="Times New Roman" w:hAnsi="Times New Roman" w:cs="Times New Roman"/>
          <w:i w:val="0"/>
          <w:color w:val="000000" w:themeColor="text1"/>
          <w:sz w:val="24"/>
          <w:szCs w:val="24"/>
        </w:rPr>
        <w:t>xample task involves motion discrimination of the main direction of a random dot motion</w:t>
      </w:r>
      <w:r>
        <w:rPr>
          <w:rFonts w:ascii="Times New Roman" w:hAnsi="Times New Roman" w:cs="Times New Roman"/>
          <w:i w:val="0"/>
          <w:color w:val="000000" w:themeColor="text1"/>
          <w:sz w:val="24"/>
          <w:szCs w:val="24"/>
        </w:rPr>
        <w:t xml:space="preserve"> stimulus with varying coherence (c’)</w:t>
      </w:r>
      <w:r w:rsidRPr="00813DC5">
        <w:rPr>
          <w:rFonts w:ascii="Times New Roman" w:hAnsi="Times New Roman" w:cs="Times New Roman"/>
          <w:i w:val="0"/>
          <w:color w:val="000000" w:themeColor="text1"/>
          <w:sz w:val="24"/>
          <w:szCs w:val="24"/>
        </w:rPr>
        <w:t xml:space="preserve"> levels (left).  Model activity (right) under two different levels of input coherence (0% and 51.2%) predicts different ramping speeds </w:t>
      </w:r>
      <w:r>
        <w:rPr>
          <w:rFonts w:ascii="Times New Roman" w:hAnsi="Times New Roman" w:cs="Times New Roman"/>
          <w:i w:val="0"/>
          <w:color w:val="000000" w:themeColor="text1"/>
          <w:sz w:val="24"/>
          <w:szCs w:val="24"/>
        </w:rPr>
        <w:t xml:space="preserve">to </w:t>
      </w:r>
      <w:r w:rsidRPr="00813DC5">
        <w:rPr>
          <w:rFonts w:ascii="Times New Roman" w:hAnsi="Times New Roman" w:cs="Times New Roman"/>
          <w:i w:val="0"/>
          <w:color w:val="000000" w:themeColor="text1"/>
          <w:sz w:val="24"/>
          <w:szCs w:val="24"/>
        </w:rPr>
        <w:t>the decision threshold and generate</w:t>
      </w:r>
      <w:r>
        <w:rPr>
          <w:rFonts w:ascii="Times New Roman" w:hAnsi="Times New Roman" w:cs="Times New Roman"/>
          <w:i w:val="0"/>
          <w:color w:val="000000" w:themeColor="text1"/>
          <w:sz w:val="24"/>
          <w:szCs w:val="24"/>
        </w:rPr>
        <w:t>s</w:t>
      </w:r>
      <w:r w:rsidRPr="00813DC5">
        <w:rPr>
          <w:rFonts w:ascii="Times New Roman" w:hAnsi="Times New Roman" w:cs="Times New Roman"/>
          <w:i w:val="0"/>
          <w:color w:val="000000" w:themeColor="text1"/>
          <w:sz w:val="24"/>
          <w:szCs w:val="24"/>
        </w:rPr>
        <w:t xml:space="preserve"> a selection even with equal inputs.</w:t>
      </w:r>
      <w:r>
        <w:rPr>
          <w:rFonts w:ascii="Times New Roman" w:hAnsi="Times New Roman" w:cs="Times New Roman"/>
          <w:b/>
          <w:i w:val="0"/>
          <w:color w:val="000000" w:themeColor="text1"/>
          <w:sz w:val="24"/>
          <w:szCs w:val="24"/>
        </w:rPr>
        <w:t xml:space="preserve"> </w:t>
      </w:r>
      <w:r>
        <w:rPr>
          <w:rFonts w:ascii="Times New Roman" w:hAnsi="Times New Roman" w:cs="Times New Roman"/>
          <w:i w:val="0"/>
          <w:color w:val="000000" w:themeColor="text1"/>
          <w:sz w:val="24"/>
          <w:szCs w:val="24"/>
        </w:rPr>
        <w:t xml:space="preserve">Graphics </w:t>
      </w:r>
      <w:r w:rsidRPr="00813DC5">
        <w:rPr>
          <w:rFonts w:ascii="Times New Roman" w:hAnsi="Times New Roman" w:cs="Times New Roman"/>
          <w:i w:val="0"/>
          <w:color w:val="000000" w:themeColor="text1"/>
          <w:sz w:val="24"/>
          <w:szCs w:val="24"/>
        </w:rPr>
        <w:t>A</w:t>
      </w:r>
      <w:r>
        <w:rPr>
          <w:rFonts w:ascii="Times New Roman" w:hAnsi="Times New Roman" w:cs="Times New Roman"/>
          <w:i w:val="0"/>
          <w:color w:val="000000" w:themeColor="text1"/>
          <w:sz w:val="24"/>
          <w:szCs w:val="24"/>
        </w:rPr>
        <w:t xml:space="preserve"> and B</w:t>
      </w:r>
      <w:r w:rsidRPr="00813DC5">
        <w:rPr>
          <w:rFonts w:ascii="Times New Roman" w:hAnsi="Times New Roman" w:cs="Times New Roman"/>
          <w:i w:val="0"/>
          <w:color w:val="000000" w:themeColor="text1"/>
          <w:sz w:val="24"/>
          <w:szCs w:val="24"/>
        </w:rPr>
        <w:t xml:space="preserve"> 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{"citationID":"nBz90feA","properties":{"formattedCitation":"(Louie et al., 2014)","plainCitation":"(Louie et al., 2014)","dontUpdate":true,"noteIndex":0},"citationItems":[{"id":343,"uris":["http://zotero.org/users/6345545/items/H8ELMSVM"],"itemData":{"id":343,"type":"article-journal","container-title":"Journal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Louie et al. (2014)</w:t>
      </w:r>
      <w:r w:rsidRPr="00813DC5">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graphics C and D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0A00C077" w14:textId="77777777" w:rsidR="00BE3302" w:rsidRDefault="00BE3302"/>
    <w:p w14:paraId="696F0FD7" w14:textId="59E445C8" w:rsidR="00BE3302" w:rsidRDefault="00BE3302">
      <w:pPr>
        <w:rPr>
          <w:ins w:id="1" w:author="Bo Shen" w:date="2023-03-07T14:47:00Z"/>
          <w:rFonts w:ascii="Times New Roman" w:hAnsi="Times New Roman" w:cs="Times New Roman"/>
          <w:i/>
        </w:rPr>
      </w:pPr>
    </w:p>
    <w:p w14:paraId="6B828EB5" w14:textId="06F112E8" w:rsidR="00EB6A66" w:rsidRDefault="00EB6A66" w:rsidP="0080638B">
      <w:pPr>
        <w:spacing w:line="480" w:lineRule="auto"/>
        <w:rPr>
          <w:rFonts w:ascii="Times New Roman" w:hAnsi="Times New Roman" w:cs="Times New Roman"/>
          <w:i/>
        </w:rPr>
      </w:pPr>
      <w:ins w:id="2" w:author="Bo Shen" w:date="2023-02-03T17:46:00Z">
        <w:r>
          <w:rPr>
            <w:rFonts w:ascii="Times New Roman" w:hAnsi="Times New Roman" w:cs="Times New Roman"/>
            <w:i/>
            <w:noProof/>
            <w:lang w:eastAsia="en-US"/>
          </w:rPr>
          <w:lastRenderedPageBreak/>
          <w:drawing>
            <wp:inline distT="0" distB="0" distL="0" distR="0" wp14:anchorId="349E2E23" wp14:editId="335CC9FC">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
                      <a:stretch>
                        <a:fillRect/>
                      </a:stretch>
                    </pic:blipFill>
                    <pic:spPr>
                      <a:xfrm>
                        <a:off x="0" y="0"/>
                        <a:ext cx="5754370" cy="4959350"/>
                      </a:xfrm>
                      <a:prstGeom prst="rect">
                        <a:avLst/>
                      </a:prstGeom>
                    </pic:spPr>
                  </pic:pic>
                </a:graphicData>
              </a:graphic>
            </wp:inline>
          </w:drawing>
        </w:r>
      </w:ins>
      <w:del w:id="3" w:author="Bo Shen" w:date="2022-12-13T17:26:00Z">
        <w:r w:rsidDel="00F1780F">
          <w:rPr>
            <w:rFonts w:ascii="Times New Roman" w:hAnsi="Times New Roman" w:cs="Times New Roman"/>
            <w:i/>
            <w:noProof/>
            <w:lang w:eastAsia="en-US"/>
          </w:rPr>
          <w:drawing>
            <wp:inline distT="0" distB="0" distL="0" distR="0" wp14:anchorId="09BD9726" wp14:editId="495C550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AA9AC5E" w14:textId="2AC701AA"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4" w:author="Bo Shen" w:date="2022-12-13T17:32:00Z">
        <w:r w:rsidDel="00F1780F">
          <w:rPr>
            <w:rFonts w:ascii="Times New Roman" w:hAnsi="Times New Roman" w:cs="Times New Roman"/>
          </w:rPr>
          <w:delText xml:space="preserve">hybridizes </w:delText>
        </w:r>
      </w:del>
      <w:ins w:id="5" w:author="Bo Shen" w:date="2022-12-13T17:32:00Z">
        <w:r>
          <w:rPr>
            <w:rFonts w:ascii="Times New Roman" w:hAnsi="Times New Roman" w:cs="Times New Roman"/>
          </w:rPr>
          <w:t xml:space="preserve">extends </w:t>
        </w:r>
      </w:ins>
      <w:ins w:id="6" w:author="Microsoft Office User" w:date="2023-03-07T12:50:00Z">
        <w:r w:rsidR="00E57C46">
          <w:rPr>
            <w:rFonts w:ascii="Times New Roman" w:hAnsi="Times New Roman" w:cs="Times New Roman"/>
          </w:rPr>
          <w:t xml:space="preserve">the </w:t>
        </w:r>
      </w:ins>
      <w:r>
        <w:rPr>
          <w:rFonts w:ascii="Times New Roman" w:hAnsi="Times New Roman" w:cs="Times New Roman"/>
        </w:rPr>
        <w:t xml:space="preserve">DNM </w:t>
      </w:r>
      <w:del w:id="7"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8" w:author="Bo Shen" w:date="2022-12-13T17:34:00Z">
        <w:r w:rsidRPr="00F1780F" w:rsidDel="00F1780F">
          <w:rPr>
            <w:rFonts w:ascii="Times New Roman" w:hAnsi="Times New Roman" w:cs="Times New Roman"/>
            <w:i/>
            <w:rPrChange w:id="9" w:author="Bo Shen" w:date="2022-12-13T17:34:00Z">
              <w:rPr>
                <w:rFonts w:ascii="Times New Roman" w:hAnsi="Times New Roman" w:cs="Times New Roman"/>
              </w:rPr>
            </w:rPrChange>
          </w:rPr>
          <w:delText xml:space="preserve">disinhibition </w:delText>
        </w:r>
      </w:del>
      <w:ins w:id="10" w:author="Bo Shen" w:date="2022-12-13T17:34:00Z">
        <w:r w:rsidRPr="00F1780F">
          <w:rPr>
            <w:rFonts w:ascii="Times New Roman" w:hAnsi="Times New Roman" w:cs="Times New Roman"/>
            <w:i/>
            <w:rPrChange w:id="11"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12"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3" w:author="Bo Shen" w:date="2023-01-20T17:07:00Z">
        <w:r>
          <w:rPr>
            <w:rFonts w:ascii="Times New Roman" w:hAnsi="Times New Roman" w:cs="Times New Roman"/>
          </w:rPr>
          <w:t xml:space="preserve">. The circuit </w:t>
        </w:r>
      </w:ins>
      <w:del w:id="14"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5" w:author="Bo Shen" w:date="2023-01-20T17:07:00Z">
        <w:r>
          <w:rPr>
            <w:rFonts w:ascii="Times New Roman" w:hAnsi="Times New Roman" w:cs="Times New Roman"/>
          </w:rPr>
          <w:t>after disinhibition</w:t>
        </w:r>
      </w:ins>
      <w:ins w:id="16" w:author="Bo Shen" w:date="2023-01-20T17:08:00Z">
        <w:r>
          <w:rPr>
            <w:rFonts w:ascii="Times New Roman" w:hAnsi="Times New Roman" w:cs="Times New Roman"/>
          </w:rPr>
          <w:t xml:space="preserve"> is triggered</w:t>
        </w:r>
      </w:ins>
      <w:del w:id="1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A465A4E" w14:textId="77777777" w:rsidR="00520883" w:rsidRDefault="00520883">
      <w:pPr>
        <w:rPr>
          <w:ins w:id="18" w:author="Bo Shen" w:date="2023-02-28T16:33:00Z"/>
        </w:rPr>
      </w:pPr>
      <w:del w:id="19" w:author="Bo Shen" w:date="2023-02-28T16:32:00Z">
        <w:r w:rsidRPr="0060258A" w:rsidDel="00520883">
          <w:rPr>
            <w:noProof/>
            <w:color w:val="000000" w:themeColor="text1"/>
            <w:lang w:eastAsia="en-US"/>
          </w:rPr>
          <mc:AlternateContent>
            <mc:Choice Requires="wps">
              <w:drawing>
                <wp:inline distT="0" distB="0" distL="0" distR="0" wp14:anchorId="76371800" wp14:editId="3AA0C11F">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365DB55" w14:textId="77777777" w:rsidR="00520883" w:rsidDel="00520883" w:rsidRDefault="00520883" w:rsidP="0080638B">
                              <w:pPr>
                                <w:spacing w:line="480" w:lineRule="auto"/>
                                <w:rPr>
                                  <w:del w:id="20" w:author="Bo Shen" w:date="2023-02-28T16:32:00Z"/>
                                  <w:rFonts w:ascii="Times New Roman" w:hAnsi="Times New Roman" w:cs="Times New Roman"/>
                                  <w:i/>
                                </w:rPr>
                              </w:pPr>
                              <w:del w:id="21" w:author="Bo Shen" w:date="2022-12-13T17:26:00Z">
                                <w:r w:rsidDel="00F1780F">
                                  <w:rPr>
                                    <w:rFonts w:ascii="Times New Roman" w:hAnsi="Times New Roman" w:cs="Times New Roman"/>
                                    <w:i/>
                                    <w:noProof/>
                                    <w:lang w:eastAsia="en-US"/>
                                  </w:rPr>
                                  <w:drawing>
                                    <wp:inline distT="0" distB="0" distL="0" distR="0" wp14:anchorId="778F8361" wp14:editId="57B014C0">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59C2499" w14:textId="77777777" w:rsidR="00520883" w:rsidDel="00520883" w:rsidRDefault="00520883" w:rsidP="0080638B">
                              <w:pPr>
                                <w:jc w:val="both"/>
                                <w:rPr>
                                  <w:del w:id="22" w:author="Bo Shen" w:date="2023-02-28T16:32:00Z"/>
                                  <w:rFonts w:ascii="Times New Roman" w:hAnsi="Times New Roman" w:cs="Times New Roman"/>
                                </w:rPr>
                              </w:pPr>
                              <w:del w:id="23"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4" w:author="Bo Shen" w:date="2022-12-13T17:32:00Z">
                                <w:r w:rsidDel="00F1780F">
                                  <w:rPr>
                                    <w:rFonts w:ascii="Times New Roman" w:hAnsi="Times New Roman" w:cs="Times New Roman"/>
                                  </w:rPr>
                                  <w:delText xml:space="preserve">hybridizes </w:delText>
                                </w:r>
                              </w:del>
                              <w:del w:id="25" w:author="Bo Shen" w:date="2023-02-28T16:32:00Z">
                                <w:r w:rsidDel="00520883">
                                  <w:rPr>
                                    <w:rFonts w:ascii="Times New Roman" w:hAnsi="Times New Roman" w:cs="Times New Roman"/>
                                  </w:rPr>
                                  <w:delText xml:space="preserve">DNM </w:delText>
                                </w:r>
                              </w:del>
                              <w:del w:id="26" w:author="Bo Shen" w:date="2022-12-13T17:32:00Z">
                                <w:r w:rsidDel="00F1780F">
                                  <w:rPr>
                                    <w:rFonts w:ascii="Times New Roman" w:hAnsi="Times New Roman" w:cs="Times New Roman"/>
                                  </w:rPr>
                                  <w:delText xml:space="preserve">and RNM </w:delText>
                                </w:r>
                              </w:del>
                              <w:del w:id="27"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8" w:author="Bo Shen" w:date="2022-12-13T17:34:00Z">
                                <w:r w:rsidRPr="00520883" w:rsidDel="00F1780F">
                                  <w:rPr>
                                    <w:rFonts w:ascii="Times New Roman" w:hAnsi="Times New Roman" w:cs="Times New Roman"/>
                                    <w:i/>
                                  </w:rPr>
                                  <w:delText xml:space="preserve">disinhibition </w:delText>
                                </w:r>
                              </w:del>
                              <w:del w:id="29"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30" w:author="Bo Shen" w:date="2023-02-28T16:32:00Z">
                                        <w:rPr>
                                          <w:rFonts w:ascii="Cambria Math" w:hAnsi="Cambria Math" w:cs="Times New Roman"/>
                                          <w:i/>
                                        </w:rPr>
                                      </w:del>
                                    </m:ctrlPr>
                                  </m:sSubPr>
                                  <m:e>
                                    <m:r>
                                      <w:del w:id="31" w:author="Bo Shen" w:date="2023-02-28T16:32:00Z">
                                        <w:rPr>
                                          <w:rFonts w:ascii="Cambria Math" w:hAnsi="Cambria Math" w:cs="Times New Roman"/>
                                        </w:rPr>
                                        <m:t>V</m:t>
                                      </w:del>
                                    </m:r>
                                  </m:e>
                                  <m:sub>
                                    <m:r>
                                      <w:del w:id="32" w:author="Bo Shen" w:date="2023-02-28T16:32:00Z">
                                        <w:rPr>
                                          <w:rFonts w:ascii="Cambria Math" w:hAnsi="Cambria Math" w:cs="Times New Roman"/>
                                        </w:rPr>
                                        <m:t>i</m:t>
                                      </w:del>
                                    </m:r>
                                  </m:sub>
                                </m:sSub>
                              </m:oMath>
                              <w:del w:id="33" w:author="Bo Shen" w:date="2023-02-28T16:32:00Z">
                                <w:r w:rsidDel="00520883">
                                  <w:rPr>
                                    <w:rFonts w:ascii="Times New Roman" w:hAnsi="Times New Roman" w:cs="Times New Roman"/>
                                  </w:rPr>
                                  <w:delText xml:space="preserve">, </w:delText>
                                </w:r>
                              </w:del>
                              <m:oMath>
                                <m:r>
                                  <w:del w:id="34" w:author="Bo Shen" w:date="2023-02-28T16:32:00Z">
                                    <w:rPr>
                                      <w:rFonts w:ascii="Cambria Math" w:hAnsi="Cambria Math" w:cs="Times New Roman"/>
                                    </w:rPr>
                                    <m:t>α</m:t>
                                  </w:del>
                                </m:r>
                              </m:oMath>
                              <w:del w:id="35" w:author="Bo Shen" w:date="2023-02-28T16:32:00Z">
                                <w:r w:rsidDel="00520883">
                                  <w:rPr>
                                    <w:rFonts w:ascii="Times New Roman" w:hAnsi="Times New Roman" w:cs="Times New Roman"/>
                                  </w:rPr>
                                  <w:delText xml:space="preserve">, and </w:delText>
                                </w:r>
                              </w:del>
                              <m:oMath>
                                <m:r>
                                  <w:del w:id="36" w:author="Bo Shen" w:date="2023-02-28T16:32:00Z">
                                    <w:rPr>
                                      <w:rFonts w:ascii="Cambria Math" w:hAnsi="Cambria Math" w:cs="Times New Roman"/>
                                    </w:rPr>
                                    <m:t>ω</m:t>
                                  </w:del>
                                </m:r>
                              </m:oMath>
                              <w:del w:id="37"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8" w:author="Bo Shen" w:date="2023-01-20T17:07:00Z">
                                <w:r w:rsidRPr="00B65A1B" w:rsidDel="004A45B9">
                                  <w:rPr>
                                    <w:rFonts w:ascii="Times New Roman" w:hAnsi="Times New Roman" w:cs="Times New Roman"/>
                                  </w:rPr>
                                  <w:delText xml:space="preserve"> and </w:delText>
                                </w:r>
                              </w:del>
                              <w:del w:id="39" w:author="Bo Shen" w:date="2023-02-28T16:32:00Z">
                                <w:r w:rsidRPr="00B65A1B" w:rsidDel="00520883">
                                  <w:rPr>
                                    <w:rFonts w:ascii="Times New Roman" w:hAnsi="Times New Roman" w:cs="Times New Roman"/>
                                  </w:rPr>
                                  <w:delText xml:space="preserve">predicts selective inhibition </w:delText>
                                </w:r>
                              </w:del>
                              <w:del w:id="40"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41"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14:paraId="5234B774" w14:textId="77777777"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6371800"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365DB55" w14:textId="77777777" w:rsidR="00520883" w:rsidDel="00520883" w:rsidRDefault="00520883" w:rsidP="0080638B">
                        <w:pPr>
                          <w:spacing w:line="480" w:lineRule="auto"/>
                          <w:rPr>
                            <w:del w:id="42" w:author="Bo Shen" w:date="2023-02-28T16:32:00Z"/>
                            <w:rFonts w:ascii="Times New Roman" w:hAnsi="Times New Roman" w:cs="Times New Roman"/>
                            <w:i/>
                          </w:rPr>
                        </w:pPr>
                        <w:del w:id="43" w:author="Bo Shen" w:date="2022-12-13T17:26:00Z">
                          <w:r w:rsidDel="00F1780F">
                            <w:rPr>
                              <w:rFonts w:ascii="Times New Roman" w:hAnsi="Times New Roman" w:cs="Times New Roman"/>
                              <w:i/>
                              <w:noProof/>
                              <w:lang w:eastAsia="en-US"/>
                            </w:rPr>
                            <w:drawing>
                              <wp:inline distT="0" distB="0" distL="0" distR="0" wp14:anchorId="778F8361" wp14:editId="57B014C0">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59C2499" w14:textId="77777777" w:rsidR="00520883" w:rsidDel="00520883" w:rsidRDefault="00520883" w:rsidP="0080638B">
                        <w:pPr>
                          <w:jc w:val="both"/>
                          <w:rPr>
                            <w:del w:id="44" w:author="Bo Shen" w:date="2023-02-28T16:32:00Z"/>
                            <w:rFonts w:ascii="Times New Roman" w:hAnsi="Times New Roman" w:cs="Times New Roman"/>
                          </w:rPr>
                        </w:pPr>
                        <w:del w:id="45"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6" w:author="Bo Shen" w:date="2022-12-13T17:32:00Z">
                          <w:r w:rsidDel="00F1780F">
                            <w:rPr>
                              <w:rFonts w:ascii="Times New Roman" w:hAnsi="Times New Roman" w:cs="Times New Roman"/>
                            </w:rPr>
                            <w:delText xml:space="preserve">hybridizes </w:delText>
                          </w:r>
                        </w:del>
                        <w:del w:id="47" w:author="Bo Shen" w:date="2023-02-28T16:32:00Z">
                          <w:r w:rsidDel="00520883">
                            <w:rPr>
                              <w:rFonts w:ascii="Times New Roman" w:hAnsi="Times New Roman" w:cs="Times New Roman"/>
                            </w:rPr>
                            <w:delText xml:space="preserve">DNM </w:delText>
                          </w:r>
                        </w:del>
                        <w:del w:id="48" w:author="Bo Shen" w:date="2022-12-13T17:32:00Z">
                          <w:r w:rsidDel="00F1780F">
                            <w:rPr>
                              <w:rFonts w:ascii="Times New Roman" w:hAnsi="Times New Roman" w:cs="Times New Roman"/>
                            </w:rPr>
                            <w:delText xml:space="preserve">and RNM </w:delText>
                          </w:r>
                        </w:del>
                        <w:del w:id="49"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50" w:author="Bo Shen" w:date="2022-12-13T17:34:00Z">
                          <w:r w:rsidRPr="00520883" w:rsidDel="00F1780F">
                            <w:rPr>
                              <w:rFonts w:ascii="Times New Roman" w:hAnsi="Times New Roman" w:cs="Times New Roman"/>
                              <w:i/>
                            </w:rPr>
                            <w:delText xml:space="preserve">disinhibition </w:delText>
                          </w:r>
                        </w:del>
                        <w:del w:id="51"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52" w:author="Bo Shen" w:date="2023-02-28T16:32:00Z">
                                  <w:rPr>
                                    <w:rFonts w:ascii="Cambria Math" w:hAnsi="Cambria Math" w:cs="Times New Roman"/>
                                    <w:i/>
                                  </w:rPr>
                                </w:del>
                              </m:ctrlPr>
                            </m:sSubPr>
                            <m:e>
                              <m:r>
                                <w:del w:id="53" w:author="Bo Shen" w:date="2023-02-28T16:32:00Z">
                                  <w:rPr>
                                    <w:rFonts w:ascii="Cambria Math" w:hAnsi="Cambria Math" w:cs="Times New Roman"/>
                                  </w:rPr>
                                  <m:t>V</m:t>
                                </w:del>
                              </m:r>
                            </m:e>
                            <m:sub>
                              <m:r>
                                <w:del w:id="54" w:author="Bo Shen" w:date="2023-02-28T16:32:00Z">
                                  <w:rPr>
                                    <w:rFonts w:ascii="Cambria Math" w:hAnsi="Cambria Math" w:cs="Times New Roman"/>
                                  </w:rPr>
                                  <m:t>i</m:t>
                                </w:del>
                              </m:r>
                            </m:sub>
                          </m:sSub>
                        </m:oMath>
                        <w:del w:id="55" w:author="Bo Shen" w:date="2023-02-28T16:32:00Z">
                          <w:r w:rsidDel="00520883">
                            <w:rPr>
                              <w:rFonts w:ascii="Times New Roman" w:hAnsi="Times New Roman" w:cs="Times New Roman"/>
                            </w:rPr>
                            <w:delText xml:space="preserve">, </w:delText>
                          </w:r>
                        </w:del>
                        <m:oMath>
                          <m:r>
                            <w:del w:id="56" w:author="Bo Shen" w:date="2023-02-28T16:32:00Z">
                              <w:rPr>
                                <w:rFonts w:ascii="Cambria Math" w:hAnsi="Cambria Math" w:cs="Times New Roman"/>
                              </w:rPr>
                              <m:t>α</m:t>
                            </w:del>
                          </m:r>
                        </m:oMath>
                        <w:del w:id="57" w:author="Bo Shen" w:date="2023-02-28T16:32:00Z">
                          <w:r w:rsidDel="00520883">
                            <w:rPr>
                              <w:rFonts w:ascii="Times New Roman" w:hAnsi="Times New Roman" w:cs="Times New Roman"/>
                            </w:rPr>
                            <w:delText xml:space="preserve">, and </w:delText>
                          </w:r>
                        </w:del>
                        <m:oMath>
                          <m:r>
                            <w:del w:id="58" w:author="Bo Shen" w:date="2023-02-28T16:32:00Z">
                              <w:rPr>
                                <w:rFonts w:ascii="Cambria Math" w:hAnsi="Cambria Math" w:cs="Times New Roman"/>
                              </w:rPr>
                              <m:t>ω</m:t>
                            </w:del>
                          </m:r>
                        </m:oMath>
                        <w:del w:id="59"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60" w:author="Bo Shen" w:date="2023-01-20T17:07:00Z">
                          <w:r w:rsidRPr="00B65A1B" w:rsidDel="004A45B9">
                            <w:rPr>
                              <w:rFonts w:ascii="Times New Roman" w:hAnsi="Times New Roman" w:cs="Times New Roman"/>
                            </w:rPr>
                            <w:delText xml:space="preserve"> and </w:delText>
                          </w:r>
                        </w:del>
                        <w:del w:id="61" w:author="Bo Shen" w:date="2023-02-28T16:32:00Z">
                          <w:r w:rsidRPr="00B65A1B" w:rsidDel="00520883">
                            <w:rPr>
                              <w:rFonts w:ascii="Times New Roman" w:hAnsi="Times New Roman" w:cs="Times New Roman"/>
                            </w:rPr>
                            <w:delText xml:space="preserve">predicts selective inhibition </w:delText>
                          </w:r>
                        </w:del>
                        <w:del w:id="62"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3"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14:paraId="5234B774" w14:textId="77777777"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14:paraId="6803391A" w14:textId="77777777" w:rsidR="00520883" w:rsidRDefault="00520883" w:rsidP="00AA44F8">
      <w:pPr>
        <w:keepNext/>
        <w:spacing w:line="480" w:lineRule="auto"/>
        <w:jc w:val="both"/>
      </w:pPr>
      <w:ins w:id="64" w:author="Bo Shen" w:date="2023-02-03T17:42:00Z">
        <w:r>
          <w:rPr>
            <w:noProof/>
            <w:lang w:eastAsia="en-US"/>
          </w:rPr>
          <w:lastRenderedPageBreak/>
          <w:drawing>
            <wp:inline distT="0" distB="0" distL="0" distR="0" wp14:anchorId="441D8553" wp14:editId="3B908A6F">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65" w:author="Bo Shen" w:date="2022-12-13T15:24:00Z">
        <w:r w:rsidDel="003B6609">
          <w:rPr>
            <w:noProof/>
            <w:lang w:eastAsia="en-US"/>
          </w:rPr>
          <w:drawing>
            <wp:inline distT="0" distB="0" distL="0" distR="0" wp14:anchorId="331B9087" wp14:editId="43845A78">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EB28152" w14:textId="52ACEE17" w:rsidR="00520883" w:rsidRDefault="00520883">
      <w:pPr>
        <w:jc w:val="both"/>
        <w:pPrChange w:id="66"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67"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68" w:author="Bo Shen" w:date="2022-12-13T17:25:00Z">
        <w:r w:rsidRPr="00520883" w:rsidDel="00E57DC7">
          <w:rPr>
            <w:rFonts w:ascii="Times New Roman" w:hAnsi="Times New Roman" w:cs="Times New Roman"/>
            <w:i/>
            <w:iCs/>
            <w:color w:val="000000" w:themeColor="text1"/>
          </w:rPr>
          <w:delText>I</w:delText>
        </w:r>
      </w:del>
      <w:ins w:id="69"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70" w:author="Bo Shen" w:date="2022-12-13T17:25:00Z">
        <w:r w:rsidRPr="00520883" w:rsidDel="00F1780F">
          <w:rPr>
            <w:rFonts w:ascii="Times New Roman" w:hAnsi="Times New Roman" w:cs="Times New Roman"/>
            <w:i/>
            <w:iCs/>
            <w:color w:val="000000" w:themeColor="text1"/>
          </w:rPr>
          <w:delText xml:space="preserve">I </w:delText>
        </w:r>
      </w:del>
      <w:ins w:id="71" w:author="Bo Shen" w:date="2023-01-19T15:14:00Z">
        <w:r w:rsidRPr="00520883">
          <w:rPr>
            <w:rFonts w:ascii="Times New Roman" w:hAnsi="Times New Roman" w:cs="Times New Roman"/>
            <w:i/>
            <w:iCs/>
            <w:color w:val="000000" w:themeColor="text1"/>
          </w:rPr>
          <w:t>I</w:t>
        </w:r>
      </w:ins>
      <w:ins w:id="72"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73"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74"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75"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76"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77"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78"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in</w:t>
      </w:r>
      <w:r w:rsidR="00B953DC">
        <w:rPr>
          <w:rFonts w:ascii="Times New Roman" w:hAnsi="Times New Roman" w:cs="Times New Roman"/>
          <w:color w:val="000000" w:themeColor="text1"/>
        </w:rPr>
        <w:t>g</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14:paraId="01180FB1" w14:textId="77777777" w:rsidR="00EB6A66" w:rsidRDefault="00EB6A66">
      <w:r>
        <w:br w:type="page"/>
      </w:r>
    </w:p>
    <w:p w14:paraId="131EB82B" w14:textId="77777777" w:rsidR="00EB6A66" w:rsidRDefault="005B6160" w:rsidP="0019159B">
      <w:pPr>
        <w:keepNext/>
        <w:spacing w:line="480" w:lineRule="auto"/>
        <w:jc w:val="center"/>
      </w:pPr>
      <w:r>
        <w:rPr>
          <w:noProof/>
        </w:rPr>
        <w:lastRenderedPageBreak/>
        <w:drawing>
          <wp:inline distT="0" distB="0" distL="0" distR="0" wp14:anchorId="478F75C0" wp14:editId="65A51D84">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14:paraId="1C8C0C50" w14:textId="77777777" w:rsidR="00EB6A66" w:rsidRDefault="00EB6A66">
      <w:pPr>
        <w:jc w:val="both"/>
        <w:pPrChange w:id="79"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80"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81"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82"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83"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84"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85"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86"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87"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88"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89"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90"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91"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92"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93"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94" w:author="Bo Shen" w:date="2023-02-13T11:44:00Z">
        <w:r>
          <w:rPr>
            <w:rFonts w:ascii="Times New Roman" w:hAnsi="Times New Roman" w:cs="Times New Roman"/>
            <w:color w:val="000000" w:themeColor="text1"/>
          </w:rPr>
          <w:t xml:space="preserve"> </w:t>
        </w:r>
      </w:ins>
      <w:del w:id="95"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96"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97"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98"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99"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14:paraId="43C10B01" w14:textId="77777777" w:rsidR="00EB6A66" w:rsidRDefault="00EB6A66">
      <w:r>
        <w:br w:type="page"/>
      </w:r>
    </w:p>
    <w:p w14:paraId="5FCFEE74" w14:textId="77777777" w:rsidR="00EB6A66" w:rsidRPr="00120C1B" w:rsidRDefault="00EB6A66" w:rsidP="00601611">
      <w:ins w:id="100" w:author="Bo Shen" w:date="2023-01-23T18:07:00Z">
        <w:r>
          <w:rPr>
            <w:noProof/>
            <w:lang w:eastAsia="en-US"/>
          </w:rPr>
          <w:lastRenderedPageBreak/>
          <w:drawing>
            <wp:inline distT="0" distB="0" distL="0" distR="0" wp14:anchorId="0A6A37D5" wp14:editId="27ECA8EB">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101" w:author="Bo Shen" w:date="2022-11-28T13:51:00Z">
        <w:r w:rsidDel="008E5D07">
          <w:rPr>
            <w:noProof/>
            <w:lang w:eastAsia="en-US"/>
          </w:rPr>
          <w:drawing>
            <wp:inline distT="0" distB="0" distL="0" distR="0" wp14:anchorId="3D18FE3D" wp14:editId="02DE2CDA">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14:paraId="46FBCC6E" w14:textId="1F5AEB6F" w:rsidR="00EB6A66" w:rsidRPr="004B0D0D" w:rsidDel="00997308" w:rsidRDefault="00EB6A66">
      <w:pPr>
        <w:pStyle w:val="Caption"/>
        <w:jc w:val="both"/>
        <w:rPr>
          <w:del w:id="102"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B953DC">
        <w:rPr>
          <w:rFonts w:ascii="Times New Roman" w:hAnsi="Times New Roman" w:cs="Times New Roman"/>
          <w:color w:val="000000" w:themeColor="text1"/>
        </w:rPr>
        <w:t>R</w:t>
      </w:r>
      <w:r w:rsidRPr="00B953DC">
        <w:rPr>
          <w:rFonts w:ascii="Times New Roman" w:hAnsi="Times New Roman" w:cs="Times New Roman"/>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w:t>
      </w:r>
      <w:r w:rsidR="00B953DC">
        <w:rPr>
          <w:rFonts w:ascii="Times New Roman" w:hAnsi="Times New Roman" w:cs="Times New Roman"/>
          <w:color w:val="000000" w:themeColor="text1"/>
        </w:rPr>
        <w:t>increases</w:t>
      </w:r>
      <w:r w:rsidRPr="001D21D9">
        <w:rPr>
          <w:rFonts w:ascii="Times New Roman" w:hAnsi="Times New Roman" w:cs="Times New Roman"/>
          <w:i w:val="0"/>
          <w:color w:val="000000" w:themeColor="text1"/>
          <w:sz w:val="24"/>
          <w:szCs w:val="24"/>
        </w:rPr>
        <w:t xml:space="preserve"> with the direct input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1</w:t>
      </w:r>
      <w:r w:rsidRPr="001D21D9">
        <w:rPr>
          <w:rFonts w:ascii="Times New Roman" w:hAnsi="Times New Roman" w:cs="Times New Roman"/>
          <w:i w:val="0"/>
          <w:color w:val="000000" w:themeColor="text1"/>
          <w:sz w:val="24"/>
          <w:szCs w:val="24"/>
        </w:rPr>
        <w:t xml:space="preserve"> but </w:t>
      </w:r>
      <w:r w:rsidR="00B953DC">
        <w:rPr>
          <w:rFonts w:ascii="Times New Roman" w:hAnsi="Times New Roman" w:cs="Times New Roman"/>
          <w:color w:val="000000" w:themeColor="text1"/>
        </w:rPr>
        <w:t>decreases</w:t>
      </w:r>
      <w:r w:rsidRPr="001D21D9">
        <w:rPr>
          <w:rFonts w:ascii="Times New Roman" w:hAnsi="Times New Roman" w:cs="Times New Roman"/>
          <w:i w:val="0"/>
          <w:color w:val="000000" w:themeColor="text1"/>
          <w:sz w:val="24"/>
          <w:szCs w:val="24"/>
        </w:rPr>
        <w:t xml:space="preserve"> with the contextual input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A16CBD">
        <w:rPr>
          <w:rFonts w:ascii="Times New Roman" w:hAnsi="Times New Roman" w:cs="Times New Roman"/>
          <w:color w:val="000000" w:themeColor="text1"/>
        </w:rPr>
        <w:t>V</w:t>
      </w:r>
      <w:r w:rsidRPr="00A16CBD">
        <w:rPr>
          <w:rFonts w:ascii="Times New Roman" w:hAnsi="Times New Roman" w:cs="Times New Roman"/>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A16CBD">
        <w:rPr>
          <w:rFonts w:ascii="Times New Roman" w:hAnsi="Times New Roman" w:cs="Times New Roman"/>
          <w:color w:val="000000" w:themeColor="text1"/>
        </w:rPr>
        <w:t>V</w:t>
      </w:r>
      <w:r w:rsidRPr="00A16CBD">
        <w:rPr>
          <w:rFonts w:ascii="Times New Roman" w:hAnsi="Times New Roman" w:cs="Times New Roman"/>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B953DC">
        <w:rPr>
          <w:rFonts w:ascii="Times New Roman" w:hAnsi="Times New Roman" w:cs="Times New Roman"/>
          <w:color w:val="000000" w:themeColor="text1"/>
        </w:rPr>
        <w:t>R</w:t>
      </w:r>
      <w:r w:rsidRPr="00B953DC">
        <w:rPr>
          <w:rFonts w:ascii="Times New Roman" w:hAnsi="Times New Roman" w:cs="Times New Roman"/>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B953DC">
        <w:rPr>
          <w:rFonts w:ascii="Times New Roman" w:hAnsi="Times New Roman" w:cs="Times New Roman"/>
          <w:color w:val="000000" w:themeColor="text1"/>
        </w:rPr>
        <w:t>V</w:t>
      </w:r>
      <w:r w:rsidRPr="00B953DC">
        <w:rPr>
          <w:rFonts w:ascii="Times New Roman" w:hAnsi="Times New Roman" w:cs="Times New Roman"/>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103"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104"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105" w:author="Bo Shen" w:date="2023-01-23T18:08:00Z">
        <w:r>
          <w:rPr>
            <w:rFonts w:ascii="Times New Roman" w:hAnsi="Times New Roman" w:cs="Times New Roman"/>
            <w:i w:val="0"/>
            <w:color w:val="000000" w:themeColor="text1"/>
            <w:sz w:val="24"/>
            <w:szCs w:val="24"/>
          </w:rPr>
          <w:t>captur</w:t>
        </w:r>
      </w:ins>
      <w:ins w:id="106" w:author="Bo Shen" w:date="2023-01-23T18:10:00Z">
        <w:r>
          <w:rPr>
            <w:rFonts w:ascii="Times New Roman" w:hAnsi="Times New Roman" w:cs="Times New Roman"/>
            <w:i w:val="0"/>
            <w:color w:val="000000" w:themeColor="text1"/>
            <w:sz w:val="24"/>
            <w:szCs w:val="24"/>
          </w:rPr>
          <w:t>ing</w:t>
        </w:r>
      </w:ins>
      <w:ins w:id="107" w:author="Bo Shen" w:date="2023-01-23T18:08:00Z">
        <w:r>
          <w:rPr>
            <w:rFonts w:ascii="Times New Roman" w:hAnsi="Times New Roman" w:cs="Times New Roman"/>
            <w:i w:val="0"/>
            <w:color w:val="000000" w:themeColor="text1"/>
            <w:sz w:val="24"/>
            <w:szCs w:val="24"/>
          </w:rPr>
          <w:t xml:space="preserve"> the neural activities </w:t>
        </w:r>
      </w:ins>
      <w:del w:id="108"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109"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110"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294222">
        <w:rPr>
          <w:rFonts w:ascii="Times New Roman" w:hAnsi="Times New Roman" w:cs="Times New Roman"/>
          <w:color w:val="000000" w:themeColor="text1"/>
        </w:rPr>
        <w:t>V</w:t>
      </w:r>
      <w:r w:rsidRPr="00294222">
        <w:rPr>
          <w:rFonts w:ascii="Times New Roman" w:hAnsi="Times New Roman" w:cs="Times New Roman"/>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294222">
        <w:rPr>
          <w:rFonts w:ascii="Times New Roman" w:hAnsi="Times New Roman" w:cs="Times New Roman"/>
          <w:color w:val="000000" w:themeColor="text1"/>
        </w:rPr>
        <w:t>V</w:t>
      </w:r>
      <w:r w:rsidRPr="00294222">
        <w:rPr>
          <w:rFonts w:ascii="Times New Roman" w:hAnsi="Times New Roman" w:cs="Times New Roman"/>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111"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44DE6E34" w14:textId="77777777" w:rsidR="00EB6A66" w:rsidRDefault="00EB6A66">
      <w:pPr>
        <w:jc w:val="both"/>
        <w:pPrChange w:id="112" w:author="Bo Shen" w:date="2023-03-01T14:55:00Z">
          <w:pPr/>
        </w:pPrChange>
      </w:pPr>
    </w:p>
    <w:p w14:paraId="24369D5B" w14:textId="77777777" w:rsidR="00EB6A66" w:rsidRDefault="00EB6A66">
      <w:r>
        <w:br w:type="page"/>
      </w:r>
    </w:p>
    <w:p w14:paraId="5E3F6514" w14:textId="77777777" w:rsidR="00B812D9" w:rsidRDefault="00B812D9" w:rsidP="003370C4">
      <w:pPr>
        <w:spacing w:line="480" w:lineRule="auto"/>
        <w:jc w:val="center"/>
        <w:rPr>
          <w:ins w:id="113" w:author="Bo Shen" w:date="2023-03-04T19:17:00Z"/>
          <w:rFonts w:ascii="Times New Roman" w:hAnsi="Times New Roman" w:cs="Times New Roman"/>
          <w:b/>
        </w:rPr>
      </w:pPr>
      <w:ins w:id="114" w:author="Bo Shen" w:date="2023-03-04T19:21:00Z">
        <w:r>
          <w:rPr>
            <w:rFonts w:ascii="Times New Roman" w:hAnsi="Times New Roman" w:cs="Times New Roman"/>
            <w:b/>
            <w:noProof/>
          </w:rPr>
          <w:lastRenderedPageBreak/>
          <w:drawing>
            <wp:inline distT="0" distB="0" distL="0" distR="0" wp14:anchorId="206B4DA3" wp14:editId="4F8E20A9">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14:paraId="411592DF" w14:textId="5B535D7D" w:rsidR="00B812D9" w:rsidRDefault="00B812D9" w:rsidP="008B2381">
      <w:pPr>
        <w:jc w:val="both"/>
        <w:rPr>
          <w:ins w:id="115" w:author="Bo Shen" w:date="2023-03-04T19:34:00Z"/>
          <w:rFonts w:ascii="Times New Roman" w:hAnsi="Times New Roman" w:cs="Times New Roman"/>
          <w:bCs/>
        </w:rPr>
      </w:pPr>
      <w:ins w:id="116" w:author="Bo Shen" w:date="2023-03-04T19:16:00Z">
        <w:r>
          <w:rPr>
            <w:rFonts w:ascii="Times New Roman" w:hAnsi="Times New Roman" w:cs="Times New Roman"/>
            <w:b/>
          </w:rPr>
          <w:t xml:space="preserve">Figure 4-figure supplement 1. Parameter </w:t>
        </w:r>
      </w:ins>
      <w:ins w:id="117" w:author="Bo Shen" w:date="2023-03-04T19:17:00Z">
        <w:r>
          <w:rPr>
            <w:rFonts w:ascii="Times New Roman" w:hAnsi="Times New Roman" w:cs="Times New Roman"/>
            <w:b/>
          </w:rPr>
          <w:t xml:space="preserve">recovery </w:t>
        </w:r>
      </w:ins>
      <w:ins w:id="118" w:author="Microsoft Office User" w:date="2023-03-07T12:52:00Z">
        <w:r w:rsidR="001F648F">
          <w:rPr>
            <w:rFonts w:ascii="Times New Roman" w:hAnsi="Times New Roman" w:cs="Times New Roman"/>
            <w:b/>
          </w:rPr>
          <w:t>in</w:t>
        </w:r>
      </w:ins>
      <w:ins w:id="119" w:author="Bo Shen" w:date="2023-03-04T19:17:00Z">
        <w:del w:id="120" w:author="Microsoft Office User" w:date="2023-03-07T12:52:00Z">
          <w:r w:rsidDel="001F648F">
            <w:rPr>
              <w:rFonts w:ascii="Times New Roman" w:hAnsi="Times New Roman" w:cs="Times New Roman"/>
              <w:b/>
            </w:rPr>
            <w:delText>of</w:delText>
          </w:r>
        </w:del>
        <w:r>
          <w:rPr>
            <w:rFonts w:ascii="Times New Roman" w:hAnsi="Times New Roman" w:cs="Times New Roman"/>
            <w:b/>
          </w:rPr>
          <w:t xml:space="preserve"> fitting the LDDM to</w:t>
        </w:r>
        <w:del w:id="121" w:author="Microsoft Office User" w:date="2023-03-07T12:52:00Z">
          <w:r w:rsidDel="001F648F">
            <w:rPr>
              <w:rFonts w:ascii="Times New Roman" w:hAnsi="Times New Roman" w:cs="Times New Roman"/>
              <w:b/>
            </w:rPr>
            <w:delText xml:space="preserve"> the dynamic of</w:delText>
          </w:r>
        </w:del>
        <w:r>
          <w:rPr>
            <w:rFonts w:ascii="Times New Roman" w:hAnsi="Times New Roman" w:cs="Times New Roman"/>
            <w:b/>
          </w:rPr>
          <w:t xml:space="preserve"> normalized value coding</w:t>
        </w:r>
      </w:ins>
      <w:ins w:id="122" w:author="Microsoft Office User" w:date="2023-03-07T12:52:00Z">
        <w:r w:rsidR="001F648F">
          <w:rPr>
            <w:rFonts w:ascii="Times New Roman" w:hAnsi="Times New Roman" w:cs="Times New Roman"/>
            <w:b/>
          </w:rPr>
          <w:t xml:space="preserve"> data</w:t>
        </w:r>
      </w:ins>
      <w:ins w:id="123" w:author="Bo Shen" w:date="2023-03-04T19:17:00Z">
        <w:r>
          <w:rPr>
            <w:rFonts w:ascii="Times New Roman" w:hAnsi="Times New Roman" w:cs="Times New Roman"/>
            <w:b/>
          </w:rPr>
          <w:t xml:space="preserve">. </w:t>
        </w:r>
      </w:ins>
      <w:ins w:id="124" w:author="Bo Shen" w:date="2023-03-04T19:23:00Z">
        <w:r w:rsidR="00F14D7E">
          <w:rPr>
            <w:rFonts w:ascii="Times New Roman" w:hAnsi="Times New Roman" w:cs="Times New Roman"/>
            <w:b/>
          </w:rPr>
          <w:t>A</w:t>
        </w:r>
        <w:r w:rsidR="00F14D7E" w:rsidRPr="00F14D7E">
          <w:rPr>
            <w:rFonts w:ascii="Times New Roman" w:hAnsi="Times New Roman" w:cs="Times New Roman"/>
            <w:bCs/>
            <w:rPrChange w:id="125" w:author="Bo Shen" w:date="2023-03-04T19:23:00Z">
              <w:rPr>
                <w:rFonts w:ascii="Times New Roman" w:hAnsi="Times New Roman" w:cs="Times New Roman"/>
                <w:b/>
              </w:rPr>
            </w:rPrChange>
          </w:rPr>
          <w:t xml:space="preserve">. </w:t>
        </w:r>
      </w:ins>
      <w:ins w:id="126" w:author="Bo Shen" w:date="2023-03-04T19:39:00Z">
        <w:r w:rsidR="002E0965">
          <w:rPr>
            <w:rFonts w:ascii="Times New Roman" w:hAnsi="Times New Roman" w:cs="Times New Roman"/>
            <w:bCs/>
          </w:rPr>
          <w:t>The r</w:t>
        </w:r>
      </w:ins>
      <w:ins w:id="127" w:author="Bo Shen" w:date="2023-03-04T19:26:00Z">
        <w:r w:rsidR="00F14D7E">
          <w:rPr>
            <w:rFonts w:ascii="Times New Roman" w:hAnsi="Times New Roman" w:cs="Times New Roman"/>
            <w:bCs/>
          </w:rPr>
          <w:t>ef</w:t>
        </w:r>
      </w:ins>
      <w:ins w:id="128" w:author="Bo Shen" w:date="2023-03-04T19:24:00Z">
        <w:r w:rsidR="00F14D7E">
          <w:rPr>
            <w:rFonts w:ascii="Times New Roman" w:hAnsi="Times New Roman" w:cs="Times New Roman"/>
            <w:bCs/>
          </w:rPr>
          <w:t>it</w:t>
        </w:r>
      </w:ins>
      <w:ins w:id="129" w:author="Bo Shen" w:date="2023-03-04T19:25:00Z">
        <w:r w:rsidR="00F14D7E">
          <w:rPr>
            <w:rFonts w:ascii="Times New Roman" w:hAnsi="Times New Roman" w:cs="Times New Roman"/>
            <w:bCs/>
          </w:rPr>
          <w:t>t</w:t>
        </w:r>
      </w:ins>
      <w:ins w:id="130" w:author="Bo Shen" w:date="2023-03-04T19:26:00Z">
        <w:r w:rsidR="00F14D7E">
          <w:rPr>
            <w:rFonts w:ascii="Times New Roman" w:hAnsi="Times New Roman" w:cs="Times New Roman"/>
            <w:bCs/>
          </w:rPr>
          <w:t xml:space="preserve">ed </w:t>
        </w:r>
      </w:ins>
      <w:ins w:id="131" w:author="Bo Shen" w:date="2023-03-04T19:25:00Z">
        <w:r w:rsidR="00F14D7E">
          <w:rPr>
            <w:rFonts w:ascii="Times New Roman" w:hAnsi="Times New Roman" w:cs="Times New Roman"/>
            <w:bCs/>
          </w:rPr>
          <w:t>parameter</w:t>
        </w:r>
      </w:ins>
      <w:ins w:id="132" w:author="Bo Shen" w:date="2023-03-04T19:26:00Z">
        <w:r w:rsidR="00F14D7E">
          <w:rPr>
            <w:rFonts w:ascii="Times New Roman" w:hAnsi="Times New Roman" w:cs="Times New Roman"/>
            <w:bCs/>
          </w:rPr>
          <w:t xml:space="preserve"> </w:t>
        </w:r>
      </w:ins>
      <m:oMath>
        <m:sSub>
          <m:sSubPr>
            <m:ctrlPr>
              <w:ins w:id="133" w:author="Bo Shen" w:date="2023-03-04T19:27:00Z">
                <w:rPr>
                  <w:rFonts w:ascii="Cambria Math" w:hAnsi="Cambria Math" w:cs="Times New Roman"/>
                  <w:bCs/>
                  <w:i/>
                </w:rPr>
              </w:ins>
            </m:ctrlPr>
          </m:sSubPr>
          <m:e>
            <m:r>
              <w:ins w:id="134" w:author="Bo Shen" w:date="2023-03-04T19:27:00Z">
                <w:rPr>
                  <w:rFonts w:ascii="Cambria Math" w:hAnsi="Cambria Math" w:cs="Times New Roman"/>
                </w:rPr>
                <m:t>B</m:t>
              </w:ins>
            </m:r>
          </m:e>
          <m:sub>
            <m:r>
              <w:ins w:id="135" w:author="Bo Shen" w:date="2023-03-04T19:27:00Z">
                <w:rPr>
                  <w:rFonts w:ascii="Cambria Math" w:hAnsi="Cambria Math" w:cs="Times New Roman"/>
                </w:rPr>
                <m:t>G</m:t>
              </w:ins>
            </m:r>
          </m:sub>
        </m:sSub>
        <m:r>
          <w:ins w:id="136" w:author="Bo Shen" w:date="2023-03-04T19:27:00Z">
            <w:rPr>
              <w:rFonts w:ascii="Cambria Math" w:hAnsi="Cambria Math" w:cs="Times New Roman"/>
            </w:rPr>
            <m:t>-α</m:t>
          </w:ins>
        </m:r>
      </m:oMath>
      <w:ins w:id="137" w:author="Bo Shen" w:date="2023-03-04T19:25:00Z">
        <w:r w:rsidR="00F14D7E">
          <w:rPr>
            <w:rFonts w:ascii="Times New Roman" w:hAnsi="Times New Roman" w:cs="Times New Roman"/>
            <w:bCs/>
          </w:rPr>
          <w:t xml:space="preserve"> as a function of the </w:t>
        </w:r>
      </w:ins>
      <m:oMath>
        <m:sSub>
          <m:sSubPr>
            <m:ctrlPr>
              <w:ins w:id="138" w:author="Bo Shen" w:date="2023-03-04T19:27:00Z">
                <w:rPr>
                  <w:rFonts w:ascii="Cambria Math" w:hAnsi="Cambria Math" w:cs="Times New Roman"/>
                  <w:bCs/>
                  <w:i/>
                </w:rPr>
              </w:ins>
            </m:ctrlPr>
          </m:sSubPr>
          <m:e>
            <m:r>
              <w:ins w:id="139" w:author="Bo Shen" w:date="2023-03-04T19:27:00Z">
                <w:rPr>
                  <w:rFonts w:ascii="Cambria Math" w:hAnsi="Cambria Math" w:cs="Times New Roman"/>
                </w:rPr>
                <m:t>B</m:t>
              </w:ins>
            </m:r>
          </m:e>
          <m:sub>
            <m:r>
              <w:ins w:id="140" w:author="Bo Shen" w:date="2023-03-04T19:27:00Z">
                <w:rPr>
                  <w:rFonts w:ascii="Cambria Math" w:hAnsi="Cambria Math" w:cs="Times New Roman"/>
                </w:rPr>
                <m:t>G</m:t>
              </w:ins>
            </m:r>
          </m:sub>
        </m:sSub>
        <m:r>
          <w:ins w:id="141" w:author="Bo Shen" w:date="2023-03-04T19:27:00Z">
            <w:rPr>
              <w:rFonts w:ascii="Cambria Math" w:hAnsi="Cambria Math" w:cs="Times New Roman"/>
            </w:rPr>
            <m:t>-α</m:t>
          </w:ins>
        </m:r>
      </m:oMath>
      <w:ins w:id="142" w:author="Bo Shen" w:date="2023-03-04T19:27:00Z">
        <w:r w:rsidR="00F14D7E">
          <w:rPr>
            <w:rFonts w:ascii="Times New Roman" w:hAnsi="Times New Roman" w:cs="Times New Roman"/>
            <w:bCs/>
          </w:rPr>
          <w:t xml:space="preserve"> </w:t>
        </w:r>
      </w:ins>
      <w:ins w:id="143" w:author="Bo Shen" w:date="2023-03-04T19:25:00Z">
        <w:r w:rsidR="00F14D7E">
          <w:rPr>
            <w:rFonts w:ascii="Times New Roman" w:hAnsi="Times New Roman" w:cs="Times New Roman"/>
            <w:bCs/>
          </w:rPr>
          <w:t xml:space="preserve">used to generate </w:t>
        </w:r>
      </w:ins>
      <w:ins w:id="144" w:author="Bo Shen" w:date="2023-03-04T19:26:00Z">
        <w:r w:rsidR="00F14D7E">
          <w:rPr>
            <w:rFonts w:ascii="Times New Roman" w:hAnsi="Times New Roman" w:cs="Times New Roman"/>
            <w:bCs/>
          </w:rPr>
          <w:t xml:space="preserve">the </w:t>
        </w:r>
      </w:ins>
      <w:ins w:id="145" w:author="Bo Shen" w:date="2023-03-04T19:24:00Z">
        <w:r w:rsidR="00F14D7E">
          <w:rPr>
            <w:rFonts w:ascii="Times New Roman" w:hAnsi="Times New Roman" w:cs="Times New Roman"/>
            <w:bCs/>
          </w:rPr>
          <w:t>a</w:t>
        </w:r>
      </w:ins>
      <w:ins w:id="146" w:author="Bo Shen" w:date="2023-03-04T19:23:00Z">
        <w:r w:rsidR="00F14D7E">
          <w:rPr>
            <w:rFonts w:ascii="Times New Roman" w:hAnsi="Times New Roman" w:cs="Times New Roman"/>
            <w:bCs/>
          </w:rPr>
          <w:t>ctivities</w:t>
        </w:r>
      </w:ins>
      <w:ins w:id="147" w:author="Bo Shen" w:date="2023-03-04T19:30:00Z">
        <w:r w:rsidR="00F14D7E">
          <w:rPr>
            <w:rFonts w:ascii="Times New Roman" w:hAnsi="Times New Roman" w:cs="Times New Roman"/>
            <w:bCs/>
          </w:rPr>
          <w:t xml:space="preserve"> during</w:t>
        </w:r>
      </w:ins>
      <w:ins w:id="148" w:author="Bo Shen" w:date="2023-03-04T19:23:00Z">
        <w:r w:rsidR="00F14D7E">
          <w:rPr>
            <w:rFonts w:ascii="Times New Roman" w:hAnsi="Times New Roman" w:cs="Times New Roman"/>
            <w:bCs/>
          </w:rPr>
          <w:t xml:space="preserve"> </w:t>
        </w:r>
      </w:ins>
      <w:ins w:id="149" w:author="Bo Shen" w:date="2023-03-04T19:30:00Z">
        <w:r w:rsidR="00F14D7E">
          <w:rPr>
            <w:rFonts w:ascii="Times New Roman" w:hAnsi="Times New Roman" w:cs="Times New Roman"/>
            <w:bCs/>
          </w:rPr>
          <w:t xml:space="preserve">model equilibrium </w:t>
        </w:r>
      </w:ins>
      <w:ins w:id="150" w:author="Bo Shen" w:date="2023-03-04T19:26:00Z">
        <w:r w:rsidR="00F14D7E">
          <w:rPr>
            <w:rFonts w:ascii="Times New Roman" w:hAnsi="Times New Roman" w:cs="Times New Roman"/>
            <w:bCs/>
          </w:rPr>
          <w:t xml:space="preserve">shows high </w:t>
        </w:r>
      </w:ins>
      <w:ins w:id="151" w:author="Bo Shen" w:date="2023-03-04T19:28:00Z">
        <w:r w:rsidR="00F14D7E">
          <w:rPr>
            <w:rFonts w:ascii="Times New Roman" w:hAnsi="Times New Roman" w:cs="Times New Roman"/>
            <w:bCs/>
          </w:rPr>
          <w:t xml:space="preserve">consistency when the </w:t>
        </w:r>
      </w:ins>
      <w:ins w:id="152" w:author="Bo Shen" w:date="2023-03-04T19:29:00Z">
        <w:r w:rsidR="00F14D7E">
          <w:rPr>
            <w:rFonts w:ascii="Times New Roman" w:hAnsi="Times New Roman" w:cs="Times New Roman"/>
            <w:bCs/>
          </w:rPr>
          <w:t>parameters are within a reasonable range.</w:t>
        </w:r>
      </w:ins>
      <w:ins w:id="153" w:author="Bo Shen" w:date="2023-03-04T19:26:00Z">
        <w:r w:rsidR="00F14D7E">
          <w:rPr>
            <w:rFonts w:ascii="Times New Roman" w:hAnsi="Times New Roman" w:cs="Times New Roman"/>
            <w:bCs/>
          </w:rPr>
          <w:t xml:space="preserve"> </w:t>
        </w:r>
      </w:ins>
      <w:ins w:id="154" w:author="Bo Shen" w:date="2023-03-04T19:23:00Z">
        <w:r w:rsidR="00F14D7E" w:rsidRPr="00F14D7E">
          <w:rPr>
            <w:rFonts w:ascii="Times New Roman" w:hAnsi="Times New Roman" w:cs="Times New Roman"/>
            <w:bCs/>
            <w:rPrChange w:id="155"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56" w:author="Bo Shen" w:date="2023-03-04T19:30:00Z">
              <w:rPr>
                <w:rFonts w:ascii="Times New Roman" w:hAnsi="Times New Roman" w:cs="Times New Roman"/>
                <w:bCs/>
              </w:rPr>
            </w:rPrChange>
          </w:rPr>
          <w:t>B</w:t>
        </w:r>
        <w:r w:rsidR="00F14D7E">
          <w:rPr>
            <w:rFonts w:ascii="Times New Roman" w:hAnsi="Times New Roman" w:cs="Times New Roman"/>
            <w:bCs/>
          </w:rPr>
          <w:t>.</w:t>
        </w:r>
      </w:ins>
      <w:ins w:id="157" w:author="Bo Shen" w:date="2023-03-04T19:30:00Z">
        <w:r w:rsidR="00F14D7E">
          <w:rPr>
            <w:rFonts w:ascii="Times New Roman" w:hAnsi="Times New Roman" w:cs="Times New Roman"/>
            <w:bCs/>
          </w:rPr>
          <w:t xml:space="preserve"> </w:t>
        </w:r>
      </w:ins>
      <w:ins w:id="158" w:author="Bo Shen" w:date="2023-03-04T19:39:00Z">
        <w:r w:rsidR="00354599">
          <w:rPr>
            <w:rFonts w:ascii="Times New Roman" w:hAnsi="Times New Roman" w:cs="Times New Roman"/>
            <w:bCs/>
          </w:rPr>
          <w:t>The r</w:t>
        </w:r>
      </w:ins>
      <w:ins w:id="159" w:author="Bo Shen" w:date="2023-03-04T19:30:00Z">
        <w:r w:rsidR="00F14D7E">
          <w:rPr>
            <w:rFonts w:ascii="Times New Roman" w:hAnsi="Times New Roman" w:cs="Times New Roman"/>
            <w:bCs/>
          </w:rPr>
          <w:t xml:space="preserve">efitted parameter </w:t>
        </w:r>
      </w:ins>
      <m:oMath>
        <m:sSub>
          <m:sSubPr>
            <m:ctrlPr>
              <w:ins w:id="160" w:author="Bo Shen" w:date="2023-03-04T19:30:00Z">
                <w:rPr>
                  <w:rFonts w:ascii="Cambria Math" w:hAnsi="Cambria Math" w:cs="Times New Roman"/>
                  <w:bCs/>
                  <w:i/>
                </w:rPr>
              </w:ins>
            </m:ctrlPr>
          </m:sSubPr>
          <m:e>
            <m:r>
              <w:ins w:id="161" w:author="Bo Shen" w:date="2023-03-04T19:30:00Z">
                <w:rPr>
                  <w:rFonts w:ascii="Cambria Math" w:hAnsi="Cambria Math" w:cs="Times New Roman"/>
                </w:rPr>
                <m:t>B</m:t>
              </w:ins>
            </m:r>
          </m:e>
          <m:sub>
            <m:r>
              <w:ins w:id="162" w:author="Bo Shen" w:date="2023-03-04T19:30:00Z">
                <w:rPr>
                  <w:rFonts w:ascii="Cambria Math" w:hAnsi="Cambria Math" w:cs="Times New Roman"/>
                </w:rPr>
                <m:t>R</m:t>
              </w:ins>
            </m:r>
          </m:sub>
        </m:sSub>
      </m:oMath>
      <w:ins w:id="163" w:author="Bo Shen" w:date="2023-03-04T19:31:00Z">
        <w:r w:rsidR="00F14D7E">
          <w:rPr>
            <w:rFonts w:ascii="Times New Roman" w:hAnsi="Times New Roman" w:cs="Times New Roman"/>
            <w:bCs/>
          </w:rPr>
          <w:t xml:space="preserve"> as a function of the </w:t>
        </w:r>
      </w:ins>
      <m:oMath>
        <m:sSub>
          <m:sSubPr>
            <m:ctrlPr>
              <w:ins w:id="164" w:author="Bo Shen" w:date="2023-03-04T19:31:00Z">
                <w:rPr>
                  <w:rFonts w:ascii="Cambria Math" w:hAnsi="Cambria Math" w:cs="Times New Roman"/>
                  <w:bCs/>
                  <w:i/>
                </w:rPr>
              </w:ins>
            </m:ctrlPr>
          </m:sSubPr>
          <m:e>
            <m:r>
              <w:ins w:id="165" w:author="Bo Shen" w:date="2023-03-04T19:31:00Z">
                <w:rPr>
                  <w:rFonts w:ascii="Cambria Math" w:hAnsi="Cambria Math" w:cs="Times New Roman"/>
                </w:rPr>
                <m:t>B</m:t>
              </w:ins>
            </m:r>
          </m:e>
          <m:sub>
            <m:r>
              <w:ins w:id="166" w:author="Bo Shen" w:date="2023-03-04T19:31:00Z">
                <w:rPr>
                  <w:rFonts w:ascii="Cambria Math" w:hAnsi="Cambria Math" w:cs="Times New Roman"/>
                </w:rPr>
                <m:t>R</m:t>
              </w:ins>
            </m:r>
          </m:sub>
        </m:sSub>
      </m:oMath>
      <w:ins w:id="167" w:author="Bo Shen" w:date="2023-03-04T19:31:00Z">
        <w:r w:rsidR="00F14D7E">
          <w:rPr>
            <w:rFonts w:ascii="Times New Roman" w:hAnsi="Times New Roman" w:cs="Times New Roman"/>
            <w:bCs/>
          </w:rPr>
          <w:t xml:space="preserve"> used to generate the activities during </w:t>
        </w:r>
      </w:ins>
      <w:ins w:id="168" w:author="Bo Shen" w:date="2023-03-04T19:32:00Z">
        <w:r w:rsidR="00F14D7E">
          <w:rPr>
            <w:rFonts w:ascii="Times New Roman" w:hAnsi="Times New Roman" w:cs="Times New Roman"/>
            <w:bCs/>
          </w:rPr>
          <w:t xml:space="preserve">model equilibrium shows high consistency across a wide range. </w:t>
        </w:r>
      </w:ins>
      <w:ins w:id="169" w:author="Bo Shen" w:date="2023-03-04T19:33:00Z">
        <w:r w:rsidR="00E07C6F">
          <w:rPr>
            <w:rFonts w:ascii="Times New Roman" w:hAnsi="Times New Roman" w:cs="Times New Roman"/>
            <w:bCs/>
          </w:rPr>
          <w:t xml:space="preserve">When </w:t>
        </w:r>
      </w:ins>
      <w:ins w:id="170" w:author="Bo Shen" w:date="2023-03-04T19:35:00Z">
        <w:r w:rsidR="009D72A2">
          <w:rPr>
            <w:rFonts w:ascii="Times New Roman" w:hAnsi="Times New Roman" w:cs="Times New Roman"/>
            <w:bCs/>
          </w:rPr>
          <w:t>generating the mo</w:t>
        </w:r>
      </w:ins>
      <w:ins w:id="171" w:author="Bo Shen" w:date="2023-03-04T19:36:00Z">
        <w:r w:rsidR="009D72A2">
          <w:rPr>
            <w:rFonts w:ascii="Times New Roman" w:hAnsi="Times New Roman" w:cs="Times New Roman"/>
            <w:bCs/>
          </w:rPr>
          <w:t xml:space="preserve">del activities using </w:t>
        </w:r>
      </w:ins>
      <w:ins w:id="172" w:author="Bo Shen" w:date="2023-03-04T19:33:00Z">
        <w:r w:rsidR="00E07C6F">
          <w:rPr>
            <w:rFonts w:ascii="Times New Roman" w:hAnsi="Times New Roman" w:cs="Times New Roman"/>
            <w:bCs/>
          </w:rPr>
          <w:t xml:space="preserve">the parameter </w:t>
        </w:r>
      </w:ins>
      <w:ins w:id="173"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74" w:author="Bo Shen" w:date="2023-03-04T19:33:00Z">
        <w:r w:rsidR="00E07C6F">
          <w:rPr>
            <w:rFonts w:ascii="Times New Roman" w:hAnsi="Times New Roman" w:cs="Times New Roman"/>
            <w:bCs/>
          </w:rPr>
          <w:t xml:space="preserve"> each panel, o</w:t>
        </w:r>
      </w:ins>
      <w:ins w:id="175" w:author="Bo Shen" w:date="2023-03-04T19:32:00Z">
        <w:r w:rsidR="00E07C6F">
          <w:rPr>
            <w:rFonts w:ascii="Times New Roman" w:hAnsi="Times New Roman" w:cs="Times New Roman"/>
            <w:bCs/>
          </w:rPr>
          <w:t xml:space="preserve">ther parameters were </w:t>
        </w:r>
      </w:ins>
      <w:ins w:id="176" w:author="Bo Shen" w:date="2023-03-04T19:33:00Z">
        <w:r w:rsidR="00E07C6F">
          <w:rPr>
            <w:rFonts w:ascii="Times New Roman" w:hAnsi="Times New Roman" w:cs="Times New Roman"/>
            <w:bCs/>
          </w:rPr>
          <w:t xml:space="preserve">kept as </w:t>
        </w:r>
      </w:ins>
      <w:ins w:id="177" w:author="Microsoft Office User" w:date="2023-03-07T12:52:00Z">
        <w:del w:id="178" w:author="Bo Shen" w:date="2023-03-07T13:55:00Z">
          <w:r w:rsidR="001F648F" w:rsidDel="0041105A">
            <w:rPr>
              <w:rFonts w:ascii="Times New Roman" w:hAnsi="Times New Roman" w:cs="Times New Roman"/>
              <w:bCs/>
            </w:rPr>
            <w:delText xml:space="preserve">in </w:delText>
          </w:r>
        </w:del>
      </w:ins>
      <w:ins w:id="179" w:author="Bo Shen" w:date="2023-03-04T19:34:00Z">
        <w:del w:id="180" w:author="Microsoft Office User" w:date="2023-03-07T12:52:00Z">
          <w:r w:rsidR="00E07C6F" w:rsidDel="001F648F">
            <w:rPr>
              <w:rFonts w:ascii="Times New Roman" w:hAnsi="Times New Roman" w:cs="Times New Roman"/>
              <w:bCs/>
            </w:rPr>
            <w:delText xml:space="preserve">of </w:delText>
          </w:r>
        </w:del>
        <w:r w:rsidR="00E07C6F">
          <w:rPr>
            <w:rFonts w:ascii="Times New Roman" w:hAnsi="Times New Roman" w:cs="Times New Roman"/>
            <w:bCs/>
          </w:rPr>
          <w:t>the</w:t>
        </w:r>
      </w:ins>
      <w:ins w:id="181"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82" w:author="Bo Shen" w:date="2023-03-04T19:34:00Z">
              <w:rPr>
                <w:rFonts w:ascii="Times New Roman" w:hAnsi="Times New Roman" w:cs="Times New Roman"/>
                <w:bCs/>
              </w:rPr>
            </w:rPrChange>
          </w:rPr>
          <w:t>Fig. 4B</w:t>
        </w:r>
      </w:ins>
      <w:ins w:id="183" w:author="Bo Shen" w:date="2023-03-04T19:34:00Z">
        <w:r w:rsidR="00E07C6F">
          <w:rPr>
            <w:rFonts w:ascii="Times New Roman" w:hAnsi="Times New Roman" w:cs="Times New Roman"/>
            <w:bCs/>
          </w:rPr>
          <w:t>.</w:t>
        </w:r>
      </w:ins>
      <w:ins w:id="184" w:author="Bo Shen" w:date="2023-03-04T19:40:00Z">
        <w:r w:rsidR="00C355EF">
          <w:rPr>
            <w:rFonts w:ascii="Times New Roman" w:hAnsi="Times New Roman" w:cs="Times New Roman"/>
            <w:bCs/>
          </w:rPr>
          <w:t xml:space="preserve"> </w:t>
        </w:r>
      </w:ins>
      <w:ins w:id="185" w:author="Bo Shen" w:date="2023-03-04T19:44:00Z">
        <w:r w:rsidR="00407804">
          <w:rPr>
            <w:rFonts w:ascii="Times New Roman" w:hAnsi="Times New Roman" w:cs="Times New Roman"/>
            <w:bCs/>
          </w:rPr>
          <w:t>A</w:t>
        </w:r>
      </w:ins>
      <w:ins w:id="186" w:author="Bo Shen" w:date="2023-03-04T19:40:00Z">
        <w:r w:rsidR="00DA1F05">
          <w:rPr>
            <w:rFonts w:ascii="Times New Roman" w:hAnsi="Times New Roman" w:cs="Times New Roman"/>
            <w:bCs/>
          </w:rPr>
          <w:t xml:space="preserve"> full model was refitted to the generated data </w:t>
        </w:r>
      </w:ins>
      <w:ins w:id="187" w:author="Bo Shen" w:date="2023-03-04T19:44:00Z">
        <w:r w:rsidR="00407804">
          <w:rPr>
            <w:rFonts w:ascii="Times New Roman" w:hAnsi="Times New Roman" w:cs="Times New Roman"/>
            <w:bCs/>
          </w:rPr>
          <w:t xml:space="preserve">on each point </w:t>
        </w:r>
      </w:ins>
      <w:ins w:id="188" w:author="Bo Shen" w:date="2023-03-04T19:40:00Z">
        <w:r w:rsidR="00DA1F05">
          <w:rPr>
            <w:rFonts w:ascii="Times New Roman" w:hAnsi="Times New Roman" w:cs="Times New Roman"/>
            <w:bCs/>
          </w:rPr>
          <w:t xml:space="preserve">and </w:t>
        </w:r>
      </w:ins>
      <w:ins w:id="189" w:author="Bo Shen" w:date="2023-03-04T19:45:00Z">
        <w:r w:rsidR="00407804">
          <w:rPr>
            <w:rFonts w:ascii="Times New Roman" w:hAnsi="Times New Roman" w:cs="Times New Roman"/>
            <w:bCs/>
          </w:rPr>
          <w:t xml:space="preserve">only the </w:t>
        </w:r>
      </w:ins>
      <w:ins w:id="190" w:author="Bo Shen" w:date="2023-03-04T19:44:00Z">
        <w:r w:rsidR="00407804">
          <w:rPr>
            <w:rFonts w:ascii="Times New Roman" w:hAnsi="Times New Roman" w:cs="Times New Roman"/>
            <w:bCs/>
          </w:rPr>
          <w:t>varying</w:t>
        </w:r>
      </w:ins>
      <w:ins w:id="191" w:author="Bo Shen" w:date="2023-03-04T19:40:00Z">
        <w:r w:rsidR="00DA1F05">
          <w:rPr>
            <w:rFonts w:ascii="Times New Roman" w:hAnsi="Times New Roman" w:cs="Times New Roman"/>
            <w:bCs/>
          </w:rPr>
          <w:t xml:space="preserve"> parameter was p</w:t>
        </w:r>
      </w:ins>
      <w:ins w:id="192" w:author="Bo Shen" w:date="2023-03-04T19:41:00Z">
        <w:r w:rsidR="00DA1F05">
          <w:rPr>
            <w:rFonts w:ascii="Times New Roman" w:hAnsi="Times New Roman" w:cs="Times New Roman"/>
            <w:bCs/>
          </w:rPr>
          <w:t xml:space="preserve">lotted </w:t>
        </w:r>
      </w:ins>
      <w:ins w:id="193" w:author="Bo Shen" w:date="2023-03-04T19:44:00Z">
        <w:r w:rsidR="00407804">
          <w:rPr>
            <w:rFonts w:ascii="Times New Roman" w:hAnsi="Times New Roman" w:cs="Times New Roman"/>
            <w:bCs/>
          </w:rPr>
          <w:t xml:space="preserve">in pairs </w:t>
        </w:r>
      </w:ins>
      <w:ins w:id="194" w:author="Bo Shen" w:date="2023-03-04T19:41:00Z">
        <w:r w:rsidR="00DA1F05">
          <w:rPr>
            <w:rFonts w:ascii="Times New Roman" w:hAnsi="Times New Roman" w:cs="Times New Roman"/>
            <w:bCs/>
          </w:rPr>
          <w:t>with the “ground truth” parameter used to generate the data.</w:t>
        </w:r>
      </w:ins>
    </w:p>
    <w:p w14:paraId="73B05059" w14:textId="77777777" w:rsidR="008B2381" w:rsidRPr="00F14D7E" w:rsidRDefault="008B2381">
      <w:pPr>
        <w:jc w:val="both"/>
        <w:rPr>
          <w:ins w:id="195" w:author="Bo Shen" w:date="2023-03-04T19:16:00Z"/>
          <w:rFonts w:ascii="Times New Roman" w:hAnsi="Times New Roman" w:cs="Times New Roman"/>
          <w:bCs/>
          <w:rPrChange w:id="196" w:author="Bo Shen" w:date="2023-03-04T19:23:00Z">
            <w:rPr>
              <w:ins w:id="197" w:author="Bo Shen" w:date="2023-03-04T19:16:00Z"/>
              <w:rFonts w:ascii="Times New Roman" w:hAnsi="Times New Roman" w:cs="Times New Roman"/>
              <w:b/>
            </w:rPr>
          </w:rPrChange>
        </w:rPr>
        <w:pPrChange w:id="198" w:author="Bo Shen" w:date="2023-03-04T19:34:00Z">
          <w:pPr>
            <w:spacing w:line="480" w:lineRule="auto"/>
            <w:jc w:val="center"/>
          </w:pPr>
        </w:pPrChange>
      </w:pPr>
    </w:p>
    <w:p w14:paraId="4E075048" w14:textId="77777777"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1A87D7F3" wp14:editId="687455F9">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3"/>
                    <a:stretch>
                      <a:fillRect/>
                    </a:stretch>
                  </pic:blipFill>
                  <pic:spPr>
                    <a:xfrm>
                      <a:off x="0" y="0"/>
                      <a:ext cx="2552700" cy="2552700"/>
                    </a:xfrm>
                    <a:prstGeom prst="rect">
                      <a:avLst/>
                    </a:prstGeom>
                  </pic:spPr>
                </pic:pic>
              </a:graphicData>
            </a:graphic>
          </wp:inline>
        </w:drawing>
      </w:r>
    </w:p>
    <w:p w14:paraId="099FAE01" w14:textId="7D7A1813" w:rsidR="00EB6A66" w:rsidRDefault="00EB6A66">
      <w:pPr>
        <w:jc w:val="both"/>
        <w:pPrChange w:id="199" w:author="Bo Shen" w:date="2023-03-01T14:55:00Z">
          <w:pPr/>
        </w:pPrChange>
      </w:pPr>
      <w:r>
        <w:rPr>
          <w:rFonts w:ascii="Times New Roman" w:hAnsi="Times New Roman" w:cs="Times New Roman"/>
          <w:b/>
        </w:rPr>
        <w:t xml:space="preserve">Figure 4-figure supplement </w:t>
      </w:r>
      <w:del w:id="200" w:author="Bo Shen" w:date="2023-03-04T19:21:00Z">
        <w:r w:rsidDel="00B812D9">
          <w:rPr>
            <w:rFonts w:ascii="Times New Roman" w:hAnsi="Times New Roman" w:cs="Times New Roman"/>
            <w:b/>
          </w:rPr>
          <w:delText>1</w:delText>
        </w:r>
      </w:del>
      <w:ins w:id="201" w:author="Bo Shen" w:date="2023-03-04T19:21:00Z">
        <w:r w:rsidR="00B812D9">
          <w:rPr>
            <w:rFonts w:ascii="Times New Roman" w:hAnsi="Times New Roman" w:cs="Times New Roman"/>
            <w:b/>
          </w:rPr>
          <w:t>2</w:t>
        </w:r>
      </w:ins>
      <w:r>
        <w:rPr>
          <w:rFonts w:ascii="Times New Roman" w:hAnsi="Times New Roman" w:cs="Times New Roman"/>
          <w:b/>
        </w:rPr>
        <w:t xml:space="preserve">. </w:t>
      </w:r>
      <w:del w:id="202" w:author="Microsoft Office User" w:date="2023-03-07T12:53:00Z">
        <w:r w:rsidDel="001F648F">
          <w:rPr>
            <w:rFonts w:ascii="Times New Roman" w:hAnsi="Times New Roman" w:cs="Times New Roman"/>
            <w:b/>
          </w:rPr>
          <w:delText xml:space="preserve">Fit the </w:delText>
        </w:r>
      </w:del>
      <w:r>
        <w:rPr>
          <w:rFonts w:ascii="Times New Roman" w:hAnsi="Times New Roman" w:cs="Times New Roman"/>
          <w:b/>
        </w:rPr>
        <w:t xml:space="preserve">RNM </w:t>
      </w:r>
      <w:ins w:id="203" w:author="Microsoft Office User" w:date="2023-03-07T12:53:00Z">
        <w:r w:rsidR="001F648F">
          <w:rPr>
            <w:rFonts w:ascii="Times New Roman" w:hAnsi="Times New Roman" w:cs="Times New Roman"/>
            <w:b/>
          </w:rPr>
          <w:t xml:space="preserve">activity fit </w:t>
        </w:r>
      </w:ins>
      <w:r>
        <w:rPr>
          <w:rFonts w:ascii="Times New Roman" w:hAnsi="Times New Roman" w:cs="Times New Roman"/>
          <w:b/>
        </w:rPr>
        <w:t xml:space="preserve">to </w:t>
      </w:r>
      <w:del w:id="204" w:author="Microsoft Office User" w:date="2023-03-07T12:54:00Z">
        <w:r w:rsidDel="001F648F">
          <w:rPr>
            <w:rFonts w:ascii="Times New Roman" w:hAnsi="Times New Roman" w:cs="Times New Roman"/>
            <w:b/>
          </w:rPr>
          <w:delText>the</w:delText>
        </w:r>
      </w:del>
      <w:del w:id="205" w:author="Microsoft Office User" w:date="2023-03-07T12:53:00Z">
        <w:r w:rsidDel="001F648F">
          <w:rPr>
            <w:rFonts w:ascii="Times New Roman" w:hAnsi="Times New Roman" w:cs="Times New Roman"/>
            <w:b/>
          </w:rPr>
          <w:delText xml:space="preserve"> dynamic of </w:delText>
        </w:r>
      </w:del>
      <w:r>
        <w:rPr>
          <w:rFonts w:ascii="Times New Roman" w:hAnsi="Times New Roman" w:cs="Times New Roman"/>
          <w:b/>
        </w:rPr>
        <w:t>normalized value coding</w:t>
      </w:r>
      <w:ins w:id="206" w:author="Microsoft Office User" w:date="2023-03-07T12:54:00Z">
        <w:r w:rsidR="001F648F">
          <w:rPr>
            <w:rFonts w:ascii="Times New Roman" w:hAnsi="Times New Roman" w:cs="Times New Roman"/>
            <w:b/>
          </w:rPr>
          <w:t xml:space="preserve"> data</w:t>
        </w:r>
      </w:ins>
      <w:r>
        <w:rPr>
          <w:rFonts w:ascii="Times New Roman" w:hAnsi="Times New Roman" w:cs="Times New Roman"/>
          <w:b/>
        </w:rPr>
        <w:t>.</w:t>
      </w:r>
      <w:r w:rsidRPr="001C289A">
        <w:rPr>
          <w:rFonts w:ascii="Times New Roman" w:hAnsi="Times New Roman" w:cs="Times New Roman"/>
        </w:rPr>
        <w:t xml:space="preserve"> </w:t>
      </w:r>
      <w:r>
        <w:rPr>
          <w:rFonts w:ascii="Times New Roman" w:hAnsi="Times New Roman" w:cs="Times New Roman"/>
        </w:rPr>
        <w:t>The predicted dynamic</w:t>
      </w:r>
      <w:ins w:id="207" w:author="Microsoft Office User" w:date="2023-03-07T12:54:00Z">
        <w:r w:rsidR="00893218">
          <w:rPr>
            <w:rFonts w:ascii="Times New Roman" w:hAnsi="Times New Roman" w:cs="Times New Roman"/>
          </w:rPr>
          <w:t>s</w:t>
        </w:r>
      </w:ins>
      <w:r>
        <w:rPr>
          <w:rFonts w:ascii="Times New Roman" w:hAnsi="Times New Roman" w:cs="Times New Roman"/>
        </w:rPr>
        <w:t xml:space="preserve"> of neural firing rates without scaling, including the activities of all three pools across different input conditions. The predicted </w:t>
      </w:r>
      <w:ins w:id="208" w:author="Microsoft Office User" w:date="2023-03-07T12:54:00Z">
        <w:r w:rsidR="00893218">
          <w:rPr>
            <w:rFonts w:ascii="Times New Roman" w:hAnsi="Times New Roman" w:cs="Times New Roman"/>
          </w:rPr>
          <w:t>firing rates</w:t>
        </w:r>
      </w:ins>
      <w:del w:id="209" w:author="Microsoft Office User" w:date="2023-03-07T12:54:00Z">
        <w:r w:rsidDel="00893218">
          <w:rPr>
            <w:rFonts w:ascii="Times New Roman" w:hAnsi="Times New Roman" w:cs="Times New Roman"/>
          </w:rPr>
          <w:delText>dynamic</w:delText>
        </w:r>
      </w:del>
      <w:r>
        <w:rPr>
          <w:rFonts w:ascii="Times New Roman" w:hAnsi="Times New Roman" w:cs="Times New Roman"/>
        </w:rPr>
        <w:t xml:space="preserve"> </w:t>
      </w:r>
      <w:r w:rsidR="007649F9">
        <w:rPr>
          <w:rFonts w:ascii="Times New Roman" w:hAnsi="Times New Roman" w:cs="Times New Roman"/>
        </w:rPr>
        <w:t>show</w:t>
      </w:r>
      <w:r>
        <w:rPr>
          <w:rFonts w:ascii="Times New Roman" w:hAnsi="Times New Roman" w:cs="Times New Roman"/>
        </w:rPr>
        <w:t xml:space="preserve"> an unrealistic low activity level, inconsistent with empirical observations.</w:t>
      </w:r>
      <w:ins w:id="210" w:author="Bo Shen" w:date="2023-01-23T18:15:00Z">
        <w:r>
          <w:rPr>
            <w:rFonts w:ascii="Times New Roman" w:hAnsi="Times New Roman" w:cs="Times New Roman"/>
          </w:rPr>
          <w:t xml:space="preserve"> </w:t>
        </w:r>
      </w:ins>
      <w:ins w:id="211" w:author="Microsoft Office User" w:date="2023-03-07T12:54:00Z">
        <w:r w:rsidR="00893218">
          <w:rPr>
            <w:rFonts w:ascii="Times New Roman" w:hAnsi="Times New Roman" w:cs="Times New Roman"/>
          </w:rPr>
          <w:t>Note that t</w:t>
        </w:r>
      </w:ins>
      <w:ins w:id="212" w:author="Bo Shen" w:date="2023-01-23T18:15:00Z">
        <w:del w:id="213" w:author="Microsoft Office User" w:date="2023-03-07T12:54:00Z">
          <w:r w:rsidDel="00893218">
            <w:rPr>
              <w:rFonts w:ascii="Times New Roman" w:hAnsi="Times New Roman" w:cs="Times New Roman"/>
            </w:rPr>
            <w:delText>T</w:delText>
          </w:r>
        </w:del>
        <w:r>
          <w:rPr>
            <w:rFonts w:ascii="Times New Roman" w:hAnsi="Times New Roman" w:cs="Times New Roman"/>
          </w:rPr>
          <w:t xml:space="preserve">he </w:t>
        </w:r>
      </w:ins>
      <w:r w:rsidR="007649F9">
        <w:rPr>
          <w:rFonts w:ascii="Times New Roman" w:hAnsi="Times New Roman" w:cs="Times New Roman"/>
        </w:rPr>
        <w:t>best-fitting</w:t>
      </w:r>
      <w:ins w:id="214" w:author="Bo Shen" w:date="2023-01-23T18:15:00Z">
        <w:r>
          <w:rPr>
            <w:rFonts w:ascii="Times New Roman" w:hAnsi="Times New Roman" w:cs="Times New Roman"/>
          </w:rPr>
          <w:t xml:space="preserve"> parameters are no longer in a regime </w:t>
        </w:r>
      </w:ins>
      <w:ins w:id="215" w:author="Microsoft Office User" w:date="2023-03-07T12:54:00Z">
        <w:r w:rsidR="00893218">
          <w:rPr>
            <w:rFonts w:ascii="Times New Roman" w:hAnsi="Times New Roman" w:cs="Times New Roman"/>
          </w:rPr>
          <w:t>that gener</w:t>
        </w:r>
      </w:ins>
      <w:ins w:id="216" w:author="Microsoft Office User" w:date="2023-03-07T12:56:00Z">
        <w:r w:rsidR="0087116B">
          <w:rPr>
            <w:rFonts w:ascii="Times New Roman" w:hAnsi="Times New Roman" w:cs="Times New Roman"/>
          </w:rPr>
          <w:t>ates</w:t>
        </w:r>
      </w:ins>
      <w:ins w:id="217" w:author="Bo Shen" w:date="2023-01-23T18:15:00Z">
        <w:del w:id="218" w:author="Microsoft Office User" w:date="2023-03-07T12:54:00Z">
          <w:r w:rsidDel="00893218">
            <w:rPr>
              <w:rFonts w:ascii="Times New Roman" w:hAnsi="Times New Roman" w:cs="Times New Roman"/>
            </w:rPr>
            <w:delText>of</w:delText>
          </w:r>
        </w:del>
        <w:r>
          <w:rPr>
            <w:rFonts w:ascii="Times New Roman" w:hAnsi="Times New Roman" w:cs="Times New Roman"/>
          </w:rPr>
          <w:t xml:space="preserve"> winner-take-all competition.</w:t>
        </w:r>
      </w:ins>
    </w:p>
    <w:p w14:paraId="4DE319A7" w14:textId="77777777" w:rsidR="00EB6A66" w:rsidRDefault="00EB6A66">
      <w:del w:id="219" w:author="Bo Shen" w:date="2023-03-04T19:46:00Z">
        <w:r w:rsidDel="00EF2C8C">
          <w:lastRenderedPageBreak/>
          <w:br w:type="page"/>
        </w:r>
      </w:del>
    </w:p>
    <w:p w14:paraId="1C5C0BD7" w14:textId="77777777" w:rsidR="00EB6A66" w:rsidRDefault="00DC434B">
      <w:pPr>
        <w:pStyle w:val="Caption"/>
        <w:keepNext/>
        <w:pPrChange w:id="220" w:author="Bo Shen" w:date="2023-03-04T19:46:00Z">
          <w:pPr>
            <w:pStyle w:val="Caption"/>
            <w:keepNext/>
            <w:jc w:val="center"/>
          </w:pPr>
        </w:pPrChange>
      </w:pPr>
      <w:ins w:id="221" w:author="Bo Shen" w:date="2023-03-06T11:03:00Z">
        <w:r>
          <w:rPr>
            <w:noProof/>
            <w:lang w:eastAsia="en-US"/>
          </w:rPr>
          <w:drawing>
            <wp:inline distT="0" distB="0" distL="0" distR="0" wp14:anchorId="52132359" wp14:editId="433FEAC5">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222" w:author="Bo Shen" w:date="2023-02-03T17:12:00Z">
        <w:r w:rsidR="00EB6A66" w:rsidDel="008303B5">
          <w:rPr>
            <w:noProof/>
            <w:lang w:eastAsia="en-US"/>
          </w:rPr>
          <w:drawing>
            <wp:inline distT="0" distB="0" distL="0" distR="0" wp14:anchorId="061E4E74" wp14:editId="53B4652C">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5"/>
                      <a:stretch>
                        <a:fillRect/>
                      </a:stretch>
                    </pic:blipFill>
                    <pic:spPr>
                      <a:xfrm>
                        <a:off x="0" y="0"/>
                        <a:ext cx="5713739" cy="6470687"/>
                      </a:xfrm>
                      <a:prstGeom prst="rect">
                        <a:avLst/>
                      </a:prstGeom>
                    </pic:spPr>
                  </pic:pic>
                </a:graphicData>
              </a:graphic>
            </wp:inline>
          </w:drawing>
        </w:r>
      </w:del>
    </w:p>
    <w:p w14:paraId="123EE75D" w14:textId="716B6C0C"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23" w:author="Bo Shen" w:date="2023-02-03T17:17:00Z">
        <w:r w:rsidRPr="00487FB9" w:rsidDel="00FB5198">
          <w:rPr>
            <w:rFonts w:ascii="Times New Roman" w:hAnsi="Times New Roman" w:cs="Times New Roman"/>
            <w:i w:val="0"/>
            <w:color w:val="000000" w:themeColor="text1"/>
            <w:sz w:val="24"/>
            <w:szCs w:val="24"/>
          </w:rPr>
          <w:delText>Choice accuracy</w:delText>
        </w:r>
      </w:del>
      <w:ins w:id="224" w:author="Bo Shen" w:date="2023-02-03T17:17:00Z">
        <w:r>
          <w:rPr>
            <w:rFonts w:ascii="Times New Roman" w:hAnsi="Times New Roman" w:cs="Times New Roman"/>
            <w:i w:val="0"/>
            <w:color w:val="000000" w:themeColor="text1"/>
            <w:sz w:val="24"/>
            <w:szCs w:val="24"/>
          </w:rPr>
          <w:t xml:space="preserve">The model predicted </w:t>
        </w:r>
      </w:ins>
      <w:r w:rsidR="00544B3A">
        <w:rPr>
          <w:rFonts w:ascii="Times New Roman" w:hAnsi="Times New Roman" w:cs="Times New Roman"/>
          <w:i w:val="0"/>
          <w:color w:val="000000" w:themeColor="text1"/>
          <w:sz w:val="24"/>
          <w:szCs w:val="24"/>
        </w:rPr>
        <w:t xml:space="preserve">the </w:t>
      </w:r>
      <w:ins w:id="225" w:author="Bo Shen" w:date="2023-02-03T17:17:00Z">
        <w:r>
          <w:rPr>
            <w:rFonts w:ascii="Times New Roman" w:hAnsi="Times New Roman" w:cs="Times New Roman"/>
            <w:i w:val="0"/>
            <w:color w:val="000000" w:themeColor="text1"/>
            <w:sz w:val="24"/>
            <w:szCs w:val="24"/>
          </w:rPr>
          <w:t xml:space="preserve">dynamics of </w:t>
        </w:r>
        <w:r w:rsidRPr="00FB5198">
          <w:rPr>
            <w:rFonts w:ascii="Times New Roman" w:hAnsi="Times New Roman" w:cs="Times New Roman"/>
            <w:iCs w:val="0"/>
            <w:color w:val="000000" w:themeColor="text1"/>
            <w:sz w:val="24"/>
            <w:szCs w:val="24"/>
            <w:rPrChange w:id="226"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27" w:author="Bo Shen" w:date="2023-02-03T17:18:00Z">
        <w:r w:rsidRPr="00FB5198" w:rsidDel="00FB5198">
          <w:rPr>
            <w:rFonts w:ascii="Times New Roman" w:hAnsi="Times New Roman" w:cs="Times New Roman"/>
            <w:iCs w:val="0"/>
            <w:color w:val="000000" w:themeColor="text1"/>
            <w:sz w:val="24"/>
            <w:szCs w:val="24"/>
            <w:rPrChange w:id="228" w:author="Bo Shen" w:date="2023-02-03T17:18:00Z">
              <w:rPr>
                <w:rFonts w:ascii="Times New Roman" w:hAnsi="Times New Roman" w:cs="Times New Roman"/>
                <w:i w:val="0"/>
                <w:color w:val="000000" w:themeColor="text1"/>
                <w:sz w:val="24"/>
                <w:szCs w:val="24"/>
              </w:rPr>
            </w:rPrChange>
          </w:rPr>
          <w:delText xml:space="preserve">RT </w:delText>
        </w:r>
      </w:del>
      <w:ins w:id="229" w:author="Bo Shen" w:date="2023-02-03T17:18:00Z">
        <w:r w:rsidRPr="00FB5198">
          <w:rPr>
            <w:rFonts w:ascii="Times New Roman" w:hAnsi="Times New Roman" w:cs="Times New Roman"/>
            <w:iCs w:val="0"/>
            <w:color w:val="000000" w:themeColor="text1"/>
            <w:sz w:val="24"/>
            <w:szCs w:val="24"/>
            <w:rPrChange w:id="230"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31"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232" w:author="Bo Shen" w:date="2023-02-13T11:45:00Z">
        <w:r>
          <w:rPr>
            <w:rFonts w:ascii="Times New Roman" w:hAnsi="Times New Roman" w:cs="Times New Roman"/>
            <w:i w:val="0"/>
            <w:color w:val="000000" w:themeColor="text1"/>
            <w:sz w:val="24"/>
            <w:szCs w:val="24"/>
          </w:rPr>
          <w:t xml:space="preserve"> </w:t>
        </w:r>
      </w:ins>
      <w:del w:id="233"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w:t>
      </w:r>
      <w:r w:rsidR="00544B3A">
        <w:rPr>
          <w:rFonts w:ascii="Times New Roman" w:hAnsi="Times New Roman" w:cs="Times New Roman"/>
          <w:i w:val="0"/>
          <w:color w:val="000000" w:themeColor="text1"/>
          <w:sz w:val="24"/>
          <w:szCs w:val="24"/>
        </w:rPr>
        <w:t xml:space="preserve">the </w:t>
      </w:r>
      <w:r w:rsidRPr="00487FB9">
        <w:rPr>
          <w:rFonts w:ascii="Times New Roman" w:hAnsi="Times New Roman" w:cs="Times New Roman"/>
          <w:i w:val="0"/>
          <w:color w:val="000000" w:themeColor="text1"/>
          <w:sz w:val="24"/>
          <w:szCs w:val="24"/>
        </w:rPr>
        <w:t xml:space="preserve">basis for WTA dynamics under </w:t>
      </w:r>
      <w:r w:rsidRPr="00487FB9">
        <w:rPr>
          <w:rFonts w:ascii="Times New Roman" w:hAnsi="Times New Roman" w:cs="Times New Roman"/>
          <w:i w:val="0"/>
          <w:color w:val="000000" w:themeColor="text1"/>
          <w:sz w:val="24"/>
          <w:szCs w:val="24"/>
        </w:rPr>
        <w:lastRenderedPageBreak/>
        <w:t xml:space="preserve">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xml:space="preserve">. </w:t>
      </w:r>
      <w:r w:rsidR="00544B3A">
        <w:rPr>
          <w:rFonts w:ascii="Times New Roman" w:hAnsi="Times New Roman" w:cs="Times New Roman"/>
          <w:i w:val="0"/>
          <w:color w:val="000000" w:themeColor="text1"/>
          <w:sz w:val="24"/>
          <w:szCs w:val="24"/>
        </w:rPr>
        <w:t>A c</w:t>
      </w:r>
      <w:r w:rsidRPr="00487FB9">
        <w:rPr>
          <w:rFonts w:ascii="Times New Roman" w:hAnsi="Times New Roman" w:cs="Times New Roman"/>
          <w:i w:val="0"/>
          <w:color w:val="000000" w:themeColor="text1"/>
          <w:sz w:val="24"/>
          <w:szCs w:val="24"/>
        </w:rPr>
        <w:t>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w:t>
      </w:r>
      <w:r w:rsidR="00312B9B">
        <w:rPr>
          <w:rFonts w:ascii="Times New Roman" w:hAnsi="Times New Roman" w:cs="Times New Roman"/>
          <w:i w:val="0"/>
          <w:color w:val="000000" w:themeColor="text1"/>
          <w:sz w:val="24"/>
          <w:szCs w:val="24"/>
        </w:rPr>
        <w:t>Across</w:t>
      </w:r>
      <w:r w:rsidRPr="00487FB9">
        <w:rPr>
          <w:rFonts w:ascii="Times New Roman" w:hAnsi="Times New Roman" w:cs="Times New Roman"/>
          <w:i w:val="0"/>
          <w:color w:val="000000" w:themeColor="text1"/>
          <w:sz w:val="24"/>
          <w:szCs w:val="24"/>
        </w:rPr>
        <w:t xml:space="preserve">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w:t>
      </w:r>
      <w:r w:rsidR="00312B9B">
        <w:rPr>
          <w:rFonts w:ascii="Times New Roman" w:hAnsi="Times New Roman" w:cs="Times New Roman"/>
          <w:i w:val="0"/>
          <w:color w:val="000000" w:themeColor="text1"/>
          <w:sz w:val="24"/>
          <w:szCs w:val="24"/>
        </w:rPr>
        <w:t xml:space="preserve">the </w:t>
      </w:r>
      <w:r>
        <w:rPr>
          <w:rFonts w:ascii="Times New Roman" w:hAnsi="Times New Roman" w:cs="Times New Roman"/>
          <w:i w:val="0"/>
          <w:color w:val="000000" w:themeColor="text1"/>
          <w:sz w:val="24"/>
          <w:szCs w:val="24"/>
        </w:rPr>
        <w:t>red arrow)</w:t>
      </w:r>
      <w:r w:rsidRPr="00487FB9">
        <w:rPr>
          <w:rFonts w:ascii="Times New Roman" w:hAnsi="Times New Roman" w:cs="Times New Roman"/>
          <w:i w:val="0"/>
          <w:color w:val="000000" w:themeColor="text1"/>
          <w:sz w:val="24"/>
          <w:szCs w:val="24"/>
        </w:rPr>
        <w:t>.</w:t>
      </w:r>
      <w:del w:id="234"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123E8D5D" w14:textId="77777777" w:rsidR="00EB6A66" w:rsidRDefault="00EB6A66"/>
    <w:p w14:paraId="04C1F391" w14:textId="77777777" w:rsidR="00EB6A66" w:rsidRDefault="00EB6A66">
      <w:r>
        <w:br w:type="page"/>
      </w:r>
    </w:p>
    <w:p w14:paraId="1FA9BFCB" w14:textId="77777777" w:rsidR="00EB6A66" w:rsidRDefault="00EF21D2" w:rsidP="009765D1">
      <w:pPr>
        <w:keepNext/>
        <w:spacing w:line="480" w:lineRule="auto"/>
        <w:jc w:val="both"/>
      </w:pPr>
      <w:ins w:id="235" w:author="Bo Shen" w:date="2023-03-06T15:20:00Z">
        <w:r>
          <w:rPr>
            <w:noProof/>
            <w:lang w:eastAsia="en-US"/>
          </w:rPr>
          <w:lastRenderedPageBreak/>
          <w:drawing>
            <wp:inline distT="0" distB="0" distL="0" distR="0" wp14:anchorId="4A9A2931" wp14:editId="172B1F56">
              <wp:extent cx="5943600" cy="3753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236" w:author="Bo Shen" w:date="2023-02-03T18:04:00Z">
        <w:r w:rsidR="00EB6A66" w:rsidDel="005A666D">
          <w:rPr>
            <w:noProof/>
            <w:lang w:eastAsia="en-US"/>
          </w:rPr>
          <w:drawing>
            <wp:inline distT="0" distB="0" distL="0" distR="0" wp14:anchorId="6C5DD43F" wp14:editId="66A462F4">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4E2F987A" w14:textId="1C480700"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237" w:name="_Ref60739534"/>
      <w:r w:rsidRPr="00CC16B6">
        <w:rPr>
          <w:rFonts w:ascii="Times New Roman" w:hAnsi="Times New Roman" w:cs="Times New Roman"/>
          <w:b/>
          <w:i w:val="0"/>
          <w:color w:val="000000" w:themeColor="text1"/>
          <w:sz w:val="24"/>
          <w:szCs w:val="24"/>
        </w:rPr>
        <w:t xml:space="preserve">Figure </w:t>
      </w:r>
      <w:bookmarkEnd w:id="237"/>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238" w:author="Bo Shen" w:date="2023-02-13T11:45:00Z">
        <w:r>
          <w:rPr>
            <w:rFonts w:ascii="Times New Roman" w:hAnsi="Times New Roman" w:cs="Times New Roman"/>
            <w:b/>
            <w:i w:val="0"/>
            <w:color w:val="000000" w:themeColor="text1"/>
            <w:sz w:val="24"/>
            <w:szCs w:val="24"/>
          </w:rPr>
          <w:t xml:space="preserve"> </w:t>
        </w:r>
      </w:ins>
      <w:del w:id="239"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sidR="00300A91">
        <w:rPr>
          <w:rFonts w:ascii="Times New Roman" w:hAnsi="Times New Roman" w:cs="Times New Roman"/>
          <w:i w:val="0"/>
          <w:color w:val="000000" w:themeColor="text1"/>
          <w:sz w:val="24"/>
          <w:szCs w:val="24"/>
        </w:rPr>
        <w:t xml:space="preserve">are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w:t>
      </w:r>
      <w:r w:rsidR="00300A91">
        <w:rPr>
          <w:rFonts w:ascii="Times New Roman" w:hAnsi="Times New Roman" w:cs="Times New Roman"/>
          <w:i w:val="0"/>
          <w:color w:val="000000" w:themeColor="text1"/>
          <w:sz w:val="24"/>
          <w:szCs w:val="24"/>
        </w:rPr>
        <w:t>have</w:t>
      </w:r>
      <w:r w:rsidRPr="00CC16B6">
        <w:rPr>
          <w:rFonts w:ascii="Times New Roman" w:hAnsi="Times New Roman" w:cs="Times New Roman"/>
          <w:i w:val="0"/>
          <w:color w:val="000000" w:themeColor="text1"/>
          <w:sz w:val="24"/>
          <w:szCs w:val="24"/>
        </w:rPr>
        <w:t xml:space="preserve">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240" w:author="Bo Shen" w:date="2023-02-03T18:05:00Z">
            <w:rPr>
              <w:rFonts w:ascii="Cambria Math" w:hAnsi="Cambria Math" w:cs="Times New Roman"/>
              <w:color w:val="000000" w:themeColor="text1"/>
              <w:sz w:val="24"/>
              <w:szCs w:val="24"/>
            </w:rPr>
            <m:t>+</m:t>
          </w:ins>
        </m:r>
        <m:sSub>
          <m:sSubPr>
            <m:ctrlPr>
              <w:ins w:id="241" w:author="Bo Shen" w:date="2023-03-02T14:40:00Z">
                <w:rPr>
                  <w:rFonts w:ascii="Cambria Math" w:hAnsi="Cambria Math" w:cs="Times New Roman"/>
                  <w:color w:val="000000" w:themeColor="text1"/>
                  <w:sz w:val="24"/>
                  <w:szCs w:val="24"/>
                </w:rPr>
              </w:ins>
            </m:ctrlPr>
          </m:sSubPr>
          <m:e>
            <m:r>
              <w:ins w:id="242" w:author="Bo Shen" w:date="2023-03-02T14:40:00Z">
                <w:rPr>
                  <w:rFonts w:ascii="Cambria Math" w:hAnsi="Cambria Math" w:cs="Times New Roman"/>
                  <w:color w:val="000000" w:themeColor="text1"/>
                  <w:sz w:val="24"/>
                  <w:szCs w:val="24"/>
                </w:rPr>
                <m:t>B</m:t>
              </w:ins>
            </m:r>
          </m:e>
          <m:sub>
            <m:r>
              <w:ins w:id="243"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244"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245"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46"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47"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48" w:author="Bo Shen" w:date="2023-03-06T10:57:00Z">
            <w:rPr>
              <w:rFonts w:ascii="Cambria Math" w:hAnsi="Cambria Math" w:cs="Times New Roman"/>
              <w:color w:val="000000" w:themeColor="text1"/>
              <w:sz w:val="24"/>
              <w:szCs w:val="24"/>
            </w:rPr>
            <m:t>05</m:t>
          </w:ins>
        </m:r>
        <m:r>
          <w:del w:id="249"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250" w:author="Bo Shen" w:date="2023-03-06T10:57:00Z">
            <w:rPr>
              <w:rFonts w:ascii="Cambria Math" w:hAnsi="Cambria Math" w:cs="Times New Roman"/>
              <w:color w:val="000000" w:themeColor="text1"/>
              <w:sz w:val="24"/>
              <w:szCs w:val="24"/>
            </w:rPr>
            <m:t>03</m:t>
          </w:ins>
        </m:r>
        <m:r>
          <w:del w:id="251"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52"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53" w:author="Bo Shen" w:date="2023-03-06T10:57:00Z">
            <w:rPr>
              <w:rFonts w:ascii="Cambria Math" w:hAnsi="Cambria Math" w:cs="Times New Roman"/>
              <w:color w:val="000000" w:themeColor="text1"/>
              <w:sz w:val="24"/>
              <w:szCs w:val="24"/>
            </w:rPr>
            <m:t>3</m:t>
          </w:ins>
        </m:r>
        <m:r>
          <w:del w:id="254"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55" w:author="Bo Shen" w:date="2023-03-06T10:57:00Z">
            <w:rPr>
              <w:rFonts w:ascii="Cambria Math" w:hAnsi="Cambria Math" w:cs="Times New Roman"/>
              <w:color w:val="000000" w:themeColor="text1"/>
              <w:sz w:val="24"/>
              <w:szCs w:val="24"/>
            </w:rPr>
            <m:t>9</m:t>
          </w:ins>
        </m:r>
        <m:r>
          <w:del w:id="256"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57"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58"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59" w:author="Bo Shen" w:date="2023-03-06T10:24:00Z">
        <w:r w:rsidRPr="00CC16B6" w:rsidDel="00A54685">
          <w:rPr>
            <w:rFonts w:ascii="Times New Roman" w:hAnsi="Times New Roman" w:cs="Times New Roman"/>
            <w:i w:val="0"/>
            <w:color w:val="000000" w:themeColor="text1"/>
            <w:sz w:val="24"/>
            <w:szCs w:val="24"/>
          </w:rPr>
          <w:delText>30</w:delText>
        </w:r>
      </w:del>
      <w:ins w:id="260"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61" w:author="Bo Shen" w:date="2023-03-02T14:41:00Z">
        <w:r w:rsidR="009B5201" w:rsidRPr="009B5201">
          <w:rPr>
            <w:rFonts w:ascii="Cambria Math" w:hAnsi="Cambria Math" w:cs="Times New Roman"/>
            <w:color w:val="000000" w:themeColor="text1"/>
            <w:sz w:val="24"/>
            <w:szCs w:val="24"/>
          </w:rPr>
          <w:t xml:space="preserve"> </w:t>
        </w:r>
      </w:ins>
      <m:oMath>
        <m:sSub>
          <m:sSubPr>
            <m:ctrlPr>
              <w:ins w:id="262" w:author="Bo Shen" w:date="2023-03-02T14:41:00Z">
                <w:rPr>
                  <w:rFonts w:ascii="Cambria Math" w:hAnsi="Cambria Math" w:cs="Times New Roman"/>
                  <w:color w:val="000000" w:themeColor="text1"/>
                  <w:sz w:val="24"/>
                  <w:szCs w:val="24"/>
                </w:rPr>
              </w:ins>
            </m:ctrlPr>
          </m:sSubPr>
          <m:e>
            <m:r>
              <w:ins w:id="263" w:author="Bo Shen" w:date="2023-03-02T14:41:00Z">
                <w:rPr>
                  <w:rFonts w:ascii="Cambria Math" w:hAnsi="Cambria Math" w:cs="Times New Roman"/>
                  <w:color w:val="000000" w:themeColor="text1"/>
                  <w:sz w:val="24"/>
                  <w:szCs w:val="24"/>
                </w:rPr>
                <m:t>B</m:t>
              </w:ins>
            </m:r>
          </m:e>
          <m:sub>
            <m:r>
              <w:ins w:id="264" w:author="Bo Shen" w:date="2023-03-02T14:41:00Z">
                <w:rPr>
                  <w:rFonts w:ascii="Cambria Math" w:hAnsi="Cambria Math" w:cs="Times New Roman"/>
                  <w:color w:val="000000" w:themeColor="text1"/>
                  <w:sz w:val="24"/>
                  <w:szCs w:val="24"/>
                </w:rPr>
                <m:t>R</m:t>
              </w:ins>
            </m:r>
          </m:sub>
        </m:sSub>
      </m:oMath>
      <w:ins w:id="265"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66" w:author="Bo Shen" w:date="2023-03-02T14:40:00Z">
                <w:rPr>
                  <w:rFonts w:ascii="Cambria Math" w:hAnsi="Cambria Math" w:cs="Times New Roman"/>
                  <w:color w:val="000000" w:themeColor="text1"/>
                  <w:sz w:val="24"/>
                  <w:szCs w:val="24"/>
                </w:rPr>
              </w:ins>
            </m:ctrlPr>
          </m:sSubPr>
          <m:e>
            <m:r>
              <w:ins w:id="267" w:author="Bo Shen" w:date="2023-03-02T14:40:00Z">
                <w:rPr>
                  <w:rFonts w:ascii="Cambria Math" w:hAnsi="Cambria Math" w:cs="Times New Roman"/>
                  <w:color w:val="000000" w:themeColor="text1"/>
                  <w:sz w:val="24"/>
                  <w:szCs w:val="24"/>
                </w:rPr>
                <m:t>B</m:t>
              </w:ins>
            </m:r>
          </m:e>
          <m:sub>
            <m:r>
              <w:ins w:id="268" w:author="Bo Shen" w:date="2023-03-02T14:40:00Z">
                <w:rPr>
                  <w:rFonts w:ascii="Cambria Math" w:hAnsi="Cambria Math" w:cs="Times New Roman"/>
                  <w:color w:val="000000" w:themeColor="text1"/>
                  <w:sz w:val="24"/>
                  <w:szCs w:val="24"/>
                </w:rPr>
                <m:t>G</m:t>
              </w:ins>
            </m:r>
          </m:sub>
        </m:sSub>
      </m:oMath>
      <w:ins w:id="269"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12F94FF9" w14:textId="77777777" w:rsidR="00EB6A66" w:rsidRDefault="00EB6A66"/>
    <w:p w14:paraId="017DBA29" w14:textId="77777777" w:rsidR="00EB6A66" w:rsidRDefault="00EB6A66">
      <w:r>
        <w:br w:type="page"/>
      </w:r>
    </w:p>
    <w:p w14:paraId="4F5B5AEF" w14:textId="77777777" w:rsidR="00EB6A66" w:rsidDel="003F0266" w:rsidRDefault="00D10422">
      <w:pPr>
        <w:spacing w:line="480" w:lineRule="auto"/>
        <w:jc w:val="center"/>
        <w:rPr>
          <w:del w:id="270" w:author="Bo Shen" w:date="2023-02-01T15:44:00Z"/>
          <w:rFonts w:ascii="Times New Roman" w:hAnsi="Times New Roman" w:cs="Times New Roman"/>
        </w:rPr>
        <w:pPrChange w:id="271" w:author="Bo Shen" w:date="2023-02-02T17:05:00Z">
          <w:pPr>
            <w:spacing w:line="480" w:lineRule="auto"/>
            <w:jc w:val="both"/>
          </w:pPr>
        </w:pPrChange>
      </w:pPr>
      <w:ins w:id="272" w:author="Bo Shen" w:date="2023-03-03T11:08:00Z">
        <w:r>
          <w:rPr>
            <w:rFonts w:ascii="Times New Roman" w:hAnsi="Times New Roman" w:cs="Times New Roman"/>
            <w:noProof/>
          </w:rPr>
          <w:lastRenderedPageBreak/>
          <w:drawing>
            <wp:inline distT="0" distB="0" distL="0" distR="0" wp14:anchorId="4B752466" wp14:editId="68023D43">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14:paraId="7EBC6AD3" w14:textId="77777777" w:rsidR="00EB6A66" w:rsidRDefault="00EB6A66" w:rsidP="00703A03">
      <w:pPr>
        <w:keepNext/>
        <w:spacing w:line="480" w:lineRule="auto"/>
        <w:jc w:val="center"/>
      </w:pPr>
      <w:del w:id="273" w:author="Bo Shen" w:date="2023-02-01T15:44:00Z">
        <w:r w:rsidDel="003F0266">
          <w:rPr>
            <w:noProof/>
            <w:lang w:eastAsia="en-US"/>
          </w:rPr>
          <w:drawing>
            <wp:inline distT="0" distB="0" distL="0" distR="0" wp14:anchorId="38F515DF" wp14:editId="2D54E06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D5B0A74" w14:textId="47AFCE15" w:rsidR="00473EBA" w:rsidRPr="00AF51E7" w:rsidDel="005C0C10" w:rsidRDefault="00EB6A66">
      <w:pPr>
        <w:jc w:val="both"/>
        <w:rPr>
          <w:ins w:id="274" w:author="Bo Shen" w:date="2023-03-06T15:12:00Z"/>
          <w:del w:id="275" w:author="Microsoft Office User" w:date="2023-03-07T13:08:00Z"/>
          <w:rFonts w:ascii="Times New Roman" w:hAnsi="Times New Roman" w:cs="Times New Roman"/>
          <w:iCs/>
          <w:color w:val="000000" w:themeColor="text1"/>
        </w:rPr>
        <w:pPrChange w:id="276" w:author="Bo Shen" w:date="2023-03-06T15:31:00Z">
          <w:pPr/>
        </w:pPrChange>
      </w:pPr>
      <w:r w:rsidRPr="00EB6A66">
        <w:rPr>
          <w:rFonts w:ascii="Times New Roman" w:hAnsi="Times New Roman" w:cs="Times New Roman"/>
          <w:b/>
          <w:color w:val="000000" w:themeColor="text1"/>
        </w:rPr>
        <w:t>Figure 6</w:t>
      </w:r>
      <w:r w:rsidRPr="00EB6A66">
        <w:rPr>
          <w:rFonts w:ascii="Times New Roman" w:hAnsi="Times New Roman" w:cs="Times New Roman"/>
          <w:color w:val="000000" w:themeColor="text1"/>
        </w:rPr>
        <w:t xml:space="preserve">. The LDDM performs </w:t>
      </w:r>
      <w:del w:id="277" w:author="Bo Shen" w:date="2023-02-03T09:33:00Z">
        <w:r w:rsidRPr="00295D96" w:rsidDel="00F06823">
          <w:rPr>
            <w:rFonts w:ascii="Times New Roman" w:hAnsi="Times New Roman" w:cs="Times New Roman"/>
            <w:color w:val="000000" w:themeColor="text1"/>
          </w:rPr>
          <w:delText>as well as the RNM</w:delText>
        </w:r>
      </w:del>
      <w:ins w:id="278" w:author="Bo Shen" w:date="2023-02-03T09:33:00Z">
        <w:r w:rsidRPr="00295D96">
          <w:rPr>
            <w:rFonts w:ascii="Times New Roman" w:hAnsi="Times New Roman" w:cs="Times New Roman"/>
            <w:color w:val="000000" w:themeColor="text1"/>
          </w:rPr>
          <w:t>well</w:t>
        </w:r>
      </w:ins>
      <w:r w:rsidRPr="00EB6A66">
        <w:rPr>
          <w:rFonts w:ascii="Times New Roman" w:hAnsi="Times New Roman" w:cs="Times New Roman"/>
          <w:color w:val="000000" w:themeColor="text1"/>
        </w:rPr>
        <w:t xml:space="preserve"> in capturing empirical behavior and neurophysiological data during perceptual decision-making. </w:t>
      </w:r>
      <w:r w:rsidRPr="00EB6A66">
        <w:rPr>
          <w:rFonts w:ascii="Times New Roman" w:hAnsi="Times New Roman" w:cs="Times New Roman"/>
          <w:b/>
          <w:color w:val="000000" w:themeColor="text1"/>
        </w:rPr>
        <w:t>A</w:t>
      </w:r>
      <w:r w:rsidRPr="00EB6A66">
        <w:rPr>
          <w:rFonts w:ascii="Times New Roman" w:hAnsi="Times New Roman" w:cs="Times New Roman"/>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color w:val="000000" w:themeColor="text1"/>
        </w:rPr>
        <w:t>B</w:t>
      </w:r>
      <w:r w:rsidRPr="00EB6A66">
        <w:rPr>
          <w:rFonts w:ascii="Times New Roman" w:hAnsi="Times New Roman" w:cs="Times New Roman"/>
          <w:color w:val="000000" w:themeColor="text1"/>
        </w:rPr>
        <w:t xml:space="preserve">. The </w:t>
      </w:r>
      <w:del w:id="279" w:author="Microsoft Office User" w:date="2023-03-07T12:57:00Z">
        <w:r w:rsidRPr="00EB6A66" w:rsidDel="0087116B">
          <w:rPr>
            <w:rFonts w:ascii="Times New Roman" w:hAnsi="Times New Roman" w:cs="Times New Roman"/>
            <w:color w:val="000000" w:themeColor="text1"/>
          </w:rPr>
          <w:delText>f</w:delText>
        </w:r>
      </w:del>
      <w:ins w:id="280" w:author="Microsoft Office User" w:date="2023-03-07T12:57:00Z">
        <w:r w:rsidR="0087116B">
          <w:rPr>
            <w:rFonts w:ascii="Times New Roman" w:hAnsi="Times New Roman" w:cs="Times New Roman"/>
            <w:color w:val="000000" w:themeColor="text1"/>
          </w:rPr>
          <w:t>best-fit model predictions</w:t>
        </w:r>
      </w:ins>
      <w:del w:id="281" w:author="Microsoft Office User" w:date="2023-03-07T12:57:00Z">
        <w:r w:rsidRPr="00EB6A66" w:rsidDel="0087116B">
          <w:rPr>
            <w:rFonts w:ascii="Times New Roman" w:hAnsi="Times New Roman" w:cs="Times New Roman"/>
            <w:color w:val="000000" w:themeColor="text1"/>
          </w:rPr>
          <w:delText>itting results</w:delText>
        </w:r>
      </w:del>
      <w:r w:rsidRPr="00EB6A66">
        <w:rPr>
          <w:rFonts w:ascii="Times New Roman" w:hAnsi="Times New Roman" w:cs="Times New Roman"/>
          <w:color w:val="000000" w:themeColor="text1"/>
        </w:rPr>
        <w:t xml:space="preserve"> of the LDDM and the original RNM (upper-right inset) </w:t>
      </w:r>
      <w:r w:rsidR="00C55667">
        <w:rPr>
          <w:rFonts w:ascii="Times New Roman" w:hAnsi="Times New Roman" w:cs="Times New Roman"/>
          <w:color w:val="000000" w:themeColor="text1"/>
        </w:rPr>
        <w:t xml:space="preserve">are </w:t>
      </w:r>
      <w:r w:rsidRPr="00EB6A66">
        <w:rPr>
          <w:rFonts w:ascii="Times New Roman" w:hAnsi="Times New Roman" w:cs="Times New Roman"/>
          <w:color w:val="000000" w:themeColor="text1"/>
        </w:rPr>
        <w:t xml:space="preserve">visualized in </w:t>
      </w:r>
      <w:ins w:id="282" w:author="Bo Shen" w:date="2023-02-02T17:06:00Z">
        <w:r w:rsidRPr="00412088">
          <w:rPr>
            <w:rFonts w:ascii="Times New Roman" w:hAnsi="Times New Roman" w:cs="Times New Roman"/>
            <w:color w:val="000000" w:themeColor="text1"/>
          </w:rPr>
          <w:t>quantile probabil</w:t>
        </w:r>
      </w:ins>
      <w:ins w:id="283" w:author="Bo Shen" w:date="2023-02-02T17:07:00Z">
        <w:r w:rsidRPr="00412088">
          <w:rPr>
            <w:rFonts w:ascii="Times New Roman" w:hAnsi="Times New Roman" w:cs="Times New Roman"/>
            <w:color w:val="000000" w:themeColor="text1"/>
          </w:rPr>
          <w:t>ities</w:t>
        </w:r>
      </w:ins>
      <w:del w:id="284" w:author="Bo Shen" w:date="2023-02-02T17:06:00Z">
        <w:r w:rsidRPr="00EB6A66" w:rsidDel="00F84F1D">
          <w:rPr>
            <w:rFonts w:ascii="Times New Roman" w:hAnsi="Times New Roman" w:cs="Times New Roman"/>
            <w:color w:val="000000" w:themeColor="text1"/>
          </w:rPr>
          <w:delText>Q</w:delText>
        </w:r>
      </w:del>
      <w:del w:id="285" w:author="Bo Shen" w:date="2022-11-28T13:49:00Z">
        <w:r w:rsidRPr="00EB6A66" w:rsidDel="00662EFE">
          <w:rPr>
            <w:rFonts w:ascii="Times New Roman" w:hAnsi="Times New Roman" w:cs="Times New Roman"/>
            <w:color w:val="000000" w:themeColor="text1"/>
          </w:rPr>
          <w:delText>-Q plots</w:delText>
        </w:r>
      </w:del>
      <w:r w:rsidRPr="00EB6A66">
        <w:rPr>
          <w:rFonts w:ascii="Times New Roman" w:hAnsi="Times New Roman" w:cs="Times New Roman"/>
          <w:color w:val="000000" w:themeColor="text1"/>
        </w:rPr>
        <w:t>. Nine quantiles of RT under each condition are stacked on the x-axis indicating the correct choice proportion under each input coherence (0 - .5 are error trials, shown in red cross</w:t>
      </w:r>
      <w:r w:rsidR="00C55667">
        <w:rPr>
          <w:rFonts w:ascii="Times New Roman" w:hAnsi="Times New Roman" w:cs="Times New Roman"/>
          <w:color w:val="000000" w:themeColor="text1"/>
        </w:rPr>
        <w:t>es</w:t>
      </w:r>
      <w:r w:rsidRPr="00EB6A66">
        <w:rPr>
          <w:rFonts w:ascii="Times New Roman" w:hAnsi="Times New Roman" w:cs="Times New Roman"/>
          <w:color w:val="000000" w:themeColor="text1"/>
        </w:rPr>
        <w:t>; .5 - 1 are correct trials, shown in green cross</w:t>
      </w:r>
      <w:r w:rsidR="00C55667">
        <w:rPr>
          <w:rFonts w:ascii="Times New Roman" w:hAnsi="Times New Roman" w:cs="Times New Roman"/>
          <w:color w:val="000000" w:themeColor="text1"/>
        </w:rPr>
        <w:t>es</w:t>
      </w:r>
      <w:r w:rsidRPr="00EB6A66">
        <w:rPr>
          <w:rFonts w:ascii="Times New Roman" w:hAnsi="Times New Roman" w:cs="Times New Roman"/>
          <w:color w:val="000000" w:themeColor="text1"/>
        </w:rPr>
        <w:t xml:space="preserve">). LDDM </w:t>
      </w:r>
      <w:del w:id="286" w:author="Microsoft Office User" w:date="2023-03-07T12:58:00Z">
        <w:r w:rsidRPr="00EB6A66" w:rsidDel="00B1606A">
          <w:rPr>
            <w:rFonts w:ascii="Times New Roman" w:hAnsi="Times New Roman" w:cs="Times New Roman"/>
            <w:color w:val="000000" w:themeColor="text1"/>
          </w:rPr>
          <w:delText xml:space="preserve">Model </w:delText>
        </w:r>
      </w:del>
      <w:r w:rsidRPr="00EB6A66">
        <w:rPr>
          <w:rFonts w:ascii="Times New Roman" w:hAnsi="Times New Roman" w:cs="Times New Roman"/>
          <w:color w:val="000000" w:themeColor="text1"/>
        </w:rPr>
        <w:t>predicts the choice proportion and the shape of RT distribution as well as the original RNM.</w:t>
      </w:r>
      <w:r w:rsidRPr="00EB6A66">
        <w:rPr>
          <w:rFonts w:ascii="Times New Roman" w:hAnsi="Times New Roman" w:cs="Times New Roman"/>
          <w:b/>
          <w:color w:val="000000" w:themeColor="text1"/>
        </w:rPr>
        <w:t xml:space="preserve"> C</w:t>
      </w:r>
      <w:r w:rsidRPr="00EB6A66">
        <w:rPr>
          <w:rFonts w:ascii="Times New Roman" w:hAnsi="Times New Roman" w:cs="Times New Roman"/>
          <w:color w:val="000000" w:themeColor="text1"/>
        </w:rPr>
        <w:t xml:space="preserve">. Model predicted psychometric function (upper) and chronometric function (lower). Choice accuracy aggregated by </w:t>
      </w:r>
      <w:r w:rsidRPr="00EB6A66">
        <w:rPr>
          <w:rFonts w:ascii="Times New Roman" w:hAnsi="Times New Roman" w:cs="Times New Roman"/>
          <w:color w:val="000000" w:themeColor="text1"/>
        </w:rPr>
        <w:lastRenderedPageBreak/>
        <w:t xml:space="preserve">input strength (lines) </w:t>
      </w:r>
      <w:r w:rsidR="0086180D">
        <w:rPr>
          <w:rFonts w:ascii="Times New Roman" w:hAnsi="Times New Roman" w:cs="Times New Roman"/>
          <w:color w:val="000000" w:themeColor="text1"/>
        </w:rPr>
        <w:t>fits</w:t>
      </w:r>
      <w:r w:rsidRPr="00EB6A66">
        <w:rPr>
          <w:rFonts w:ascii="Times New Roman" w:hAnsi="Times New Roman" w:cs="Times New Roman"/>
          <w:color w:val="000000" w:themeColor="text1"/>
        </w:rPr>
        <w:t xml:space="preserve">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color w:val="000000" w:themeColor="text1"/>
        </w:rPr>
        <w:t>D</w:t>
      </w:r>
      <w:r w:rsidRPr="00EB6A66">
        <w:rPr>
          <w:rFonts w:ascii="Times New Roman" w:hAnsi="Times New Roman" w:cs="Times New Roman"/>
          <w:color w:val="000000" w:themeColor="text1"/>
        </w:rPr>
        <w:t>. The</w:t>
      </w:r>
      <w:r w:rsidRPr="00F5670C">
        <w:rPr>
          <w:rFonts w:ascii="Times New Roman" w:hAnsi="Times New Roman" w:cs="Times New Roman"/>
          <w:color w:val="000000" w:themeColor="text1"/>
        </w:rPr>
        <w:t xml:space="preserve"> </w:t>
      </w:r>
      <w:ins w:id="287" w:author="Bo Shen" w:date="2023-02-02T17:15:00Z">
        <w:r w:rsidRPr="00210E90">
          <w:rPr>
            <w:rFonts w:ascii="Times New Roman" w:hAnsi="Times New Roman" w:cs="Times New Roman"/>
            <w:iCs/>
            <w:color w:val="000000" w:themeColor="text1"/>
            <w:rPrChange w:id="288" w:author="Bo Shen" w:date="2023-03-01T14:30:00Z">
              <w:rPr>
                <w:rFonts w:ascii="Times New Roman" w:hAnsi="Times New Roman" w:cs="Times New Roman"/>
                <w:iCs/>
                <w:color w:val="000000" w:themeColor="text1"/>
                <w:sz w:val="22"/>
                <w:szCs w:val="22"/>
              </w:rPr>
            </w:rPrChange>
          </w:rPr>
          <w:t>model with best-fitting parameters</w:t>
        </w:r>
        <w:r w:rsidRPr="00AD6464">
          <w:rPr>
            <w:rFonts w:ascii="Times New Roman" w:hAnsi="Times New Roman" w:cs="Times New Roman"/>
            <w:iCs/>
            <w:color w:val="000000" w:themeColor="text1"/>
            <w:rPrChange w:id="289" w:author="Bo Shen" w:date="2023-03-01T14:30:00Z">
              <w:rPr>
                <w:rFonts w:ascii="Times New Roman" w:hAnsi="Times New Roman" w:cs="Times New Roman"/>
                <w:iCs/>
                <w:color w:val="000000" w:themeColor="text1"/>
                <w:sz w:val="22"/>
                <w:szCs w:val="22"/>
              </w:rPr>
            </w:rPrChange>
          </w:rPr>
          <w:t xml:space="preserve"> </w:t>
        </w:r>
      </w:ins>
      <w:del w:id="290" w:author="Bo Shen" w:date="2023-02-02T17:15:00Z">
        <w:r w:rsidRPr="00AD6464" w:rsidDel="000D7F3A">
          <w:rPr>
            <w:rFonts w:ascii="Times New Roman" w:hAnsi="Times New Roman" w:cs="Times New Roman"/>
            <w:color w:val="000000" w:themeColor="text1"/>
          </w:rPr>
          <w:delText>best-fitting model</w:delText>
        </w:r>
      </w:del>
      <w:ins w:id="291" w:author="Bo Shen" w:date="2023-02-02T17:15:00Z">
        <w:r w:rsidRPr="00412088">
          <w:rPr>
            <w:rFonts w:ascii="Times New Roman" w:hAnsi="Times New Roman" w:cs="Times New Roman"/>
            <w:color w:val="000000" w:themeColor="text1"/>
          </w:rPr>
          <w:t>to the behavior</w:t>
        </w:r>
        <w:del w:id="292" w:author="Microsoft Office User" w:date="2023-03-07T12:58:00Z">
          <w:r w:rsidRPr="00412088" w:rsidDel="00B1606A">
            <w:rPr>
              <w:rFonts w:ascii="Times New Roman" w:hAnsi="Times New Roman" w:cs="Times New Roman"/>
              <w:color w:val="000000" w:themeColor="text1"/>
            </w:rPr>
            <w:delText>s</w:delText>
          </w:r>
        </w:del>
      </w:ins>
      <w:r w:rsidRPr="00F5670C">
        <w:rPr>
          <w:rFonts w:ascii="Times New Roman" w:hAnsi="Times New Roman" w:cs="Times New Roman"/>
          <w:color w:val="000000" w:themeColor="text1"/>
        </w:rPr>
        <w:t xml:space="preserve"> </w:t>
      </w:r>
      <w:r w:rsidRPr="00EB6A66">
        <w:rPr>
          <w:rFonts w:ascii="Times New Roman" w:hAnsi="Times New Roman" w:cs="Times New Roman"/>
          <w:color w:val="000000" w:themeColor="text1"/>
        </w:rPr>
        <w:t xml:space="preserve">replicates the neural dynamic features of the recorded neural activity. </w:t>
      </w:r>
      <w:r w:rsidRPr="002E5778">
        <w:rPr>
          <w:rFonts w:ascii="Times New Roman" w:hAnsi="Times New Roman" w:cs="Times New Roman"/>
          <w:i/>
          <w:iCs/>
          <w:color w:val="000000" w:themeColor="text1"/>
        </w:rPr>
        <w:t>R</w:t>
      </w:r>
      <w:r w:rsidRPr="00EB6A66">
        <w:rPr>
          <w:rFonts w:ascii="Times New Roman" w:hAnsi="Times New Roman" w:cs="Times New Roman"/>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r w:rsidR="00473EBA">
        <w:rPr>
          <w:rFonts w:ascii="Times New Roman" w:hAnsi="Times New Roman" w:cs="Times New Roman"/>
          <w:color w:val="000000" w:themeColor="text1"/>
        </w:rPr>
        <w:t xml:space="preserve"> </w:t>
      </w:r>
      <w:ins w:id="293" w:author="Bo Shen" w:date="2023-03-06T15:12:00Z">
        <w:r w:rsidR="00473EBA" w:rsidRPr="00FF5C81">
          <w:rPr>
            <w:rFonts w:ascii="Times New Roman" w:hAnsi="Times New Roman" w:cs="Times New Roman"/>
            <w:iCs/>
            <w:color w:val="000000" w:themeColor="text1"/>
          </w:rPr>
          <w:t xml:space="preserve">The mean activities at </w:t>
        </w:r>
      </w:ins>
      <w:r w:rsidR="0086180D">
        <w:rPr>
          <w:rFonts w:ascii="Times New Roman" w:hAnsi="Times New Roman" w:cs="Times New Roman"/>
          <w:iCs/>
          <w:color w:val="000000" w:themeColor="text1"/>
        </w:rPr>
        <w:t xml:space="preserve">the </w:t>
      </w:r>
      <w:ins w:id="294" w:author="Bo Shen" w:date="2023-03-06T15:12:00Z">
        <w:r w:rsidR="00473EBA" w:rsidRPr="00FF5C81">
          <w:rPr>
            <w:rFonts w:ascii="Times New Roman" w:hAnsi="Times New Roman" w:cs="Times New Roman"/>
            <w:iCs/>
            <w:color w:val="000000" w:themeColor="text1"/>
          </w:rPr>
          <w:t>early stage (</w:t>
        </w:r>
        <w:r w:rsidR="00473EBA" w:rsidRPr="00694F2F">
          <w:rPr>
            <w:rFonts w:ascii="Times New Roman" w:hAnsi="Times New Roman" w:cs="Times New Roman"/>
            <w:color w:val="000000" w:themeColor="text1"/>
          </w:rPr>
          <w:t xml:space="preserve">the smallest median RT of the six conditions, i.e., 410 </w:t>
        </w:r>
        <w:proofErr w:type="spellStart"/>
        <w:r w:rsidR="00473EBA" w:rsidRPr="00694F2F">
          <w:rPr>
            <w:rFonts w:ascii="Times New Roman" w:hAnsi="Times New Roman" w:cs="Times New Roman"/>
            <w:color w:val="000000" w:themeColor="text1"/>
          </w:rPr>
          <w:t>ms</w:t>
        </w:r>
        <w:proofErr w:type="spellEnd"/>
        <w:r w:rsidR="00473EBA" w:rsidRPr="00694F2F">
          <w:rPr>
            <w:rFonts w:ascii="Times New Roman" w:hAnsi="Times New Roman" w:cs="Times New Roman"/>
            <w:color w:val="000000" w:themeColor="text1"/>
          </w:rPr>
          <w:t xml:space="preserve"> after the onset of </w:t>
        </w:r>
      </w:ins>
      <w:r w:rsidR="0086180D">
        <w:rPr>
          <w:rFonts w:ascii="Times New Roman" w:hAnsi="Times New Roman" w:cs="Times New Roman"/>
          <w:color w:val="000000" w:themeColor="text1"/>
        </w:rPr>
        <w:t xml:space="preserve">the </w:t>
      </w:r>
      <w:ins w:id="295" w:author="Bo Shen" w:date="2023-03-06T15:12:00Z">
        <w:r w:rsidR="00473EBA" w:rsidRPr="00694F2F">
          <w:rPr>
            <w:rFonts w:ascii="Times New Roman" w:hAnsi="Times New Roman" w:cs="Times New Roman"/>
            <w:color w:val="000000" w:themeColor="text1"/>
          </w:rPr>
          <w:t xml:space="preserve">stimulus, </w:t>
        </w:r>
        <w:r w:rsidR="00473EBA" w:rsidRPr="00FF5C81">
          <w:rPr>
            <w:rFonts w:ascii="Times New Roman" w:hAnsi="Times New Roman" w:cs="Times New Roman"/>
            <w:iCs/>
            <w:color w:val="000000" w:themeColor="text1"/>
          </w:rPr>
          <w:t xml:space="preserve">indicated by arrows </w:t>
        </w:r>
        <w:r w:rsidR="00473EBA" w:rsidRPr="00FF5C81">
          <w:rPr>
            <w:rFonts w:ascii="Times New Roman" w:hAnsi="Times New Roman" w:cs="Times New Roman"/>
            <w:b/>
            <w:bCs/>
            <w:iCs/>
            <w:color w:val="000000" w:themeColor="text1"/>
          </w:rPr>
          <w:t>a</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b</w:t>
        </w:r>
        <w:r w:rsidR="00473EBA" w:rsidRPr="00FF5C81">
          <w:rPr>
            <w:rFonts w:ascii="Times New Roman" w:hAnsi="Times New Roman" w:cs="Times New Roman"/>
            <w:iCs/>
            <w:color w:val="000000" w:themeColor="text1"/>
          </w:rPr>
          <w:t xml:space="preserve">) and at the onset of model choice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d</w:t>
        </w:r>
        <w:r w:rsidR="00473EBA" w:rsidRPr="00FF5C81">
          <w:rPr>
            <w:rFonts w:ascii="Times New Roman" w:hAnsi="Times New Roman" w:cs="Times New Roman"/>
            <w:iCs/>
            <w:color w:val="000000" w:themeColor="text1"/>
          </w:rPr>
          <w:t>)</w:t>
        </w:r>
        <w:r w:rsidR="00473EBA" w:rsidRPr="00830AC0">
          <w:rPr>
            <w:rFonts w:ascii="Times New Roman" w:hAnsi="Times New Roman" w:cs="Times New Roman"/>
            <w:color w:val="000000" w:themeColor="text1"/>
          </w:rPr>
          <w:t xml:space="preserve"> </w:t>
        </w:r>
        <w:r w:rsidR="00473EBA" w:rsidRPr="00FF5C81">
          <w:rPr>
            <w:rFonts w:ascii="Times New Roman" w:hAnsi="Times New Roman" w:cs="Times New Roman"/>
            <w:iCs/>
            <w:color w:val="000000" w:themeColor="text1"/>
          </w:rPr>
          <w:t xml:space="preserve">were examined in the following panels. </w:t>
        </w:r>
        <w:r w:rsidR="00473EBA" w:rsidRPr="00EB6A66">
          <w:rPr>
            <w:rFonts w:ascii="Times New Roman" w:hAnsi="Times New Roman" w:cs="Times New Roman"/>
            <w:b/>
            <w:color w:val="000000" w:themeColor="text1"/>
          </w:rPr>
          <w:t>E</w:t>
        </w:r>
        <w:r w:rsidR="00473EBA" w:rsidRPr="00FF5C81">
          <w:rPr>
            <w:rFonts w:ascii="Times New Roman" w:hAnsi="Times New Roman" w:cs="Times New Roman"/>
            <w:bCs/>
            <w:i/>
            <w:color w:val="000000" w:themeColor="text1"/>
          </w:rPr>
          <w:t>.</w:t>
        </w:r>
        <w:r w:rsidR="00473EBA" w:rsidRPr="00EB6A66">
          <w:rPr>
            <w:rFonts w:ascii="Times New Roman" w:hAnsi="Times New Roman" w:cs="Times New Roman"/>
            <w:color w:val="000000" w:themeColor="text1"/>
          </w:rPr>
          <w:t xml:space="preserve"> </w:t>
        </w:r>
        <w:r w:rsidR="00473EBA">
          <w:rPr>
            <w:rFonts w:ascii="Times New Roman" w:hAnsi="Times New Roman" w:cs="Times New Roman"/>
            <w:color w:val="000000" w:themeColor="text1"/>
          </w:rPr>
          <w:t xml:space="preserve">Quantification of the best-fit-to-behavior model prediction (dots and lines) to the empirical recordings (crosses). </w:t>
        </w:r>
        <w:r w:rsidR="00473EBA" w:rsidRPr="00FF5C81">
          <w:rPr>
            <w:rFonts w:ascii="Times New Roman" w:hAnsi="Times New Roman" w:cs="Times New Roman"/>
            <w:iCs/>
            <w:color w:val="000000" w:themeColor="text1"/>
          </w:rPr>
          <w:t xml:space="preserve">Upper panel: the early-stage activities at the median RT indicated by arrows </w:t>
        </w:r>
        <w:r w:rsidR="00473EBA" w:rsidRPr="00FF5C81">
          <w:rPr>
            <w:rFonts w:ascii="Times New Roman" w:hAnsi="Times New Roman" w:cs="Times New Roman"/>
            <w:b/>
            <w:iCs/>
            <w:color w:val="000000" w:themeColor="text1"/>
          </w:rPr>
          <w:t>a</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b</w:t>
        </w:r>
        <w:r w:rsidR="00473EBA" w:rsidRPr="00FF5C81">
          <w:rPr>
            <w:rFonts w:ascii="Times New Roman" w:hAnsi="Times New Roman" w:cs="Times New Roman"/>
            <w:iCs/>
            <w:color w:val="000000" w:themeColor="text1"/>
          </w:rPr>
          <w:t xml:space="preserve"> (unchosen side). Lower panel: the late-stage activities aligned to the onset of model choice (30 </w:t>
        </w:r>
        <w:proofErr w:type="spellStart"/>
        <w:r w:rsidR="00473EBA" w:rsidRPr="00FF5C81">
          <w:rPr>
            <w:rFonts w:ascii="Times New Roman" w:hAnsi="Times New Roman" w:cs="Times New Roman"/>
            <w:iCs/>
            <w:color w:val="000000" w:themeColor="text1"/>
          </w:rPr>
          <w:t>ms</w:t>
        </w:r>
        <w:proofErr w:type="spellEnd"/>
        <w:r w:rsidR="00473EBA" w:rsidRPr="00FF5C81">
          <w:rPr>
            <w:rFonts w:ascii="Times New Roman" w:hAnsi="Times New Roman" w:cs="Times New Roman"/>
            <w:iCs/>
            <w:color w:val="000000" w:themeColor="text1"/>
          </w:rPr>
          <w:t xml:space="preserve"> before saccade)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d</w:t>
        </w:r>
        <w:r w:rsidR="00473EBA" w:rsidRPr="00FF5C81">
          <w:rPr>
            <w:rFonts w:ascii="Times New Roman" w:hAnsi="Times New Roman" w:cs="Times New Roman"/>
            <w:iCs/>
            <w:color w:val="000000" w:themeColor="text1"/>
          </w:rPr>
          <w:t xml:space="preserve"> (unchosen side). The model activities were rescaled to the threshold of the empirical activities, i.e., the mean activity across coherences indicated at arrow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The root-mean-square error (RMSE) between the data and the model at the median RT and at the choice onset </w:t>
        </w:r>
      </w:ins>
      <w:r w:rsidR="0086180D">
        <w:rPr>
          <w:rFonts w:ascii="Times New Roman" w:hAnsi="Times New Roman" w:cs="Times New Roman"/>
          <w:iCs/>
          <w:color w:val="000000" w:themeColor="text1"/>
        </w:rPr>
        <w:t>was</w:t>
      </w:r>
      <w:ins w:id="296" w:author="Bo Shen" w:date="2023-03-06T15:12:00Z">
        <w:r w:rsidR="00473EBA" w:rsidRPr="00FF5C81">
          <w:rPr>
            <w:rFonts w:ascii="Times New Roman" w:hAnsi="Times New Roman" w:cs="Times New Roman"/>
            <w:iCs/>
            <w:color w:val="000000" w:themeColor="text1"/>
          </w:rPr>
          <w:t xml:space="preserve"> calculated and indicated on the panels. </w:t>
        </w:r>
        <w:r w:rsidR="00473EBA" w:rsidRPr="00FF5C81">
          <w:rPr>
            <w:rFonts w:ascii="Times New Roman" w:hAnsi="Times New Roman" w:cs="Times New Roman"/>
            <w:b/>
            <w:bCs/>
            <w:iCs/>
            <w:color w:val="000000" w:themeColor="text1"/>
          </w:rPr>
          <w:t>F</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G</w:t>
        </w:r>
        <w:r w:rsidR="00473EBA" w:rsidRPr="00FF5C81">
          <w:rPr>
            <w:rFonts w:ascii="Times New Roman" w:hAnsi="Times New Roman" w:cs="Times New Roman"/>
            <w:iCs/>
            <w:color w:val="000000" w:themeColor="text1"/>
          </w:rPr>
          <w:t xml:space="preserve"> dynamics</w:t>
        </w:r>
        <w:r w:rsidR="00473EBA">
          <w:rPr>
            <w:rFonts w:ascii="Times New Roman" w:hAnsi="Times New Roman" w:cs="Times New Roman"/>
            <w:iCs/>
            <w:color w:val="000000" w:themeColor="text1"/>
          </w:rPr>
          <w:t xml:space="preserve"> </w:t>
        </w:r>
        <w:r w:rsidR="00473EBA" w:rsidRPr="00FF5C81">
          <w:rPr>
            <w:rFonts w:ascii="Times New Roman" w:hAnsi="Times New Roman" w:cs="Times New Roman"/>
            <w:iCs/>
            <w:color w:val="000000" w:themeColor="text1"/>
          </w:rPr>
          <w:t xml:space="preserve">show </w:t>
        </w:r>
      </w:ins>
      <w:r w:rsidR="0086180D">
        <w:rPr>
          <w:rFonts w:ascii="Times New Roman" w:hAnsi="Times New Roman" w:cs="Times New Roman"/>
          <w:iCs/>
          <w:color w:val="000000" w:themeColor="text1"/>
        </w:rPr>
        <w:t xml:space="preserve">a </w:t>
      </w:r>
      <w:ins w:id="297" w:author="Bo Shen" w:date="2023-03-06T15:12:00Z">
        <w:r w:rsidR="00473EBA" w:rsidRPr="00FF5C81">
          <w:rPr>
            <w:rFonts w:ascii="Times New Roman" w:hAnsi="Times New Roman" w:cs="Times New Roman"/>
            <w:iCs/>
            <w:color w:val="000000" w:themeColor="text1"/>
          </w:rPr>
          <w:t xml:space="preserve">faster decreasing </w:t>
        </w:r>
      </w:ins>
      <w:r w:rsidR="0086180D">
        <w:rPr>
          <w:rFonts w:ascii="Times New Roman" w:hAnsi="Times New Roman" w:cs="Times New Roman"/>
          <w:iCs/>
          <w:color w:val="000000" w:themeColor="text1"/>
        </w:rPr>
        <w:t>in</w:t>
      </w:r>
      <w:ins w:id="298" w:author="Bo Shen" w:date="2023-03-06T15:12:00Z">
        <w:r w:rsidR="00473EBA" w:rsidRPr="00FF5C81">
          <w:rPr>
            <w:rFonts w:ascii="Times New Roman" w:hAnsi="Times New Roman" w:cs="Times New Roman"/>
            <w:iCs/>
            <w:color w:val="000000" w:themeColor="text1"/>
          </w:rPr>
          <w:t xml:space="preserve"> the chosen units than the unchosen units, indicating that the chosen units are more strongly disinhibited. </w:t>
        </w:r>
        <w:r w:rsidR="00473EBA" w:rsidRPr="00FF5C81">
          <w:rPr>
            <w:rFonts w:ascii="Times New Roman" w:hAnsi="Times New Roman" w:cs="Times New Roman"/>
            <w:b/>
            <w:bCs/>
            <w:iCs/>
            <w:color w:val="000000" w:themeColor="text1"/>
          </w:rPr>
          <w:t>G</w:t>
        </w:r>
        <w:r w:rsidR="00473EBA" w:rsidRPr="00FF5C81">
          <w:rPr>
            <w:rFonts w:ascii="Times New Roman" w:hAnsi="Times New Roman" w:cs="Times New Roman"/>
            <w:iCs/>
            <w:color w:val="000000" w:themeColor="text1"/>
          </w:rPr>
          <w:t xml:space="preserve">. </w:t>
        </w:r>
      </w:ins>
      <w:ins w:id="299" w:author="Microsoft Office User" w:date="2023-03-07T13:02:00Z">
        <w:r w:rsidR="00B1606A">
          <w:rPr>
            <w:rFonts w:ascii="Times New Roman" w:hAnsi="Times New Roman" w:cs="Times New Roman"/>
            <w:iCs/>
            <w:color w:val="000000" w:themeColor="text1"/>
          </w:rPr>
          <w:t xml:space="preserve">Average </w:t>
        </w:r>
        <w:r w:rsidR="00B1606A" w:rsidRPr="005617A2">
          <w:rPr>
            <w:rFonts w:ascii="Times New Roman" w:hAnsi="Times New Roman" w:cs="Times New Roman"/>
            <w:i/>
            <w:color w:val="000000" w:themeColor="text1"/>
            <w:rPrChange w:id="300" w:author="Microsoft Office User" w:date="2023-03-07T13:05:00Z">
              <w:rPr>
                <w:rFonts w:ascii="Times New Roman" w:hAnsi="Times New Roman" w:cs="Times New Roman"/>
                <w:iCs/>
                <w:color w:val="000000" w:themeColor="text1"/>
              </w:rPr>
            </w:rPrChange>
          </w:rPr>
          <w:t>G</w:t>
        </w:r>
        <w:r w:rsidR="00B1606A">
          <w:rPr>
            <w:rFonts w:ascii="Times New Roman" w:hAnsi="Times New Roman" w:cs="Times New Roman"/>
            <w:iCs/>
            <w:color w:val="000000" w:themeColor="text1"/>
          </w:rPr>
          <w:t xml:space="preserve"> unit activity </w:t>
        </w:r>
      </w:ins>
      <w:ins w:id="301" w:author="Microsoft Office User" w:date="2023-03-07T13:04:00Z">
        <w:r w:rsidR="005617A2">
          <w:rPr>
            <w:rFonts w:ascii="Times New Roman" w:hAnsi="Times New Roman" w:cs="Times New Roman"/>
            <w:iCs/>
            <w:color w:val="000000" w:themeColor="text1"/>
          </w:rPr>
          <w:t xml:space="preserve">as a function of motion coherence </w:t>
        </w:r>
      </w:ins>
      <w:ins w:id="302" w:author="Microsoft Office User" w:date="2023-03-07T13:02:00Z">
        <w:r w:rsidR="00B1606A">
          <w:rPr>
            <w:rFonts w:ascii="Times New Roman" w:hAnsi="Times New Roman" w:cs="Times New Roman"/>
            <w:iCs/>
            <w:color w:val="000000" w:themeColor="text1"/>
          </w:rPr>
          <w:t xml:space="preserve">at the time points indicated </w:t>
        </w:r>
      </w:ins>
      <w:ins w:id="303" w:author="Microsoft Office User" w:date="2023-03-07T13:03:00Z">
        <w:r w:rsidR="00B1606A">
          <w:rPr>
            <w:rFonts w:ascii="Times New Roman" w:hAnsi="Times New Roman" w:cs="Times New Roman"/>
            <w:iCs/>
            <w:color w:val="000000" w:themeColor="text1"/>
          </w:rPr>
          <w:t>by letters</w:t>
        </w:r>
        <w:r w:rsidR="005617A2">
          <w:rPr>
            <w:rFonts w:ascii="Times New Roman" w:hAnsi="Times New Roman" w:cs="Times New Roman"/>
            <w:iCs/>
            <w:color w:val="000000" w:themeColor="text1"/>
          </w:rPr>
          <w:t xml:space="preserve"> (</w:t>
        </w:r>
      </w:ins>
      <w:ins w:id="304" w:author="Microsoft Office User" w:date="2023-03-07T13:05:00Z">
        <w:r w:rsidR="005617A2">
          <w:rPr>
            <w:rFonts w:ascii="Times New Roman" w:hAnsi="Times New Roman" w:cs="Times New Roman"/>
            <w:iCs/>
            <w:color w:val="000000" w:themeColor="text1"/>
          </w:rPr>
          <w:t xml:space="preserve">see </w:t>
        </w:r>
      </w:ins>
      <w:ins w:id="305" w:author="Microsoft Office User" w:date="2023-03-07T13:03:00Z">
        <w:r w:rsidR="005617A2">
          <w:rPr>
            <w:rFonts w:ascii="Times New Roman" w:hAnsi="Times New Roman" w:cs="Times New Roman"/>
            <w:iCs/>
            <w:color w:val="000000" w:themeColor="text1"/>
          </w:rPr>
          <w:t xml:space="preserve">panel </w:t>
        </w:r>
        <w:r w:rsidR="005617A2" w:rsidRPr="005617A2">
          <w:rPr>
            <w:rFonts w:ascii="Times New Roman" w:hAnsi="Times New Roman" w:cs="Times New Roman"/>
            <w:b/>
            <w:bCs/>
            <w:iCs/>
            <w:color w:val="000000" w:themeColor="text1"/>
            <w:rPrChange w:id="306" w:author="Microsoft Office User" w:date="2023-03-07T13:05:00Z">
              <w:rPr>
                <w:rFonts w:ascii="Times New Roman" w:hAnsi="Times New Roman" w:cs="Times New Roman"/>
                <w:iCs/>
                <w:color w:val="000000" w:themeColor="text1"/>
              </w:rPr>
            </w:rPrChange>
          </w:rPr>
          <w:t>F</w:t>
        </w:r>
        <w:r w:rsidR="005617A2">
          <w:rPr>
            <w:rFonts w:ascii="Times New Roman" w:hAnsi="Times New Roman" w:cs="Times New Roman"/>
            <w:iCs/>
            <w:color w:val="000000" w:themeColor="text1"/>
          </w:rPr>
          <w:t>) for data aligned to stimulus onset (upper) and</w:t>
        </w:r>
      </w:ins>
      <w:ins w:id="307" w:author="Microsoft Office User" w:date="2023-03-07T13:04:00Z">
        <w:r w:rsidR="005617A2">
          <w:rPr>
            <w:rFonts w:ascii="Times New Roman" w:hAnsi="Times New Roman" w:cs="Times New Roman"/>
            <w:iCs/>
            <w:color w:val="000000" w:themeColor="text1"/>
          </w:rPr>
          <w:t xml:space="preserve"> to model choice (lower). Activity is sorted by units associated with the chosen (solid line</w:t>
        </w:r>
      </w:ins>
      <w:ins w:id="308" w:author="Microsoft Office User" w:date="2023-03-07T13:05:00Z">
        <w:r w:rsidR="005617A2">
          <w:rPr>
            <w:rFonts w:ascii="Times New Roman" w:hAnsi="Times New Roman" w:cs="Times New Roman"/>
            <w:iCs/>
            <w:color w:val="000000" w:themeColor="text1"/>
          </w:rPr>
          <w:t>s) and unchosen (dashed lines) sides.</w:t>
        </w:r>
      </w:ins>
      <w:ins w:id="309" w:author="Microsoft Office User" w:date="2023-03-07T13:03:00Z">
        <w:r w:rsidR="005617A2">
          <w:rPr>
            <w:rFonts w:ascii="Times New Roman" w:hAnsi="Times New Roman" w:cs="Times New Roman"/>
            <w:iCs/>
            <w:color w:val="000000" w:themeColor="text1"/>
          </w:rPr>
          <w:t xml:space="preserve"> </w:t>
        </w:r>
      </w:ins>
      <w:ins w:id="310" w:author="Bo Shen" w:date="2023-03-06T15:12:00Z">
        <w:del w:id="311" w:author="Microsoft Office User" w:date="2023-03-07T13:06:00Z">
          <w:r w:rsidR="00473EBA" w:rsidDel="005617A2">
            <w:rPr>
              <w:rFonts w:ascii="Times New Roman" w:hAnsi="Times New Roman" w:cs="Times New Roman"/>
              <w:iCs/>
              <w:color w:val="000000" w:themeColor="text1"/>
            </w:rPr>
            <w:delText xml:space="preserve">WTA competition is terminated earlier in the trials with higher input coherence, so that the aggregated activities in the chosen </w:delText>
          </w:r>
          <w:r w:rsidR="00473EBA" w:rsidRPr="007571ED"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units increase with coherence (</w:delText>
          </w:r>
          <w:r w:rsidR="00473EBA" w:rsidRPr="007571ED" w:rsidDel="005617A2">
            <w:rPr>
              <w:rFonts w:ascii="Times New Roman" w:hAnsi="Times New Roman" w:cs="Times New Roman"/>
              <w:b/>
              <w:bCs/>
              <w:iCs/>
              <w:color w:val="000000" w:themeColor="text1"/>
            </w:rPr>
            <w:delText>a</w:delText>
          </w:r>
          <w:r w:rsidR="00473EBA" w:rsidDel="005617A2">
            <w:rPr>
              <w:rFonts w:ascii="Times New Roman" w:hAnsi="Times New Roman" w:cs="Times New Roman"/>
              <w:iCs/>
              <w:color w:val="000000" w:themeColor="text1"/>
            </w:rPr>
            <w:delText xml:space="preserve"> and </w:delText>
          </w:r>
          <w:r w:rsidR="00473EBA" w:rsidRPr="007571ED" w:rsidDel="005617A2">
            <w:rPr>
              <w:rFonts w:ascii="Times New Roman" w:hAnsi="Times New Roman" w:cs="Times New Roman"/>
              <w:b/>
              <w:bCs/>
              <w:iCs/>
              <w:color w:val="000000" w:themeColor="text1"/>
            </w:rPr>
            <w:delText>c</w:delText>
          </w:r>
          <w:r w:rsidR="00473EBA" w:rsidDel="005617A2">
            <w:rPr>
              <w:rFonts w:ascii="Times New Roman" w:hAnsi="Times New Roman" w:cs="Times New Roman"/>
              <w:iCs/>
              <w:color w:val="000000" w:themeColor="text1"/>
            </w:rPr>
            <w:delText xml:space="preserve">) as an outcome of a shorter period of inhibition from </w:delText>
          </w:r>
          <w:r w:rsidR="00473EBA" w:rsidRPr="00307D85" w:rsidDel="005617A2">
            <w:rPr>
              <w:rFonts w:ascii="Times New Roman" w:hAnsi="Times New Roman" w:cs="Times New Roman"/>
              <w:i/>
              <w:color w:val="000000" w:themeColor="text1"/>
            </w:rPr>
            <w:delText xml:space="preserve">D </w:delText>
          </w:r>
          <w:r w:rsidR="00473EBA" w:rsidDel="005617A2">
            <w:rPr>
              <w:rFonts w:ascii="Times New Roman" w:hAnsi="Times New Roman" w:cs="Times New Roman"/>
              <w:iCs/>
              <w:color w:val="000000" w:themeColor="text1"/>
            </w:rPr>
            <w:delText xml:space="preserve">units. The unchosen </w:delText>
          </w:r>
          <w:r w:rsidR="00473EBA" w:rsidRPr="00FC7452"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activities decreases with coherence in the early stage (</w:delText>
          </w:r>
          <w:r w:rsidR="00473EBA" w:rsidRPr="00FC7452" w:rsidDel="005617A2">
            <w:rPr>
              <w:rFonts w:ascii="Times New Roman" w:hAnsi="Times New Roman" w:cs="Times New Roman"/>
              <w:b/>
              <w:bCs/>
              <w:iCs/>
              <w:color w:val="000000" w:themeColor="text1"/>
            </w:rPr>
            <w:delText>b</w:delText>
          </w:r>
          <w:r w:rsidR="00473EBA" w:rsidDel="005617A2">
            <w:rPr>
              <w:rFonts w:ascii="Times New Roman" w:hAnsi="Times New Roman" w:cs="Times New Roman"/>
              <w:iCs/>
              <w:color w:val="000000" w:themeColor="text1"/>
            </w:rPr>
            <w:delText>) because of the impact of more rapid WTA in higher coherence condition but increases the coherence-dependency pattern in the late stage (</w:delText>
          </w:r>
          <w:r w:rsidR="00473EBA" w:rsidRPr="00FC7452" w:rsidDel="005617A2">
            <w:rPr>
              <w:rFonts w:ascii="Times New Roman" w:hAnsi="Times New Roman" w:cs="Times New Roman"/>
              <w:b/>
              <w:bCs/>
              <w:iCs/>
              <w:color w:val="000000" w:themeColor="text1"/>
            </w:rPr>
            <w:delText>d</w:delText>
          </w:r>
          <w:r w:rsidR="00473EBA" w:rsidDel="005617A2">
            <w:rPr>
              <w:rFonts w:ascii="Times New Roman" w:hAnsi="Times New Roman" w:cs="Times New Roman"/>
              <w:iCs/>
              <w:color w:val="000000" w:themeColor="text1"/>
            </w:rPr>
            <w:delText>) because of a shorter period of competition when the coherence is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H</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activities ramp </w:t>
        </w:r>
        <w:del w:id="312" w:author="Microsoft Office User" w:date="2023-03-07T13:07:00Z">
          <w:r w:rsidR="00473EBA" w:rsidRPr="00FF5C81" w:rsidDel="005617A2">
            <w:rPr>
              <w:rFonts w:ascii="Times New Roman" w:hAnsi="Times New Roman" w:cs="Times New Roman"/>
              <w:iCs/>
              <w:color w:val="000000" w:themeColor="text1"/>
            </w:rPr>
            <w:delText xml:space="preserve">up fast </w:delText>
          </w:r>
        </w:del>
        <w:r w:rsidR="00473EBA" w:rsidRPr="00FF5C81">
          <w:rPr>
            <w:rFonts w:ascii="Times New Roman" w:hAnsi="Times New Roman" w:cs="Times New Roman"/>
            <w:iCs/>
            <w:color w:val="000000" w:themeColor="text1"/>
          </w:rPr>
          <w:t xml:space="preserve">in </w:t>
        </w:r>
      </w:ins>
      <w:r w:rsidR="003F6DF2">
        <w:rPr>
          <w:rFonts w:ascii="Times New Roman" w:hAnsi="Times New Roman" w:cs="Times New Roman"/>
          <w:iCs/>
          <w:color w:val="000000" w:themeColor="text1"/>
        </w:rPr>
        <w:t xml:space="preserve">the </w:t>
      </w:r>
      <w:ins w:id="313" w:author="Bo Shen" w:date="2023-03-06T15:12:00Z">
        <w:del w:id="314" w:author="Microsoft Office User" w:date="2023-03-07T13:07:00Z">
          <w:r w:rsidR="00473EBA" w:rsidRPr="00FF5C81" w:rsidDel="005617A2">
            <w:rPr>
              <w:rFonts w:ascii="Times New Roman" w:hAnsi="Times New Roman" w:cs="Times New Roman"/>
              <w:iCs/>
              <w:color w:val="000000" w:themeColor="text1"/>
            </w:rPr>
            <w:delText xml:space="preserve">the </w:delText>
          </w:r>
        </w:del>
        <w:r w:rsidR="00473EBA" w:rsidRPr="00FF5C81">
          <w:rPr>
            <w:rFonts w:ascii="Times New Roman" w:hAnsi="Times New Roman" w:cs="Times New Roman"/>
            <w:iCs/>
            <w:color w:val="000000" w:themeColor="text1"/>
          </w:rPr>
          <w:t xml:space="preserve">early </w:t>
        </w:r>
        <w:del w:id="315" w:author="Microsoft Office User" w:date="2023-03-07T13:07:00Z">
          <w:r w:rsidR="00473EBA" w:rsidRPr="00FF5C81" w:rsidDel="005617A2">
            <w:rPr>
              <w:rFonts w:ascii="Times New Roman" w:hAnsi="Times New Roman" w:cs="Times New Roman"/>
              <w:iCs/>
              <w:color w:val="000000" w:themeColor="text1"/>
            </w:rPr>
            <w:delText>stage</w:delText>
          </w:r>
          <w:r w:rsidR="00473EBA" w:rsidDel="005617A2">
            <w:rPr>
              <w:rFonts w:ascii="Times New Roman" w:hAnsi="Times New Roman" w:cs="Times New Roman"/>
              <w:iCs/>
              <w:color w:val="000000" w:themeColor="text1"/>
            </w:rPr>
            <w:delText xml:space="preserve"> </w:delText>
          </w:r>
        </w:del>
        <w:r w:rsidR="00473EBA">
          <w:rPr>
            <w:rFonts w:ascii="Times New Roman" w:hAnsi="Times New Roman" w:cs="Times New Roman"/>
            <w:iCs/>
            <w:color w:val="000000" w:themeColor="text1"/>
          </w:rPr>
          <w:t>(dynamics on the left, sorted to the stimulus onset)</w:t>
        </w:r>
      </w:ins>
      <w:ins w:id="316" w:author="Microsoft Office User" w:date="2023-03-07T13:07:00Z">
        <w:r w:rsidR="005617A2">
          <w:rPr>
            <w:rFonts w:ascii="Times New Roman" w:hAnsi="Times New Roman" w:cs="Times New Roman"/>
            <w:iCs/>
            <w:color w:val="000000" w:themeColor="text1"/>
          </w:rPr>
          <w:t xml:space="preserve"> and</w:t>
        </w:r>
      </w:ins>
      <w:ins w:id="317" w:author="Bo Shen" w:date="2023-03-06T15:12:00Z">
        <w:del w:id="318" w:author="Microsoft Office User" w:date="2023-03-07T13:07:00Z">
          <w:r w:rsidR="00473EBA" w:rsidRPr="00FF5C81" w:rsidDel="005617A2">
            <w:rPr>
              <w:rFonts w:ascii="Times New Roman" w:hAnsi="Times New Roman" w:cs="Times New Roman"/>
              <w:iCs/>
              <w:color w:val="000000" w:themeColor="text1"/>
            </w:rPr>
            <w:delText xml:space="preserve">; </w:delText>
          </w:r>
          <w:r w:rsidR="00473EBA" w:rsidDel="005617A2">
            <w:rPr>
              <w:rFonts w:ascii="Times New Roman" w:hAnsi="Times New Roman" w:cs="Times New Roman"/>
              <w:iCs/>
              <w:color w:val="000000" w:themeColor="text1"/>
            </w:rPr>
            <w:delText>the aggregating strategy makes</w:delText>
          </w:r>
        </w:del>
        <w:r w:rsidR="00473EBA">
          <w:rPr>
            <w:rFonts w:ascii="Times New Roman" w:hAnsi="Times New Roman" w:cs="Times New Roman"/>
            <w:iCs/>
            <w:color w:val="000000" w:themeColor="text1"/>
          </w:rPr>
          <w:t xml:space="preserve"> </w:t>
        </w:r>
        <w:del w:id="319" w:author="Microsoft Office User" w:date="2023-03-07T13:07:00Z">
          <w:r w:rsidR="00473EBA" w:rsidDel="005617A2">
            <w:rPr>
              <w:rFonts w:ascii="Times New Roman" w:hAnsi="Times New Roman" w:cs="Times New Roman"/>
              <w:iCs/>
              <w:color w:val="000000" w:themeColor="text1"/>
            </w:rPr>
            <w:delText>the co</w:delText>
          </w:r>
        </w:del>
        <w:del w:id="320" w:author="Microsoft Office User" w:date="2023-03-07T13:06:00Z">
          <w:r w:rsidR="00473EBA" w:rsidDel="005617A2">
            <w:rPr>
              <w:rFonts w:ascii="Times New Roman" w:hAnsi="Times New Roman" w:cs="Times New Roman"/>
              <w:iCs/>
              <w:color w:val="000000" w:themeColor="text1"/>
            </w:rPr>
            <w:delText xml:space="preserve">herence-dependency on the chosen side hard to see. </w:delText>
          </w:r>
        </w:del>
        <w:del w:id="321" w:author="Microsoft Office User" w:date="2023-03-07T13:07:00Z">
          <w:r w:rsidR="00473EBA" w:rsidDel="005617A2">
            <w:rPr>
              <w:rFonts w:ascii="Times New Roman" w:hAnsi="Times New Roman" w:cs="Times New Roman"/>
              <w:iCs/>
              <w:color w:val="000000" w:themeColor="text1"/>
            </w:rPr>
            <w:delText xml:space="preserve">In the </w:delText>
          </w:r>
        </w:del>
        <w:r w:rsidR="00473EBA">
          <w:rPr>
            <w:rFonts w:ascii="Times New Roman" w:hAnsi="Times New Roman" w:cs="Times New Roman"/>
            <w:iCs/>
            <w:color w:val="000000" w:themeColor="text1"/>
          </w:rPr>
          <w:t>late</w:t>
        </w:r>
      </w:ins>
      <w:ins w:id="322" w:author="Microsoft Office User" w:date="2023-03-07T13:07:00Z">
        <w:r w:rsidR="005617A2">
          <w:rPr>
            <w:rFonts w:ascii="Times New Roman" w:hAnsi="Times New Roman" w:cs="Times New Roman"/>
            <w:iCs/>
            <w:color w:val="000000" w:themeColor="text1"/>
          </w:rPr>
          <w:t xml:space="preserve"> </w:t>
        </w:r>
      </w:ins>
      <w:ins w:id="323" w:author="Bo Shen" w:date="2023-03-06T15:12:00Z">
        <w:del w:id="324" w:author="Microsoft Office User" w:date="2023-03-07T13:07:00Z">
          <w:r w:rsidR="00473EBA" w:rsidDel="005617A2">
            <w:rPr>
              <w:rFonts w:ascii="Times New Roman" w:hAnsi="Times New Roman" w:cs="Times New Roman"/>
              <w:iCs/>
              <w:color w:val="000000" w:themeColor="text1"/>
            </w:rPr>
            <w:delText xml:space="preserve"> stage </w:delText>
          </w:r>
        </w:del>
        <w:r w:rsidR="00473EBA">
          <w:rPr>
            <w:rFonts w:ascii="Times New Roman" w:hAnsi="Times New Roman" w:cs="Times New Roman"/>
            <w:iCs/>
            <w:color w:val="000000" w:themeColor="text1"/>
          </w:rPr>
          <w:t>(dynamics on the right, sorted to the choice onset)</w:t>
        </w:r>
      </w:ins>
      <w:ins w:id="325" w:author="Microsoft Office User" w:date="2023-03-07T13:08:00Z">
        <w:r w:rsidR="005617A2">
          <w:rPr>
            <w:rFonts w:ascii="Times New Roman" w:hAnsi="Times New Roman" w:cs="Times New Roman"/>
            <w:iCs/>
            <w:color w:val="000000" w:themeColor="text1"/>
          </w:rPr>
          <w:t xml:space="preserve"> stages. </w:t>
        </w:r>
      </w:ins>
      <w:ins w:id="326" w:author="Bo Shen" w:date="2023-03-06T15:12:00Z">
        <w:del w:id="327" w:author="Microsoft Office User" w:date="2023-03-07T13:08:00Z">
          <w:r w:rsidR="00473EBA" w:rsidDel="005617A2">
            <w:rPr>
              <w:rFonts w:ascii="Times New Roman" w:hAnsi="Times New Roman" w:cs="Times New Roman"/>
              <w:iCs/>
              <w:color w:val="000000" w:themeColor="text1"/>
            </w:rPr>
            <w:delText xml:space="preserve">, </w:delText>
          </w:r>
          <w:r w:rsidR="00473EBA" w:rsidRPr="00FF5C81" w:rsidDel="005617A2">
            <w:rPr>
              <w:rFonts w:ascii="Times New Roman" w:hAnsi="Times New Roman" w:cs="Times New Roman"/>
              <w:iCs/>
              <w:color w:val="000000" w:themeColor="text1"/>
            </w:rPr>
            <w:delText xml:space="preserve">the chosen </w:delText>
          </w:r>
          <w:r w:rsidR="00473EBA" w:rsidRPr="00412549" w:rsidDel="005617A2">
            <w:rPr>
              <w:rFonts w:ascii="Times New Roman" w:hAnsi="Times New Roman" w:cs="Times New Roman"/>
              <w:i/>
              <w:color w:val="000000" w:themeColor="text1"/>
            </w:rPr>
            <w:delText>D</w:delText>
          </w:r>
          <w:r w:rsidR="00473EBA" w:rsidRPr="00FF5C81" w:rsidDel="005617A2">
            <w:rPr>
              <w:rFonts w:ascii="Times New Roman" w:hAnsi="Times New Roman" w:cs="Times New Roman"/>
              <w:iCs/>
              <w:color w:val="000000" w:themeColor="text1"/>
            </w:rPr>
            <w:delText xml:space="preserve"> units do not reach a common threshold</w:delText>
          </w:r>
          <w:r w:rsidR="00473EBA" w:rsidDel="005617A2">
            <w:rPr>
              <w:rFonts w:ascii="Times New Roman" w:hAnsi="Times New Roman" w:cs="Times New Roman"/>
              <w:iCs/>
              <w:color w:val="000000" w:themeColor="text1"/>
            </w:rPr>
            <w:delText xml:space="preserve"> since the trials with lower coherence take longer time of competition and drive the </w:delText>
          </w:r>
          <w:r w:rsidR="00473EBA" w:rsidRPr="00F04C43" w:rsidDel="005617A2">
            <w:rPr>
              <w:rFonts w:ascii="Times New Roman" w:hAnsi="Times New Roman" w:cs="Times New Roman"/>
              <w:i/>
              <w:color w:val="000000" w:themeColor="text1"/>
            </w:rPr>
            <w:delText>D</w:delText>
          </w:r>
          <w:r w:rsidR="00473EBA" w:rsidDel="005617A2">
            <w:rPr>
              <w:rFonts w:ascii="Times New Roman" w:hAnsi="Times New Roman" w:cs="Times New Roman"/>
              <w:iCs/>
              <w:color w:val="000000" w:themeColor="text1"/>
            </w:rPr>
            <w:delText xml:space="preserve"> activities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I</w:t>
        </w:r>
        <w:r w:rsidR="00473EBA" w:rsidRPr="00FF5C81">
          <w:rPr>
            <w:rFonts w:ascii="Times New Roman" w:hAnsi="Times New Roman" w:cs="Times New Roman"/>
            <w:iCs/>
            <w:color w:val="000000" w:themeColor="text1"/>
          </w:rPr>
          <w:t xml:space="preserve">. </w:t>
        </w:r>
      </w:ins>
      <w:ins w:id="328" w:author="Microsoft Office User" w:date="2023-03-07T13:08:00Z">
        <w:r w:rsidR="005C0C10">
          <w:rPr>
            <w:rFonts w:ascii="Times New Roman" w:hAnsi="Times New Roman" w:cs="Times New Roman"/>
            <w:iCs/>
            <w:color w:val="000000" w:themeColor="text1"/>
          </w:rPr>
          <w:t xml:space="preserve">Average </w:t>
        </w:r>
        <w:del w:id="329" w:author="Bo Shen" w:date="2023-03-07T13:58:00Z">
          <w:r w:rsidR="005C0C10" w:rsidRPr="00F01BDD" w:rsidDel="0041105A">
            <w:rPr>
              <w:rFonts w:ascii="Times New Roman" w:hAnsi="Times New Roman" w:cs="Times New Roman"/>
              <w:i/>
              <w:color w:val="000000" w:themeColor="text1"/>
            </w:rPr>
            <w:delText>G</w:delText>
          </w:r>
        </w:del>
      </w:ins>
      <w:ins w:id="330" w:author="Bo Shen" w:date="2023-03-07T13:58:00Z">
        <w:r w:rsidR="0041105A">
          <w:rPr>
            <w:rFonts w:ascii="Times New Roman" w:hAnsi="Times New Roman" w:cs="Times New Roman"/>
            <w:i/>
            <w:color w:val="000000" w:themeColor="text1"/>
          </w:rPr>
          <w:t>D</w:t>
        </w:r>
      </w:ins>
      <w:ins w:id="331" w:author="Microsoft Office User" w:date="2023-03-07T13:08:00Z">
        <w:r w:rsidR="005C0C10">
          <w:rPr>
            <w:rFonts w:ascii="Times New Roman" w:hAnsi="Times New Roman" w:cs="Times New Roman"/>
            <w:iCs/>
            <w:color w:val="000000" w:themeColor="text1"/>
          </w:rPr>
          <w:t xml:space="preserve"> unit activity as a function of motion coherence</w:t>
        </w:r>
      </w:ins>
      <w:ins w:id="332" w:author="Microsoft Office User" w:date="2023-03-07T13:09:00Z">
        <w:r w:rsidR="005C0C10">
          <w:rPr>
            <w:rFonts w:ascii="Times New Roman" w:hAnsi="Times New Roman" w:cs="Times New Roman"/>
            <w:iCs/>
            <w:color w:val="000000" w:themeColor="text1"/>
          </w:rPr>
          <w:t xml:space="preserve">, analogous to panel </w:t>
        </w:r>
        <w:r w:rsidR="005C0C10" w:rsidRPr="005C0C10">
          <w:rPr>
            <w:rFonts w:ascii="Times New Roman" w:hAnsi="Times New Roman" w:cs="Times New Roman"/>
            <w:b/>
            <w:bCs/>
            <w:iCs/>
            <w:color w:val="000000" w:themeColor="text1"/>
            <w:rPrChange w:id="333" w:author="Microsoft Office User" w:date="2023-03-07T13:09:00Z">
              <w:rPr>
                <w:rFonts w:ascii="Times New Roman" w:hAnsi="Times New Roman" w:cs="Times New Roman"/>
                <w:iCs/>
                <w:color w:val="000000" w:themeColor="text1"/>
              </w:rPr>
            </w:rPrChange>
          </w:rPr>
          <w:t>G</w:t>
        </w:r>
        <w:r w:rsidR="005C0C10">
          <w:rPr>
            <w:rFonts w:ascii="Times New Roman" w:hAnsi="Times New Roman" w:cs="Times New Roman"/>
            <w:iCs/>
            <w:color w:val="000000" w:themeColor="text1"/>
          </w:rPr>
          <w:t>.</w:t>
        </w:r>
      </w:ins>
      <w:ins w:id="334" w:author="Bo Shen" w:date="2023-03-06T15:12:00Z">
        <w:del w:id="335" w:author="Microsoft Office User" w:date="2023-03-07T13:08:00Z">
          <w:r w:rsidR="00473EBA" w:rsidDel="005C0C10">
            <w:rPr>
              <w:rFonts w:ascii="Times New Roman" w:hAnsi="Times New Roman" w:cs="Times New Roman"/>
              <w:iCs/>
              <w:color w:val="000000" w:themeColor="text1"/>
            </w:rPr>
            <w:delText>In the early stage, t</w:delText>
          </w:r>
          <w:r w:rsidR="00473EBA" w:rsidRPr="00FF5C81" w:rsidDel="005C0C10">
            <w:rPr>
              <w:rFonts w:ascii="Times New Roman" w:hAnsi="Times New Roman" w:cs="Times New Roman"/>
              <w:iCs/>
              <w:color w:val="000000" w:themeColor="text1"/>
            </w:rPr>
            <w:delText xml:space="preserve">he </w:delText>
          </w:r>
          <w:r w:rsidR="00473EBA" w:rsidDel="005C0C10">
            <w:rPr>
              <w:rFonts w:ascii="Times New Roman" w:hAnsi="Times New Roman" w:cs="Times New Roman"/>
              <w:iCs/>
              <w:color w:val="000000" w:themeColor="text1"/>
            </w:rPr>
            <w:delText>aggregated activities of</w:delText>
          </w:r>
          <w:r w:rsidR="00473EBA" w:rsidRPr="00BF4D2D" w:rsidDel="005C0C10">
            <w:rPr>
              <w:rFonts w:ascii="Times New Roman" w:hAnsi="Times New Roman" w:cs="Times New Roman"/>
              <w:iCs/>
              <w:color w:val="000000" w:themeColor="text1"/>
            </w:rPr>
            <w:delText xml:space="preserve"> </w:delText>
          </w:r>
          <w:r w:rsidR="00473EBA" w:rsidRPr="00FF5C81" w:rsidDel="005C0C10">
            <w:rPr>
              <w:rFonts w:ascii="Times New Roman" w:hAnsi="Times New Roman" w:cs="Times New Roman"/>
              <w:iCs/>
              <w:color w:val="000000" w:themeColor="text1"/>
            </w:rPr>
            <w:delText xml:space="preserve">the unchosen </w:delText>
          </w:r>
          <w:r w:rsidR="00473EBA" w:rsidRPr="00412549"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show dependency on input coherence (</w:delText>
          </w:r>
          <w:r w:rsidR="00473EBA" w:rsidRPr="00BF4D2D" w:rsidDel="005C0C10">
            <w:rPr>
              <w:rFonts w:ascii="Times New Roman" w:hAnsi="Times New Roman" w:cs="Times New Roman"/>
              <w:b/>
              <w:bCs/>
              <w:iCs/>
              <w:color w:val="000000" w:themeColor="text1"/>
            </w:rPr>
            <w:delText>d</w:delText>
          </w:r>
          <w:r w:rsidR="00473EBA" w:rsidDel="005C0C10">
            <w:rPr>
              <w:rFonts w:ascii="Times New Roman" w:hAnsi="Times New Roman" w:cs="Times New Roman"/>
              <w:iCs/>
              <w:color w:val="000000" w:themeColor="text1"/>
            </w:rPr>
            <w:delText xml:space="preserve">) but the </w:delText>
          </w:r>
          <w:r w:rsidR="00473EBA" w:rsidRPr="00FF5C81" w:rsidDel="005C0C10">
            <w:rPr>
              <w:rFonts w:ascii="Times New Roman" w:hAnsi="Times New Roman" w:cs="Times New Roman"/>
              <w:iCs/>
              <w:color w:val="000000" w:themeColor="text1"/>
            </w:rPr>
            <w:delText xml:space="preserve">chosen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show weaker dependency on coherence (</w:delText>
          </w:r>
          <w:r w:rsidR="00473EBA" w:rsidRPr="00833E9F" w:rsidDel="005C0C10">
            <w:rPr>
              <w:rFonts w:ascii="Times New Roman" w:hAnsi="Times New Roman" w:cs="Times New Roman"/>
              <w:b/>
              <w:bCs/>
              <w:iCs/>
              <w:color w:val="000000" w:themeColor="text1"/>
            </w:rPr>
            <w:delText>a</w:delText>
          </w:r>
          <w:r w:rsidR="00473EBA" w:rsidDel="005C0C10">
            <w:rPr>
              <w:rFonts w:ascii="Times New Roman" w:hAnsi="Times New Roman" w:cs="Times New Roman"/>
              <w:iCs/>
              <w:color w:val="000000" w:themeColor="text1"/>
            </w:rPr>
            <w:delText xml:space="preserve">). In the late stage, the chosen </w:delText>
          </w:r>
          <w:r w:rsidR="00473EBA" w:rsidRPr="00DB202E"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exhibit higher activity than the unchosen </w:delText>
          </w:r>
          <w:r w:rsidR="00473EBA" w:rsidRPr="00AB67DC"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as the outcome of WTA competition;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units</w:delText>
          </w:r>
          <w:r w:rsidR="00473EBA" w:rsidRPr="00FF5C81" w:rsidDel="005C0C10">
            <w:rPr>
              <w:rFonts w:ascii="Times New Roman" w:hAnsi="Times New Roman" w:cs="Times New Roman"/>
              <w:iCs/>
              <w:color w:val="000000" w:themeColor="text1"/>
            </w:rPr>
            <w:delText xml:space="preserve"> with </w:delText>
          </w:r>
          <w:r w:rsidR="00473EBA" w:rsidDel="005C0C10">
            <w:rPr>
              <w:rFonts w:ascii="Times New Roman" w:hAnsi="Times New Roman" w:cs="Times New Roman"/>
              <w:iCs/>
              <w:color w:val="000000" w:themeColor="text1"/>
            </w:rPr>
            <w:delText>lower</w:delText>
          </w:r>
          <w:r w:rsidR="00473EBA" w:rsidRPr="00FF5C81" w:rsidDel="005C0C10">
            <w:rPr>
              <w:rFonts w:ascii="Times New Roman" w:hAnsi="Times New Roman" w:cs="Times New Roman"/>
              <w:iCs/>
              <w:color w:val="000000" w:themeColor="text1"/>
            </w:rPr>
            <w:delText xml:space="preserve"> input </w:delText>
          </w:r>
          <w:r w:rsidR="00473EBA" w:rsidDel="005C0C10">
            <w:rPr>
              <w:rFonts w:ascii="Times New Roman" w:hAnsi="Times New Roman" w:cs="Times New Roman"/>
              <w:iCs/>
              <w:color w:val="000000" w:themeColor="text1"/>
            </w:rPr>
            <w:delText>coherence</w:delText>
          </w:r>
          <w:r w:rsidR="00473EBA" w:rsidRPr="00FF5C81" w:rsidDel="005C0C10">
            <w:rPr>
              <w:rFonts w:ascii="Times New Roman" w:hAnsi="Times New Roman" w:cs="Times New Roman"/>
              <w:iCs/>
              <w:color w:val="000000" w:themeColor="text1"/>
            </w:rPr>
            <w:delText xml:space="preserve"> (i.e., longer RT) </w:delText>
          </w:r>
          <w:r w:rsidR="00473EBA" w:rsidDel="005C0C10">
            <w:rPr>
              <w:rFonts w:ascii="Times New Roman" w:hAnsi="Times New Roman" w:cs="Times New Roman"/>
              <w:iCs/>
              <w:color w:val="000000" w:themeColor="text1"/>
            </w:rPr>
            <w:delText>reaches higher activities since longer period of competition</w:delText>
          </w:r>
          <w:r w:rsidR="00473EBA" w:rsidRPr="00FF5C81" w:rsidDel="005C0C10">
            <w:rPr>
              <w:rFonts w:ascii="Times New Roman" w:hAnsi="Times New Roman" w:cs="Times New Roman"/>
              <w:iCs/>
              <w:color w:val="000000" w:themeColor="text1"/>
            </w:rPr>
            <w:delText>.</w:delText>
          </w:r>
        </w:del>
      </w:ins>
    </w:p>
    <w:p w14:paraId="48ACC9E6" w14:textId="0860D1F1" w:rsidR="00EB6A66" w:rsidRPr="00601363" w:rsidDel="000D7F3A" w:rsidRDefault="00EB6A66" w:rsidP="005C0C10">
      <w:pPr>
        <w:jc w:val="both"/>
        <w:rPr>
          <w:del w:id="336" w:author="Bo Shen" w:date="2023-02-02T17:14:00Z"/>
          <w:rFonts w:ascii="Times New Roman" w:hAnsi="Times New Roman" w:cs="Times New Roman"/>
          <w:i/>
          <w:color w:val="44546A" w:themeColor="text2"/>
          <w:rPrChange w:id="337" w:author="Bo Shen" w:date="2023-03-02T15:13:00Z">
            <w:rPr>
              <w:del w:id="338" w:author="Bo Shen" w:date="2023-02-02T17:14:00Z"/>
              <w:rFonts w:ascii="Times New Roman" w:hAnsi="Times New Roman" w:cs="Times New Roman"/>
              <w:i/>
              <w:color w:val="000000" w:themeColor="text1"/>
            </w:rPr>
          </w:rPrChange>
        </w:rPr>
      </w:pPr>
      <w:ins w:id="339" w:author="Bo Shen" w:date="2023-02-03T09:34:00Z">
        <w:del w:id="340" w:author="Microsoft Office User" w:date="2023-03-07T13:08:00Z">
          <w:r w:rsidRPr="00694F2F" w:rsidDel="005C0C10">
            <w:rPr>
              <w:rFonts w:ascii="Times New Roman" w:hAnsi="Times New Roman" w:cs="Times New Roman"/>
              <w:iCs/>
              <w:color w:val="000000" w:themeColor="text1"/>
              <w:rPrChange w:id="341" w:author="Bo Shen" w:date="2023-02-03T09:58:00Z">
                <w:rPr>
                  <w:rFonts w:ascii="Times New Roman" w:hAnsi="Times New Roman" w:cs="Times New Roman"/>
                  <w:iCs/>
                  <w:color w:val="000000" w:themeColor="text1"/>
                  <w:sz w:val="20"/>
                  <w:szCs w:val="20"/>
                </w:rPr>
              </w:rPrChange>
            </w:rPr>
            <w:delText xml:space="preserve"> </w:delText>
          </w:r>
        </w:del>
      </w:ins>
      <w:del w:id="342" w:author="Bo Shen" w:date="2023-02-02T17:13:00Z">
        <w:r w:rsidRPr="00601363" w:rsidDel="007E1654">
          <w:rPr>
            <w:rFonts w:ascii="Times New Roman" w:hAnsi="Times New Roman" w:cs="Times New Roman"/>
            <w:i/>
            <w:color w:val="44546A" w:themeColor="text2"/>
            <w:rPrChange w:id="343" w:author="Bo Shen" w:date="2023-03-02T15:13:00Z">
              <w:rPr>
                <w:rFonts w:ascii="Times New Roman" w:hAnsi="Times New Roman" w:cs="Times New Roman"/>
                <w:i/>
                <w:color w:val="000000" w:themeColor="text1"/>
                <w:sz w:val="18"/>
                <w:szCs w:val="18"/>
              </w:rPr>
            </w:rPrChange>
          </w:rPr>
          <w:delText xml:space="preserve">Consistent with empirical findings, </w:delText>
        </w:r>
      </w:del>
      <w:del w:id="344" w:author="Bo Shen" w:date="2023-02-02T17:12:00Z">
        <w:r w:rsidRPr="00601363" w:rsidDel="007E1654">
          <w:rPr>
            <w:rFonts w:ascii="Times New Roman" w:hAnsi="Times New Roman" w:cs="Times New Roman"/>
            <w:i/>
            <w:color w:val="44546A" w:themeColor="text2"/>
            <w:rPrChange w:id="345" w:author="Bo Shen" w:date="2023-03-02T15:13:00Z">
              <w:rPr>
                <w:rFonts w:ascii="Times New Roman" w:hAnsi="Times New Roman" w:cs="Times New Roman"/>
                <w:i/>
                <w:color w:val="000000" w:themeColor="text1"/>
                <w:sz w:val="18"/>
                <w:szCs w:val="18"/>
              </w:rPr>
            </w:rPrChange>
          </w:rPr>
          <w:delText xml:space="preserve">chosen unit activity reaches a common decision bound and show little input dependence, while unchosen activity remains suppressed by input strength. </w:delText>
        </w:r>
      </w:del>
      <w:del w:id="346" w:author="Bo Shen" w:date="2023-02-02T17:13:00Z">
        <w:r w:rsidRPr="00601363" w:rsidDel="007E1654">
          <w:rPr>
            <w:rFonts w:ascii="Times New Roman" w:hAnsi="Times New Roman" w:cs="Times New Roman"/>
            <w:i/>
            <w:color w:val="44546A" w:themeColor="text2"/>
            <w:rPrChange w:id="347" w:author="Bo Shen" w:date="2023-03-02T15:13:00Z">
              <w:rPr>
                <w:rFonts w:ascii="Times New Roman" w:hAnsi="Times New Roman" w:cs="Times New Roman"/>
                <w:i/>
                <w:color w:val="000000" w:themeColor="text1"/>
                <w:sz w:val="18"/>
                <w:szCs w:val="18"/>
              </w:rPr>
            </w:rPrChange>
          </w:rPr>
          <w:delText xml:space="preserve">Empirical and behavioral and neural dataset from </w:delText>
        </w:r>
        <w:r w:rsidRPr="00601363" w:rsidDel="007E1654">
          <w:rPr>
            <w:rFonts w:ascii="Times New Roman" w:hAnsi="Times New Roman" w:cs="Times New Roman"/>
            <w:i/>
            <w:color w:val="44546A" w:themeColor="text2"/>
            <w:rPrChange w:id="348" w:author="Bo Shen" w:date="2023-03-02T15:13:00Z">
              <w:rPr>
                <w:rFonts w:ascii="Times New Roman" w:hAnsi="Times New Roman" w:cs="Times New Roman"/>
                <w:i/>
                <w:color w:val="000000" w:themeColor="text1"/>
                <w:sz w:val="18"/>
                <w:szCs w:val="18"/>
              </w:rPr>
            </w:rPrChange>
          </w:rPr>
          <w:fldChar w:fldCharType="begin"/>
        </w:r>
        <w:r w:rsidRPr="00601363" w:rsidDel="007E1654">
          <w:rPr>
            <w:rFonts w:ascii="Times New Roman" w:hAnsi="Times New Roman" w:cs="Times New Roman"/>
            <w:i/>
            <w:color w:val="44546A" w:themeColor="text2"/>
            <w:rPrChange w:id="349" w:author="Bo Shen" w:date="2023-03-02T15:13:00Z">
              <w:rPr>
                <w:rFonts w:ascii="Times New Roman" w:hAnsi="Times New Roman" w:cs="Times New Roman"/>
                <w:i/>
                <w:color w:val="000000" w:themeColor="text1"/>
                <w:sz w:val="18"/>
                <w:szCs w:val="18"/>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601363" w:rsidDel="007E1654">
          <w:rPr>
            <w:rFonts w:ascii="Times New Roman" w:hAnsi="Times New Roman" w:cs="Times New Roman"/>
            <w:i/>
            <w:color w:val="44546A" w:themeColor="text2"/>
            <w:rPrChange w:id="350" w:author="Bo Shen" w:date="2023-03-02T15:13:00Z">
              <w:rPr>
                <w:rFonts w:ascii="Times New Roman" w:hAnsi="Times New Roman" w:cs="Times New Roman"/>
                <w:i/>
                <w:color w:val="000000" w:themeColor="text1"/>
                <w:sz w:val="18"/>
                <w:szCs w:val="18"/>
              </w:rPr>
            </w:rPrChange>
          </w:rPr>
          <w:fldChar w:fldCharType="separate"/>
        </w:r>
        <w:r w:rsidRPr="00601363" w:rsidDel="007E1654">
          <w:rPr>
            <w:rFonts w:ascii="Times New Roman" w:hAnsi="Times New Roman" w:cs="Times New Roman"/>
            <w:i/>
            <w:color w:val="44546A" w:themeColor="text2"/>
            <w:rPrChange w:id="351" w:author="Bo Shen" w:date="2023-03-02T15:13:00Z">
              <w:rPr>
                <w:rFonts w:ascii="Times New Roman" w:hAnsi="Times New Roman" w:cs="Times New Roman"/>
                <w:i/>
                <w:noProof/>
                <w:color w:val="000000" w:themeColor="text1"/>
                <w:sz w:val="18"/>
                <w:szCs w:val="18"/>
              </w:rPr>
            </w:rPrChange>
          </w:rPr>
          <w:delText>Roitman &amp; Shadlen (2002)</w:delText>
        </w:r>
        <w:r w:rsidRPr="00601363" w:rsidDel="007E1654">
          <w:rPr>
            <w:rFonts w:ascii="Times New Roman" w:hAnsi="Times New Roman" w:cs="Times New Roman"/>
            <w:i/>
            <w:color w:val="44546A" w:themeColor="text2"/>
            <w:rPrChange w:id="352" w:author="Bo Shen" w:date="2023-03-02T15:13:00Z">
              <w:rPr>
                <w:rFonts w:ascii="Times New Roman" w:hAnsi="Times New Roman" w:cs="Times New Roman"/>
                <w:i/>
                <w:color w:val="000000" w:themeColor="text1"/>
                <w:sz w:val="18"/>
                <w:szCs w:val="18"/>
              </w:rPr>
            </w:rPrChange>
          </w:rPr>
          <w:fldChar w:fldCharType="end"/>
        </w:r>
        <w:r w:rsidRPr="00601363" w:rsidDel="007E1654">
          <w:rPr>
            <w:rFonts w:ascii="Times New Roman" w:hAnsi="Times New Roman" w:cs="Times New Roman"/>
            <w:i/>
            <w:color w:val="44546A" w:themeColor="text2"/>
            <w:rPrChange w:id="353" w:author="Bo Shen" w:date="2023-03-02T15:13:00Z">
              <w:rPr>
                <w:rFonts w:ascii="Times New Roman" w:hAnsi="Times New Roman" w:cs="Times New Roman"/>
                <w:i/>
                <w:color w:val="000000" w:themeColor="text1"/>
                <w:sz w:val="18"/>
                <w:szCs w:val="18"/>
              </w:rPr>
            </w:rPrChange>
          </w:rPr>
          <w:delText>.</w:delText>
        </w:r>
      </w:del>
    </w:p>
    <w:p w14:paraId="27CA5A84" w14:textId="77777777" w:rsidR="00EB6A66" w:rsidRPr="00601363" w:rsidRDefault="00EB6A66" w:rsidP="005C0C10">
      <w:pPr>
        <w:jc w:val="both"/>
        <w:rPr>
          <w:iCs/>
        </w:rPr>
      </w:pPr>
    </w:p>
    <w:p w14:paraId="18FF4B41" w14:textId="77777777" w:rsidR="007D1522" w:rsidRDefault="007D1522">
      <w:r>
        <w:br w:type="page"/>
      </w:r>
    </w:p>
    <w:p w14:paraId="14F6B32A" w14:textId="77777777" w:rsidR="0098534E" w:rsidRDefault="0098534E" w:rsidP="00E36B40">
      <w:pPr>
        <w:spacing w:line="480" w:lineRule="auto"/>
        <w:jc w:val="center"/>
        <w:rPr>
          <w:rFonts w:ascii="Times New Roman" w:hAnsi="Times New Roman" w:cs="Times New Roman"/>
          <w:b/>
        </w:rPr>
      </w:pPr>
      <w:ins w:id="354" w:author="Bo Shen" w:date="2023-01-26T16:40:00Z">
        <w:r>
          <w:rPr>
            <w:rFonts w:ascii="Times New Roman" w:hAnsi="Times New Roman" w:cs="Times New Roman"/>
            <w:b/>
            <w:noProof/>
          </w:rPr>
          <w:lastRenderedPageBreak/>
          <w:drawing>
            <wp:inline distT="0" distB="0" distL="0" distR="0" wp14:anchorId="2C30D74F" wp14:editId="68C0C504">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5919262" cy="3803713"/>
                      </a:xfrm>
                      <a:prstGeom prst="rect">
                        <a:avLst/>
                      </a:prstGeom>
                    </pic:spPr>
                  </pic:pic>
                </a:graphicData>
              </a:graphic>
            </wp:inline>
          </w:drawing>
        </w:r>
      </w:ins>
    </w:p>
    <w:p w14:paraId="57440EB9" w14:textId="5A92A419" w:rsidR="0098534E" w:rsidRPr="00054B32" w:rsidRDefault="0098534E" w:rsidP="00520D97">
      <w:pPr>
        <w:jc w:val="both"/>
        <w:rPr>
          <w:ins w:id="35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56" w:author="Microsoft Office User" w:date="2023-03-07T13:10:00Z">
        <w:r w:rsidR="005C0C10">
          <w:rPr>
            <w:rFonts w:ascii="Times New Roman" w:hAnsi="Times New Roman" w:cs="Times New Roman"/>
          </w:rPr>
          <w:t>Log-likelihood surfaces</w:t>
        </w:r>
      </w:ins>
      <w:ins w:id="357" w:author="Bo Shen" w:date="2023-01-26T17:14:00Z">
        <w:del w:id="358" w:author="Microsoft Office User" w:date="2023-03-07T13:10:00Z">
          <w:r w:rsidDel="005C0C10">
            <w:rPr>
              <w:rFonts w:ascii="Times New Roman" w:hAnsi="Times New Roman" w:cs="Times New Roman" w:hint="eastAsia"/>
            </w:rPr>
            <w:delText>The</w:delText>
          </w:r>
          <w:r w:rsidDel="005C0C10">
            <w:rPr>
              <w:rFonts w:ascii="Times New Roman" w:hAnsi="Times New Roman" w:cs="Times New Roman"/>
            </w:rPr>
            <w:delText xml:space="preserve"> g</w:delText>
          </w:r>
        </w:del>
      </w:ins>
      <w:ins w:id="359" w:author="Bo Shen" w:date="2023-01-26T16:42:00Z">
        <w:del w:id="360" w:author="Microsoft Office User" w:date="2023-03-07T13:10:00Z">
          <w:r w:rsidDel="005C0C10">
            <w:rPr>
              <w:rFonts w:ascii="Times New Roman" w:hAnsi="Times New Roman" w:cs="Times New Roman"/>
            </w:rPr>
            <w:delText>oodness of fitting</w:delText>
          </w:r>
        </w:del>
        <w:r>
          <w:rPr>
            <w:rFonts w:ascii="Times New Roman" w:hAnsi="Times New Roman" w:cs="Times New Roman"/>
          </w:rPr>
          <w:t xml:space="preserve"> </w:t>
        </w:r>
      </w:ins>
      <w:ins w:id="361" w:author="Microsoft Office User" w:date="2023-03-07T13:11:00Z">
        <w:r w:rsidR="005C0C10">
          <w:rPr>
            <w:rFonts w:ascii="Times New Roman" w:hAnsi="Times New Roman" w:cs="Times New Roman"/>
          </w:rPr>
          <w:t>for</w:t>
        </w:r>
      </w:ins>
      <w:ins w:id="362" w:author="Bo Shen" w:date="2023-01-26T16:42:00Z">
        <w:del w:id="363" w:author="Microsoft Office User" w:date="2023-03-07T13:11:00Z">
          <w:r w:rsidDel="005C0C10">
            <w:rPr>
              <w:rFonts w:ascii="Times New Roman" w:hAnsi="Times New Roman" w:cs="Times New Roman"/>
            </w:rPr>
            <w:delText>of</w:delText>
          </w:r>
        </w:del>
        <w:r>
          <w:rPr>
            <w:rFonts w:ascii="Times New Roman" w:hAnsi="Times New Roman" w:cs="Times New Roman"/>
          </w:rPr>
          <w:t xml:space="preserve"> LDDM </w:t>
        </w:r>
      </w:ins>
      <w:ins w:id="364" w:author="Microsoft Office User" w:date="2023-03-07T13:11:00Z">
        <w:r w:rsidR="005C0C10">
          <w:rPr>
            <w:rFonts w:ascii="Times New Roman" w:hAnsi="Times New Roman" w:cs="Times New Roman"/>
          </w:rPr>
          <w:t xml:space="preserve">fit </w:t>
        </w:r>
      </w:ins>
      <w:ins w:id="365" w:author="Bo Shen" w:date="2023-01-26T16:42:00Z">
        <w:r>
          <w:rPr>
            <w:rFonts w:ascii="Times New Roman" w:hAnsi="Times New Roman" w:cs="Times New Roman"/>
          </w:rPr>
          <w:t xml:space="preserve">to </w:t>
        </w:r>
      </w:ins>
      <w:ins w:id="366" w:author="Bo Shen" w:date="2023-01-26T16:41:00Z">
        <w:r>
          <w:rPr>
            <w:rFonts w:ascii="Times New Roman" w:hAnsi="Times New Roman" w:cs="Times New Roman"/>
          </w:rPr>
          <w:t>Roitman &amp; Shadlen</w:t>
        </w:r>
        <w:del w:id="367" w:author="Microsoft Office User" w:date="2023-03-07T13:11:00Z">
          <w:r w:rsidDel="005C0C10">
            <w:rPr>
              <w:rFonts w:ascii="Times New Roman" w:hAnsi="Times New Roman" w:cs="Times New Roman"/>
            </w:rPr>
            <w:delText>’s</w:delText>
          </w:r>
        </w:del>
        <w:r>
          <w:rPr>
            <w:rFonts w:ascii="Times New Roman" w:hAnsi="Times New Roman" w:cs="Times New Roman"/>
          </w:rPr>
          <w:t xml:space="preserve"> (2002) </w:t>
        </w:r>
      </w:ins>
      <w:ins w:id="368" w:author="Microsoft Office User" w:date="2023-03-07T13:11:00Z">
        <w:r w:rsidR="005C0C10">
          <w:rPr>
            <w:rFonts w:ascii="Times New Roman" w:hAnsi="Times New Roman" w:cs="Times New Roman"/>
          </w:rPr>
          <w:t xml:space="preserve">behavioral </w:t>
        </w:r>
      </w:ins>
      <w:ins w:id="369" w:author="Bo Shen" w:date="2023-01-26T16:41:00Z">
        <w:r>
          <w:rPr>
            <w:rFonts w:ascii="Times New Roman" w:hAnsi="Times New Roman" w:cs="Times New Roman"/>
          </w:rPr>
          <w:t>data</w:t>
        </w:r>
      </w:ins>
      <w:ins w:id="370" w:author="Bo Shen" w:date="2023-01-26T16:42:00Z">
        <w:r>
          <w:rPr>
            <w:rFonts w:ascii="Times New Roman" w:hAnsi="Times New Roman" w:cs="Times New Roman"/>
          </w:rPr>
          <w:t xml:space="preserve"> </w:t>
        </w:r>
      </w:ins>
      <w:ins w:id="371" w:author="Bo Shen" w:date="2023-01-26T16:43:00Z">
        <w:r>
          <w:rPr>
            <w:rFonts w:ascii="Times New Roman" w:hAnsi="Times New Roman" w:cs="Times New Roman"/>
          </w:rPr>
          <w:t>over</w:t>
        </w:r>
      </w:ins>
      <w:ins w:id="372" w:author="Bo Shen" w:date="2023-01-26T16:42:00Z">
        <w:r>
          <w:rPr>
            <w:rFonts w:ascii="Times New Roman" w:hAnsi="Times New Roman" w:cs="Times New Roman"/>
          </w:rPr>
          <w:t xml:space="preserve"> </w:t>
        </w:r>
      </w:ins>
      <w:ins w:id="373" w:author="Bo Shen" w:date="2023-01-26T17:14:00Z">
        <w:r>
          <w:rPr>
            <w:rFonts w:ascii="Times New Roman" w:hAnsi="Times New Roman" w:cs="Times New Roman"/>
          </w:rPr>
          <w:t>the</w:t>
        </w:r>
      </w:ins>
      <w:ins w:id="374" w:author="Bo Shen" w:date="2023-01-26T16:43:00Z">
        <w:r>
          <w:rPr>
            <w:rFonts w:ascii="Times New Roman" w:hAnsi="Times New Roman" w:cs="Times New Roman"/>
          </w:rPr>
          <w:t xml:space="preserve"> regimes</w:t>
        </w:r>
      </w:ins>
      <w:ins w:id="375" w:author="Bo Shen" w:date="2023-01-26T16:44:00Z">
        <w:r>
          <w:rPr>
            <w:rFonts w:ascii="Times New Roman" w:hAnsi="Times New Roman" w:cs="Times New Roman"/>
          </w:rPr>
          <w:t xml:space="preserve"> of</w:t>
        </w:r>
      </w:ins>
      <w:ins w:id="376" w:author="Bo Shen" w:date="2023-01-26T16:43:00Z">
        <w:r>
          <w:rPr>
            <w:rFonts w:ascii="Times New Roman" w:hAnsi="Times New Roman" w:cs="Times New Roman"/>
          </w:rPr>
          <w:t xml:space="preserve"> </w:t>
        </w:r>
      </w:ins>
      <w:ins w:id="377" w:author="Bo Shen" w:date="2023-01-26T16:44:00Z">
        <w:r>
          <w:rPr>
            <w:rFonts w:ascii="Times New Roman" w:hAnsi="Times New Roman" w:cs="Times New Roman"/>
          </w:rPr>
          <w:t xml:space="preserve">the seven </w:t>
        </w:r>
      </w:ins>
      <w:ins w:id="378" w:author="Bo Shen" w:date="2023-01-26T16:43:00Z">
        <w:r>
          <w:rPr>
            <w:rFonts w:ascii="Times New Roman" w:hAnsi="Times New Roman" w:cs="Times New Roman"/>
          </w:rPr>
          <w:t>free parameters</w:t>
        </w:r>
      </w:ins>
      <w:ins w:id="379" w:author="Bo Shen" w:date="2023-01-26T16:44:00Z">
        <w:r>
          <w:rPr>
            <w:rFonts w:ascii="Times New Roman" w:hAnsi="Times New Roman" w:cs="Times New Roman"/>
          </w:rPr>
          <w:t>.</w:t>
        </w:r>
      </w:ins>
      <w:ins w:id="380" w:author="Bo Shen" w:date="2023-01-26T16:45:00Z">
        <w:r>
          <w:rPr>
            <w:rFonts w:ascii="Times New Roman" w:hAnsi="Times New Roman" w:cs="Times New Roman"/>
          </w:rPr>
          <w:t xml:space="preserve"> </w:t>
        </w:r>
      </w:ins>
      <w:ins w:id="381" w:author="Bo Shen" w:date="2023-01-26T16:54:00Z">
        <w:r>
          <w:rPr>
            <w:rFonts w:ascii="Times New Roman" w:hAnsi="Times New Roman" w:cs="Times New Roman"/>
          </w:rPr>
          <w:t>Each two p</w:t>
        </w:r>
      </w:ins>
      <w:ins w:id="382" w:author="Bo Shen" w:date="2023-01-26T16:53:00Z">
        <w:r>
          <w:rPr>
            <w:rFonts w:ascii="Times New Roman" w:hAnsi="Times New Roman" w:cs="Times New Roman"/>
          </w:rPr>
          <w:t xml:space="preserve">arameters </w:t>
        </w:r>
      </w:ins>
      <w:ins w:id="383" w:author="Bo Shen" w:date="2023-01-26T16:54:00Z">
        <w:r>
          <w:rPr>
            <w:rFonts w:ascii="Times New Roman" w:hAnsi="Times New Roman" w:cs="Times New Roman"/>
          </w:rPr>
          <w:t>were</w:t>
        </w:r>
      </w:ins>
      <w:ins w:id="384" w:author="Bo Shen" w:date="2023-01-26T16:53:00Z">
        <w:r>
          <w:rPr>
            <w:rFonts w:ascii="Times New Roman" w:hAnsi="Times New Roman" w:cs="Times New Roman"/>
          </w:rPr>
          <w:t xml:space="preserve"> paired to show the log-likelihood space</w:t>
        </w:r>
      </w:ins>
      <w:ins w:id="385" w:author="Bo Shen" w:date="2023-01-26T16:54:00Z">
        <w:r>
          <w:rPr>
            <w:rFonts w:ascii="Times New Roman" w:hAnsi="Times New Roman" w:cs="Times New Roman"/>
          </w:rPr>
          <w:t xml:space="preserve">, with </w:t>
        </w:r>
      </w:ins>
      <w:ins w:id="386" w:author="Bo Shen" w:date="2023-01-26T16:53:00Z">
        <w:r>
          <w:rPr>
            <w:rFonts w:ascii="Times New Roman" w:hAnsi="Times New Roman" w:cs="Times New Roman"/>
          </w:rPr>
          <w:t>other parameters se</w:t>
        </w:r>
      </w:ins>
      <w:ins w:id="387" w:author="Bo Shen" w:date="2023-01-26T16:54:00Z">
        <w:r>
          <w:rPr>
            <w:rFonts w:ascii="Times New Roman" w:hAnsi="Times New Roman" w:cs="Times New Roman"/>
          </w:rPr>
          <w:t xml:space="preserve">t as </w:t>
        </w:r>
      </w:ins>
      <w:ins w:id="388" w:author="Bo Shen" w:date="2023-01-26T17:20:00Z">
        <w:r>
          <w:rPr>
            <w:rFonts w:ascii="Times New Roman" w:hAnsi="Times New Roman" w:cs="Times New Roman"/>
          </w:rPr>
          <w:t xml:space="preserve">the </w:t>
        </w:r>
      </w:ins>
      <w:ins w:id="389"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390" w:author="Bo Shen" w:date="2023-01-26T16:47:00Z">
        <w:r>
          <w:rPr>
            <w:rFonts w:ascii="Times New Roman" w:hAnsi="Times New Roman" w:cs="Times New Roman"/>
          </w:rPr>
          <w:t>The contour lines indicate the isolines of log</w:t>
        </w:r>
      </w:ins>
      <w:ins w:id="391" w:author="Bo Shen" w:date="2023-01-26T16:48:00Z">
        <w:r>
          <w:rPr>
            <w:rFonts w:ascii="Times New Roman" w:hAnsi="Times New Roman" w:cs="Times New Roman"/>
          </w:rPr>
          <w:t>-</w:t>
        </w:r>
      </w:ins>
      <w:ins w:id="392" w:author="Bo Shen" w:date="2023-01-26T16:47:00Z">
        <w:r>
          <w:rPr>
            <w:rFonts w:ascii="Times New Roman" w:hAnsi="Times New Roman" w:cs="Times New Roman"/>
          </w:rPr>
          <w:t xml:space="preserve">likelihood, with the colors indicating </w:t>
        </w:r>
      </w:ins>
      <w:ins w:id="393" w:author="Bo Shen" w:date="2023-01-26T16:55:00Z">
        <w:r>
          <w:rPr>
            <w:rFonts w:ascii="Times New Roman" w:hAnsi="Times New Roman" w:cs="Times New Roman"/>
          </w:rPr>
          <w:t>its</w:t>
        </w:r>
      </w:ins>
      <w:ins w:id="394" w:author="Bo Shen" w:date="2023-01-26T16:47:00Z">
        <w:r>
          <w:rPr>
            <w:rFonts w:ascii="Times New Roman" w:hAnsi="Times New Roman" w:cs="Times New Roman"/>
          </w:rPr>
          <w:t xml:space="preserve"> value</w:t>
        </w:r>
      </w:ins>
      <w:ins w:id="395" w:author="Bo Shen" w:date="2023-01-26T16:56:00Z">
        <w:r>
          <w:rPr>
            <w:rFonts w:ascii="Times New Roman" w:hAnsi="Times New Roman" w:cs="Times New Roman"/>
          </w:rPr>
          <w:t xml:space="preserve"> and the red cross indicating the maximized log-likelihood</w:t>
        </w:r>
      </w:ins>
      <w:ins w:id="396" w:author="Bo Shen" w:date="2023-01-26T16:47:00Z">
        <w:r>
          <w:rPr>
            <w:rFonts w:ascii="Times New Roman" w:hAnsi="Times New Roman" w:cs="Times New Roman"/>
          </w:rPr>
          <w:t>.</w:t>
        </w:r>
      </w:ins>
      <w:ins w:id="397" w:author="Bo Shen" w:date="2023-01-26T17:20:00Z">
        <w:r>
          <w:rPr>
            <w:rFonts w:ascii="Times New Roman" w:hAnsi="Times New Roman" w:cs="Times New Roman"/>
          </w:rPr>
          <w:t xml:space="preserve"> </w:t>
        </w:r>
      </w:ins>
      <w:ins w:id="398" w:author="Bo Shen" w:date="2023-01-26T17:22:00Z">
        <w:r>
          <w:rPr>
            <w:rFonts w:ascii="Times New Roman" w:hAnsi="Times New Roman" w:cs="Times New Roman"/>
          </w:rPr>
          <w:t xml:space="preserve">The </w:t>
        </w:r>
        <w:del w:id="399" w:author="Microsoft Office User" w:date="2023-03-07T13:12:00Z">
          <w:r w:rsidDel="005C0C10">
            <w:rPr>
              <w:rFonts w:ascii="Times New Roman" w:hAnsi="Times New Roman" w:cs="Times New Roman"/>
            </w:rPr>
            <w:delText xml:space="preserve">spaces of </w:delText>
          </w:r>
        </w:del>
        <w:r>
          <w:rPr>
            <w:rFonts w:ascii="Times New Roman" w:hAnsi="Times New Roman" w:cs="Times New Roman"/>
          </w:rPr>
          <w:t xml:space="preserve">log-likelihood </w:t>
        </w:r>
      </w:ins>
      <w:ins w:id="400" w:author="Microsoft Office User" w:date="2023-03-07T13:11:00Z">
        <w:r w:rsidR="005C0C10">
          <w:rPr>
            <w:rFonts w:ascii="Times New Roman" w:hAnsi="Times New Roman" w:cs="Times New Roman"/>
          </w:rPr>
          <w:t>surfaces</w:t>
        </w:r>
      </w:ins>
      <w:ins w:id="401" w:author="Microsoft Office User" w:date="2023-03-07T13:12:00Z">
        <w:r w:rsidR="005C0C10">
          <w:rPr>
            <w:rFonts w:ascii="Times New Roman" w:hAnsi="Times New Roman" w:cs="Times New Roman"/>
          </w:rPr>
          <w:t xml:space="preserve"> </w:t>
        </w:r>
      </w:ins>
      <w:ins w:id="402" w:author="Bo Shen" w:date="2023-01-26T17:22:00Z">
        <w:r>
          <w:rPr>
            <w:rFonts w:ascii="Times New Roman" w:hAnsi="Times New Roman" w:cs="Times New Roman"/>
          </w:rPr>
          <w:t xml:space="preserve">showed </w:t>
        </w:r>
      </w:ins>
      <w:ins w:id="403" w:author="Microsoft Office User" w:date="2023-03-07T13:13:00Z">
        <w:r w:rsidR="005C0C10">
          <w:rPr>
            <w:rFonts w:ascii="Times New Roman" w:hAnsi="Times New Roman" w:cs="Times New Roman"/>
          </w:rPr>
          <w:t xml:space="preserve">a </w:t>
        </w:r>
      </w:ins>
      <w:ins w:id="404" w:author="Bo Shen" w:date="2023-01-27T09:18:00Z">
        <w:r>
          <w:rPr>
            <w:rFonts w:ascii="Times New Roman" w:hAnsi="Times New Roman" w:cs="Times New Roman" w:hint="eastAsia"/>
          </w:rPr>
          <w:t>smooth</w:t>
        </w:r>
        <w:del w:id="405" w:author="Microsoft Office User" w:date="2023-03-07T13:12:00Z">
          <w:r w:rsidDel="005C0C10">
            <w:rPr>
              <w:rFonts w:ascii="Times New Roman" w:hAnsi="Times New Roman" w:cs="Times New Roman" w:hint="eastAsia"/>
            </w:rPr>
            <w:delText>ed</w:delText>
          </w:r>
        </w:del>
        <w:r>
          <w:rPr>
            <w:rFonts w:ascii="Times New Roman" w:hAnsi="Times New Roman" w:cs="Times New Roman"/>
          </w:rPr>
          <w:t xml:space="preserve"> a</w:t>
        </w:r>
      </w:ins>
      <w:ins w:id="406" w:author="Microsoft Office User" w:date="2023-03-07T13:13:00Z">
        <w:r w:rsidR="005C0C10">
          <w:rPr>
            <w:rFonts w:ascii="Times New Roman" w:hAnsi="Times New Roman" w:cs="Times New Roman"/>
          </w:rPr>
          <w:t>nd</w:t>
        </w:r>
      </w:ins>
      <w:ins w:id="407" w:author="Microsoft Office User" w:date="2023-03-07T13:12:00Z">
        <w:r w:rsidR="005C0C10">
          <w:rPr>
            <w:rFonts w:ascii="Times New Roman" w:hAnsi="Times New Roman" w:cs="Times New Roman"/>
          </w:rPr>
          <w:t xml:space="preserve"> </w:t>
        </w:r>
      </w:ins>
      <w:ins w:id="408" w:author="Bo Shen" w:date="2023-01-27T09:18:00Z">
        <w:del w:id="409" w:author="Microsoft Office User" w:date="2023-03-07T13:12:00Z">
          <w:r w:rsidDel="005C0C10">
            <w:rPr>
              <w:rFonts w:ascii="Times New Roman" w:hAnsi="Times New Roman" w:cs="Times New Roman"/>
            </w:rPr>
            <w:delText xml:space="preserve">nd </w:delText>
          </w:r>
        </w:del>
        <w:r>
          <w:rPr>
            <w:rFonts w:ascii="Times New Roman" w:hAnsi="Times New Roman" w:cs="Times New Roman"/>
          </w:rPr>
          <w:t>single</w:t>
        </w:r>
      </w:ins>
      <w:ins w:id="410" w:author="Microsoft Office User" w:date="2023-03-07T13:12:00Z">
        <w:r w:rsidR="005C0C10">
          <w:rPr>
            <w:rFonts w:ascii="Times New Roman" w:hAnsi="Times New Roman" w:cs="Times New Roman"/>
          </w:rPr>
          <w:t>-</w:t>
        </w:r>
      </w:ins>
      <w:ins w:id="411" w:author="Bo Shen" w:date="2023-01-27T09:18:00Z">
        <w:del w:id="412" w:author="Microsoft Office User" w:date="2023-03-07T13:12:00Z">
          <w:r w:rsidDel="005C0C10">
            <w:rPr>
              <w:rFonts w:ascii="Times New Roman" w:hAnsi="Times New Roman" w:cs="Times New Roman"/>
            </w:rPr>
            <w:delText>-</w:delText>
          </w:r>
        </w:del>
        <w:r>
          <w:rPr>
            <w:rFonts w:ascii="Times New Roman" w:hAnsi="Times New Roman" w:cs="Times New Roman"/>
          </w:rPr>
          <w:t xml:space="preserve">point </w:t>
        </w:r>
        <w:del w:id="413" w:author="Microsoft Office User" w:date="2023-03-07T13:12:00Z">
          <w:r w:rsidDel="005C0C10">
            <w:rPr>
              <w:rFonts w:ascii="Times New Roman" w:hAnsi="Times New Roman" w:cs="Times New Roman"/>
            </w:rPr>
            <w:delText xml:space="preserve">of </w:delText>
          </w:r>
        </w:del>
        <w:r>
          <w:rPr>
            <w:rFonts w:ascii="Times New Roman" w:hAnsi="Times New Roman" w:cs="Times New Roman"/>
          </w:rPr>
          <w:t xml:space="preserve">maximum </w:t>
        </w:r>
      </w:ins>
      <w:ins w:id="414" w:author="Bo Shen" w:date="2023-01-27T09:19:00Z">
        <w:r>
          <w:rPr>
            <w:rFonts w:ascii="Times New Roman" w:hAnsi="Times New Roman" w:cs="Times New Roman"/>
          </w:rPr>
          <w:t>topography</w:t>
        </w:r>
      </w:ins>
      <w:ins w:id="415" w:author="Bo Shen" w:date="2023-01-27T09:18:00Z">
        <w:r>
          <w:rPr>
            <w:rFonts w:ascii="Times New Roman" w:hAnsi="Times New Roman" w:cs="Times New Roman"/>
          </w:rPr>
          <w:t>.</w:t>
        </w:r>
      </w:ins>
      <w:ins w:id="416" w:author="Bo Shen" w:date="2023-01-26T17:21:00Z">
        <w:r>
          <w:rPr>
            <w:rFonts w:ascii="Times New Roman" w:hAnsi="Times New Roman" w:cs="Times New Roman"/>
          </w:rPr>
          <w:t xml:space="preserve"> </w:t>
        </w:r>
      </w:ins>
      <w:ins w:id="417" w:author="Bo Shen" w:date="2023-01-26T16:43:00Z">
        <w:r w:rsidRPr="00AA6167">
          <w:rPr>
            <w:rFonts w:ascii="Times New Roman" w:hAnsi="Times New Roman" w:cs="Times New Roman"/>
            <w:b/>
            <w:bCs/>
            <w:rPrChange w:id="418" w:author="Bo Shen" w:date="2023-01-26T17:15:00Z">
              <w:rPr>
                <w:rFonts w:ascii="Times New Roman" w:hAnsi="Times New Roman" w:cs="Times New Roman"/>
              </w:rPr>
            </w:rPrChange>
          </w:rPr>
          <w:t>A.</w:t>
        </w:r>
      </w:ins>
      <w:ins w:id="419" w:author="Bo Shen" w:date="2023-01-26T16:48:00Z">
        <w:r>
          <w:rPr>
            <w:rFonts w:ascii="Times New Roman" w:hAnsi="Times New Roman" w:cs="Times New Roman"/>
          </w:rPr>
          <w:t xml:space="preserve"> </w:t>
        </w:r>
      </w:ins>
      <w:ins w:id="420" w:author="Bo Shen" w:date="2023-01-26T16:55:00Z">
        <w:r>
          <w:rPr>
            <w:rFonts w:ascii="Times New Roman" w:hAnsi="Times New Roman" w:cs="Times New Roman"/>
          </w:rPr>
          <w:t>T</w:t>
        </w:r>
      </w:ins>
      <w:ins w:id="421" w:author="Bo Shen" w:date="2023-01-26T16:53:00Z">
        <w:r>
          <w:rPr>
            <w:rFonts w:ascii="Times New Roman" w:hAnsi="Times New Roman" w:cs="Times New Roman"/>
          </w:rPr>
          <w:t xml:space="preserve">he connection weights parameters </w:t>
        </w:r>
      </w:ins>
      <m:oMath>
        <m:r>
          <w:ins w:id="422" w:author="Bo Shen" w:date="2023-01-26T16:55:00Z">
            <w:rPr>
              <w:rFonts w:ascii="Cambria Math" w:hAnsi="Cambria Math" w:cs="Times New Roman"/>
            </w:rPr>
            <m:t>α</m:t>
          </w:ins>
        </m:r>
      </m:oMath>
      <w:ins w:id="423" w:author="Bo Shen" w:date="2023-01-26T16:55:00Z">
        <w:r>
          <w:rPr>
            <w:rFonts w:ascii="Times New Roman" w:hAnsi="Times New Roman" w:cs="Times New Roman"/>
          </w:rPr>
          <w:t xml:space="preserve"> </w:t>
        </w:r>
      </w:ins>
      <w:ins w:id="424" w:author="Bo Shen" w:date="2023-01-26T16:53:00Z">
        <w:r>
          <w:rPr>
            <w:rFonts w:ascii="Times New Roman" w:hAnsi="Times New Roman" w:cs="Times New Roman"/>
          </w:rPr>
          <w:t xml:space="preserve">and </w:t>
        </w:r>
      </w:ins>
      <m:oMath>
        <m:r>
          <w:ins w:id="425" w:author="Bo Shen" w:date="2023-01-26T16:56:00Z">
            <w:rPr>
              <w:rFonts w:ascii="Cambria Math" w:hAnsi="Cambria Math" w:cs="Times New Roman"/>
            </w:rPr>
            <m:t xml:space="preserve">β </m:t>
          </w:ins>
        </m:r>
      </m:oMath>
      <w:ins w:id="426" w:author="Bo Shen" w:date="2023-01-26T17:17:00Z">
        <w:r>
          <w:rPr>
            <w:rFonts w:ascii="Times New Roman" w:hAnsi="Times New Roman" w:cs="Times New Roman"/>
          </w:rPr>
          <w:t>were paired</w:t>
        </w:r>
      </w:ins>
      <w:ins w:id="427" w:author="Bo Shen" w:date="2023-01-27T09:23:00Z">
        <w:r>
          <w:rPr>
            <w:rFonts w:ascii="Times New Roman" w:hAnsi="Times New Roman" w:cs="Times New Roman"/>
          </w:rPr>
          <w:t xml:space="preserve"> since</w:t>
        </w:r>
      </w:ins>
      <w:ins w:id="428" w:author="Bo Shen" w:date="2023-01-26T17:16:00Z">
        <w:r>
          <w:rPr>
            <w:rFonts w:ascii="Times New Roman" w:hAnsi="Times New Roman" w:cs="Times New Roman"/>
          </w:rPr>
          <w:t xml:space="preserve"> </w:t>
        </w:r>
      </w:ins>
      <w:ins w:id="429" w:author="Bo Shen" w:date="2023-01-26T17:17:00Z">
        <w:r>
          <w:rPr>
            <w:rFonts w:ascii="Times New Roman" w:hAnsi="Times New Roman" w:cs="Times New Roman"/>
          </w:rPr>
          <w:t xml:space="preserve">both control the ramping-up speed of the competition dynamics. </w:t>
        </w:r>
      </w:ins>
      <w:ins w:id="430" w:author="Bo Shen" w:date="2023-01-26T17:01:00Z">
        <w:r w:rsidRPr="008604B0">
          <w:rPr>
            <w:rFonts w:ascii="Times New Roman" w:hAnsi="Times New Roman" w:cs="Times New Roman"/>
            <w:b/>
            <w:bCs/>
            <w:rPrChange w:id="431"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432" w:author="Bo Shen" w:date="2023-01-26T17:02:00Z">
        <w:r>
          <w:rPr>
            <w:rFonts w:ascii="Times New Roman" w:hAnsi="Times New Roman" w:cs="Times New Roman"/>
          </w:rPr>
          <w:t>(</w:t>
        </w:r>
      </w:ins>
      <m:oMath>
        <m:r>
          <w:ins w:id="433" w:author="Bo Shen" w:date="2023-01-26T17:12:00Z">
            <w:rPr>
              <w:rFonts w:ascii="Cambria Math" w:hAnsi="Cambria Math" w:cs="Times New Roman"/>
            </w:rPr>
            <m:t>σ</m:t>
          </w:ins>
        </m:r>
      </m:oMath>
      <w:ins w:id="434"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435" w:author="Bo Shen" w:date="2023-01-26T17:12:00Z">
              <w:rPr>
                <w:rFonts w:ascii="Times New Roman" w:hAnsi="Times New Roman" w:cs="Times New Roman"/>
              </w:rPr>
            </w:rPrChange>
          </w:rPr>
          <w:t>S</w:t>
        </w:r>
        <w:r>
          <w:rPr>
            <w:rFonts w:ascii="Times New Roman" w:hAnsi="Times New Roman" w:cs="Times New Roman"/>
          </w:rPr>
          <w:t>)</w:t>
        </w:r>
      </w:ins>
      <w:ins w:id="436" w:author="Bo Shen" w:date="2023-01-27T09:24:00Z">
        <w:r>
          <w:rPr>
            <w:rFonts w:ascii="Times New Roman" w:hAnsi="Times New Roman" w:cs="Times New Roman"/>
          </w:rPr>
          <w:t xml:space="preserve"> since these two parameters control the </w:t>
        </w:r>
      </w:ins>
      <w:r w:rsidR="008F1C96">
        <w:rPr>
          <w:rFonts w:ascii="Times New Roman" w:hAnsi="Times New Roman" w:cs="Times New Roman"/>
        </w:rPr>
        <w:t>signal-to-noise</w:t>
      </w:r>
      <w:ins w:id="437" w:author="Bo Shen" w:date="2023-01-27T09:24:00Z">
        <w:r>
          <w:rPr>
            <w:rFonts w:ascii="Times New Roman" w:hAnsi="Times New Roman" w:cs="Times New Roman"/>
          </w:rPr>
          <w:t xml:space="preserve"> ratio. </w:t>
        </w:r>
        <w:r w:rsidRPr="001C58BB">
          <w:rPr>
            <w:rFonts w:ascii="Times New Roman" w:hAnsi="Times New Roman" w:cs="Times New Roman"/>
            <w:b/>
            <w:bCs/>
            <w:rPrChange w:id="438" w:author="Bo Shen" w:date="2023-01-27T09:33:00Z">
              <w:rPr>
                <w:rFonts w:ascii="Times New Roman" w:hAnsi="Times New Roman" w:cs="Times New Roman"/>
              </w:rPr>
            </w:rPrChange>
          </w:rPr>
          <w:t>C-E.</w:t>
        </w:r>
        <w:r>
          <w:rPr>
            <w:rFonts w:ascii="Times New Roman" w:hAnsi="Times New Roman" w:cs="Times New Roman"/>
          </w:rPr>
          <w:t xml:space="preserve"> </w:t>
        </w:r>
      </w:ins>
      <w:ins w:id="439" w:author="Bo Shen" w:date="2023-01-27T09:25:00Z">
        <w:r>
          <w:rPr>
            <w:rFonts w:ascii="Times New Roman" w:hAnsi="Times New Roman" w:cs="Times New Roman"/>
          </w:rPr>
          <w:t>The time constants of the three units were paired.</w:t>
        </w:r>
      </w:ins>
      <w:ins w:id="440" w:author="Bo Shen" w:date="2023-01-26T17:12:00Z">
        <w:r>
          <w:rPr>
            <w:rFonts w:ascii="Times New Roman" w:hAnsi="Times New Roman" w:cs="Times New Roman"/>
          </w:rPr>
          <w:t xml:space="preserve"> </w:t>
        </w:r>
      </w:ins>
      <w:ins w:id="441" w:author="Bo Shen" w:date="2023-01-27T17:08:00Z">
        <w:r>
          <w:rPr>
            <w:rFonts w:ascii="Times New Roman" w:hAnsi="Times New Roman" w:cs="Times New Roman"/>
          </w:rPr>
          <w:t xml:space="preserve">The values of the parameters at the maximum points </w:t>
        </w:r>
      </w:ins>
      <w:ins w:id="442" w:author="Bo Shen" w:date="2023-01-27T17:09:00Z">
        <w:r>
          <w:rPr>
            <w:rFonts w:ascii="Times New Roman" w:hAnsi="Times New Roman" w:cs="Times New Roman"/>
          </w:rPr>
          <w:t>precisely match</w:t>
        </w:r>
      </w:ins>
      <w:ins w:id="443" w:author="Bo Shen" w:date="2023-01-27T17:08:00Z">
        <w:r>
          <w:rPr>
            <w:rFonts w:ascii="Times New Roman" w:hAnsi="Times New Roman" w:cs="Times New Roman"/>
          </w:rPr>
          <w:t xml:space="preserve"> </w:t>
        </w:r>
      </w:ins>
      <w:ins w:id="444" w:author="Bo Shen" w:date="2023-01-27T17:09:00Z">
        <w:r>
          <w:rPr>
            <w:rFonts w:ascii="Times New Roman" w:hAnsi="Times New Roman" w:cs="Times New Roman"/>
          </w:rPr>
          <w:t>the best-fitting results given the precision</w:t>
        </w:r>
      </w:ins>
      <w:ins w:id="445" w:author="Bo Shen" w:date="2023-01-27T17:10:00Z">
        <w:r>
          <w:rPr>
            <w:rFonts w:ascii="Times New Roman" w:hAnsi="Times New Roman" w:cs="Times New Roman"/>
          </w:rPr>
          <w:t>s</w:t>
        </w:r>
      </w:ins>
      <w:ins w:id="446" w:author="Bo Shen" w:date="2023-01-27T17:09:00Z">
        <w:r>
          <w:rPr>
            <w:rFonts w:ascii="Times New Roman" w:hAnsi="Times New Roman" w:cs="Times New Roman"/>
          </w:rPr>
          <w:t xml:space="preserve"> of the grids (parameter values on the peaks: </w:t>
        </w:r>
      </w:ins>
      <m:oMath>
        <m:r>
          <w:ins w:id="447" w:author="Bo Shen" w:date="2023-01-27T16:40:00Z">
            <w:rPr>
              <w:rFonts w:ascii="Cambria Math" w:hAnsi="Cambria Math" w:cs="Times New Roman"/>
            </w:rPr>
            <m:t>α=0</m:t>
          </w:ins>
        </m:r>
      </m:oMath>
      <w:ins w:id="448" w:author="Bo Shen" w:date="2023-01-27T16:40:00Z">
        <w:r>
          <w:rPr>
            <w:rFonts w:ascii="Times New Roman" w:hAnsi="Times New Roman" w:cs="Times New Roman"/>
          </w:rPr>
          <w:t xml:space="preserve">, </w:t>
        </w:r>
      </w:ins>
      <m:oMath>
        <m:r>
          <w:ins w:id="449" w:author="Bo Shen" w:date="2023-01-27T16:40:00Z">
            <w:rPr>
              <w:rFonts w:ascii="Cambria Math" w:hAnsi="Cambria Math" w:cs="Times New Roman"/>
            </w:rPr>
            <m:t>β=1.4</m:t>
          </w:ins>
        </m:r>
      </m:oMath>
      <w:ins w:id="450" w:author="Bo Shen" w:date="2023-01-27T16:40:00Z">
        <w:r>
          <w:rPr>
            <w:rFonts w:ascii="Times New Roman" w:hAnsi="Times New Roman" w:cs="Times New Roman"/>
          </w:rPr>
          <w:t xml:space="preserve">, </w:t>
        </w:r>
      </w:ins>
      <m:oMath>
        <m:r>
          <w:ins w:id="451" w:author="Bo Shen" w:date="2023-01-27T16:40:00Z">
            <w:rPr>
              <w:rFonts w:ascii="Cambria Math" w:hAnsi="Cambria Math" w:cs="Times New Roman"/>
            </w:rPr>
            <m:t>σ = 26</m:t>
          </w:ins>
        </m:r>
      </m:oMath>
      <w:ins w:id="452" w:author="Bo Shen" w:date="2023-01-27T16:40:00Z">
        <w:r>
          <w:rPr>
            <w:rFonts w:ascii="Times New Roman" w:hAnsi="Times New Roman" w:cs="Times New Roman"/>
          </w:rPr>
          <w:t xml:space="preserve">, </w:t>
        </w:r>
      </w:ins>
      <m:oMath>
        <m:r>
          <w:ins w:id="453" w:author="Bo Shen" w:date="2023-01-27T16:40:00Z">
            <w:rPr>
              <w:rFonts w:ascii="Cambria Math" w:hAnsi="Cambria Math" w:cs="Times New Roman"/>
            </w:rPr>
            <m:t>S = 3210</m:t>
          </w:ins>
        </m:r>
      </m:oMath>
      <w:ins w:id="454" w:author="Bo Shen" w:date="2023-01-27T16:40:00Z">
        <w:r>
          <w:rPr>
            <w:rFonts w:ascii="Times New Roman" w:hAnsi="Times New Roman" w:cs="Times New Roman"/>
          </w:rPr>
          <w:t xml:space="preserve">, </w:t>
        </w:r>
      </w:ins>
      <m:oMath>
        <m:sSub>
          <m:sSubPr>
            <m:ctrlPr>
              <w:ins w:id="455" w:author="Bo Shen" w:date="2023-01-27T16:40:00Z">
                <w:rPr>
                  <w:rFonts w:ascii="Cambria Math" w:hAnsi="Cambria Math" w:cs="Times New Roman"/>
                  <w:i/>
                </w:rPr>
              </w:ins>
            </m:ctrlPr>
          </m:sSubPr>
          <m:e>
            <m:r>
              <w:ins w:id="456" w:author="Bo Shen" w:date="2023-01-27T16:40:00Z">
                <w:rPr>
                  <w:rFonts w:ascii="Cambria Math" w:hAnsi="Cambria Math" w:cs="Times New Roman"/>
                </w:rPr>
                <m:t>τ</m:t>
              </w:ins>
            </m:r>
          </m:e>
          <m:sub>
            <m:r>
              <w:ins w:id="457" w:author="Bo Shen" w:date="2023-01-27T16:40:00Z">
                <w:rPr>
                  <w:rFonts w:ascii="Cambria Math" w:hAnsi="Cambria Math" w:cs="Times New Roman"/>
                </w:rPr>
                <m:t>R</m:t>
              </w:ins>
            </m:r>
          </m:sub>
        </m:sSub>
        <m:r>
          <w:ins w:id="458" w:author="Bo Shen" w:date="2023-01-27T16:40:00Z">
            <w:rPr>
              <w:rFonts w:ascii="Cambria Math" w:hAnsi="Cambria Math" w:cs="Times New Roman"/>
            </w:rPr>
            <m:t xml:space="preserve"> = .1995</m:t>
          </w:ins>
        </m:r>
      </m:oMath>
      <w:ins w:id="459" w:author="Bo Shen" w:date="2023-01-27T16:40:00Z">
        <w:r>
          <w:rPr>
            <w:rFonts w:ascii="Times New Roman" w:hAnsi="Times New Roman" w:cs="Times New Roman"/>
          </w:rPr>
          <w:t xml:space="preserve">, </w:t>
        </w:r>
      </w:ins>
      <m:oMath>
        <m:sSub>
          <m:sSubPr>
            <m:ctrlPr>
              <w:ins w:id="460" w:author="Bo Shen" w:date="2023-01-27T16:40:00Z">
                <w:rPr>
                  <w:rFonts w:ascii="Cambria Math" w:hAnsi="Cambria Math" w:cs="Times New Roman"/>
                  <w:i/>
                </w:rPr>
              </w:ins>
            </m:ctrlPr>
          </m:sSubPr>
          <m:e>
            <m:r>
              <w:ins w:id="461" w:author="Bo Shen" w:date="2023-01-27T16:40:00Z">
                <w:rPr>
                  <w:rFonts w:ascii="Cambria Math" w:hAnsi="Cambria Math" w:cs="Times New Roman"/>
                </w:rPr>
                <m:t>τ</m:t>
              </w:ins>
            </m:r>
          </m:e>
          <m:sub>
            <m:r>
              <w:ins w:id="462" w:author="Bo Shen" w:date="2023-01-27T16:40:00Z">
                <w:rPr>
                  <w:rFonts w:ascii="Cambria Math" w:hAnsi="Cambria Math" w:cs="Times New Roman"/>
                </w:rPr>
                <m:t>G</m:t>
              </w:ins>
            </m:r>
          </m:sub>
        </m:sSub>
        <m:r>
          <w:ins w:id="463" w:author="Bo Shen" w:date="2023-01-27T16:40:00Z">
            <w:rPr>
              <w:rFonts w:ascii="Cambria Math" w:hAnsi="Cambria Math" w:cs="Times New Roman"/>
            </w:rPr>
            <m:t xml:space="preserve"> = </m:t>
          </w:ins>
        </m:r>
        <m:r>
          <w:ins w:id="464" w:author="Bo Shen" w:date="2023-01-27T16:42:00Z">
            <w:rPr>
              <w:rFonts w:ascii="Cambria Math" w:hAnsi="Cambria Math" w:cs="Times New Roman"/>
            </w:rPr>
            <m:t xml:space="preserve">.1995 </m:t>
          </w:ins>
        </m:r>
      </m:oMath>
      <w:ins w:id="465" w:author="Bo Shen" w:date="2023-01-27T16:44:00Z">
        <w:r>
          <w:rPr>
            <w:rFonts w:ascii="Times New Roman" w:hAnsi="Times New Roman" w:cs="Times New Roman"/>
          </w:rPr>
          <w:t xml:space="preserve">(panel </w:t>
        </w:r>
        <w:r w:rsidRPr="00520D97">
          <w:rPr>
            <w:rFonts w:ascii="Times New Roman" w:hAnsi="Times New Roman" w:cs="Times New Roman"/>
            <w:b/>
            <w:bCs/>
            <w:rPrChange w:id="466"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467" w:author="Bo Shen" w:date="2023-01-27T16:44:00Z">
            <w:rPr>
              <w:rFonts w:ascii="Cambria Math" w:hAnsi="Cambria Math" w:cs="Times New Roman"/>
            </w:rPr>
            <m:t>.2512</m:t>
          </w:ins>
        </m:r>
      </m:oMath>
      <w:ins w:id="468" w:author="Bo Shen" w:date="2023-01-27T16:44:00Z">
        <w:r>
          <w:rPr>
            <w:rFonts w:ascii="Times New Roman" w:hAnsi="Times New Roman" w:cs="Times New Roman"/>
          </w:rPr>
          <w:t xml:space="preserve"> </w:t>
        </w:r>
      </w:ins>
      <w:ins w:id="469" w:author="Bo Shen" w:date="2023-01-27T16:43:00Z">
        <w:r>
          <w:rPr>
            <w:rFonts w:ascii="Times New Roman" w:hAnsi="Times New Roman" w:cs="Times New Roman"/>
          </w:rPr>
          <w:t xml:space="preserve">(panel </w:t>
        </w:r>
        <w:r w:rsidRPr="00520D97">
          <w:rPr>
            <w:rFonts w:ascii="Times New Roman" w:hAnsi="Times New Roman" w:cs="Times New Roman"/>
            <w:b/>
            <w:bCs/>
            <w:rPrChange w:id="470" w:author="Bo Shen" w:date="2023-01-27T16:44:00Z">
              <w:rPr>
                <w:rFonts w:ascii="Times New Roman" w:hAnsi="Times New Roman" w:cs="Times New Roman"/>
              </w:rPr>
            </w:rPrChange>
          </w:rPr>
          <w:t>D</w:t>
        </w:r>
        <w:r>
          <w:rPr>
            <w:rFonts w:ascii="Times New Roman" w:hAnsi="Times New Roman" w:cs="Times New Roman"/>
          </w:rPr>
          <w:t>)</w:t>
        </w:r>
      </w:ins>
      <w:ins w:id="471" w:author="Bo Shen" w:date="2023-01-27T16:45:00Z">
        <w:r>
          <w:rPr>
            <w:rFonts w:ascii="Times New Roman" w:hAnsi="Times New Roman" w:cs="Times New Roman"/>
          </w:rPr>
          <w:t xml:space="preserve"> (two adjacent points given the grid resolution)</w:t>
        </w:r>
      </w:ins>
      <w:ins w:id="472" w:author="Bo Shen" w:date="2023-01-27T16:43:00Z">
        <w:r>
          <w:rPr>
            <w:rFonts w:ascii="Times New Roman" w:hAnsi="Times New Roman" w:cs="Times New Roman"/>
          </w:rPr>
          <w:t>,</w:t>
        </w:r>
      </w:ins>
      <w:ins w:id="473" w:author="Bo Shen" w:date="2023-01-27T16:40:00Z">
        <w:r>
          <w:rPr>
            <w:rFonts w:ascii="Times New Roman" w:hAnsi="Times New Roman" w:cs="Times New Roman"/>
          </w:rPr>
          <w:t xml:space="preserve"> </w:t>
        </w:r>
      </w:ins>
      <m:oMath>
        <m:sSub>
          <m:sSubPr>
            <m:ctrlPr>
              <w:ins w:id="474" w:author="Bo Shen" w:date="2023-01-27T16:40:00Z">
                <w:rPr>
                  <w:rFonts w:ascii="Cambria Math" w:hAnsi="Cambria Math" w:cs="Times New Roman"/>
                  <w:i/>
                </w:rPr>
              </w:ins>
            </m:ctrlPr>
          </m:sSubPr>
          <m:e>
            <m:r>
              <w:ins w:id="475" w:author="Bo Shen" w:date="2023-01-27T16:40:00Z">
                <w:rPr>
                  <w:rFonts w:ascii="Cambria Math" w:hAnsi="Cambria Math" w:cs="Times New Roman"/>
                </w:rPr>
                <m:t>τ</m:t>
              </w:ins>
            </m:r>
          </m:e>
          <m:sub>
            <m:r>
              <w:ins w:id="476" w:author="Bo Shen" w:date="2023-01-27T16:40:00Z">
                <w:rPr>
                  <w:rFonts w:ascii="Cambria Math" w:hAnsi="Cambria Math" w:cs="Times New Roman"/>
                </w:rPr>
                <m:t>D</m:t>
              </w:ins>
            </m:r>
          </m:sub>
        </m:sSub>
        <m:r>
          <w:ins w:id="477" w:author="Bo Shen" w:date="2023-01-27T16:40:00Z">
            <w:rPr>
              <w:rFonts w:ascii="Cambria Math" w:hAnsi="Cambria Math" w:cs="Times New Roman"/>
            </w:rPr>
            <m:t xml:space="preserve"> = .3162</m:t>
          </w:ins>
        </m:r>
      </m:oMath>
      <w:ins w:id="478" w:author="Bo Shen" w:date="2023-01-27T16:44:00Z">
        <w:r>
          <w:rPr>
            <w:rFonts w:ascii="Times New Roman" w:hAnsi="Times New Roman" w:cs="Times New Roman"/>
          </w:rPr>
          <w:t>.</w:t>
        </w:r>
      </w:ins>
      <w:ins w:id="479" w:author="Bo Shen" w:date="2023-01-27T17:09:00Z">
        <w:r>
          <w:rPr>
            <w:rFonts w:ascii="Times New Roman" w:hAnsi="Times New Roman" w:cs="Times New Roman"/>
          </w:rPr>
          <w:t>)</w:t>
        </w:r>
      </w:ins>
    </w:p>
    <w:p w14:paraId="68F5BF73" w14:textId="77777777" w:rsidR="0098534E" w:rsidRDefault="0098534E"/>
    <w:p w14:paraId="36BE7C5D" w14:textId="77777777" w:rsidR="0098534E" w:rsidRDefault="0098534E">
      <w:r>
        <w:br w:type="page"/>
      </w:r>
    </w:p>
    <w:p w14:paraId="44B5D09B" w14:textId="77777777" w:rsidR="0098534E" w:rsidRDefault="009A322F" w:rsidP="00737325">
      <w:pPr>
        <w:spacing w:line="480" w:lineRule="auto"/>
        <w:jc w:val="center"/>
        <w:rPr>
          <w:rFonts w:ascii="Times New Roman" w:hAnsi="Times New Roman" w:cs="Times New Roman"/>
          <w:b/>
        </w:rPr>
      </w:pPr>
      <w:ins w:id="480" w:author="Bo Shen" w:date="2023-03-02T14:02:00Z">
        <w:r>
          <w:rPr>
            <w:rFonts w:ascii="Times New Roman" w:hAnsi="Times New Roman" w:cs="Times New Roman"/>
            <w:b/>
            <w:noProof/>
          </w:rPr>
          <w:lastRenderedPageBreak/>
          <w:drawing>
            <wp:inline distT="0" distB="0" distL="0" distR="0" wp14:anchorId="46532A0E" wp14:editId="7F8141BC">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14:paraId="0E109577" w14:textId="1421B6D5" w:rsidR="0098534E" w:rsidRDefault="0098534E">
      <w:pPr>
        <w:jc w:val="both"/>
        <w:pPrChange w:id="481" w:author="Bo Shen" w:date="2023-03-01T14:55:00Z">
          <w:pPr/>
        </w:pPrChange>
      </w:pPr>
      <w:r>
        <w:rPr>
          <w:rFonts w:ascii="Times New Roman" w:hAnsi="Times New Roman" w:cs="Times New Roman"/>
          <w:b/>
        </w:rPr>
        <w:t xml:space="preserve">Figure 6-figure supplement </w:t>
      </w:r>
      <w:ins w:id="482" w:author="Bo Shen" w:date="2023-01-27T09:49:00Z">
        <w:r>
          <w:rPr>
            <w:rFonts w:ascii="Times New Roman" w:hAnsi="Times New Roman" w:cs="Times New Roman"/>
            <w:b/>
          </w:rPr>
          <w:t>2</w:t>
        </w:r>
      </w:ins>
      <w:del w:id="483"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484"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485" w:author="Bo Shen" w:date="2023-01-26T16:42:00Z">
        <w:r>
          <w:rPr>
            <w:rFonts w:ascii="Times New Roman" w:hAnsi="Times New Roman" w:cs="Times New Roman"/>
          </w:rPr>
          <w:t xml:space="preserve">of LDDM </w:t>
        </w:r>
      </w:ins>
      <w:ins w:id="486" w:author="Microsoft Office User" w:date="2023-03-07T13:14:00Z">
        <w:r w:rsidR="00407DCE">
          <w:rPr>
            <w:rFonts w:ascii="Times New Roman" w:hAnsi="Times New Roman" w:cs="Times New Roman"/>
          </w:rPr>
          <w:t>for</w:t>
        </w:r>
      </w:ins>
      <w:ins w:id="487" w:author="Bo Shen" w:date="2023-01-27T09:49:00Z">
        <w:del w:id="488" w:author="Microsoft Office User" w:date="2023-03-07T13:14:00Z">
          <w:r w:rsidDel="00407DCE">
            <w:rPr>
              <w:rFonts w:ascii="Times New Roman" w:hAnsi="Times New Roman" w:cs="Times New Roman"/>
            </w:rPr>
            <w:delText>on</w:delText>
          </w:r>
        </w:del>
        <w:r>
          <w:rPr>
            <w:rFonts w:ascii="Times New Roman" w:hAnsi="Times New Roman" w:cs="Times New Roman"/>
          </w:rPr>
          <w:t xml:space="preserve"> the parameters</w:t>
        </w:r>
      </w:ins>
      <w:ins w:id="489" w:author="Bo Shen" w:date="2023-03-02T14:02:00Z">
        <w:r w:rsidR="009A322F">
          <w:rPr>
            <w:rFonts w:ascii="Times New Roman" w:hAnsi="Times New Roman" w:cs="Times New Roman"/>
          </w:rPr>
          <w:t xml:space="preserve"> </w:t>
        </w:r>
      </w:ins>
      <w:ins w:id="490" w:author="Microsoft Office User" w:date="2023-03-07T13:15:00Z">
        <w:r w:rsidR="00407DCE">
          <w:rPr>
            <w:rFonts w:ascii="Times New Roman" w:hAnsi="Times New Roman" w:cs="Times New Roman"/>
          </w:rPr>
          <w:t xml:space="preserve">from the </w:t>
        </w:r>
      </w:ins>
      <w:ins w:id="491" w:author="Bo Shen" w:date="2023-03-02T14:02:00Z">
        <w:del w:id="492" w:author="Microsoft Office User" w:date="2023-03-07T13:15:00Z">
          <w:r w:rsidR="009A322F" w:rsidDel="00407DCE">
            <w:rPr>
              <w:rFonts w:ascii="Times New Roman" w:hAnsi="Times New Roman" w:cs="Times New Roman"/>
            </w:rPr>
            <w:delText xml:space="preserve">of </w:delText>
          </w:r>
        </w:del>
      </w:ins>
      <w:ins w:id="493" w:author="Bo Shen" w:date="2023-03-02T14:03:00Z">
        <w:r w:rsidR="009A322F">
          <w:rPr>
            <w:rFonts w:ascii="Times New Roman" w:hAnsi="Times New Roman" w:cs="Times New Roman"/>
          </w:rPr>
          <w:t>best fit</w:t>
        </w:r>
      </w:ins>
      <w:ins w:id="494" w:author="Bo Shen" w:date="2023-01-27T09:49:00Z">
        <w:r>
          <w:rPr>
            <w:rFonts w:ascii="Times New Roman" w:hAnsi="Times New Roman" w:cs="Times New Roman"/>
          </w:rPr>
          <w:t xml:space="preserve"> </w:t>
        </w:r>
      </w:ins>
      <w:ins w:id="495" w:author="Bo Shen" w:date="2023-01-27T09:50:00Z">
        <w:r>
          <w:rPr>
            <w:rFonts w:ascii="Times New Roman" w:hAnsi="Times New Roman" w:cs="Times New Roman"/>
          </w:rPr>
          <w:t>to</w:t>
        </w:r>
      </w:ins>
      <w:ins w:id="496" w:author="Bo Shen" w:date="2023-01-26T16:42:00Z">
        <w:r>
          <w:rPr>
            <w:rFonts w:ascii="Times New Roman" w:hAnsi="Times New Roman" w:cs="Times New Roman"/>
          </w:rPr>
          <w:t xml:space="preserve"> </w:t>
        </w:r>
      </w:ins>
      <w:ins w:id="497" w:author="Bo Shen" w:date="2023-01-26T16:41:00Z">
        <w:r>
          <w:rPr>
            <w:rFonts w:ascii="Times New Roman" w:hAnsi="Times New Roman" w:cs="Times New Roman"/>
          </w:rPr>
          <w:t>Roitman &amp; Shadlen</w:t>
        </w:r>
      </w:ins>
      <w:ins w:id="498" w:author="Microsoft Office User" w:date="2023-03-07T13:15:00Z">
        <w:r w:rsidR="00407DCE">
          <w:rPr>
            <w:rFonts w:ascii="Times New Roman" w:hAnsi="Times New Roman" w:cs="Times New Roman"/>
          </w:rPr>
          <w:t xml:space="preserve"> </w:t>
        </w:r>
      </w:ins>
      <w:ins w:id="499" w:author="Bo Shen" w:date="2023-01-26T16:41:00Z">
        <w:del w:id="500" w:author="Microsoft Office User" w:date="2023-03-07T13:15:00Z">
          <w:r w:rsidDel="00407DCE">
            <w:rPr>
              <w:rFonts w:ascii="Times New Roman" w:hAnsi="Times New Roman" w:cs="Times New Roman"/>
            </w:rPr>
            <w:delText xml:space="preserve">’s </w:delText>
          </w:r>
        </w:del>
        <w:r>
          <w:rPr>
            <w:rFonts w:ascii="Times New Roman" w:hAnsi="Times New Roman" w:cs="Times New Roman"/>
          </w:rPr>
          <w:t>(2002)</w:t>
        </w:r>
      </w:ins>
      <w:ins w:id="501" w:author="Microsoft Office User" w:date="2023-03-07T13:15:00Z">
        <w:r w:rsidR="00407DCE">
          <w:rPr>
            <w:rFonts w:ascii="Times New Roman" w:hAnsi="Times New Roman" w:cs="Times New Roman"/>
          </w:rPr>
          <w:t xml:space="preserve"> behavioral</w:t>
        </w:r>
      </w:ins>
      <w:ins w:id="502" w:author="Bo Shen" w:date="2023-01-26T16:41:00Z">
        <w:r>
          <w:rPr>
            <w:rFonts w:ascii="Times New Roman" w:hAnsi="Times New Roman" w:cs="Times New Roman"/>
          </w:rPr>
          <w:t xml:space="preserve"> data</w:t>
        </w:r>
      </w:ins>
      <w:ins w:id="503" w:author="Bo Shen" w:date="2023-01-26T16:44:00Z">
        <w:r>
          <w:rPr>
            <w:rFonts w:ascii="Times New Roman" w:hAnsi="Times New Roman" w:cs="Times New Roman"/>
          </w:rPr>
          <w:t>.</w:t>
        </w:r>
      </w:ins>
      <w:ins w:id="504" w:author="Bo Shen" w:date="2023-01-27T17:15:00Z">
        <w:r>
          <w:rPr>
            <w:rFonts w:ascii="Times New Roman" w:hAnsi="Times New Roman" w:cs="Times New Roman"/>
          </w:rPr>
          <w:t xml:space="preserve"> We </w:t>
        </w:r>
      </w:ins>
      <w:ins w:id="505" w:author="Bo Shen" w:date="2023-01-27T17:16:00Z">
        <w:r>
          <w:rPr>
            <w:rFonts w:ascii="Times New Roman" w:hAnsi="Times New Roman" w:cs="Times New Roman"/>
          </w:rPr>
          <w:t>visualized</w:t>
        </w:r>
      </w:ins>
      <w:ins w:id="506" w:author="Bo Shen" w:date="2023-01-27T09:52:00Z">
        <w:r>
          <w:rPr>
            <w:rFonts w:ascii="Times New Roman" w:hAnsi="Times New Roman" w:cs="Times New Roman"/>
          </w:rPr>
          <w:t xml:space="preserve"> </w:t>
        </w:r>
      </w:ins>
      <w:ins w:id="507" w:author="Bo Shen" w:date="2023-01-27T17:16:00Z">
        <w:r>
          <w:rPr>
            <w:rFonts w:ascii="Times New Roman" w:hAnsi="Times New Roman" w:cs="Times New Roman"/>
          </w:rPr>
          <w:t>t</w:t>
        </w:r>
      </w:ins>
      <w:ins w:id="508" w:author="Bo Shen" w:date="2023-01-27T17:15:00Z">
        <w:r>
          <w:rPr>
            <w:rFonts w:ascii="Times New Roman" w:hAnsi="Times New Roman" w:cs="Times New Roman"/>
          </w:rPr>
          <w:t xml:space="preserve">he log-likelihood of the model </w:t>
        </w:r>
      </w:ins>
      <w:ins w:id="509" w:author="Bo Shen" w:date="2023-03-02T14:05:00Z">
        <w:r w:rsidR="009A322F">
          <w:rPr>
            <w:rFonts w:ascii="Times New Roman" w:hAnsi="Times New Roman" w:cs="Times New Roman"/>
          </w:rPr>
          <w:t xml:space="preserve">when </w:t>
        </w:r>
      </w:ins>
      <w:ins w:id="510" w:author="Bo Shen" w:date="2023-01-27T17:16:00Z">
        <w:r>
          <w:rPr>
            <w:rFonts w:ascii="Times New Roman" w:hAnsi="Times New Roman" w:cs="Times New Roman"/>
          </w:rPr>
          <w:t>re-fit</w:t>
        </w:r>
      </w:ins>
      <w:ins w:id="511" w:author="Bo Shen" w:date="2023-03-02T14:05:00Z">
        <w:r w:rsidR="009A322F">
          <w:rPr>
            <w:rFonts w:ascii="Times New Roman" w:hAnsi="Times New Roman" w:cs="Times New Roman"/>
          </w:rPr>
          <w:t>ting</w:t>
        </w:r>
      </w:ins>
      <w:ins w:id="512" w:author="Bo Shen" w:date="2023-01-27T17:16:00Z">
        <w:r>
          <w:rPr>
            <w:rFonts w:ascii="Times New Roman" w:hAnsi="Times New Roman" w:cs="Times New Roman"/>
          </w:rPr>
          <w:t xml:space="preserve"> </w:t>
        </w:r>
      </w:ins>
      <w:ins w:id="513" w:author="Bo Shen" w:date="2023-01-27T17:15:00Z">
        <w:r>
          <w:rPr>
            <w:rFonts w:ascii="Times New Roman" w:hAnsi="Times New Roman" w:cs="Times New Roman"/>
          </w:rPr>
          <w:t xml:space="preserve">to </w:t>
        </w:r>
      </w:ins>
      <w:ins w:id="514" w:author="Bo Shen" w:date="2023-01-27T09:52:00Z">
        <w:r>
          <w:rPr>
            <w:rFonts w:ascii="Times New Roman" w:hAnsi="Times New Roman" w:cs="Times New Roman"/>
          </w:rPr>
          <w:t xml:space="preserve">the </w:t>
        </w:r>
      </w:ins>
      <w:ins w:id="515" w:author="Bo Shen" w:date="2023-03-02T14:03:00Z">
        <w:r w:rsidR="009A322F">
          <w:rPr>
            <w:rFonts w:ascii="Times New Roman" w:hAnsi="Times New Roman" w:cs="Times New Roman"/>
          </w:rPr>
          <w:t>generated</w:t>
        </w:r>
      </w:ins>
      <w:ins w:id="516" w:author="Bo Shen" w:date="2023-01-27T09:52:00Z">
        <w:r>
          <w:rPr>
            <w:rFonts w:ascii="Times New Roman" w:hAnsi="Times New Roman" w:cs="Times New Roman"/>
          </w:rPr>
          <w:t xml:space="preserve"> </w:t>
        </w:r>
      </w:ins>
      <w:ins w:id="517" w:author="Bo Shen" w:date="2023-01-27T09:53:00Z">
        <w:r>
          <w:rPr>
            <w:rFonts w:ascii="Times New Roman" w:hAnsi="Times New Roman" w:cs="Times New Roman"/>
          </w:rPr>
          <w:t>data</w:t>
        </w:r>
      </w:ins>
      <w:ins w:id="518" w:author="Bo Shen" w:date="2023-01-27T09:55:00Z">
        <w:r>
          <w:rPr>
            <w:rFonts w:ascii="Times New Roman" w:hAnsi="Times New Roman" w:cs="Times New Roman"/>
          </w:rPr>
          <w:t xml:space="preserve"> based on the set of </w:t>
        </w:r>
      </w:ins>
      <w:ins w:id="519" w:author="Bo Shen" w:date="2023-01-27T17:13:00Z">
        <w:r>
          <w:rPr>
            <w:rFonts w:ascii="Times New Roman" w:hAnsi="Times New Roman" w:cs="Times New Roman"/>
          </w:rPr>
          <w:t xml:space="preserve">parameters </w:t>
        </w:r>
      </w:ins>
      <w:ins w:id="520" w:author="Bo Shen" w:date="2023-03-02T14:03:00Z">
        <w:r w:rsidR="009A322F">
          <w:rPr>
            <w:rFonts w:ascii="Times New Roman" w:hAnsi="Times New Roman" w:cs="Times New Roman"/>
          </w:rPr>
          <w:t>of best fit (</w:t>
        </w:r>
      </w:ins>
      <w:ins w:id="521" w:author="Bo Shen" w:date="2023-01-27T17:13:00Z">
        <w:r>
          <w:rPr>
            <w:rFonts w:ascii="Times New Roman" w:hAnsi="Times New Roman" w:cs="Times New Roman"/>
          </w:rPr>
          <w:t>shown</w:t>
        </w:r>
      </w:ins>
      <w:ins w:id="522" w:author="Bo Shen" w:date="2023-01-27T09:55:00Z">
        <w:r>
          <w:rPr>
            <w:rFonts w:ascii="Times New Roman" w:hAnsi="Times New Roman" w:cs="Times New Roman"/>
          </w:rPr>
          <w:t xml:space="preserve"> in </w:t>
        </w:r>
      </w:ins>
      <w:ins w:id="523" w:author="Bo Shen" w:date="2023-03-02T14:03:00Z">
        <w:r w:rsidR="009A322F">
          <w:rPr>
            <w:rFonts w:ascii="Times New Roman" w:hAnsi="Times New Roman" w:cs="Times New Roman"/>
          </w:rPr>
          <w:t>blue crosses)</w:t>
        </w:r>
      </w:ins>
      <w:ins w:id="524" w:author="Bo Shen" w:date="2023-01-27T17:13:00Z">
        <w:r>
          <w:rPr>
            <w:rFonts w:ascii="Times New Roman" w:hAnsi="Times New Roman" w:cs="Times New Roman"/>
          </w:rPr>
          <w:t xml:space="preserve">. </w:t>
        </w:r>
      </w:ins>
      <w:ins w:id="525" w:author="Bo Shen" w:date="2023-01-27T17:16:00Z">
        <w:r>
          <w:rPr>
            <w:rFonts w:ascii="Times New Roman" w:hAnsi="Times New Roman" w:cs="Times New Roman"/>
          </w:rPr>
          <w:t xml:space="preserve">Each panel </w:t>
        </w:r>
      </w:ins>
      <w:ins w:id="526" w:author="Bo Shen" w:date="2023-03-02T14:06:00Z">
        <w:r w:rsidR="009A322F">
          <w:rPr>
            <w:rFonts w:ascii="Times New Roman" w:hAnsi="Times New Roman" w:cs="Times New Roman"/>
          </w:rPr>
          <w:t xml:space="preserve">shows the log-likelihood values </w:t>
        </w:r>
      </w:ins>
      <w:ins w:id="527" w:author="Bo Shen" w:date="2023-03-02T14:07:00Z">
        <w:r w:rsidR="009A322F">
          <w:rPr>
            <w:rFonts w:ascii="Times New Roman" w:hAnsi="Times New Roman" w:cs="Times New Roman"/>
          </w:rPr>
          <w:t>of</w:t>
        </w:r>
      </w:ins>
      <w:ins w:id="528" w:author="Bo Shen" w:date="2023-03-02T14:06:00Z">
        <w:r w:rsidR="009A322F">
          <w:rPr>
            <w:rFonts w:ascii="Times New Roman" w:hAnsi="Times New Roman" w:cs="Times New Roman"/>
          </w:rPr>
          <w:t xml:space="preserve"> the model </w:t>
        </w:r>
      </w:ins>
      <w:ins w:id="529" w:author="Bo Shen" w:date="2023-03-02T14:07:00Z">
        <w:r w:rsidR="009A322F">
          <w:rPr>
            <w:rFonts w:ascii="Times New Roman" w:hAnsi="Times New Roman" w:cs="Times New Roman"/>
          </w:rPr>
          <w:t xml:space="preserve">to fit the </w:t>
        </w:r>
      </w:ins>
      <w:ins w:id="530" w:author="Bo Shen" w:date="2023-03-02T14:06:00Z">
        <w:r w:rsidR="009A322F">
          <w:rPr>
            <w:rFonts w:ascii="Times New Roman" w:hAnsi="Times New Roman" w:cs="Times New Roman"/>
          </w:rPr>
          <w:t xml:space="preserve">generated data </w:t>
        </w:r>
      </w:ins>
      <w:ins w:id="531" w:author="Bo Shen" w:date="2023-03-02T14:07:00Z">
        <w:r w:rsidR="009A322F">
          <w:rPr>
            <w:rFonts w:ascii="Times New Roman" w:hAnsi="Times New Roman" w:cs="Times New Roman"/>
          </w:rPr>
          <w:t>across pairs of parameters</w:t>
        </w:r>
      </w:ins>
      <w:ins w:id="532" w:author="Bo Shen" w:date="2023-01-27T17:14:00Z">
        <w:r>
          <w:rPr>
            <w:rFonts w:ascii="Times New Roman" w:hAnsi="Times New Roman" w:cs="Times New Roman"/>
          </w:rPr>
          <w:t>. T</w:t>
        </w:r>
      </w:ins>
      <w:ins w:id="533" w:author="Bo Shen" w:date="2023-01-27T17:10:00Z">
        <w:r>
          <w:rPr>
            <w:rFonts w:ascii="Times New Roman" w:hAnsi="Times New Roman" w:cs="Times New Roman"/>
          </w:rPr>
          <w:t xml:space="preserve">he </w:t>
        </w:r>
      </w:ins>
      <w:ins w:id="534" w:author="Bo Shen" w:date="2023-03-02T14:11:00Z">
        <w:r w:rsidR="009A322F">
          <w:rPr>
            <w:rFonts w:ascii="Times New Roman" w:hAnsi="Times New Roman" w:cs="Times New Roman"/>
          </w:rPr>
          <w:t xml:space="preserve">recovered </w:t>
        </w:r>
      </w:ins>
      <w:ins w:id="535" w:author="Bo Shen" w:date="2023-01-27T17:10:00Z">
        <w:r>
          <w:rPr>
            <w:rFonts w:ascii="Times New Roman" w:hAnsi="Times New Roman" w:cs="Times New Roman"/>
          </w:rPr>
          <w:t>parameter</w:t>
        </w:r>
      </w:ins>
      <w:ins w:id="536" w:author="Bo Shen" w:date="2023-03-02T14:08:00Z">
        <w:r w:rsidR="009A322F">
          <w:rPr>
            <w:rFonts w:ascii="Times New Roman" w:hAnsi="Times New Roman" w:cs="Times New Roman"/>
          </w:rPr>
          <w:t xml:space="preserve">s </w:t>
        </w:r>
        <w:del w:id="537" w:author="Microsoft Office User" w:date="2023-03-07T13:15:00Z">
          <w:r w:rsidR="009A322F" w:rsidDel="00407DCE">
            <w:rPr>
              <w:rFonts w:ascii="Times New Roman" w:hAnsi="Times New Roman" w:cs="Times New Roman"/>
            </w:rPr>
            <w:delText xml:space="preserve">recovered </w:delText>
          </w:r>
        </w:del>
        <w:r w:rsidR="009A322F">
          <w:rPr>
            <w:rFonts w:ascii="Times New Roman" w:hAnsi="Times New Roman" w:cs="Times New Roman"/>
          </w:rPr>
          <w:t xml:space="preserve">(on </w:t>
        </w:r>
      </w:ins>
      <w:ins w:id="538" w:author="Bo Shen" w:date="2023-03-02T14:09:00Z">
        <w:r w:rsidR="009A322F">
          <w:rPr>
            <w:rFonts w:ascii="Times New Roman" w:hAnsi="Times New Roman" w:cs="Times New Roman"/>
          </w:rPr>
          <w:t xml:space="preserve">the grid with </w:t>
        </w:r>
      </w:ins>
      <w:ins w:id="539" w:author="Bo Shen" w:date="2023-03-02T14:14:00Z">
        <w:r w:rsidR="00224293">
          <w:rPr>
            <w:rFonts w:ascii="Times New Roman" w:hAnsi="Times New Roman" w:cs="Times New Roman"/>
          </w:rPr>
          <w:t xml:space="preserve">the </w:t>
        </w:r>
      </w:ins>
      <w:ins w:id="540" w:author="Bo Shen" w:date="2023-03-02T14:09:00Z">
        <w:r w:rsidR="009A322F">
          <w:rPr>
            <w:rFonts w:ascii="Times New Roman" w:hAnsi="Times New Roman" w:cs="Times New Roman"/>
          </w:rPr>
          <w:t xml:space="preserve">highest log-likelihood, indicated at </w:t>
        </w:r>
      </w:ins>
      <w:ins w:id="541" w:author="Bo Shen" w:date="2023-03-02T14:05:00Z">
        <w:r w:rsidR="009A322F">
          <w:rPr>
            <w:rFonts w:ascii="Times New Roman" w:hAnsi="Times New Roman" w:cs="Times New Roman"/>
          </w:rPr>
          <w:t>red crosses)</w:t>
        </w:r>
      </w:ins>
      <w:ins w:id="542" w:author="Bo Shen" w:date="2023-03-02T14:08:00Z">
        <w:r w:rsidR="009A322F">
          <w:rPr>
            <w:rFonts w:ascii="Times New Roman" w:hAnsi="Times New Roman" w:cs="Times New Roman"/>
          </w:rPr>
          <w:t xml:space="preserve"> overlapped well with the parameters of best fit</w:t>
        </w:r>
      </w:ins>
      <w:ins w:id="543" w:author="Microsoft Office User" w:date="2023-03-07T13:15:00Z">
        <w:r w:rsidR="00407DCE">
          <w:rPr>
            <w:rFonts w:ascii="Times New Roman" w:hAnsi="Times New Roman" w:cs="Times New Roman"/>
          </w:rPr>
          <w:t>; t</w:t>
        </w:r>
      </w:ins>
      <w:ins w:id="544" w:author="Bo Shen" w:date="2023-03-02T14:08:00Z">
        <w:del w:id="545" w:author="Microsoft Office User" w:date="2023-03-07T13:15:00Z">
          <w:r w:rsidR="009A322F" w:rsidDel="00407DCE">
            <w:rPr>
              <w:rFonts w:ascii="Times New Roman" w:hAnsi="Times New Roman" w:cs="Times New Roman"/>
            </w:rPr>
            <w:delText>.</w:delText>
          </w:r>
        </w:del>
      </w:ins>
      <w:ins w:id="546" w:author="Bo Shen" w:date="2023-03-02T14:05:00Z">
        <w:del w:id="547" w:author="Microsoft Office User" w:date="2023-03-07T13:15:00Z">
          <w:r w:rsidR="009A322F" w:rsidDel="00407DCE">
            <w:rPr>
              <w:rFonts w:ascii="Times New Roman" w:hAnsi="Times New Roman" w:cs="Times New Roman"/>
            </w:rPr>
            <w:delText xml:space="preserve"> </w:delText>
          </w:r>
        </w:del>
      </w:ins>
      <w:ins w:id="548" w:author="Bo Shen" w:date="2023-03-02T14:09:00Z">
        <w:del w:id="549" w:author="Microsoft Office User" w:date="2023-03-07T13:15:00Z">
          <w:r w:rsidR="009A322F" w:rsidDel="00407DCE">
            <w:rPr>
              <w:rFonts w:ascii="Times New Roman" w:hAnsi="Times New Roman" w:cs="Times New Roman"/>
            </w:rPr>
            <w:delText>T</w:delText>
          </w:r>
        </w:del>
        <w:r w:rsidR="009A322F">
          <w:rPr>
            <w:rFonts w:ascii="Times New Roman" w:hAnsi="Times New Roman" w:cs="Times New Roman"/>
          </w:rPr>
          <w:t xml:space="preserve">he </w:t>
        </w:r>
      </w:ins>
      <w:ins w:id="550" w:author="Microsoft Office User" w:date="2023-03-07T13:15:00Z">
        <w:r w:rsidR="00407DCE">
          <w:rPr>
            <w:rFonts w:ascii="Times New Roman" w:hAnsi="Times New Roman" w:cs="Times New Roman"/>
          </w:rPr>
          <w:t xml:space="preserve">visualized </w:t>
        </w:r>
      </w:ins>
      <w:ins w:id="551" w:author="Bo Shen" w:date="2023-03-02T14:10:00Z">
        <w:r w:rsidR="009A322F">
          <w:rPr>
            <w:rFonts w:ascii="Times New Roman" w:hAnsi="Times New Roman" w:cs="Times New Roman"/>
          </w:rPr>
          <w:t>discrepancy</w:t>
        </w:r>
      </w:ins>
      <w:ins w:id="552" w:author="Bo Shen" w:date="2023-03-02T14:09:00Z">
        <w:r w:rsidR="009A322F">
          <w:rPr>
            <w:rFonts w:ascii="Times New Roman" w:hAnsi="Times New Roman" w:cs="Times New Roman"/>
          </w:rPr>
          <w:t xml:space="preserve"> between them </w:t>
        </w:r>
      </w:ins>
      <w:ins w:id="553" w:author="Microsoft Office User" w:date="2023-03-07T13:16:00Z">
        <w:r w:rsidR="00407DCE">
          <w:rPr>
            <w:rFonts w:ascii="Times New Roman" w:hAnsi="Times New Roman" w:cs="Times New Roman"/>
          </w:rPr>
          <w:t>lies within</w:t>
        </w:r>
      </w:ins>
      <w:ins w:id="554" w:author="Bo Shen" w:date="2023-03-02T14:10:00Z">
        <w:del w:id="555" w:author="Microsoft Office User" w:date="2023-03-07T13:16:00Z">
          <w:r w:rsidR="009A322F" w:rsidDel="00407DCE">
            <w:rPr>
              <w:rFonts w:ascii="Times New Roman" w:hAnsi="Times New Roman" w:cs="Times New Roman"/>
            </w:rPr>
            <w:delText>is due to</w:delText>
          </w:r>
        </w:del>
        <w:r w:rsidR="009A322F">
          <w:rPr>
            <w:rFonts w:ascii="Times New Roman" w:hAnsi="Times New Roman" w:cs="Times New Roman"/>
          </w:rPr>
          <w:t xml:space="preserve"> the resolution of the grids. </w:t>
        </w:r>
      </w:ins>
      <w:ins w:id="556" w:author="Bo Shen" w:date="2023-03-02T14:12:00Z">
        <w:r w:rsidR="000E65C9">
          <w:rPr>
            <w:rFonts w:ascii="Times New Roman" w:hAnsi="Times New Roman" w:cs="Times New Roman"/>
          </w:rPr>
          <w:t xml:space="preserve">When the </w:t>
        </w:r>
      </w:ins>
      <w:ins w:id="557" w:author="Bo Shen" w:date="2023-03-02T14:11:00Z">
        <w:r w:rsidR="009A322F">
          <w:rPr>
            <w:rFonts w:ascii="Times New Roman" w:hAnsi="Times New Roman" w:cs="Times New Roman"/>
          </w:rPr>
          <w:t>grid resolution</w:t>
        </w:r>
      </w:ins>
      <w:ins w:id="558"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559" w:author="Bo Shen" w:date="2023-03-02T14:11:00Z">
        <w:r w:rsidR="009A322F" w:rsidRPr="009A322F">
          <w:rPr>
            <w:rFonts w:ascii="Times New Roman" w:hAnsi="Times New Roman" w:cs="Times New Roman"/>
            <w:bCs/>
            <w:rPrChange w:id="560"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561" w:author="Bo Shen" w:date="2023-03-02T14:10:00Z">
        <w:r w:rsidR="009A322F">
          <w:rPr>
            <w:rFonts w:ascii="Times New Roman" w:hAnsi="Times New Roman" w:cs="Times New Roman"/>
          </w:rPr>
          <w:t xml:space="preserve">he </w:t>
        </w:r>
      </w:ins>
      <w:ins w:id="562" w:author="Bo Shen" w:date="2023-03-02T14:11:00Z">
        <w:r w:rsidR="009A322F">
          <w:rPr>
            <w:rFonts w:ascii="Times New Roman" w:hAnsi="Times New Roman" w:cs="Times New Roman"/>
          </w:rPr>
          <w:t>recovered parameters</w:t>
        </w:r>
      </w:ins>
      <w:ins w:id="563" w:author="Bo Shen" w:date="2023-03-02T14:10:00Z">
        <w:r w:rsidR="009A322F">
          <w:rPr>
            <w:rFonts w:ascii="Times New Roman" w:hAnsi="Times New Roman" w:cs="Times New Roman"/>
          </w:rPr>
          <w:t xml:space="preserve"> </w:t>
        </w:r>
      </w:ins>
      <w:ins w:id="564" w:author="Bo Shen" w:date="2023-03-02T14:11:00Z">
        <w:r w:rsidR="009A322F">
          <w:rPr>
            <w:rFonts w:ascii="Times New Roman" w:hAnsi="Times New Roman" w:cs="Times New Roman"/>
          </w:rPr>
          <w:t xml:space="preserve">in the current figure are </w:t>
        </w:r>
      </w:ins>
      <w:ins w:id="565" w:author="Bo Shen" w:date="2023-01-27T17:10:00Z">
        <w:r>
          <w:rPr>
            <w:rFonts w:ascii="Times New Roman" w:hAnsi="Times New Roman" w:cs="Times New Roman"/>
          </w:rPr>
          <w:t>exactly the same as in</w:t>
        </w:r>
      </w:ins>
      <w:ins w:id="566"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567"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568" w:author="Bo Shen" w:date="2023-01-27T17:12:00Z">
        <w:r>
          <w:rPr>
            <w:rFonts w:ascii="Times New Roman" w:hAnsi="Times New Roman" w:cs="Times New Roman"/>
            <w:bCs/>
          </w:rPr>
          <w:t xml:space="preserve"> and </w:t>
        </w:r>
      </w:ins>
      <w:ins w:id="569" w:author="Bo Shen" w:date="2023-01-27T17:48:00Z">
        <w:r>
          <w:rPr>
            <w:rFonts w:ascii="Times New Roman" w:hAnsi="Times New Roman" w:cs="Times New Roman"/>
            <w:bCs/>
          </w:rPr>
          <w:t>identifiable</w:t>
        </w:r>
      </w:ins>
      <w:ins w:id="570" w:author="Bo Shen" w:date="2023-01-27T17:12:00Z">
        <w:r>
          <w:rPr>
            <w:rFonts w:ascii="Times New Roman" w:hAnsi="Times New Roman" w:cs="Times New Roman"/>
            <w:bCs/>
          </w:rPr>
          <w:t xml:space="preserve"> </w:t>
        </w:r>
      </w:ins>
      <w:ins w:id="571" w:author="Bo Shen" w:date="2023-01-27T17:11:00Z">
        <w:r>
          <w:rPr>
            <w:rFonts w:ascii="Times New Roman" w:hAnsi="Times New Roman" w:cs="Times New Roman"/>
          </w:rPr>
          <w:t>(</w:t>
        </w:r>
      </w:ins>
      <m:oMath>
        <m:r>
          <w:ins w:id="572" w:author="Bo Shen" w:date="2023-01-27T16:44:00Z">
            <w:rPr>
              <w:rFonts w:ascii="Cambria Math" w:hAnsi="Cambria Math" w:cs="Times New Roman"/>
            </w:rPr>
            <m:t>α=0</m:t>
          </w:ins>
        </m:r>
      </m:oMath>
      <w:ins w:id="573" w:author="Bo Shen" w:date="2023-01-27T16:44:00Z">
        <w:r>
          <w:rPr>
            <w:rFonts w:ascii="Times New Roman" w:hAnsi="Times New Roman" w:cs="Times New Roman"/>
          </w:rPr>
          <w:t xml:space="preserve">, </w:t>
        </w:r>
      </w:ins>
      <m:oMath>
        <m:r>
          <w:ins w:id="574" w:author="Bo Shen" w:date="2023-01-27T16:44:00Z">
            <w:rPr>
              <w:rFonts w:ascii="Cambria Math" w:hAnsi="Cambria Math" w:cs="Times New Roman"/>
            </w:rPr>
            <m:t>β=1.4</m:t>
          </w:ins>
        </m:r>
      </m:oMath>
      <w:ins w:id="575" w:author="Bo Shen" w:date="2023-01-27T16:44:00Z">
        <w:r>
          <w:rPr>
            <w:rFonts w:ascii="Times New Roman" w:hAnsi="Times New Roman" w:cs="Times New Roman"/>
          </w:rPr>
          <w:t xml:space="preserve">, </w:t>
        </w:r>
      </w:ins>
      <m:oMath>
        <m:r>
          <w:ins w:id="576" w:author="Bo Shen" w:date="2023-01-27T16:44:00Z">
            <w:rPr>
              <w:rFonts w:ascii="Cambria Math" w:hAnsi="Cambria Math" w:cs="Times New Roman"/>
            </w:rPr>
            <m:t>σ = 26</m:t>
          </w:ins>
        </m:r>
      </m:oMath>
      <w:ins w:id="577" w:author="Bo Shen" w:date="2023-01-27T16:44:00Z">
        <w:r>
          <w:rPr>
            <w:rFonts w:ascii="Times New Roman" w:hAnsi="Times New Roman" w:cs="Times New Roman"/>
          </w:rPr>
          <w:t xml:space="preserve">, </w:t>
        </w:r>
      </w:ins>
      <m:oMath>
        <m:r>
          <w:ins w:id="578" w:author="Bo Shen" w:date="2023-01-27T16:44:00Z">
            <w:rPr>
              <w:rFonts w:ascii="Cambria Math" w:hAnsi="Cambria Math" w:cs="Times New Roman"/>
            </w:rPr>
            <m:t>S = 3210</m:t>
          </w:ins>
        </m:r>
      </m:oMath>
      <w:ins w:id="579" w:author="Bo Shen" w:date="2023-01-27T16:44:00Z">
        <w:r>
          <w:rPr>
            <w:rFonts w:ascii="Times New Roman" w:hAnsi="Times New Roman" w:cs="Times New Roman"/>
          </w:rPr>
          <w:t xml:space="preserve">, </w:t>
        </w:r>
      </w:ins>
      <m:oMath>
        <m:sSub>
          <m:sSubPr>
            <m:ctrlPr>
              <w:ins w:id="580" w:author="Bo Shen" w:date="2023-01-27T16:44:00Z">
                <w:rPr>
                  <w:rFonts w:ascii="Cambria Math" w:hAnsi="Cambria Math" w:cs="Times New Roman"/>
                  <w:i/>
                </w:rPr>
              </w:ins>
            </m:ctrlPr>
          </m:sSubPr>
          <m:e>
            <m:r>
              <w:ins w:id="581" w:author="Bo Shen" w:date="2023-01-27T16:44:00Z">
                <w:rPr>
                  <w:rFonts w:ascii="Cambria Math" w:hAnsi="Cambria Math" w:cs="Times New Roman"/>
                </w:rPr>
                <m:t>τ</m:t>
              </w:ins>
            </m:r>
          </m:e>
          <m:sub>
            <m:r>
              <w:ins w:id="582" w:author="Bo Shen" w:date="2023-01-27T16:44:00Z">
                <w:rPr>
                  <w:rFonts w:ascii="Cambria Math" w:hAnsi="Cambria Math" w:cs="Times New Roman"/>
                </w:rPr>
                <m:t>R</m:t>
              </w:ins>
            </m:r>
          </m:sub>
        </m:sSub>
        <m:r>
          <w:ins w:id="583" w:author="Bo Shen" w:date="2023-01-27T16:44:00Z">
            <w:rPr>
              <w:rFonts w:ascii="Cambria Math" w:hAnsi="Cambria Math" w:cs="Times New Roman"/>
            </w:rPr>
            <m:t xml:space="preserve"> = .1995</m:t>
          </w:ins>
        </m:r>
      </m:oMath>
      <w:ins w:id="584" w:author="Bo Shen" w:date="2023-01-27T16:44:00Z">
        <w:r>
          <w:rPr>
            <w:rFonts w:ascii="Times New Roman" w:hAnsi="Times New Roman" w:cs="Times New Roman"/>
          </w:rPr>
          <w:t xml:space="preserve">, </w:t>
        </w:r>
      </w:ins>
      <m:oMath>
        <m:sSub>
          <m:sSubPr>
            <m:ctrlPr>
              <w:ins w:id="585" w:author="Bo Shen" w:date="2023-01-27T16:44:00Z">
                <w:rPr>
                  <w:rFonts w:ascii="Cambria Math" w:hAnsi="Cambria Math" w:cs="Times New Roman"/>
                  <w:i/>
                </w:rPr>
              </w:ins>
            </m:ctrlPr>
          </m:sSubPr>
          <m:e>
            <m:r>
              <w:ins w:id="586" w:author="Bo Shen" w:date="2023-01-27T16:44:00Z">
                <w:rPr>
                  <w:rFonts w:ascii="Cambria Math" w:hAnsi="Cambria Math" w:cs="Times New Roman"/>
                </w:rPr>
                <m:t>τ</m:t>
              </w:ins>
            </m:r>
          </m:e>
          <m:sub>
            <m:r>
              <w:ins w:id="587" w:author="Bo Shen" w:date="2023-01-27T16:44:00Z">
                <w:rPr>
                  <w:rFonts w:ascii="Cambria Math" w:hAnsi="Cambria Math" w:cs="Times New Roman"/>
                </w:rPr>
                <m:t>G</m:t>
              </w:ins>
            </m:r>
          </m:sub>
        </m:sSub>
        <m:r>
          <w:ins w:id="588" w:author="Bo Shen" w:date="2023-01-27T16:44:00Z">
            <w:rPr>
              <w:rFonts w:ascii="Cambria Math" w:hAnsi="Cambria Math" w:cs="Times New Roman"/>
            </w:rPr>
            <m:t xml:space="preserve"> = .1995 </m:t>
          </w:ins>
        </m:r>
      </m:oMath>
      <w:ins w:id="589"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590" w:author="Bo Shen" w:date="2023-01-27T16:44:00Z">
            <w:rPr>
              <w:rFonts w:ascii="Cambria Math" w:hAnsi="Cambria Math" w:cs="Times New Roman"/>
            </w:rPr>
            <m:t>.2512</m:t>
          </w:ins>
        </m:r>
      </m:oMath>
      <w:ins w:id="591"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592"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593" w:author="Bo Shen" w:date="2023-01-27T16:44:00Z">
        <w:r>
          <w:rPr>
            <w:rFonts w:ascii="Times New Roman" w:hAnsi="Times New Roman" w:cs="Times New Roman"/>
          </w:rPr>
          <w:t xml:space="preserve">, </w:t>
        </w:r>
      </w:ins>
      <m:oMath>
        <m:sSub>
          <m:sSubPr>
            <m:ctrlPr>
              <w:ins w:id="594" w:author="Bo Shen" w:date="2023-01-27T16:44:00Z">
                <w:rPr>
                  <w:rFonts w:ascii="Cambria Math" w:hAnsi="Cambria Math" w:cs="Times New Roman"/>
                  <w:i/>
                </w:rPr>
              </w:ins>
            </m:ctrlPr>
          </m:sSubPr>
          <m:e>
            <m:r>
              <w:ins w:id="595" w:author="Bo Shen" w:date="2023-01-27T16:44:00Z">
                <w:rPr>
                  <w:rFonts w:ascii="Cambria Math" w:hAnsi="Cambria Math" w:cs="Times New Roman"/>
                </w:rPr>
                <m:t>τ</m:t>
              </w:ins>
            </m:r>
          </m:e>
          <m:sub>
            <m:r>
              <w:ins w:id="596" w:author="Bo Shen" w:date="2023-01-27T16:44:00Z">
                <w:rPr>
                  <w:rFonts w:ascii="Cambria Math" w:hAnsi="Cambria Math" w:cs="Times New Roman"/>
                </w:rPr>
                <m:t>D</m:t>
              </w:ins>
            </m:r>
          </m:sub>
        </m:sSub>
        <m:r>
          <w:ins w:id="597" w:author="Bo Shen" w:date="2023-01-27T16:44:00Z">
            <w:rPr>
              <w:rFonts w:ascii="Cambria Math" w:hAnsi="Cambria Math" w:cs="Times New Roman"/>
            </w:rPr>
            <m:t xml:space="preserve"> = .3162</m:t>
          </w:ins>
        </m:r>
      </m:oMath>
      <w:ins w:id="598" w:author="Bo Shen" w:date="2023-01-27T16:44:00Z">
        <w:r>
          <w:rPr>
            <w:rFonts w:ascii="Times New Roman" w:hAnsi="Times New Roman" w:cs="Times New Roman"/>
          </w:rPr>
          <w:t>.</w:t>
        </w:r>
      </w:ins>
      <w:ins w:id="599" w:author="Bo Shen" w:date="2023-01-27T17:11:00Z">
        <w:r>
          <w:rPr>
            <w:rFonts w:ascii="Times New Roman" w:hAnsi="Times New Roman" w:cs="Times New Roman"/>
          </w:rPr>
          <w:t>)</w:t>
        </w:r>
      </w:ins>
    </w:p>
    <w:p w14:paraId="2D42B0D3" w14:textId="77777777" w:rsidR="0098534E" w:rsidRDefault="0098534E">
      <w:r>
        <w:br w:type="page"/>
      </w:r>
    </w:p>
    <w:p w14:paraId="72866A23" w14:textId="0920ED81" w:rsidR="0098534E" w:rsidRDefault="0017690D" w:rsidP="001C58BB">
      <w:pPr>
        <w:spacing w:line="480" w:lineRule="auto"/>
        <w:jc w:val="center"/>
        <w:rPr>
          <w:rFonts w:ascii="Times New Roman" w:hAnsi="Times New Roman" w:cs="Times New Roman"/>
          <w:b/>
        </w:rPr>
      </w:pPr>
      <w:ins w:id="600" w:author="Bo Shen" w:date="2023-03-07T14:30:00Z">
        <w:r>
          <w:rPr>
            <w:rFonts w:ascii="Times New Roman" w:hAnsi="Times New Roman" w:cs="Times New Roman"/>
            <w:b/>
            <w:noProof/>
          </w:rPr>
          <w:lastRenderedPageBreak/>
          <w:drawing>
            <wp:inline distT="0" distB="0" distL="0" distR="0" wp14:anchorId="51BF0787" wp14:editId="4F442AEE">
              <wp:extent cx="3670300" cy="275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670300" cy="2755900"/>
                      </a:xfrm>
                      <a:prstGeom prst="rect">
                        <a:avLst/>
                      </a:prstGeom>
                    </pic:spPr>
                  </pic:pic>
                </a:graphicData>
              </a:graphic>
            </wp:inline>
          </w:drawing>
        </w:r>
      </w:ins>
    </w:p>
    <w:p w14:paraId="29A2B89A" w14:textId="43A0ACB7" w:rsidR="0098534E" w:rsidRDefault="0098534E">
      <w:r>
        <w:rPr>
          <w:rFonts w:ascii="Times New Roman" w:hAnsi="Times New Roman" w:cs="Times New Roman"/>
          <w:b/>
        </w:rPr>
        <w:t>Figure 6-figure supplement 3.</w:t>
      </w:r>
      <w:ins w:id="601" w:author="Bo Shen" w:date="2023-01-26T17:12:00Z">
        <w:r>
          <w:rPr>
            <w:rFonts w:ascii="Times New Roman" w:hAnsi="Times New Roman" w:cs="Times New Roman"/>
          </w:rPr>
          <w:t xml:space="preserve"> </w:t>
        </w:r>
      </w:ins>
      <w:ins w:id="602" w:author="Bo Shen" w:date="2023-01-27T09:40:00Z">
        <w:r>
          <w:rPr>
            <w:rFonts w:ascii="Times New Roman" w:hAnsi="Times New Roman" w:cs="Times New Roman"/>
          </w:rPr>
          <w:t>Collinearity</w:t>
        </w:r>
      </w:ins>
      <w:ins w:id="603" w:author="Bo Shen" w:date="2023-01-27T09:35:00Z">
        <w:r>
          <w:rPr>
            <w:rFonts w:ascii="Times New Roman" w:hAnsi="Times New Roman" w:cs="Times New Roman"/>
          </w:rPr>
          <w:t xml:space="preserve"> between</w:t>
        </w:r>
      </w:ins>
      <w:ins w:id="604" w:author="Bo Shen" w:date="2023-01-27T09:36:00Z">
        <w:r>
          <w:rPr>
            <w:rFonts w:ascii="Times New Roman" w:hAnsi="Times New Roman" w:cs="Times New Roman"/>
          </w:rPr>
          <w:t xml:space="preserve"> self-</w:t>
        </w:r>
      </w:ins>
      <w:ins w:id="605" w:author="Bo Shen" w:date="2023-01-27T17:25:00Z">
        <w:r>
          <w:rPr>
            <w:rFonts w:ascii="Times New Roman" w:hAnsi="Times New Roman" w:cs="Times New Roman"/>
          </w:rPr>
          <w:t>excitation</w:t>
        </w:r>
      </w:ins>
      <w:ins w:id="606" w:author="Bo Shen" w:date="2023-01-27T09:35:00Z">
        <w:r>
          <w:rPr>
            <w:rFonts w:ascii="Times New Roman" w:hAnsi="Times New Roman" w:cs="Times New Roman"/>
          </w:rPr>
          <w:t xml:space="preserve"> </w:t>
        </w:r>
      </w:ins>
      <m:oMath>
        <m:r>
          <w:ins w:id="607" w:author="Bo Shen" w:date="2023-01-27T09:35:00Z">
            <w:rPr>
              <w:rFonts w:ascii="Cambria Math" w:hAnsi="Cambria Math" w:cs="Times New Roman"/>
            </w:rPr>
            <m:t>α</m:t>
          </w:ins>
        </m:r>
      </m:oMath>
      <w:ins w:id="608" w:author="Bo Shen" w:date="2023-01-27T09:35:00Z">
        <w:r>
          <w:rPr>
            <w:rFonts w:ascii="Times New Roman" w:hAnsi="Times New Roman" w:cs="Times New Roman"/>
          </w:rPr>
          <w:t xml:space="preserve"> and</w:t>
        </w:r>
      </w:ins>
      <w:ins w:id="609" w:author="Bo Shen" w:date="2023-01-27T09:36:00Z">
        <w:r>
          <w:rPr>
            <w:rFonts w:ascii="Times New Roman" w:hAnsi="Times New Roman" w:cs="Times New Roman"/>
          </w:rPr>
          <w:t xml:space="preserve"> baseline gain control</w:t>
        </w:r>
      </w:ins>
      <w:ins w:id="610" w:author="Bo Shen" w:date="2023-01-27T09:35:00Z">
        <w:r>
          <w:rPr>
            <w:rFonts w:ascii="Times New Roman" w:hAnsi="Times New Roman" w:cs="Times New Roman"/>
          </w:rPr>
          <w:t xml:space="preserve"> </w:t>
        </w:r>
      </w:ins>
      <m:oMath>
        <m:sSub>
          <m:sSubPr>
            <m:ctrlPr>
              <w:ins w:id="611" w:author="Bo Shen" w:date="2023-01-27T09:36:00Z">
                <w:rPr>
                  <w:rFonts w:ascii="Cambria Math" w:hAnsi="Cambria Math" w:cs="Times New Roman"/>
                  <w:i/>
                </w:rPr>
              </w:ins>
            </m:ctrlPr>
          </m:sSubPr>
          <m:e>
            <m:r>
              <w:ins w:id="612" w:author="Microsoft Office User" w:date="2023-03-07T13:16:00Z">
                <w:rPr>
                  <w:rFonts w:ascii="Cambria Math" w:hAnsi="Cambria Math" w:cs="Times New Roman"/>
                </w:rPr>
                <m:t>B</m:t>
              </w:ins>
            </m:r>
            <m:r>
              <w:ins w:id="613" w:author="Bo Shen" w:date="2023-01-27T09:36:00Z">
                <w:del w:id="614" w:author="Microsoft Office User" w:date="2023-03-07T13:16:00Z">
                  <w:rPr>
                    <w:rFonts w:ascii="Cambria Math" w:hAnsi="Cambria Math" w:cs="Times New Roman"/>
                  </w:rPr>
                  <m:t>G</m:t>
                </w:del>
              </w:ins>
            </m:r>
          </m:e>
          <m:sub>
            <m:r>
              <w:ins w:id="615" w:author="Microsoft Office User" w:date="2023-03-07T13:16:00Z">
                <w:rPr>
                  <w:rFonts w:ascii="Cambria Math" w:hAnsi="Cambria Math" w:cs="Times New Roman"/>
                </w:rPr>
                <m:t>G</m:t>
              </w:ins>
            </m:r>
            <m:r>
              <w:ins w:id="616" w:author="Bo Shen" w:date="2023-01-27T09:36:00Z">
                <w:del w:id="617" w:author="Microsoft Office User" w:date="2023-03-07T13:16:00Z">
                  <w:rPr>
                    <w:rFonts w:ascii="Cambria Math" w:hAnsi="Cambria Math" w:cs="Times New Roman"/>
                  </w:rPr>
                  <m:t>0</m:t>
                </w:del>
              </w:ins>
            </m:r>
          </m:sub>
        </m:sSub>
      </m:oMath>
      <w:ins w:id="618" w:author="Bo Shen" w:date="2023-01-27T09:36:00Z">
        <w:r>
          <w:rPr>
            <w:rFonts w:ascii="Times New Roman" w:hAnsi="Times New Roman" w:cs="Times New Roman"/>
          </w:rPr>
          <w:t xml:space="preserve">. </w:t>
        </w:r>
      </w:ins>
      <w:ins w:id="619" w:author="Bo Shen" w:date="2023-01-27T09:43:00Z">
        <w:r>
          <w:rPr>
            <w:rFonts w:ascii="Times New Roman" w:hAnsi="Times New Roman" w:cs="Times New Roman" w:hint="eastAsia"/>
          </w:rPr>
          <w:t>T</w:t>
        </w:r>
      </w:ins>
      <w:ins w:id="620" w:author="Bo Shen" w:date="2023-01-27T09:37:00Z">
        <w:r>
          <w:rPr>
            <w:rFonts w:ascii="Times New Roman" w:hAnsi="Times New Roman" w:cs="Times New Roman"/>
          </w:rPr>
          <w:t xml:space="preserve">he log-likelihood </w:t>
        </w:r>
      </w:ins>
      <w:ins w:id="621" w:author="Bo Shen" w:date="2023-01-27T09:43:00Z">
        <w:r>
          <w:rPr>
            <w:rFonts w:ascii="Times New Roman" w:hAnsi="Times New Roman" w:cs="Times New Roman"/>
          </w:rPr>
          <w:t xml:space="preserve">space </w:t>
        </w:r>
      </w:ins>
      <w:ins w:id="622" w:author="Bo Shen" w:date="2023-01-27T09:44:00Z">
        <w:r>
          <w:rPr>
            <w:rFonts w:ascii="Times New Roman" w:hAnsi="Times New Roman" w:cs="Times New Roman"/>
          </w:rPr>
          <w:t xml:space="preserve">showed high </w:t>
        </w:r>
      </w:ins>
      <w:ins w:id="623" w:author="Bo Shen" w:date="2023-01-27T16:46:00Z">
        <w:r>
          <w:rPr>
            <w:rFonts w:ascii="Times New Roman" w:hAnsi="Times New Roman" w:cs="Times New Roman"/>
          </w:rPr>
          <w:t>collinearity</w:t>
        </w:r>
      </w:ins>
      <w:ins w:id="624" w:author="Bo Shen" w:date="2023-01-27T09:44:00Z">
        <w:r>
          <w:rPr>
            <w:rFonts w:ascii="Times New Roman" w:hAnsi="Times New Roman" w:cs="Times New Roman"/>
          </w:rPr>
          <w:t xml:space="preserve"> between </w:t>
        </w:r>
      </w:ins>
      <m:oMath>
        <m:r>
          <w:ins w:id="625" w:author="Bo Shen" w:date="2023-01-27T09:37:00Z">
            <w:rPr>
              <w:rFonts w:ascii="Cambria Math" w:hAnsi="Cambria Math" w:cs="Times New Roman"/>
            </w:rPr>
            <m:t>α</m:t>
          </w:ins>
        </m:r>
      </m:oMath>
      <w:ins w:id="626" w:author="Bo Shen" w:date="2023-01-27T09:37:00Z">
        <w:r>
          <w:rPr>
            <w:rFonts w:ascii="Times New Roman" w:hAnsi="Times New Roman" w:cs="Times New Roman"/>
          </w:rPr>
          <w:t xml:space="preserve"> and </w:t>
        </w:r>
      </w:ins>
      <m:oMath>
        <m:sSub>
          <m:sSubPr>
            <m:ctrlPr>
              <w:ins w:id="627" w:author="Bo Shen" w:date="2023-03-07T13:59:00Z">
                <w:rPr>
                  <w:rFonts w:ascii="Cambria Math" w:hAnsi="Cambria Math" w:cs="Times New Roman"/>
                  <w:i/>
                </w:rPr>
              </w:ins>
            </m:ctrlPr>
          </m:sSubPr>
          <m:e>
            <m:r>
              <w:ins w:id="628" w:author="Bo Shen" w:date="2023-03-07T13:59:00Z">
                <w:rPr>
                  <w:rFonts w:ascii="Cambria Math" w:hAnsi="Cambria Math" w:cs="Times New Roman"/>
                </w:rPr>
                <m:t>B</m:t>
              </w:ins>
            </m:r>
          </m:e>
          <m:sub>
            <m:r>
              <w:ins w:id="629" w:author="Bo Shen" w:date="2023-03-07T13:59:00Z">
                <w:rPr>
                  <w:rFonts w:ascii="Cambria Math" w:hAnsi="Cambria Math" w:cs="Times New Roman"/>
                </w:rPr>
                <m:t>G</m:t>
              </w:ins>
            </m:r>
          </m:sub>
        </m:sSub>
        <m:r>
          <w:ins w:id="630" w:author="Bo Shen" w:date="2023-01-27T09:44:00Z">
            <w:rPr>
              <w:rFonts w:ascii="Cambria Math" w:hAnsi="Cambria Math" w:cs="Times New Roman"/>
            </w:rPr>
            <m:t>.</m:t>
          </w:ins>
        </m:r>
      </m:oMath>
      <w:ins w:id="631" w:author="Bo Shen" w:date="2023-01-27T09:44:00Z">
        <w:r>
          <w:rPr>
            <w:rFonts w:ascii="Times New Roman" w:hAnsi="Times New Roman" w:cs="Times New Roman"/>
          </w:rPr>
          <w:t xml:space="preserve"> </w:t>
        </w:r>
      </w:ins>
      <w:ins w:id="632" w:author="Bo Shen" w:date="2023-01-27T09:38:00Z">
        <w:r>
          <w:rPr>
            <w:rFonts w:ascii="Times New Roman" w:hAnsi="Times New Roman" w:cs="Times New Roman"/>
          </w:rPr>
          <w:t xml:space="preserve">Other parameters were set as the </w:t>
        </w:r>
      </w:ins>
      <w:r w:rsidR="00CE3BFC">
        <w:rPr>
          <w:rFonts w:ascii="Times New Roman" w:hAnsi="Times New Roman" w:cs="Times New Roman"/>
        </w:rPr>
        <w:t>best-fitting</w:t>
      </w:r>
      <w:ins w:id="633" w:author="Bo Shen" w:date="2023-01-27T09:38:00Z">
        <w:r>
          <w:rPr>
            <w:rFonts w:ascii="Times New Roman" w:hAnsi="Times New Roman" w:cs="Times New Roman"/>
          </w:rPr>
          <w:t xml:space="preserve"> values </w:t>
        </w:r>
      </w:ins>
      <w:ins w:id="634" w:author="Bo Shen" w:date="2023-01-27T09:46:00Z">
        <w:r>
          <w:rPr>
            <w:rFonts w:ascii="Times New Roman" w:hAnsi="Times New Roman" w:cs="Times New Roman" w:hint="eastAsia"/>
          </w:rPr>
          <w:t>shown</w:t>
        </w:r>
        <w:r>
          <w:rPr>
            <w:rFonts w:ascii="Times New Roman" w:hAnsi="Times New Roman" w:cs="Times New Roman"/>
          </w:rPr>
          <w:t xml:space="preserve"> </w:t>
        </w:r>
      </w:ins>
      <w:ins w:id="635" w:author="Bo Shen" w:date="2023-01-27T09:38:00Z">
        <w:r>
          <w:rPr>
            <w:rFonts w:ascii="Times New Roman" w:hAnsi="Times New Roman" w:cs="Times New Roman"/>
          </w:rPr>
          <w:t>in Figure 6.</w:t>
        </w:r>
      </w:ins>
    </w:p>
    <w:p w14:paraId="6290B765" w14:textId="77777777" w:rsidR="0098534E" w:rsidRDefault="0098534E">
      <w:r>
        <w:br w:type="page"/>
      </w:r>
    </w:p>
    <w:p w14:paraId="64D89A85" w14:textId="77777777" w:rsidR="0098534E" w:rsidDel="004848F5" w:rsidRDefault="00A861BC" w:rsidP="003A7944">
      <w:pPr>
        <w:jc w:val="both"/>
        <w:rPr>
          <w:del w:id="636" w:author="Bo Shen" w:date="2023-02-02T16:41:00Z"/>
          <w:rFonts w:ascii="Times New Roman" w:hAnsi="Times New Roman" w:cs="Times New Roman"/>
          <w:b/>
        </w:rPr>
      </w:pPr>
      <w:ins w:id="637" w:author="Bo Shen" w:date="2023-03-03T10:49:00Z">
        <w:r>
          <w:rPr>
            <w:rFonts w:ascii="Times New Roman" w:hAnsi="Times New Roman" w:cs="Times New Roman"/>
            <w:b/>
            <w:noProof/>
          </w:rPr>
          <w:lastRenderedPageBreak/>
          <w:drawing>
            <wp:inline distT="0" distB="0" distL="0" distR="0" wp14:anchorId="345FDEC6" wp14:editId="5CF2252C">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14:paraId="64ACD1AE" w14:textId="77777777" w:rsidR="0098534E" w:rsidRDefault="0098534E" w:rsidP="003A7944">
      <w:pPr>
        <w:spacing w:line="480" w:lineRule="auto"/>
        <w:jc w:val="center"/>
        <w:rPr>
          <w:ins w:id="638" w:author="Bo Shen" w:date="2023-02-02T16:41:00Z"/>
          <w:rFonts w:ascii="Times New Roman" w:hAnsi="Times New Roman" w:cs="Times New Roman"/>
          <w:b/>
        </w:rPr>
      </w:pPr>
    </w:p>
    <w:p w14:paraId="54F4F998" w14:textId="3ACBC1B2" w:rsidR="0098534E" w:rsidDel="009D42DA" w:rsidRDefault="0098534E">
      <w:pPr>
        <w:jc w:val="both"/>
        <w:rPr>
          <w:del w:id="639" w:author="Bo Shen" w:date="2023-03-01T15:06:00Z"/>
        </w:rPr>
        <w:pPrChange w:id="640" w:author="Bo Shen" w:date="2023-03-01T14:55:00Z">
          <w:pPr/>
        </w:pPrChange>
      </w:pPr>
      <w:r w:rsidRPr="00703A03">
        <w:rPr>
          <w:rFonts w:ascii="Times New Roman" w:hAnsi="Times New Roman" w:cs="Times New Roman"/>
          <w:b/>
          <w:sz w:val="22"/>
          <w:szCs w:val="22"/>
          <w:rPrChange w:id="641" w:author="Bo Shen" w:date="2023-02-02T17:51:00Z">
            <w:rPr>
              <w:rFonts w:ascii="Times New Roman" w:hAnsi="Times New Roman" w:cs="Times New Roman"/>
              <w:b/>
            </w:rPr>
          </w:rPrChange>
        </w:rPr>
        <w:t xml:space="preserve">Figure 6-figure supplement </w:t>
      </w:r>
      <w:ins w:id="642" w:author="Bo Shen" w:date="2023-01-27T09:35:00Z">
        <w:r w:rsidRPr="00703A03">
          <w:rPr>
            <w:rFonts w:ascii="Times New Roman" w:hAnsi="Times New Roman" w:cs="Times New Roman"/>
            <w:b/>
            <w:sz w:val="22"/>
            <w:szCs w:val="22"/>
            <w:rPrChange w:id="643" w:author="Bo Shen" w:date="2023-02-02T17:51:00Z">
              <w:rPr>
                <w:rFonts w:ascii="Times New Roman" w:hAnsi="Times New Roman" w:cs="Times New Roman"/>
                <w:b/>
              </w:rPr>
            </w:rPrChange>
          </w:rPr>
          <w:t>4</w:t>
        </w:r>
      </w:ins>
      <w:del w:id="644" w:author="Bo Shen" w:date="2023-01-26T16:27:00Z">
        <w:r w:rsidRPr="00703A03" w:rsidDel="00F803D9">
          <w:rPr>
            <w:rFonts w:ascii="Times New Roman" w:hAnsi="Times New Roman" w:cs="Times New Roman"/>
            <w:b/>
            <w:sz w:val="22"/>
            <w:szCs w:val="22"/>
            <w:rPrChange w:id="645"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646"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647" w:author="Bo Shen" w:date="2023-02-02T17:51:00Z">
            <w:rPr>
              <w:rFonts w:ascii="Times New Roman" w:hAnsi="Times New Roman" w:cs="Times New Roman"/>
            </w:rPr>
          </w:rPrChange>
        </w:rPr>
        <w:t xml:space="preserve"> Fit </w:t>
      </w:r>
      <w:ins w:id="648" w:author="Microsoft Office User" w:date="2023-03-07T13:18:00Z">
        <w:r w:rsidR="006756A0">
          <w:rPr>
            <w:rFonts w:ascii="Times New Roman" w:hAnsi="Times New Roman" w:cs="Times New Roman"/>
            <w:sz w:val="22"/>
            <w:szCs w:val="22"/>
          </w:rPr>
          <w:t xml:space="preserve">of </w:t>
        </w:r>
      </w:ins>
      <w:r w:rsidRPr="00703A03">
        <w:rPr>
          <w:rFonts w:ascii="Times New Roman" w:hAnsi="Times New Roman" w:cs="Times New Roman"/>
          <w:sz w:val="22"/>
          <w:szCs w:val="22"/>
          <w:rPrChange w:id="649" w:author="Bo Shen" w:date="2023-02-02T17:51:00Z">
            <w:rPr>
              <w:rFonts w:ascii="Times New Roman" w:hAnsi="Times New Roman" w:cs="Times New Roman"/>
            </w:rPr>
          </w:rPrChange>
        </w:rPr>
        <w:t xml:space="preserve">the original RNM to </w:t>
      </w:r>
      <w:del w:id="650" w:author="Microsoft Office User" w:date="2023-03-07T13:19:00Z">
        <w:r w:rsidRPr="00703A03" w:rsidDel="006756A0">
          <w:rPr>
            <w:rFonts w:ascii="Times New Roman" w:hAnsi="Times New Roman" w:cs="Times New Roman"/>
            <w:sz w:val="22"/>
            <w:szCs w:val="22"/>
            <w:rPrChange w:id="651" w:author="Bo Shen" w:date="2023-02-02T17:51:00Z">
              <w:rPr>
                <w:rFonts w:ascii="Times New Roman" w:hAnsi="Times New Roman" w:cs="Times New Roman"/>
              </w:rPr>
            </w:rPrChange>
          </w:rPr>
          <w:delText>the</w:delText>
        </w:r>
      </w:del>
      <w:del w:id="652" w:author="Microsoft Office User" w:date="2023-03-07T13:18:00Z">
        <w:r w:rsidRPr="00703A03" w:rsidDel="006756A0">
          <w:rPr>
            <w:rFonts w:ascii="Times New Roman" w:hAnsi="Times New Roman" w:cs="Times New Roman"/>
            <w:sz w:val="22"/>
            <w:szCs w:val="22"/>
            <w:rPrChange w:id="653" w:author="Bo Shen" w:date="2023-02-02T17:51:00Z">
              <w:rPr>
                <w:rFonts w:ascii="Times New Roman" w:hAnsi="Times New Roman" w:cs="Times New Roman"/>
              </w:rPr>
            </w:rPrChange>
          </w:rPr>
          <w:delText xml:space="preserve"> classical dataset (</w:delText>
        </w:r>
      </w:del>
      <w:r w:rsidRPr="00703A03">
        <w:rPr>
          <w:rFonts w:ascii="Times New Roman" w:hAnsi="Times New Roman" w:cs="Times New Roman"/>
          <w:sz w:val="22"/>
          <w:szCs w:val="22"/>
          <w:rPrChange w:id="654" w:author="Bo Shen" w:date="2023-02-02T17:51:00Z">
            <w:rPr>
              <w:rFonts w:ascii="Times New Roman" w:hAnsi="Times New Roman" w:cs="Times New Roman"/>
            </w:rPr>
          </w:rPrChange>
        </w:rPr>
        <w:t>Roitman and Shadlen</w:t>
      </w:r>
      <w:ins w:id="655" w:author="Microsoft Office User" w:date="2023-03-07T13:18:00Z">
        <w:r w:rsidR="006756A0">
          <w:rPr>
            <w:rFonts w:ascii="Times New Roman" w:hAnsi="Times New Roman" w:cs="Times New Roman"/>
            <w:sz w:val="22"/>
            <w:szCs w:val="22"/>
          </w:rPr>
          <w:t xml:space="preserve"> (</w:t>
        </w:r>
      </w:ins>
      <w:del w:id="656" w:author="Microsoft Office User" w:date="2023-03-07T13:18:00Z">
        <w:r w:rsidRPr="00703A03" w:rsidDel="006756A0">
          <w:rPr>
            <w:rFonts w:ascii="Times New Roman" w:hAnsi="Times New Roman" w:cs="Times New Roman"/>
            <w:sz w:val="22"/>
            <w:szCs w:val="22"/>
            <w:rPrChange w:id="657" w:author="Bo Shen" w:date="2023-02-02T17:51:00Z">
              <w:rPr>
                <w:rFonts w:ascii="Times New Roman" w:hAnsi="Times New Roman" w:cs="Times New Roman"/>
              </w:rPr>
            </w:rPrChange>
          </w:rPr>
          <w:delText xml:space="preserve">, </w:delText>
        </w:r>
      </w:del>
      <w:r w:rsidRPr="00703A03">
        <w:rPr>
          <w:rFonts w:ascii="Times New Roman" w:hAnsi="Times New Roman" w:cs="Times New Roman"/>
          <w:sz w:val="22"/>
          <w:szCs w:val="22"/>
          <w:rPrChange w:id="658" w:author="Bo Shen" w:date="2023-02-02T17:51:00Z">
            <w:rPr>
              <w:rFonts w:ascii="Times New Roman" w:hAnsi="Times New Roman" w:cs="Times New Roman"/>
            </w:rPr>
          </w:rPrChange>
        </w:rPr>
        <w:t>2002)</w:t>
      </w:r>
      <w:ins w:id="659" w:author="Microsoft Office User" w:date="2023-03-07T13:19:00Z">
        <w:r w:rsidR="006756A0">
          <w:rPr>
            <w:rFonts w:ascii="Times New Roman" w:hAnsi="Times New Roman" w:cs="Times New Roman"/>
            <w:sz w:val="22"/>
            <w:szCs w:val="22"/>
          </w:rPr>
          <w:t xml:space="preserve"> behavioral data</w:t>
        </w:r>
      </w:ins>
      <w:ins w:id="660"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661" w:author="Bo Shen" w:date="2023-02-02T17:51:00Z">
            <w:rPr>
              <w:rFonts w:ascii="Times New Roman" w:hAnsi="Times New Roman" w:cs="Times New Roman"/>
            </w:rPr>
          </w:rPrChange>
        </w:rPr>
        <w:t>.</w:t>
      </w:r>
      <w:ins w:id="662" w:author="Bo Shen" w:date="2023-02-02T19:20:00Z">
        <w:r>
          <w:rPr>
            <w:rFonts w:ascii="Times New Roman" w:hAnsi="Times New Roman" w:cs="Times New Roman"/>
            <w:sz w:val="22"/>
            <w:szCs w:val="22"/>
          </w:rPr>
          <w:t xml:space="preserve"> </w:t>
        </w:r>
      </w:ins>
      <w:ins w:id="663" w:author="Bo Shen" w:date="2023-02-02T19:21:00Z">
        <w:r>
          <w:rPr>
            <w:rFonts w:ascii="Times New Roman" w:hAnsi="Times New Roman" w:cs="Times New Roman"/>
            <w:sz w:val="22"/>
            <w:szCs w:val="22"/>
          </w:rPr>
          <w:t>All</w:t>
        </w:r>
      </w:ins>
      <w:ins w:id="664" w:author="Bo Shen" w:date="2023-02-02T19:20:00Z">
        <w:r>
          <w:rPr>
            <w:rFonts w:ascii="Times New Roman" w:hAnsi="Times New Roman" w:cs="Times New Roman"/>
            <w:sz w:val="22"/>
            <w:szCs w:val="22"/>
          </w:rPr>
          <w:t xml:space="preserve"> legends are consistent with the </w:t>
        </w:r>
      </w:ins>
      <w:ins w:id="665" w:author="Bo Shen" w:date="2023-02-02T19:21:00Z">
        <w:r>
          <w:rPr>
            <w:rFonts w:ascii="Times New Roman" w:hAnsi="Times New Roman" w:cs="Times New Roman"/>
            <w:sz w:val="22"/>
            <w:szCs w:val="22"/>
          </w:rPr>
          <w:t>corresponding</w:t>
        </w:r>
      </w:ins>
      <w:ins w:id="666"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66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68"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669" w:author="Bo Shen" w:date="2023-02-02T17:51:00Z">
            <w:rPr>
              <w:rFonts w:ascii="Times New Roman" w:hAnsi="Times New Roman" w:cs="Times New Roman"/>
            </w:rPr>
          </w:rPrChange>
        </w:rPr>
        <w:t xml:space="preserve"> Model predicts RT distributions (lines) </w:t>
      </w:r>
      <w:ins w:id="670" w:author="Bo Shen" w:date="2023-02-02T19:18:00Z">
        <w:r>
          <w:rPr>
            <w:rFonts w:ascii="Times New Roman" w:hAnsi="Times New Roman" w:cs="Times New Roman"/>
            <w:sz w:val="22"/>
            <w:szCs w:val="22"/>
          </w:rPr>
          <w:t xml:space="preserve">are slightly more </w:t>
        </w:r>
      </w:ins>
      <w:ins w:id="671" w:author="Bo Shen" w:date="2023-02-02T19:19:00Z">
        <w:r>
          <w:rPr>
            <w:rFonts w:ascii="Times New Roman" w:hAnsi="Times New Roman" w:cs="Times New Roman"/>
            <w:sz w:val="22"/>
            <w:szCs w:val="22"/>
          </w:rPr>
          <w:t>right</w:t>
        </w:r>
      </w:ins>
      <w:ins w:id="672" w:author="Bo Shen" w:date="2023-02-02T19:20:00Z">
        <w:r>
          <w:rPr>
            <w:rFonts w:ascii="Times New Roman" w:hAnsi="Times New Roman" w:cs="Times New Roman"/>
            <w:sz w:val="22"/>
            <w:szCs w:val="22"/>
          </w:rPr>
          <w:t>-</w:t>
        </w:r>
      </w:ins>
      <w:ins w:id="673" w:author="Bo Shen" w:date="2023-02-02T19:19:00Z">
        <w:r>
          <w:rPr>
            <w:rFonts w:ascii="Times New Roman" w:hAnsi="Times New Roman" w:cs="Times New Roman"/>
            <w:sz w:val="22"/>
            <w:szCs w:val="22"/>
          </w:rPr>
          <w:t xml:space="preserve">skewed than the </w:t>
        </w:r>
      </w:ins>
      <w:del w:id="674" w:author="Bo Shen" w:date="2023-02-02T19:19:00Z">
        <w:r w:rsidRPr="00703A03" w:rsidDel="00B27C90">
          <w:rPr>
            <w:rFonts w:ascii="Times New Roman" w:hAnsi="Times New Roman" w:cs="Times New Roman"/>
            <w:sz w:val="22"/>
            <w:szCs w:val="22"/>
            <w:rPrChange w:id="675"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676" w:author="Bo Shen" w:date="2023-02-02T17:51:00Z">
            <w:rPr>
              <w:rFonts w:ascii="Times New Roman" w:hAnsi="Times New Roman" w:cs="Times New Roman"/>
            </w:rPr>
          </w:rPrChange>
        </w:rPr>
        <w:t>empirical RT distribution (</w:t>
      </w:r>
      <w:ins w:id="677" w:author="Bo Shen" w:date="2023-02-02T19:19:00Z">
        <w:r>
          <w:rPr>
            <w:rFonts w:ascii="Times New Roman" w:hAnsi="Times New Roman" w:cs="Times New Roman"/>
            <w:sz w:val="22"/>
            <w:szCs w:val="22"/>
          </w:rPr>
          <w:t>histograms)</w:t>
        </w:r>
      </w:ins>
      <w:del w:id="678" w:author="Bo Shen" w:date="2023-02-02T19:19:00Z">
        <w:r w:rsidRPr="00703A03" w:rsidDel="00B27C90">
          <w:rPr>
            <w:rFonts w:ascii="Times New Roman" w:hAnsi="Times New Roman" w:cs="Times New Roman"/>
            <w:sz w:val="22"/>
            <w:szCs w:val="22"/>
            <w:rPrChange w:id="679" w:author="Bo Shen" w:date="2023-02-02T17:51:00Z">
              <w:rPr>
                <w:rFonts w:ascii="Times New Roman" w:hAnsi="Times New Roman" w:cs="Times New Roman"/>
              </w:rPr>
            </w:rPrChange>
          </w:rPr>
          <w:delText>bars)</w:delText>
        </w:r>
      </w:del>
      <w:del w:id="680" w:author="Bo Shen" w:date="2023-02-02T19:20:00Z">
        <w:r w:rsidRPr="00703A03" w:rsidDel="00B27C90">
          <w:rPr>
            <w:rFonts w:ascii="Times New Roman" w:hAnsi="Times New Roman" w:cs="Times New Roman"/>
            <w:sz w:val="22"/>
            <w:szCs w:val="22"/>
            <w:rPrChange w:id="681" w:author="Bo Shen" w:date="2023-02-02T17:51:00Z">
              <w:rPr>
                <w:rFonts w:ascii="Times New Roman" w:hAnsi="Times New Roman" w:cs="Times New Roman"/>
              </w:rPr>
            </w:rPrChange>
          </w:rPr>
          <w:delText>,</w:delText>
        </w:r>
      </w:del>
      <w:del w:id="682" w:author="Bo Shen" w:date="2023-02-02T19:21:00Z">
        <w:r w:rsidRPr="00703A03" w:rsidDel="00B27C90">
          <w:rPr>
            <w:rFonts w:ascii="Times New Roman" w:hAnsi="Times New Roman" w:cs="Times New Roman"/>
            <w:sz w:val="22"/>
            <w:szCs w:val="22"/>
            <w:rPrChange w:id="683"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68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85" w:author="Bo Shen" w:date="2023-02-02T17:51:00Z">
            <w:rPr>
              <w:rFonts w:ascii="Times New Roman" w:hAnsi="Times New Roman" w:cs="Times New Roman"/>
              <w:b/>
            </w:rPr>
          </w:rPrChange>
        </w:rPr>
        <w:t>B.</w:t>
      </w:r>
      <w:ins w:id="686" w:author="Microsoft Office User" w:date="2023-03-07T13:19:00Z">
        <w:r w:rsidR="006756A0">
          <w:rPr>
            <w:rFonts w:ascii="Times New Roman" w:hAnsi="Times New Roman" w:cs="Times New Roman"/>
            <w:sz w:val="22"/>
            <w:szCs w:val="22"/>
          </w:rPr>
          <w:t xml:space="preserve"> Visualization of</w:t>
        </w:r>
      </w:ins>
      <w:del w:id="687" w:author="Microsoft Office User" w:date="2023-03-07T13:19:00Z">
        <w:r w:rsidRPr="00703A03" w:rsidDel="006756A0">
          <w:rPr>
            <w:rFonts w:ascii="Times New Roman" w:hAnsi="Times New Roman" w:cs="Times New Roman"/>
            <w:sz w:val="22"/>
            <w:szCs w:val="22"/>
            <w:rPrChange w:id="688" w:author="Bo Shen" w:date="2023-02-02T17:51:00Z">
              <w:rPr>
                <w:rFonts w:ascii="Times New Roman" w:hAnsi="Times New Roman" w:cs="Times New Roman"/>
              </w:rPr>
            </w:rPrChange>
          </w:rPr>
          <w:delText xml:space="preserve"> Re-plot</w:delText>
        </w:r>
      </w:del>
      <w:r w:rsidRPr="00703A03">
        <w:rPr>
          <w:rFonts w:ascii="Times New Roman" w:hAnsi="Times New Roman" w:cs="Times New Roman"/>
          <w:sz w:val="22"/>
          <w:szCs w:val="22"/>
          <w:rPrChange w:id="689" w:author="Bo Shen" w:date="2023-02-02T17:51:00Z">
            <w:rPr>
              <w:rFonts w:ascii="Times New Roman" w:hAnsi="Times New Roman" w:cs="Times New Roman"/>
            </w:rPr>
          </w:rPrChange>
        </w:rPr>
        <w:t xml:space="preserve"> the fitting results in </w:t>
      </w:r>
      <w:del w:id="690" w:author="Bo Shen" w:date="2022-11-28T13:49:00Z">
        <w:r w:rsidRPr="00703A03" w:rsidDel="00662EFE">
          <w:rPr>
            <w:rFonts w:ascii="Times New Roman" w:hAnsi="Times New Roman" w:cs="Times New Roman"/>
            <w:sz w:val="22"/>
            <w:szCs w:val="22"/>
            <w:rPrChange w:id="691" w:author="Bo Shen" w:date="2023-02-02T17:51:00Z">
              <w:rPr>
                <w:rFonts w:ascii="Times New Roman" w:hAnsi="Times New Roman" w:cs="Times New Roman"/>
              </w:rPr>
            </w:rPrChange>
          </w:rPr>
          <w:delText>a quantile-quantile (Q-Q) plot</w:delText>
        </w:r>
      </w:del>
      <w:ins w:id="692" w:author="Bo Shen" w:date="2023-02-02T17:50:00Z">
        <w:r w:rsidRPr="00703A03">
          <w:rPr>
            <w:rFonts w:ascii="Times New Roman" w:hAnsi="Times New Roman" w:cs="Times New Roman"/>
            <w:sz w:val="22"/>
            <w:szCs w:val="22"/>
            <w:rPrChange w:id="693" w:author="Bo Shen" w:date="2023-02-02T17:51:00Z">
              <w:rPr>
                <w:rFonts w:ascii="Times New Roman" w:hAnsi="Times New Roman" w:cs="Times New Roman"/>
              </w:rPr>
            </w:rPrChange>
          </w:rPr>
          <w:t>quantile probabilities</w:t>
        </w:r>
      </w:ins>
      <w:ins w:id="694" w:author="Bo Shen" w:date="2023-02-02T19:21:00Z">
        <w:r>
          <w:rPr>
            <w:rFonts w:ascii="Times New Roman" w:hAnsi="Times New Roman" w:cs="Times New Roman"/>
            <w:sz w:val="22"/>
            <w:szCs w:val="22"/>
          </w:rPr>
          <w:t xml:space="preserve"> shows that</w:t>
        </w:r>
      </w:ins>
      <w:ins w:id="695" w:author="Bo Shen" w:date="2023-02-02T19:23:00Z">
        <w:r>
          <w:rPr>
            <w:rFonts w:ascii="Times New Roman" w:hAnsi="Times New Roman" w:cs="Times New Roman"/>
            <w:sz w:val="22"/>
            <w:szCs w:val="22"/>
          </w:rPr>
          <w:t xml:space="preserve"> th</w:t>
        </w:r>
      </w:ins>
      <w:ins w:id="696"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697"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698"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699" w:author="Bo Shen" w:date="2023-02-02T19:25:00Z">
        <w:r>
          <w:rPr>
            <w:rFonts w:ascii="Times New Roman" w:hAnsi="Times New Roman" w:cs="Times New Roman"/>
            <w:sz w:val="22"/>
            <w:szCs w:val="22"/>
          </w:rPr>
          <w:t xml:space="preserve"> (counting upwards from the bottom)</w:t>
        </w:r>
      </w:ins>
      <w:ins w:id="700" w:author="Bo Shen" w:date="2023-02-02T19:24:00Z">
        <w:r>
          <w:rPr>
            <w:rFonts w:ascii="Times New Roman" w:hAnsi="Times New Roman" w:cs="Times New Roman"/>
            <w:sz w:val="22"/>
            <w:szCs w:val="22"/>
          </w:rPr>
          <w:t xml:space="preserve"> were slightly </w:t>
        </w:r>
      </w:ins>
      <w:ins w:id="701" w:author="Bo Shen" w:date="2023-02-02T19:22:00Z">
        <w:r>
          <w:rPr>
            <w:rFonts w:ascii="Times New Roman" w:hAnsi="Times New Roman" w:cs="Times New Roman"/>
            <w:sz w:val="22"/>
            <w:szCs w:val="22"/>
          </w:rPr>
          <w:t xml:space="preserve">deviated from the </w:t>
        </w:r>
      </w:ins>
      <w:ins w:id="702" w:author="Bo Shen" w:date="2023-02-02T19:24:00Z">
        <w:r>
          <w:rPr>
            <w:rFonts w:ascii="Times New Roman" w:hAnsi="Times New Roman" w:cs="Times New Roman"/>
            <w:sz w:val="22"/>
            <w:szCs w:val="22"/>
          </w:rPr>
          <w:t>data points</w:t>
        </w:r>
      </w:ins>
      <w:del w:id="703" w:author="Bo Shen" w:date="2023-02-02T19:21:00Z">
        <w:r w:rsidRPr="00703A03" w:rsidDel="00B27C90">
          <w:rPr>
            <w:rFonts w:ascii="Times New Roman" w:hAnsi="Times New Roman" w:cs="Times New Roman"/>
            <w:sz w:val="22"/>
            <w:szCs w:val="22"/>
            <w:rPrChange w:id="704"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70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06" w:author="Bo Shen" w:date="2023-02-02T17:51:00Z">
            <w:rPr>
              <w:rFonts w:ascii="Times New Roman" w:hAnsi="Times New Roman" w:cs="Times New Roman"/>
              <w:b/>
            </w:rPr>
          </w:rPrChange>
        </w:rPr>
        <w:t>C</w:t>
      </w:r>
      <w:del w:id="707" w:author="Bo Shen" w:date="2023-02-02T19:26:00Z">
        <w:r w:rsidRPr="00703A03" w:rsidDel="00BF2227">
          <w:rPr>
            <w:rFonts w:ascii="Times New Roman" w:hAnsi="Times New Roman" w:cs="Times New Roman"/>
            <w:b/>
            <w:sz w:val="22"/>
            <w:szCs w:val="22"/>
            <w:rPrChange w:id="708"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709" w:author="Bo Shen" w:date="2023-02-02T17:51:00Z">
              <w:rPr>
                <w:rFonts w:ascii="Times New Roman" w:hAnsi="Times New Roman" w:cs="Times New Roman"/>
              </w:rPr>
            </w:rPrChange>
          </w:rPr>
          <w:delText xml:space="preserve"> </w:delText>
        </w:r>
      </w:del>
      <w:ins w:id="710" w:author="Bo Shen" w:date="2023-02-02T19:26:00Z">
        <w:r>
          <w:rPr>
            <w:rFonts w:ascii="Times New Roman" w:hAnsi="Times New Roman" w:cs="Times New Roman"/>
            <w:sz w:val="22"/>
            <w:szCs w:val="22"/>
          </w:rPr>
          <w:t xml:space="preserve">. The </w:t>
        </w:r>
      </w:ins>
      <w:ins w:id="711" w:author="Bo Shen" w:date="2023-02-02T19:27:00Z">
        <w:r>
          <w:rPr>
            <w:rFonts w:ascii="Times New Roman" w:hAnsi="Times New Roman" w:cs="Times New Roman"/>
            <w:sz w:val="22"/>
            <w:szCs w:val="22"/>
          </w:rPr>
          <w:t xml:space="preserve">model predicted </w:t>
        </w:r>
      </w:ins>
      <w:ins w:id="712" w:author="Bo Shen" w:date="2023-02-02T19:28:00Z">
        <w:r>
          <w:rPr>
            <w:rFonts w:ascii="Times New Roman" w:hAnsi="Times New Roman" w:cs="Times New Roman"/>
            <w:sz w:val="22"/>
            <w:szCs w:val="22"/>
          </w:rPr>
          <w:t xml:space="preserve">average values of </w:t>
        </w:r>
      </w:ins>
      <w:ins w:id="713" w:author="Bo Shen" w:date="2023-02-02T19:26:00Z">
        <w:r>
          <w:rPr>
            <w:rFonts w:ascii="Times New Roman" w:hAnsi="Times New Roman" w:cs="Times New Roman"/>
            <w:sz w:val="22"/>
            <w:szCs w:val="22"/>
          </w:rPr>
          <w:t>RT an</w:t>
        </w:r>
      </w:ins>
      <w:ins w:id="714" w:author="Bo Shen" w:date="2023-02-02T19:27:00Z">
        <w:r>
          <w:rPr>
            <w:rFonts w:ascii="Times New Roman" w:hAnsi="Times New Roman" w:cs="Times New Roman"/>
            <w:sz w:val="22"/>
            <w:szCs w:val="22"/>
          </w:rPr>
          <w:t>d</w:t>
        </w:r>
      </w:ins>
      <w:ins w:id="715" w:author="Bo Shen" w:date="2023-02-02T19:26:00Z">
        <w:r>
          <w:rPr>
            <w:rFonts w:ascii="Times New Roman" w:hAnsi="Times New Roman" w:cs="Times New Roman"/>
            <w:sz w:val="22"/>
            <w:szCs w:val="22"/>
          </w:rPr>
          <w:t xml:space="preserve"> ch</w:t>
        </w:r>
      </w:ins>
      <w:ins w:id="716" w:author="Bo Shen" w:date="2023-02-02T19:27:00Z">
        <w:r>
          <w:rPr>
            <w:rFonts w:ascii="Times New Roman" w:hAnsi="Times New Roman" w:cs="Times New Roman"/>
            <w:sz w:val="22"/>
            <w:szCs w:val="22"/>
          </w:rPr>
          <w:t xml:space="preserve">oice accuracy </w:t>
        </w:r>
      </w:ins>
      <w:del w:id="717" w:author="Bo Shen" w:date="2023-02-02T19:26:00Z">
        <w:r w:rsidRPr="00703A03" w:rsidDel="00BF2227">
          <w:rPr>
            <w:rFonts w:ascii="Times New Roman" w:hAnsi="Times New Roman" w:cs="Times New Roman"/>
            <w:sz w:val="22"/>
            <w:szCs w:val="22"/>
            <w:rPrChange w:id="718" w:author="Bo Shen" w:date="2023-02-02T17:51:00Z">
              <w:rPr>
                <w:rFonts w:ascii="Times New Roman" w:hAnsi="Times New Roman" w:cs="Times New Roman"/>
              </w:rPr>
            </w:rPrChange>
          </w:rPr>
          <w:delText xml:space="preserve">Model predicted </w:delText>
        </w:r>
      </w:del>
      <w:ins w:id="719" w:author="Bo Shen" w:date="2023-02-02T19:27:00Z">
        <w:r>
          <w:rPr>
            <w:rFonts w:ascii="Times New Roman" w:hAnsi="Times New Roman" w:cs="Times New Roman"/>
            <w:sz w:val="22"/>
            <w:szCs w:val="22"/>
          </w:rPr>
          <w:t>still</w:t>
        </w:r>
      </w:ins>
      <w:del w:id="720" w:author="Bo Shen" w:date="2023-02-02T19:27:00Z">
        <w:r w:rsidRPr="00703A03" w:rsidDel="00BF2227">
          <w:rPr>
            <w:rFonts w:ascii="Times New Roman" w:hAnsi="Times New Roman" w:cs="Times New Roman"/>
            <w:sz w:val="22"/>
            <w:szCs w:val="22"/>
            <w:rPrChange w:id="721" w:author="Bo Shen" w:date="2023-02-02T17:51:00Z">
              <w:rPr>
                <w:rFonts w:ascii="Times New Roman" w:hAnsi="Times New Roman" w:cs="Times New Roman"/>
              </w:rPr>
            </w:rPrChange>
          </w:rPr>
          <w:delText>psychometric function and chronometric function aggregated input strength</w:delText>
        </w:r>
      </w:del>
      <w:del w:id="722" w:author="Bo Shen" w:date="2023-02-02T19:25:00Z">
        <w:r w:rsidRPr="00703A03" w:rsidDel="00BF2227">
          <w:rPr>
            <w:rFonts w:ascii="Times New Roman" w:hAnsi="Times New Roman" w:cs="Times New Roman"/>
            <w:sz w:val="22"/>
            <w:szCs w:val="22"/>
            <w:rPrChange w:id="723"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724"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725"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726" w:author="Bo Shen" w:date="2023-02-02T17:51:00Z">
            <w:rPr>
              <w:rFonts w:ascii="Times New Roman" w:hAnsi="Times New Roman" w:cs="Times New Roman"/>
            </w:rPr>
          </w:rPrChange>
        </w:rPr>
        <w:t xml:space="preserve"> capture</w:t>
      </w:r>
      <w:ins w:id="727" w:author="Bo Shen" w:date="2023-02-02T19:27:00Z">
        <w:r>
          <w:rPr>
            <w:rFonts w:ascii="Times New Roman" w:hAnsi="Times New Roman" w:cs="Times New Roman"/>
            <w:sz w:val="22"/>
            <w:szCs w:val="22"/>
          </w:rPr>
          <w:t>d</w:t>
        </w:r>
      </w:ins>
      <w:del w:id="728" w:author="Bo Shen" w:date="2023-02-02T19:27:00Z">
        <w:r w:rsidRPr="00703A03" w:rsidDel="00BF2227">
          <w:rPr>
            <w:rFonts w:ascii="Times New Roman" w:hAnsi="Times New Roman" w:cs="Times New Roman"/>
            <w:sz w:val="22"/>
            <w:szCs w:val="22"/>
            <w:rPrChange w:id="729"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730" w:author="Bo Shen" w:date="2023-02-02T17:51:00Z">
            <w:rPr>
              <w:rFonts w:ascii="Times New Roman" w:hAnsi="Times New Roman" w:cs="Times New Roman"/>
            </w:rPr>
          </w:rPrChange>
        </w:rPr>
        <w:t xml:space="preserve"> well the </w:t>
      </w:r>
      <w:del w:id="731" w:author="Bo Shen" w:date="2023-02-02T19:26:00Z">
        <w:r w:rsidRPr="00703A03" w:rsidDel="00BF2227">
          <w:rPr>
            <w:rFonts w:ascii="Times New Roman" w:hAnsi="Times New Roman" w:cs="Times New Roman"/>
            <w:sz w:val="22"/>
            <w:szCs w:val="22"/>
            <w:rPrChange w:id="732"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733" w:author="Bo Shen" w:date="2023-02-02T17:51:00Z">
            <w:rPr>
              <w:rFonts w:ascii="Times New Roman" w:hAnsi="Times New Roman" w:cs="Times New Roman"/>
            </w:rPr>
          </w:rPrChange>
        </w:rPr>
        <w:t xml:space="preserve">empirical </w:t>
      </w:r>
      <w:ins w:id="734" w:author="Bo Shen" w:date="2023-02-02T19:28:00Z">
        <w:r>
          <w:rPr>
            <w:rFonts w:ascii="Times New Roman" w:hAnsi="Times New Roman" w:cs="Times New Roman"/>
            <w:sz w:val="22"/>
            <w:szCs w:val="22"/>
          </w:rPr>
          <w:t>averages</w:t>
        </w:r>
      </w:ins>
      <w:del w:id="735" w:author="Bo Shen" w:date="2023-02-02T19:28:00Z">
        <w:r w:rsidRPr="00703A03" w:rsidDel="00BF2227">
          <w:rPr>
            <w:rFonts w:ascii="Times New Roman" w:hAnsi="Times New Roman" w:cs="Times New Roman"/>
            <w:sz w:val="22"/>
            <w:szCs w:val="22"/>
            <w:rPrChange w:id="736"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73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38"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739" w:author="Bo Shen" w:date="2023-02-02T17:51:00Z">
            <w:rPr>
              <w:rFonts w:ascii="Times New Roman" w:hAnsi="Times New Roman" w:cs="Times New Roman"/>
            </w:rPr>
          </w:rPrChange>
        </w:rPr>
        <w:t xml:space="preserve"> The aggregated neural dynamics from the best</w:t>
      </w:r>
      <w:ins w:id="740" w:author="Bo Shen" w:date="2023-02-03T10:01:00Z">
        <w:r>
          <w:rPr>
            <w:rFonts w:ascii="Times New Roman" w:hAnsi="Times New Roman" w:cs="Times New Roman"/>
            <w:sz w:val="22"/>
            <w:szCs w:val="22"/>
          </w:rPr>
          <w:t xml:space="preserve"> </w:t>
        </w:r>
      </w:ins>
      <w:del w:id="741" w:author="Bo Shen" w:date="2023-02-03T10:01:00Z">
        <w:r w:rsidRPr="00703A03" w:rsidDel="00994A00">
          <w:rPr>
            <w:rFonts w:ascii="Times New Roman" w:hAnsi="Times New Roman" w:cs="Times New Roman"/>
            <w:sz w:val="22"/>
            <w:szCs w:val="22"/>
            <w:rPrChange w:id="742"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43" w:author="Bo Shen" w:date="2023-02-02T17:51:00Z">
            <w:rPr>
              <w:rFonts w:ascii="Times New Roman" w:hAnsi="Times New Roman" w:cs="Times New Roman"/>
            </w:rPr>
          </w:rPrChange>
        </w:rPr>
        <w:t>fit</w:t>
      </w:r>
      <w:ins w:id="744"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745" w:author="Bo Shen" w:date="2023-02-02T17:51:00Z">
            <w:rPr>
              <w:rFonts w:ascii="Times New Roman" w:hAnsi="Times New Roman" w:cs="Times New Roman"/>
            </w:rPr>
          </w:rPrChange>
        </w:rPr>
        <w:t xml:space="preserve"> </w:t>
      </w:r>
      <w:del w:id="746" w:author="Bo Shen" w:date="2023-02-03T10:01:00Z">
        <w:r w:rsidRPr="00703A03" w:rsidDel="00994A00">
          <w:rPr>
            <w:rFonts w:ascii="Times New Roman" w:hAnsi="Times New Roman" w:cs="Times New Roman"/>
            <w:sz w:val="22"/>
            <w:szCs w:val="22"/>
            <w:rPrChange w:id="747"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748" w:author="Bo Shen" w:date="2023-02-02T17:51:00Z">
            <w:rPr>
              <w:rFonts w:ascii="Times New Roman" w:hAnsi="Times New Roman" w:cs="Times New Roman"/>
            </w:rPr>
          </w:rPrChange>
        </w:rPr>
        <w:t xml:space="preserve">of RNM. Left, mean-field activities on the excitatory pools aligned to the onset of stimulus inputs. </w:t>
      </w:r>
      <w:del w:id="749" w:author="Bo Shen" w:date="2023-02-02T17:50:00Z">
        <w:r w:rsidRPr="00703A03" w:rsidDel="00703A03">
          <w:rPr>
            <w:rFonts w:ascii="Times New Roman" w:hAnsi="Times New Roman" w:cs="Times New Roman"/>
            <w:sz w:val="22"/>
            <w:szCs w:val="22"/>
            <w:rPrChange w:id="750"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751" w:author="Bo Shen" w:date="2023-02-02T17:51:00Z">
            <w:rPr>
              <w:rFonts w:ascii="Times New Roman" w:hAnsi="Times New Roman" w:cs="Times New Roman"/>
            </w:rPr>
          </w:rPrChange>
        </w:rPr>
        <w:t xml:space="preserve">The ramping-up speeds differ over input strengths (see </w:t>
      </w:r>
      <w:r w:rsidR="00781BF0">
        <w:rPr>
          <w:rFonts w:ascii="Times New Roman" w:hAnsi="Times New Roman" w:cs="Times New Roman"/>
          <w:sz w:val="22"/>
          <w:szCs w:val="22"/>
        </w:rPr>
        <w:t xml:space="preserve">the </w:t>
      </w:r>
      <w:r w:rsidRPr="00703A03">
        <w:rPr>
          <w:rFonts w:ascii="Times New Roman" w:hAnsi="Times New Roman" w:cs="Times New Roman"/>
          <w:sz w:val="22"/>
          <w:szCs w:val="22"/>
          <w:rPrChange w:id="752" w:author="Bo Shen" w:date="2023-02-02T17:51:00Z">
            <w:rPr>
              <w:rFonts w:ascii="Times New Roman" w:hAnsi="Times New Roman" w:cs="Times New Roman"/>
            </w:rPr>
          </w:rPrChange>
        </w:rPr>
        <w:t xml:space="preserve">detailed pattern in </w:t>
      </w:r>
      <w:r w:rsidRPr="00703A03">
        <w:rPr>
          <w:rFonts w:ascii="Times New Roman" w:hAnsi="Times New Roman" w:cs="Times New Roman"/>
          <w:b/>
          <w:sz w:val="22"/>
          <w:szCs w:val="22"/>
          <w:rPrChange w:id="75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54" w:author="Bo Shen" w:date="2023-02-02T17:51:00Z">
            <w:rPr>
              <w:rFonts w:ascii="Times New Roman" w:hAnsi="Times New Roman" w:cs="Times New Roman"/>
            </w:rPr>
          </w:rPrChange>
        </w:rPr>
        <w:t xml:space="preserve">). </w:t>
      </w:r>
      <w:del w:id="755" w:author="Bo Shen" w:date="2023-02-02T17:55:00Z">
        <w:r w:rsidRPr="00703A03" w:rsidDel="00680930">
          <w:rPr>
            <w:rFonts w:ascii="Times New Roman" w:hAnsi="Times New Roman" w:cs="Times New Roman"/>
            <w:sz w:val="22"/>
            <w:szCs w:val="22"/>
            <w:rPrChange w:id="75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757" w:author="Bo Shen" w:date="2023-02-02T17:51:00Z">
            <w:rPr>
              <w:rFonts w:ascii="Times New Roman" w:hAnsi="Times New Roman" w:cs="Times New Roman"/>
            </w:rPr>
          </w:rPrChange>
        </w:rPr>
        <w:t xml:space="preserve">Right, mean-field activities on the excitatory pools aligned to the time of choice execution. </w:t>
      </w:r>
      <w:del w:id="758" w:author="Bo Shen" w:date="2023-02-02T17:58:00Z">
        <w:r w:rsidRPr="00703A03" w:rsidDel="009E5749">
          <w:rPr>
            <w:rFonts w:ascii="Times New Roman" w:hAnsi="Times New Roman" w:cs="Times New Roman"/>
            <w:sz w:val="22"/>
            <w:szCs w:val="22"/>
            <w:rPrChange w:id="75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760" w:author="Bo Shen" w:date="2023-02-02T17:51:00Z">
            <w:rPr>
              <w:rFonts w:ascii="Times New Roman" w:hAnsi="Times New Roman" w:cs="Times New Roman"/>
            </w:rPr>
          </w:rPrChange>
        </w:rPr>
        <w:t xml:space="preserve">The unchosen signals show graded coding of the input strengths (see </w:t>
      </w:r>
      <w:r w:rsidR="00E962C7">
        <w:rPr>
          <w:rFonts w:ascii="Times New Roman" w:hAnsi="Times New Roman" w:cs="Times New Roman"/>
          <w:sz w:val="22"/>
          <w:szCs w:val="22"/>
        </w:rPr>
        <w:t xml:space="preserve">the </w:t>
      </w:r>
      <w:r w:rsidRPr="00703A03">
        <w:rPr>
          <w:rFonts w:ascii="Times New Roman" w:hAnsi="Times New Roman" w:cs="Times New Roman"/>
          <w:sz w:val="22"/>
          <w:szCs w:val="22"/>
          <w:rPrChange w:id="761" w:author="Bo Shen" w:date="2023-02-02T17:51:00Z">
            <w:rPr>
              <w:rFonts w:ascii="Times New Roman" w:hAnsi="Times New Roman" w:cs="Times New Roman"/>
            </w:rPr>
          </w:rPrChange>
        </w:rPr>
        <w:t xml:space="preserve">detailed pattern in </w:t>
      </w:r>
      <w:del w:id="762" w:author="Bo Shen" w:date="2023-03-01T14:56:00Z">
        <w:r w:rsidRPr="00703A03" w:rsidDel="005B5A77">
          <w:rPr>
            <w:rFonts w:ascii="Times New Roman" w:hAnsi="Times New Roman" w:cs="Times New Roman"/>
            <w:b/>
            <w:sz w:val="22"/>
            <w:szCs w:val="22"/>
            <w:rPrChange w:id="763" w:author="Bo Shen" w:date="2023-02-02T17:51:00Z">
              <w:rPr>
                <w:rFonts w:ascii="Times New Roman" w:hAnsi="Times New Roman" w:cs="Times New Roman"/>
                <w:b/>
              </w:rPr>
            </w:rPrChange>
          </w:rPr>
          <w:delText>F</w:delText>
        </w:r>
      </w:del>
      <w:ins w:id="764"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765" w:author="Bo Shen" w:date="2023-02-02T17:51:00Z">
            <w:rPr>
              <w:rFonts w:ascii="Times New Roman" w:hAnsi="Times New Roman" w:cs="Times New Roman"/>
            </w:rPr>
          </w:rPrChange>
        </w:rPr>
        <w:t>).</w:t>
      </w:r>
      <w:ins w:id="766" w:author="Bo Shen" w:date="2023-02-03T10:03:00Z">
        <w:r>
          <w:rPr>
            <w:rFonts w:ascii="Times New Roman" w:hAnsi="Times New Roman" w:cs="Times New Roman"/>
            <w:sz w:val="22"/>
            <w:szCs w:val="22"/>
          </w:rPr>
          <w:t xml:space="preserve"> The activities at the time point of the smallest median RT</w:t>
        </w:r>
      </w:ins>
      <w:ins w:id="767" w:author="Bo Shen" w:date="2023-02-03T10:04:00Z">
        <w:r>
          <w:rPr>
            <w:rFonts w:ascii="Times New Roman" w:hAnsi="Times New Roman" w:cs="Times New Roman"/>
            <w:sz w:val="22"/>
            <w:szCs w:val="22"/>
          </w:rPr>
          <w:t xml:space="preserve"> of the six conditions</w:t>
        </w:r>
      </w:ins>
      <w:ins w:id="768" w:author="Bo Shen" w:date="2023-02-03T10:03:00Z">
        <w:r>
          <w:rPr>
            <w:rFonts w:ascii="Times New Roman" w:hAnsi="Times New Roman" w:cs="Times New Roman"/>
            <w:sz w:val="22"/>
            <w:szCs w:val="22"/>
          </w:rPr>
          <w:t xml:space="preserve"> (</w:t>
        </w:r>
      </w:ins>
      <w:ins w:id="769" w:author="Bo Shen" w:date="2023-03-03T17:03:00Z">
        <w:r w:rsidR="005C7F4A">
          <w:rPr>
            <w:rFonts w:ascii="Times New Roman" w:hAnsi="Times New Roman" w:cs="Times New Roman"/>
            <w:sz w:val="22"/>
            <w:szCs w:val="22"/>
          </w:rPr>
          <w:t>430</w:t>
        </w:r>
      </w:ins>
      <w:ins w:id="770"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771"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772"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773" w:author="Bo Shen" w:date="2023-02-02T17:51:00Z">
            <w:rPr>
              <w:rFonts w:ascii="Times New Roman" w:hAnsi="Times New Roman" w:cs="Times New Roman"/>
            </w:rPr>
          </w:rPrChange>
        </w:rPr>
        <w:t xml:space="preserve"> </w:t>
      </w:r>
      <w:ins w:id="774" w:author="Bo Shen" w:date="2023-02-03T10:04:00Z">
        <w:r>
          <w:rPr>
            <w:rFonts w:ascii="Times New Roman" w:hAnsi="Times New Roman" w:cs="Times New Roman"/>
            <w:sz w:val="22"/>
            <w:szCs w:val="22"/>
          </w:rPr>
          <w:t>and at the onset of model choice</w:t>
        </w:r>
      </w:ins>
      <w:ins w:id="775" w:author="Bo Shen" w:date="2023-02-03T10:05:00Z">
        <w:r>
          <w:rPr>
            <w:rFonts w:ascii="Times New Roman" w:hAnsi="Times New Roman" w:cs="Times New Roman"/>
            <w:sz w:val="22"/>
            <w:szCs w:val="22"/>
          </w:rPr>
          <w:t xml:space="preserve"> (indicated by </w:t>
        </w:r>
      </w:ins>
      <w:ins w:id="776"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777"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778" w:author="Bo Shen" w:date="2023-02-03T10:15:00Z">
              <w:rPr>
                <w:rFonts w:ascii="Times New Roman" w:hAnsi="Times New Roman" w:cs="Times New Roman"/>
                <w:sz w:val="22"/>
                <w:szCs w:val="22"/>
              </w:rPr>
            </w:rPrChange>
          </w:rPr>
          <w:t>d</w:t>
        </w:r>
      </w:ins>
      <w:ins w:id="779" w:author="Bo Shen" w:date="2023-02-03T10:05:00Z">
        <w:r>
          <w:rPr>
            <w:rFonts w:ascii="Times New Roman" w:hAnsi="Times New Roman" w:cs="Times New Roman"/>
            <w:sz w:val="22"/>
            <w:szCs w:val="22"/>
          </w:rPr>
          <w:t>)</w:t>
        </w:r>
      </w:ins>
      <w:ins w:id="780"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78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82" w:author="Bo Shen" w:date="2023-02-02T17:51:00Z">
            <w:rPr>
              <w:rFonts w:ascii="Times New Roman" w:hAnsi="Times New Roman" w:cs="Times New Roman"/>
            </w:rPr>
          </w:rPrChange>
        </w:rPr>
        <w:t xml:space="preserve"> </w:t>
      </w:r>
      <w:ins w:id="783"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784"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785"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786"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787" w:author="Bo Shen" w:date="2023-03-01T15:02:00Z">
        <w:r w:rsidR="00FE2DFD">
          <w:rPr>
            <w:rFonts w:ascii="Times New Roman" w:hAnsi="Times New Roman" w:cs="Times New Roman"/>
            <w:sz w:val="22"/>
            <w:szCs w:val="22"/>
          </w:rPr>
          <w:t xml:space="preserve"> at the median RT</w:t>
        </w:r>
      </w:ins>
      <w:del w:id="788" w:author="Bo Shen" w:date="2023-02-02T19:30:00Z">
        <w:r w:rsidRPr="00703A03" w:rsidDel="002371E0">
          <w:rPr>
            <w:rFonts w:ascii="Times New Roman" w:hAnsi="Times New Roman" w:cs="Times New Roman"/>
            <w:sz w:val="22"/>
            <w:szCs w:val="22"/>
            <w:rPrChange w:id="789" w:author="Bo Shen" w:date="2023-02-02T17:51:00Z">
              <w:rPr>
                <w:rFonts w:ascii="Times New Roman" w:hAnsi="Times New Roman" w:cs="Times New Roman"/>
              </w:rPr>
            </w:rPrChange>
          </w:rPr>
          <w:delText>Effect of input strength on early</w:delText>
        </w:r>
      </w:del>
      <w:del w:id="790" w:author="Bo Shen" w:date="2023-02-02T17:59:00Z">
        <w:r w:rsidRPr="00703A03" w:rsidDel="009E5749">
          <w:rPr>
            <w:rFonts w:ascii="Times New Roman" w:hAnsi="Times New Roman" w:cs="Times New Roman"/>
            <w:sz w:val="22"/>
            <w:szCs w:val="22"/>
            <w:rPrChange w:id="791" w:author="Bo Shen" w:date="2023-02-02T17:51:00Z">
              <w:rPr>
                <w:rFonts w:ascii="Times New Roman" w:hAnsi="Times New Roman" w:cs="Times New Roman"/>
              </w:rPr>
            </w:rPrChange>
          </w:rPr>
          <w:delText xml:space="preserve"> </w:delText>
        </w:r>
      </w:del>
      <w:del w:id="792" w:author="Bo Shen" w:date="2023-02-02T19:30:00Z">
        <w:r w:rsidRPr="00703A03" w:rsidDel="002371E0">
          <w:rPr>
            <w:rFonts w:ascii="Times New Roman" w:hAnsi="Times New Roman" w:cs="Times New Roman"/>
            <w:sz w:val="22"/>
            <w:szCs w:val="22"/>
            <w:rPrChange w:id="793"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794"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795"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796"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797" w:author="Bo Shen" w:date="2023-02-02T17:51:00Z">
              <w:rPr>
                <w:rFonts w:ascii="Times New Roman" w:hAnsi="Times New Roman" w:cs="Times New Roman"/>
              </w:rPr>
            </w:rPrChange>
          </w:rPr>
          <w:delText xml:space="preserve"> (unchosen side). </w:delText>
        </w:r>
      </w:del>
      <w:del w:id="798" w:author="Bo Shen" w:date="2023-02-02T19:29:00Z">
        <w:r w:rsidRPr="00703A03" w:rsidDel="00BF2227">
          <w:rPr>
            <w:rFonts w:ascii="Times New Roman" w:hAnsi="Times New Roman" w:cs="Times New Roman"/>
            <w:sz w:val="22"/>
            <w:szCs w:val="22"/>
            <w:rPrChange w:id="799" w:author="Bo Shen" w:date="2023-02-02T17:51:00Z">
              <w:rPr>
                <w:rFonts w:ascii="Times New Roman" w:hAnsi="Times New Roman" w:cs="Times New Roman"/>
              </w:rPr>
            </w:rPrChange>
          </w:rPr>
          <w:delText xml:space="preserve">The activities linearly increase and decrease with input strength </w:delText>
        </w:r>
      </w:del>
      <w:del w:id="800" w:author="Bo Shen" w:date="2023-02-02T19:30:00Z">
        <w:r w:rsidRPr="00703A03" w:rsidDel="002371E0">
          <w:rPr>
            <w:rFonts w:ascii="Times New Roman" w:hAnsi="Times New Roman" w:cs="Times New Roman"/>
            <w:sz w:val="22"/>
            <w:szCs w:val="22"/>
            <w:rPrChange w:id="801" w:author="Bo Shen" w:date="2023-02-02T17:51:00Z">
              <w:rPr>
                <w:rFonts w:ascii="Times New Roman" w:hAnsi="Times New Roman" w:cs="Times New Roman"/>
              </w:rPr>
            </w:rPrChange>
          </w:rPr>
          <w:delText>but exhibit very subtle competition</w:delText>
        </w:r>
      </w:del>
      <w:ins w:id="802" w:author="Bo Shen" w:date="2023-03-01T15:02:00Z">
        <w:r w:rsidR="00FE2DFD">
          <w:rPr>
            <w:rFonts w:ascii="Times New Roman" w:hAnsi="Times New Roman" w:cs="Times New Roman"/>
            <w:sz w:val="22"/>
            <w:szCs w:val="22"/>
          </w:rPr>
          <w:t>.</w:t>
        </w:r>
      </w:ins>
      <w:del w:id="803" w:author="Bo Shen" w:date="2023-03-01T15:02:00Z">
        <w:r w:rsidRPr="00703A03" w:rsidDel="00FE2DFD">
          <w:rPr>
            <w:rFonts w:ascii="Times New Roman" w:hAnsi="Times New Roman" w:cs="Times New Roman"/>
            <w:sz w:val="22"/>
            <w:szCs w:val="22"/>
            <w:rPrChange w:id="80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05" w:author="Bo Shen" w:date="2023-02-02T17:51:00Z">
            <w:rPr>
              <w:rFonts w:ascii="Times New Roman" w:hAnsi="Times New Roman" w:cs="Times New Roman"/>
            </w:rPr>
          </w:rPrChange>
        </w:rPr>
        <w:t xml:space="preserve"> </w:t>
      </w:r>
      <w:del w:id="806" w:author="Bo Shen" w:date="2023-03-01T15:02:00Z">
        <w:r w:rsidRPr="00FE2DFD" w:rsidDel="00FE2DFD">
          <w:rPr>
            <w:rFonts w:ascii="Times New Roman" w:hAnsi="Times New Roman" w:cs="Times New Roman"/>
            <w:bCs/>
            <w:sz w:val="22"/>
            <w:szCs w:val="22"/>
            <w:rPrChange w:id="807" w:author="Bo Shen" w:date="2023-03-01T15:02:00Z">
              <w:rPr>
                <w:rFonts w:ascii="Times New Roman" w:hAnsi="Times New Roman" w:cs="Times New Roman"/>
                <w:b/>
              </w:rPr>
            </w:rPrChange>
          </w:rPr>
          <w:delText>F</w:delText>
        </w:r>
      </w:del>
      <w:ins w:id="808" w:author="Bo Shen" w:date="2023-03-01T15:02:00Z">
        <w:r w:rsidR="00FE2DFD" w:rsidRPr="00FE2DFD">
          <w:rPr>
            <w:rFonts w:ascii="Times New Roman" w:hAnsi="Times New Roman" w:cs="Times New Roman"/>
            <w:bCs/>
            <w:sz w:val="22"/>
            <w:szCs w:val="22"/>
            <w:rPrChange w:id="809" w:author="Bo Shen" w:date="2023-03-01T15:02:00Z">
              <w:rPr>
                <w:rFonts w:ascii="Times New Roman" w:hAnsi="Times New Roman" w:cs="Times New Roman"/>
                <w:b/>
                <w:sz w:val="22"/>
                <w:szCs w:val="22"/>
              </w:rPr>
            </w:rPrChange>
          </w:rPr>
          <w:t>Lower panel:</w:t>
        </w:r>
      </w:ins>
      <w:del w:id="810" w:author="Bo Shen" w:date="2023-03-01T15:02:00Z">
        <w:r w:rsidRPr="00FE2DFD" w:rsidDel="00FE2DFD">
          <w:rPr>
            <w:rFonts w:ascii="Times New Roman" w:hAnsi="Times New Roman" w:cs="Times New Roman"/>
            <w:bCs/>
            <w:sz w:val="22"/>
            <w:szCs w:val="22"/>
            <w:rPrChange w:id="811"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812" w:author="Bo Shen" w:date="2023-03-01T15:02:00Z">
            <w:rPr>
              <w:rFonts w:ascii="Times New Roman" w:hAnsi="Times New Roman" w:cs="Times New Roman"/>
            </w:rPr>
          </w:rPrChange>
        </w:rPr>
        <w:t xml:space="preserve"> </w:t>
      </w:r>
      <w:ins w:id="813"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814" w:author="Bo Shen" w:date="2023-02-02T19:31:00Z">
        <w:r>
          <w:rPr>
            <w:rFonts w:ascii="Times New Roman" w:hAnsi="Times New Roman" w:cs="Times New Roman"/>
            <w:sz w:val="22"/>
            <w:szCs w:val="22"/>
          </w:rPr>
          <w:t xml:space="preserve"> the c</w:t>
        </w:r>
      </w:ins>
      <w:del w:id="815" w:author="Bo Shen" w:date="2023-02-02T19:30:00Z">
        <w:r w:rsidRPr="00703A03" w:rsidDel="002371E0">
          <w:rPr>
            <w:rFonts w:ascii="Times New Roman" w:hAnsi="Times New Roman" w:cs="Times New Roman"/>
            <w:sz w:val="22"/>
            <w:szCs w:val="22"/>
            <w:rPrChange w:id="816" w:author="Bo Shen" w:date="2023-02-02T17:51:00Z">
              <w:rPr>
                <w:rFonts w:ascii="Times New Roman" w:hAnsi="Times New Roman" w:cs="Times New Roman"/>
              </w:rPr>
            </w:rPrChange>
          </w:rPr>
          <w:delText>Effect of input strength on late</w:delText>
        </w:r>
      </w:del>
      <w:del w:id="817" w:author="Bo Shen" w:date="2023-02-02T17:59:00Z">
        <w:r w:rsidRPr="00703A03" w:rsidDel="009E5749">
          <w:rPr>
            <w:rFonts w:ascii="Times New Roman" w:hAnsi="Times New Roman" w:cs="Times New Roman"/>
            <w:sz w:val="22"/>
            <w:szCs w:val="22"/>
            <w:rPrChange w:id="818" w:author="Bo Shen" w:date="2023-02-02T17:51:00Z">
              <w:rPr>
                <w:rFonts w:ascii="Times New Roman" w:hAnsi="Times New Roman" w:cs="Times New Roman"/>
              </w:rPr>
            </w:rPrChange>
          </w:rPr>
          <w:delText xml:space="preserve"> </w:delText>
        </w:r>
      </w:del>
      <w:del w:id="819" w:author="Bo Shen" w:date="2023-02-02T19:30:00Z">
        <w:r w:rsidRPr="00703A03" w:rsidDel="002371E0">
          <w:rPr>
            <w:rFonts w:ascii="Times New Roman" w:hAnsi="Times New Roman" w:cs="Times New Roman"/>
            <w:sz w:val="22"/>
            <w:szCs w:val="22"/>
            <w:rPrChange w:id="820"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821"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822"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823"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824" w:author="Bo Shen" w:date="2023-02-02T17:51:00Z">
              <w:rPr>
                <w:rFonts w:ascii="Times New Roman" w:hAnsi="Times New Roman" w:cs="Times New Roman"/>
              </w:rPr>
            </w:rPrChange>
          </w:rPr>
          <w:delText xml:space="preserve">. </w:delText>
        </w:r>
      </w:del>
      <w:del w:id="825" w:author="Bo Shen" w:date="2023-02-02T19:31:00Z">
        <w:r w:rsidRPr="00703A03" w:rsidDel="002371E0">
          <w:rPr>
            <w:rFonts w:ascii="Times New Roman" w:hAnsi="Times New Roman" w:cs="Times New Roman"/>
            <w:sz w:val="22"/>
            <w:szCs w:val="22"/>
            <w:rPrChange w:id="826"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827" w:author="Bo Shen" w:date="2023-02-02T17:51:00Z">
            <w:rPr>
              <w:rFonts w:ascii="Times New Roman" w:hAnsi="Times New Roman" w:cs="Times New Roman"/>
            </w:rPr>
          </w:rPrChange>
        </w:rPr>
        <w:t xml:space="preserve">hosen </w:t>
      </w:r>
      <w:del w:id="828" w:author="Bo Shen" w:date="2023-03-01T15:02:00Z">
        <w:r w:rsidRPr="00703A03" w:rsidDel="00FE2DFD">
          <w:rPr>
            <w:rFonts w:ascii="Times New Roman" w:hAnsi="Times New Roman" w:cs="Times New Roman"/>
            <w:sz w:val="22"/>
            <w:szCs w:val="22"/>
            <w:rPrChange w:id="829" w:author="Bo Shen" w:date="2023-02-02T17:51:00Z">
              <w:rPr>
                <w:rFonts w:ascii="Times New Roman" w:hAnsi="Times New Roman" w:cs="Times New Roman"/>
              </w:rPr>
            </w:rPrChange>
          </w:rPr>
          <w:delText>unit</w:delText>
        </w:r>
      </w:del>
      <w:del w:id="830" w:author="Bo Shen" w:date="2023-02-02T19:32:00Z">
        <w:r w:rsidRPr="00703A03" w:rsidDel="002371E0">
          <w:rPr>
            <w:rFonts w:ascii="Times New Roman" w:hAnsi="Times New Roman" w:cs="Times New Roman"/>
            <w:sz w:val="22"/>
            <w:szCs w:val="22"/>
            <w:rPrChange w:id="831" w:author="Bo Shen" w:date="2023-02-02T17:51:00Z">
              <w:rPr>
                <w:rFonts w:ascii="Times New Roman" w:hAnsi="Times New Roman" w:cs="Times New Roman"/>
              </w:rPr>
            </w:rPrChange>
          </w:rPr>
          <w:delText xml:space="preserve"> </w:delText>
        </w:r>
      </w:del>
      <w:ins w:id="832" w:author="Bo Shen" w:date="2023-03-01T15:02:00Z">
        <w:r w:rsidR="00FE2DFD">
          <w:rPr>
            <w:rFonts w:ascii="Times New Roman" w:hAnsi="Times New Roman" w:cs="Times New Roman"/>
            <w:sz w:val="22"/>
            <w:szCs w:val="22"/>
          </w:rPr>
          <w:t>units</w:t>
        </w:r>
      </w:ins>
      <w:ins w:id="833" w:author="Bo Shen" w:date="2023-02-02T19:31:00Z">
        <w:r>
          <w:rPr>
            <w:rFonts w:ascii="Times New Roman" w:hAnsi="Times New Roman" w:cs="Times New Roman"/>
            <w:sz w:val="22"/>
            <w:szCs w:val="22"/>
          </w:rPr>
          <w:t xml:space="preserve"> </w:t>
        </w:r>
      </w:ins>
      <w:del w:id="834" w:author="Bo Shen" w:date="2023-03-01T15:02:00Z">
        <w:r w:rsidRPr="00703A03" w:rsidDel="00FE2DFD">
          <w:rPr>
            <w:rFonts w:ascii="Times New Roman" w:hAnsi="Times New Roman" w:cs="Times New Roman"/>
            <w:sz w:val="22"/>
            <w:szCs w:val="22"/>
            <w:rPrChange w:id="835" w:author="Bo Shen" w:date="2023-02-02T17:51:00Z">
              <w:rPr>
                <w:rFonts w:ascii="Times New Roman" w:hAnsi="Times New Roman" w:cs="Times New Roman"/>
              </w:rPr>
            </w:rPrChange>
          </w:rPr>
          <w:delText>activity</w:delText>
        </w:r>
      </w:del>
      <w:ins w:id="836"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837" w:author="Bo Shen" w:date="2023-02-02T17:51:00Z">
            <w:rPr>
              <w:rFonts w:ascii="Times New Roman" w:hAnsi="Times New Roman" w:cs="Times New Roman"/>
            </w:rPr>
          </w:rPrChange>
        </w:rPr>
        <w:t xml:space="preserve"> </w:t>
      </w:r>
      <w:del w:id="838" w:author="Bo Shen" w:date="2023-03-01T15:02:00Z">
        <w:r w:rsidRPr="00703A03" w:rsidDel="00FE2DFD">
          <w:rPr>
            <w:rFonts w:ascii="Times New Roman" w:hAnsi="Times New Roman" w:cs="Times New Roman"/>
            <w:sz w:val="22"/>
            <w:szCs w:val="22"/>
            <w:rPrChange w:id="839" w:author="Bo Shen" w:date="2023-02-02T17:51:00Z">
              <w:rPr>
                <w:rFonts w:ascii="Times New Roman" w:hAnsi="Times New Roman" w:cs="Times New Roman"/>
              </w:rPr>
            </w:rPrChange>
          </w:rPr>
          <w:delText>reaches a common decision bound</w:delText>
        </w:r>
      </w:del>
      <w:del w:id="840" w:author="Bo Shen" w:date="2023-02-02T19:31:00Z">
        <w:r w:rsidRPr="00703A03" w:rsidDel="002371E0">
          <w:rPr>
            <w:rFonts w:ascii="Times New Roman" w:hAnsi="Times New Roman" w:cs="Times New Roman"/>
            <w:sz w:val="22"/>
            <w:szCs w:val="22"/>
            <w:rPrChange w:id="841" w:author="Bo Shen" w:date="2023-02-02T17:51:00Z">
              <w:rPr>
                <w:rFonts w:ascii="Times New Roman" w:hAnsi="Times New Roman" w:cs="Times New Roman"/>
              </w:rPr>
            </w:rPrChange>
          </w:rPr>
          <w:delText xml:space="preserve"> and show little input dependence</w:delText>
        </w:r>
      </w:del>
      <w:ins w:id="842" w:author="Bo Shen" w:date="2023-03-01T15:02:00Z">
        <w:r w:rsidR="00FE2DFD">
          <w:rPr>
            <w:rFonts w:ascii="Times New Roman" w:hAnsi="Times New Roman" w:cs="Times New Roman"/>
            <w:sz w:val="22"/>
            <w:szCs w:val="22"/>
          </w:rPr>
          <w:t>and</w:t>
        </w:r>
      </w:ins>
      <w:del w:id="843" w:author="Bo Shen" w:date="2023-02-02T19:31:00Z">
        <w:r w:rsidRPr="00703A03" w:rsidDel="002371E0">
          <w:rPr>
            <w:rFonts w:ascii="Times New Roman" w:hAnsi="Times New Roman" w:cs="Times New Roman"/>
            <w:sz w:val="22"/>
            <w:szCs w:val="22"/>
            <w:rPrChange w:id="844"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45" w:author="Bo Shen" w:date="2023-02-02T17:51:00Z">
            <w:rPr>
              <w:rFonts w:ascii="Times New Roman" w:hAnsi="Times New Roman" w:cs="Times New Roman"/>
            </w:rPr>
          </w:rPrChange>
        </w:rPr>
        <w:t xml:space="preserve"> </w:t>
      </w:r>
      <w:del w:id="846" w:author="Bo Shen" w:date="2023-02-02T19:31:00Z">
        <w:r w:rsidRPr="00703A03" w:rsidDel="002371E0">
          <w:rPr>
            <w:rFonts w:ascii="Times New Roman" w:hAnsi="Times New Roman" w:cs="Times New Roman"/>
            <w:sz w:val="22"/>
            <w:szCs w:val="22"/>
            <w:rPrChange w:id="847"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848" w:author="Bo Shen" w:date="2023-02-02T17:51:00Z">
            <w:rPr>
              <w:rFonts w:ascii="Times New Roman" w:hAnsi="Times New Roman" w:cs="Times New Roman"/>
            </w:rPr>
          </w:rPrChange>
        </w:rPr>
        <w:t xml:space="preserve">unchosen </w:t>
      </w:r>
      <w:ins w:id="849" w:author="Bo Shen" w:date="2023-02-02T19:31:00Z">
        <w:r>
          <w:rPr>
            <w:rFonts w:ascii="Times New Roman" w:hAnsi="Times New Roman" w:cs="Times New Roman"/>
            <w:sz w:val="22"/>
            <w:szCs w:val="22"/>
          </w:rPr>
          <w:t>unit</w:t>
        </w:r>
      </w:ins>
      <w:ins w:id="850" w:author="Bo Shen" w:date="2023-03-01T15:02:00Z">
        <w:r w:rsidR="00FE2DFD">
          <w:rPr>
            <w:rFonts w:ascii="Times New Roman" w:hAnsi="Times New Roman" w:cs="Times New Roman"/>
            <w:sz w:val="22"/>
            <w:szCs w:val="22"/>
          </w:rPr>
          <w:t>s</w:t>
        </w:r>
      </w:ins>
      <w:ins w:id="851" w:author="Bo Shen" w:date="2023-02-02T19:31:00Z">
        <w:r>
          <w:rPr>
            <w:rFonts w:ascii="Times New Roman" w:hAnsi="Times New Roman" w:cs="Times New Roman"/>
            <w:sz w:val="22"/>
            <w:szCs w:val="22"/>
          </w:rPr>
          <w:t xml:space="preserve"> </w:t>
        </w:r>
      </w:ins>
      <w:del w:id="852" w:author="Bo Shen" w:date="2023-03-01T15:02:00Z">
        <w:r w:rsidRPr="00703A03" w:rsidDel="00FE2DFD">
          <w:rPr>
            <w:rFonts w:ascii="Times New Roman" w:hAnsi="Times New Roman" w:cs="Times New Roman"/>
            <w:sz w:val="22"/>
            <w:szCs w:val="22"/>
            <w:rPrChange w:id="853" w:author="Bo Shen" w:date="2023-02-02T17:51:00Z">
              <w:rPr>
                <w:rFonts w:ascii="Times New Roman" w:hAnsi="Times New Roman" w:cs="Times New Roman"/>
              </w:rPr>
            </w:rPrChange>
          </w:rPr>
          <w:delText>activity</w:delText>
        </w:r>
      </w:del>
      <w:ins w:id="854"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855"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856" w:author="Bo Shen" w:date="2023-02-02T17:51:00Z">
            <w:rPr>
              <w:rFonts w:ascii="Times New Roman" w:hAnsi="Times New Roman" w:cs="Times New Roman"/>
            </w:rPr>
          </w:rPrChange>
        </w:rPr>
        <w:t xml:space="preserve"> </w:t>
      </w:r>
      <w:ins w:id="857" w:author="Bo Shen" w:date="2023-03-01T15:03:00Z">
        <w:r w:rsidR="00FE2DFD">
          <w:rPr>
            <w:rFonts w:ascii="Times New Roman" w:hAnsi="Times New Roman" w:cs="Times New Roman"/>
            <w:sz w:val="22"/>
            <w:szCs w:val="22"/>
          </w:rPr>
          <w:t>at the choice onset. The model activities were rescaled to the empirical threshold</w:t>
        </w:r>
      </w:ins>
      <w:ins w:id="858" w:author="Bo Shen" w:date="2023-03-01T15:04:00Z">
        <w:r w:rsidR="00FE2DFD">
          <w:rPr>
            <w:rFonts w:ascii="Times New Roman" w:hAnsi="Times New Roman" w:cs="Times New Roman"/>
            <w:sz w:val="22"/>
            <w:szCs w:val="22"/>
          </w:rPr>
          <w:t xml:space="preserve">, i.e., </w:t>
        </w:r>
      </w:ins>
      <w:ins w:id="859" w:author="Bo Shen" w:date="2023-03-01T15:03:00Z">
        <w:r w:rsidR="00FE2DFD">
          <w:rPr>
            <w:rFonts w:ascii="Times New Roman" w:hAnsi="Times New Roman" w:cs="Times New Roman"/>
            <w:sz w:val="22"/>
            <w:szCs w:val="22"/>
          </w:rPr>
          <w:t>mean value</w:t>
        </w:r>
      </w:ins>
      <w:ins w:id="860" w:author="Bo Shen" w:date="2023-03-01T15:04:00Z">
        <w:r w:rsidR="00FE2DFD">
          <w:rPr>
            <w:rFonts w:ascii="Times New Roman" w:hAnsi="Times New Roman" w:cs="Times New Roman"/>
            <w:sz w:val="22"/>
            <w:szCs w:val="22"/>
          </w:rPr>
          <w:t xml:space="preserve"> across conditions </w:t>
        </w:r>
      </w:ins>
      <w:ins w:id="861"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862"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863" w:author="Bo Shen" w:date="2023-03-01T15:04:00Z">
        <w:r w:rsidR="006B5C75">
          <w:rPr>
            <w:rFonts w:ascii="Times New Roman" w:hAnsi="Times New Roman" w:cs="Times New Roman"/>
            <w:sz w:val="22"/>
            <w:szCs w:val="22"/>
          </w:rPr>
          <w:t>The RMSE</w:t>
        </w:r>
      </w:ins>
      <w:ins w:id="864" w:author="Bo Shen" w:date="2023-03-01T15:06:00Z">
        <w:r w:rsidR="007D12D5">
          <w:rPr>
            <w:rFonts w:ascii="Times New Roman" w:hAnsi="Times New Roman" w:cs="Times New Roman"/>
            <w:sz w:val="22"/>
            <w:szCs w:val="22"/>
          </w:rPr>
          <w:t xml:space="preserve"> </w:t>
        </w:r>
      </w:ins>
      <w:ins w:id="865" w:author="Bo Shen" w:date="2023-03-01T15:05:00Z">
        <w:r w:rsidR="006B5C75">
          <w:rPr>
            <w:rFonts w:ascii="Times New Roman" w:hAnsi="Times New Roman" w:cs="Times New Roman"/>
            <w:sz w:val="22"/>
            <w:szCs w:val="22"/>
          </w:rPr>
          <w:t>at</w:t>
        </w:r>
      </w:ins>
      <w:ins w:id="866" w:author="Bo Shen" w:date="2023-03-01T15:06:00Z">
        <w:r w:rsidR="00B83C71">
          <w:rPr>
            <w:rFonts w:ascii="Times New Roman" w:hAnsi="Times New Roman" w:cs="Times New Roman"/>
            <w:sz w:val="22"/>
            <w:szCs w:val="22"/>
          </w:rPr>
          <w:t xml:space="preserve"> the</w:t>
        </w:r>
      </w:ins>
      <w:ins w:id="867"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868" w:author="Bo Shen" w:date="2023-03-01T15:04:00Z">
        <w:r w:rsidR="006B5C75">
          <w:rPr>
            <w:rFonts w:ascii="Times New Roman" w:hAnsi="Times New Roman" w:cs="Times New Roman"/>
            <w:sz w:val="22"/>
            <w:szCs w:val="22"/>
          </w:rPr>
          <w:t xml:space="preserve"> </w:t>
        </w:r>
      </w:ins>
      <w:ins w:id="869" w:author="Bo Shen" w:date="2023-03-01T15:05:00Z">
        <w:r w:rsidR="006B5C75">
          <w:rPr>
            <w:rFonts w:ascii="Times New Roman" w:hAnsi="Times New Roman" w:cs="Times New Roman"/>
            <w:sz w:val="22"/>
            <w:szCs w:val="22"/>
          </w:rPr>
          <w:t>were</w:t>
        </w:r>
      </w:ins>
      <w:ins w:id="870" w:author="Bo Shen" w:date="2023-03-01T15:04:00Z">
        <w:r w:rsidR="006B5C75">
          <w:rPr>
            <w:rFonts w:ascii="Times New Roman" w:hAnsi="Times New Roman" w:cs="Times New Roman"/>
            <w:sz w:val="22"/>
            <w:szCs w:val="22"/>
          </w:rPr>
          <w:t xml:space="preserve"> calculated and indicated</w:t>
        </w:r>
      </w:ins>
      <w:ins w:id="871" w:author="Bo Shen" w:date="2023-03-01T15:05:00Z">
        <w:r w:rsidR="006B5C75">
          <w:rPr>
            <w:rFonts w:ascii="Times New Roman" w:hAnsi="Times New Roman" w:cs="Times New Roman"/>
            <w:sz w:val="22"/>
            <w:szCs w:val="22"/>
          </w:rPr>
          <w:t xml:space="preserve"> on the panels. </w:t>
        </w:r>
      </w:ins>
      <w:del w:id="872" w:author="Bo Shen" w:date="2023-03-01T15:03:00Z">
        <w:r w:rsidRPr="00703A03" w:rsidDel="00FE2DFD">
          <w:rPr>
            <w:rFonts w:ascii="Times New Roman" w:hAnsi="Times New Roman" w:cs="Times New Roman"/>
            <w:sz w:val="22"/>
            <w:szCs w:val="22"/>
            <w:rPrChange w:id="873" w:author="Bo Shen" w:date="2023-02-02T17:51:00Z">
              <w:rPr>
                <w:rFonts w:ascii="Times New Roman" w:hAnsi="Times New Roman" w:cs="Times New Roman"/>
              </w:rPr>
            </w:rPrChange>
          </w:rPr>
          <w:delText xml:space="preserve">remains </w:delText>
        </w:r>
      </w:del>
      <w:del w:id="874" w:author="Bo Shen" w:date="2023-02-03T10:17:00Z">
        <w:r w:rsidRPr="00703A03" w:rsidDel="00481840">
          <w:rPr>
            <w:rFonts w:ascii="Times New Roman" w:hAnsi="Times New Roman" w:cs="Times New Roman"/>
            <w:sz w:val="22"/>
            <w:szCs w:val="22"/>
            <w:rPrChange w:id="875" w:author="Bo Shen" w:date="2023-02-02T17:51:00Z">
              <w:rPr>
                <w:rFonts w:ascii="Times New Roman" w:hAnsi="Times New Roman" w:cs="Times New Roman"/>
              </w:rPr>
            </w:rPrChange>
          </w:rPr>
          <w:delText>at lower level</w:delText>
        </w:r>
      </w:del>
      <w:del w:id="876" w:author="Bo Shen" w:date="2023-03-01T15:03:00Z">
        <w:r w:rsidRPr="00703A03" w:rsidDel="00FE2DFD">
          <w:rPr>
            <w:rFonts w:ascii="Times New Roman" w:hAnsi="Times New Roman" w:cs="Times New Roman"/>
            <w:sz w:val="22"/>
            <w:szCs w:val="22"/>
            <w:rPrChange w:id="877" w:author="Bo Shen" w:date="2023-02-02T17:51:00Z">
              <w:rPr>
                <w:rFonts w:ascii="Times New Roman" w:hAnsi="Times New Roman" w:cs="Times New Roman"/>
              </w:rPr>
            </w:rPrChange>
          </w:rPr>
          <w:delText>s, graded coding of input strengths.</w:delText>
        </w:r>
      </w:del>
      <w:ins w:id="878" w:author="Bo Shen" w:date="2023-02-02T17:54:00Z">
        <w:r>
          <w:rPr>
            <w:rFonts w:ascii="Times New Roman" w:hAnsi="Times New Roman" w:cs="Times New Roman"/>
            <w:sz w:val="22"/>
            <w:szCs w:val="22"/>
          </w:rPr>
          <w:t xml:space="preserve">The best-fitting parameters </w:t>
        </w:r>
      </w:ins>
      <w:ins w:id="879" w:author="Bo Shen" w:date="2023-02-03T10:56:00Z">
        <w:r>
          <w:rPr>
            <w:rFonts w:ascii="Times New Roman" w:hAnsi="Times New Roman" w:cs="Times New Roman"/>
            <w:sz w:val="22"/>
            <w:szCs w:val="22"/>
          </w:rPr>
          <w:t>were</w:t>
        </w:r>
      </w:ins>
      <w:ins w:id="880" w:author="Bo Shen" w:date="2023-02-02T17:54:00Z">
        <w:r w:rsidRPr="00680930">
          <w:rPr>
            <w:rFonts w:ascii="Times New Roman" w:hAnsi="Times New Roman" w:cs="Times New Roman"/>
            <w:sz w:val="22"/>
            <w:szCs w:val="22"/>
          </w:rPr>
          <w:t xml:space="preserve"> </w:t>
        </w:r>
      </w:ins>
      <w:ins w:id="881" w:author="Bo Shen" w:date="2023-02-03T11:05:00Z">
        <w:r>
          <w:rPr>
            <w:rFonts w:ascii="Times New Roman" w:hAnsi="Times New Roman" w:cs="Times New Roman"/>
            <w:sz w:val="22"/>
            <w:szCs w:val="22"/>
          </w:rPr>
          <w:t xml:space="preserve">self-excitation </w:t>
        </w:r>
      </w:ins>
      <m:oMath>
        <m:r>
          <w:ins w:id="882" w:author="Bo Shen" w:date="2023-02-02T17:54:00Z">
            <w:rPr>
              <w:rFonts w:ascii="Cambria Math" w:hAnsi="Cambria Math" w:cs="Times New Roman"/>
              <w:sz w:val="22"/>
              <w:szCs w:val="22"/>
              <w:lang w:eastAsia="zh-TW"/>
            </w:rPr>
            <m:t>J</m:t>
          </w:ins>
        </m:r>
        <m:sSub>
          <m:sSubPr>
            <m:ctrlPr>
              <w:ins w:id="883" w:author="Bo Shen" w:date="2023-02-02T17:54:00Z">
                <w:rPr>
                  <w:rFonts w:ascii="Cambria Math" w:hAnsi="Cambria Math" w:cs="Times New Roman"/>
                  <w:i/>
                  <w:sz w:val="22"/>
                  <w:szCs w:val="22"/>
                  <w:lang w:eastAsia="zh-TW"/>
                </w:rPr>
              </w:ins>
            </m:ctrlPr>
          </m:sSubPr>
          <m:e>
            <m:r>
              <w:ins w:id="884" w:author="Bo Shen" w:date="2023-02-02T17:54:00Z">
                <w:rPr>
                  <w:rFonts w:ascii="Cambria Math" w:hAnsi="Cambria Math" w:cs="Times New Roman"/>
                  <w:sz w:val="22"/>
                  <w:szCs w:val="22"/>
                  <w:lang w:eastAsia="zh-TW"/>
                </w:rPr>
                <m:t>N</m:t>
              </w:ins>
            </m:r>
          </m:e>
          <m:sub>
            <m:r>
              <w:ins w:id="885" w:author="Bo Shen" w:date="2023-02-02T17:54:00Z">
                <w:rPr>
                  <w:rFonts w:ascii="Cambria Math" w:hAnsi="Cambria Math" w:cs="Times New Roman"/>
                  <w:sz w:val="22"/>
                  <w:szCs w:val="22"/>
                  <w:lang w:eastAsia="zh-TW"/>
                </w:rPr>
                <m:t>1,1</m:t>
              </w:ins>
            </m:r>
          </m:sub>
        </m:sSub>
        <m:r>
          <w:ins w:id="886" w:author="Bo Shen" w:date="2023-02-02T17:54:00Z">
            <w:rPr>
              <w:rFonts w:ascii="Cambria Math" w:hAnsi="Cambria Math" w:cs="Times New Roman"/>
              <w:sz w:val="22"/>
              <w:szCs w:val="22"/>
              <w:lang w:eastAsia="zh-TW"/>
            </w:rPr>
            <m:t>=J</m:t>
          </w:ins>
        </m:r>
        <m:sSub>
          <m:sSubPr>
            <m:ctrlPr>
              <w:ins w:id="887" w:author="Bo Shen" w:date="2023-02-02T17:54:00Z">
                <w:rPr>
                  <w:rFonts w:ascii="Cambria Math" w:hAnsi="Cambria Math" w:cs="Times New Roman"/>
                  <w:i/>
                  <w:sz w:val="22"/>
                  <w:szCs w:val="22"/>
                  <w:lang w:eastAsia="zh-TW"/>
                </w:rPr>
              </w:ins>
            </m:ctrlPr>
          </m:sSubPr>
          <m:e>
            <m:r>
              <w:ins w:id="888" w:author="Bo Shen" w:date="2023-02-02T17:54:00Z">
                <w:rPr>
                  <w:rFonts w:ascii="Cambria Math" w:hAnsi="Cambria Math" w:cs="Times New Roman"/>
                  <w:sz w:val="22"/>
                  <w:szCs w:val="22"/>
                  <w:lang w:eastAsia="zh-TW"/>
                </w:rPr>
                <m:t>N</m:t>
              </w:ins>
            </m:r>
          </m:e>
          <m:sub>
            <m:r>
              <w:ins w:id="889" w:author="Bo Shen" w:date="2023-02-02T17:54:00Z">
                <w:rPr>
                  <w:rFonts w:ascii="Cambria Math" w:hAnsi="Cambria Math" w:cs="Times New Roman"/>
                  <w:sz w:val="22"/>
                  <w:szCs w:val="22"/>
                  <w:lang w:eastAsia="zh-TW"/>
                </w:rPr>
                <m:t>2,2</m:t>
              </w:ins>
            </m:r>
          </m:sub>
        </m:sSub>
        <m:r>
          <w:ins w:id="890" w:author="Bo Shen" w:date="2023-02-02T17:54:00Z">
            <w:rPr>
              <w:rFonts w:ascii="Cambria Math" w:hAnsi="Cambria Math" w:cs="Times New Roman"/>
              <w:sz w:val="22"/>
              <w:szCs w:val="22"/>
              <w:lang w:eastAsia="zh-TW"/>
            </w:rPr>
            <m:t>=.2632</m:t>
          </w:ins>
        </m:r>
      </m:oMath>
      <w:ins w:id="891" w:author="Bo Shen" w:date="2023-02-02T17:54:00Z">
        <w:r w:rsidRPr="0020720A">
          <w:rPr>
            <w:rFonts w:ascii="Times New Roman" w:hAnsi="Times New Roman" w:cs="Times New Roman"/>
            <w:sz w:val="22"/>
            <w:szCs w:val="22"/>
            <w:lang w:eastAsia="zh-TW"/>
          </w:rPr>
          <w:t>,</w:t>
        </w:r>
      </w:ins>
      <w:ins w:id="892" w:author="Bo Shen" w:date="2023-02-03T11:05:00Z">
        <w:r>
          <w:rPr>
            <w:rFonts w:ascii="Times New Roman" w:hAnsi="Times New Roman" w:cs="Times New Roman"/>
            <w:sz w:val="22"/>
            <w:szCs w:val="22"/>
            <w:lang w:eastAsia="zh-TW"/>
          </w:rPr>
          <w:t xml:space="preserve"> </w:t>
        </w:r>
      </w:ins>
      <w:ins w:id="893" w:author="Bo Shen" w:date="2023-02-03T11:09:00Z">
        <w:r>
          <w:rPr>
            <w:rFonts w:ascii="Times New Roman" w:hAnsi="Times New Roman" w:cs="Times New Roman"/>
            <w:sz w:val="22"/>
            <w:szCs w:val="22"/>
            <w:lang w:eastAsia="zh-TW"/>
          </w:rPr>
          <w:t>mutual</w:t>
        </w:r>
      </w:ins>
      <w:ins w:id="894" w:author="Bo Shen" w:date="2023-02-03T11:05:00Z">
        <w:r>
          <w:rPr>
            <w:rFonts w:ascii="Times New Roman" w:hAnsi="Times New Roman" w:cs="Times New Roman"/>
            <w:sz w:val="22"/>
            <w:szCs w:val="22"/>
            <w:lang w:eastAsia="zh-TW"/>
          </w:rPr>
          <w:t xml:space="preserve"> inhibition</w:t>
        </w:r>
      </w:ins>
      <w:ins w:id="895" w:author="Bo Shen" w:date="2023-02-02T17:54:00Z">
        <w:r w:rsidRPr="0020720A">
          <w:rPr>
            <w:rFonts w:ascii="Times New Roman" w:hAnsi="Times New Roman" w:cs="Times New Roman"/>
            <w:sz w:val="22"/>
            <w:szCs w:val="22"/>
            <w:lang w:eastAsia="zh-TW"/>
          </w:rPr>
          <w:t xml:space="preserve"> </w:t>
        </w:r>
      </w:ins>
      <m:oMath>
        <m:r>
          <w:ins w:id="896" w:author="Bo Shen" w:date="2023-02-02T17:54:00Z">
            <w:rPr>
              <w:rFonts w:ascii="Cambria Math" w:hAnsi="Cambria Math" w:cs="Times New Roman"/>
              <w:sz w:val="22"/>
              <w:szCs w:val="22"/>
              <w:lang w:eastAsia="zh-TW"/>
            </w:rPr>
            <m:t>J</m:t>
          </w:ins>
        </m:r>
        <m:sSub>
          <m:sSubPr>
            <m:ctrlPr>
              <w:ins w:id="897" w:author="Bo Shen" w:date="2023-02-02T17:54:00Z">
                <w:rPr>
                  <w:rFonts w:ascii="Cambria Math" w:hAnsi="Cambria Math" w:cs="Times New Roman"/>
                  <w:i/>
                  <w:sz w:val="22"/>
                  <w:szCs w:val="22"/>
                  <w:lang w:eastAsia="zh-TW"/>
                </w:rPr>
              </w:ins>
            </m:ctrlPr>
          </m:sSubPr>
          <m:e>
            <m:r>
              <w:ins w:id="898" w:author="Bo Shen" w:date="2023-02-02T17:54:00Z">
                <w:rPr>
                  <w:rFonts w:ascii="Cambria Math" w:hAnsi="Cambria Math" w:cs="Times New Roman"/>
                  <w:sz w:val="22"/>
                  <w:szCs w:val="22"/>
                  <w:lang w:eastAsia="zh-TW"/>
                </w:rPr>
                <m:t>N</m:t>
              </w:ins>
            </m:r>
          </m:e>
          <m:sub>
            <m:r>
              <w:ins w:id="899" w:author="Bo Shen" w:date="2023-02-02T17:54:00Z">
                <w:rPr>
                  <w:rFonts w:ascii="Cambria Math" w:hAnsi="Cambria Math" w:cs="Times New Roman"/>
                  <w:sz w:val="22"/>
                  <w:szCs w:val="22"/>
                  <w:lang w:eastAsia="zh-TW"/>
                </w:rPr>
                <m:t>1,2</m:t>
              </w:ins>
            </m:r>
          </m:sub>
        </m:sSub>
        <m:r>
          <w:ins w:id="900" w:author="Bo Shen" w:date="2023-02-02T17:54:00Z">
            <w:rPr>
              <w:rFonts w:ascii="Cambria Math" w:hAnsi="Cambria Math" w:cs="Times New Roman"/>
              <w:sz w:val="22"/>
              <w:szCs w:val="22"/>
              <w:lang w:eastAsia="zh-TW"/>
            </w:rPr>
            <m:t>=J</m:t>
          </w:ins>
        </m:r>
        <m:sSub>
          <m:sSubPr>
            <m:ctrlPr>
              <w:ins w:id="901" w:author="Bo Shen" w:date="2023-02-02T17:54:00Z">
                <w:rPr>
                  <w:rFonts w:ascii="Cambria Math" w:hAnsi="Cambria Math" w:cs="Times New Roman"/>
                  <w:i/>
                  <w:sz w:val="22"/>
                  <w:szCs w:val="22"/>
                  <w:lang w:eastAsia="zh-TW"/>
                </w:rPr>
              </w:ins>
            </m:ctrlPr>
          </m:sSubPr>
          <m:e>
            <m:r>
              <w:ins w:id="902" w:author="Bo Shen" w:date="2023-02-02T17:54:00Z">
                <w:rPr>
                  <w:rFonts w:ascii="Cambria Math" w:hAnsi="Cambria Math" w:cs="Times New Roman"/>
                  <w:sz w:val="22"/>
                  <w:szCs w:val="22"/>
                  <w:lang w:eastAsia="zh-TW"/>
                </w:rPr>
                <m:t>N</m:t>
              </w:ins>
            </m:r>
          </m:e>
          <m:sub>
            <m:r>
              <w:ins w:id="903" w:author="Bo Shen" w:date="2023-02-02T17:54:00Z">
                <w:rPr>
                  <w:rFonts w:ascii="Cambria Math" w:hAnsi="Cambria Math" w:cs="Times New Roman"/>
                  <w:sz w:val="22"/>
                  <w:szCs w:val="22"/>
                  <w:lang w:eastAsia="zh-TW"/>
                </w:rPr>
                <m:t>2,1</m:t>
              </w:ins>
            </m:r>
          </m:sub>
        </m:sSub>
        <m:r>
          <w:ins w:id="904" w:author="Bo Shen" w:date="2023-02-02T17:54:00Z">
            <w:rPr>
              <w:rFonts w:ascii="Cambria Math" w:hAnsi="Cambria Math" w:cs="Times New Roman"/>
              <w:sz w:val="22"/>
              <w:szCs w:val="22"/>
              <w:lang w:eastAsia="zh-TW"/>
            </w:rPr>
            <m:t>=.0224</m:t>
          </w:ins>
        </m:r>
      </m:oMath>
      <w:ins w:id="905" w:author="Bo Shen" w:date="2023-02-02T17:54:00Z">
        <w:r w:rsidRPr="0020720A">
          <w:rPr>
            <w:rFonts w:ascii="Times New Roman" w:hAnsi="Times New Roman" w:cs="Times New Roman"/>
            <w:sz w:val="22"/>
            <w:szCs w:val="22"/>
            <w:lang w:eastAsia="zh-TW"/>
          </w:rPr>
          <w:t>,</w:t>
        </w:r>
      </w:ins>
      <w:ins w:id="906" w:author="Bo Shen" w:date="2023-02-03T11:05:00Z">
        <w:r>
          <w:rPr>
            <w:rFonts w:ascii="Times New Roman" w:hAnsi="Times New Roman" w:cs="Times New Roman"/>
            <w:sz w:val="22"/>
            <w:szCs w:val="22"/>
            <w:lang w:eastAsia="zh-TW"/>
          </w:rPr>
          <w:t xml:space="preserve"> </w:t>
        </w:r>
      </w:ins>
      <w:ins w:id="907" w:author="Bo Shen" w:date="2023-02-03T11:09:00Z">
        <w:r>
          <w:rPr>
            <w:rFonts w:ascii="Times New Roman" w:hAnsi="Times New Roman" w:cs="Times New Roman"/>
            <w:sz w:val="22"/>
            <w:szCs w:val="22"/>
            <w:lang w:eastAsia="zh-TW"/>
          </w:rPr>
          <w:t>non-selective</w:t>
        </w:r>
      </w:ins>
      <w:ins w:id="908" w:author="Bo Shen" w:date="2023-02-03T11:05:00Z">
        <w:r>
          <w:rPr>
            <w:rFonts w:ascii="Times New Roman" w:hAnsi="Times New Roman" w:cs="Times New Roman"/>
            <w:sz w:val="22"/>
            <w:szCs w:val="22"/>
            <w:lang w:eastAsia="zh-TW"/>
          </w:rPr>
          <w:t xml:space="preserve"> input</w:t>
        </w:r>
      </w:ins>
      <w:ins w:id="909" w:author="Bo Shen" w:date="2023-02-02T17:54:00Z">
        <w:r w:rsidRPr="0020720A">
          <w:rPr>
            <w:rFonts w:ascii="Times New Roman" w:hAnsi="Times New Roman" w:cs="Times New Roman"/>
            <w:sz w:val="22"/>
            <w:szCs w:val="22"/>
            <w:lang w:eastAsia="zh-TW"/>
          </w:rPr>
          <w:t xml:space="preserve"> </w:t>
        </w:r>
      </w:ins>
      <m:oMath>
        <m:sSub>
          <m:sSubPr>
            <m:ctrlPr>
              <w:ins w:id="910" w:author="Bo Shen" w:date="2023-02-02T17:54:00Z">
                <w:rPr>
                  <w:rFonts w:ascii="Cambria Math" w:hAnsi="Cambria Math" w:cs="Times New Roman"/>
                  <w:i/>
                  <w:sz w:val="22"/>
                  <w:szCs w:val="22"/>
                  <w:lang w:eastAsia="zh-TW"/>
                </w:rPr>
              </w:ins>
            </m:ctrlPr>
          </m:sSubPr>
          <m:e>
            <m:r>
              <w:ins w:id="911" w:author="Bo Shen" w:date="2023-02-02T17:54:00Z">
                <w:rPr>
                  <w:rFonts w:ascii="Cambria Math" w:hAnsi="Cambria Math" w:cs="Times New Roman"/>
                  <w:sz w:val="22"/>
                  <w:szCs w:val="22"/>
                  <w:lang w:eastAsia="zh-TW"/>
                </w:rPr>
                <m:t>I</m:t>
              </w:ins>
            </m:r>
          </m:e>
          <m:sub>
            <m:r>
              <w:ins w:id="912" w:author="Bo Shen" w:date="2023-02-02T17:54:00Z">
                <w:rPr>
                  <w:rFonts w:ascii="Cambria Math" w:hAnsi="Cambria Math" w:cs="Times New Roman"/>
                  <w:sz w:val="22"/>
                  <w:szCs w:val="22"/>
                  <w:lang w:eastAsia="zh-TW"/>
                </w:rPr>
                <m:t>0</m:t>
              </w:ins>
            </m:r>
          </m:sub>
        </m:sSub>
        <m:r>
          <w:ins w:id="913" w:author="Bo Shen" w:date="2023-02-02T17:54:00Z">
            <w:rPr>
              <w:rFonts w:ascii="Cambria Math" w:hAnsi="Cambria Math" w:cs="Times New Roman"/>
              <w:sz w:val="22"/>
              <w:szCs w:val="22"/>
              <w:lang w:eastAsia="zh-TW"/>
            </w:rPr>
            <m:t>=.2647</m:t>
          </w:ins>
        </m:r>
      </m:oMath>
      <w:ins w:id="914" w:author="Bo Shen" w:date="2023-02-02T17:54:00Z">
        <w:r w:rsidRPr="0020720A">
          <w:rPr>
            <w:rFonts w:ascii="Times New Roman" w:hAnsi="Times New Roman" w:cs="Times New Roman"/>
            <w:sz w:val="22"/>
            <w:szCs w:val="22"/>
            <w:lang w:eastAsia="zh-TW"/>
          </w:rPr>
          <w:t xml:space="preserve">, </w:t>
        </w:r>
      </w:ins>
      <w:ins w:id="915" w:author="Bo Shen" w:date="2023-02-03T11:06:00Z">
        <w:r>
          <w:rPr>
            <w:rFonts w:ascii="Times New Roman" w:hAnsi="Times New Roman" w:cs="Times New Roman"/>
            <w:sz w:val="22"/>
            <w:szCs w:val="22"/>
            <w:lang w:eastAsia="zh-TW"/>
          </w:rPr>
          <w:t xml:space="preserve">noise </w:t>
        </w:r>
      </w:ins>
      <w:ins w:id="916" w:author="Bo Shen" w:date="2023-02-03T11:09:00Z">
        <w:r>
          <w:rPr>
            <w:rFonts w:ascii="Times New Roman" w:hAnsi="Times New Roman" w:cs="Times New Roman"/>
            <w:sz w:val="22"/>
            <w:szCs w:val="22"/>
            <w:lang w:eastAsia="zh-TW"/>
          </w:rPr>
          <w:t>amplitude</w:t>
        </w:r>
      </w:ins>
      <w:ins w:id="917" w:author="Bo Shen" w:date="2023-02-03T11:06:00Z">
        <w:r>
          <w:rPr>
            <w:rFonts w:ascii="Times New Roman" w:hAnsi="Times New Roman" w:cs="Times New Roman"/>
            <w:sz w:val="22"/>
            <w:szCs w:val="22"/>
            <w:lang w:eastAsia="zh-TW"/>
          </w:rPr>
          <w:t xml:space="preserve"> </w:t>
        </w:r>
      </w:ins>
      <m:oMath>
        <m:sSub>
          <m:sSubPr>
            <m:ctrlPr>
              <w:ins w:id="918" w:author="Bo Shen" w:date="2023-02-02T17:54:00Z">
                <w:rPr>
                  <w:rFonts w:ascii="Cambria Math" w:hAnsi="Cambria Math" w:cs="Times New Roman"/>
                  <w:i/>
                  <w:sz w:val="22"/>
                  <w:szCs w:val="22"/>
                  <w:lang w:eastAsia="zh-TW"/>
                </w:rPr>
              </w:ins>
            </m:ctrlPr>
          </m:sSubPr>
          <m:e>
            <m:r>
              <w:ins w:id="919" w:author="Bo Shen" w:date="2023-02-02T17:54:00Z">
                <w:rPr>
                  <w:rFonts w:ascii="Cambria Math" w:hAnsi="Cambria Math" w:cs="Times New Roman"/>
                  <w:sz w:val="22"/>
                  <w:szCs w:val="22"/>
                  <w:lang w:eastAsia="zh-TW"/>
                </w:rPr>
                <m:t>σ</m:t>
              </w:ins>
            </m:r>
          </m:e>
          <m:sub>
            <m:r>
              <w:ins w:id="920" w:author="Bo Shen" w:date="2023-02-02T17:54:00Z">
                <w:rPr>
                  <w:rFonts w:ascii="Cambria Math" w:hAnsi="Cambria Math" w:cs="Times New Roman"/>
                  <w:sz w:val="22"/>
                  <w:szCs w:val="22"/>
                  <w:lang w:eastAsia="zh-TW"/>
                </w:rPr>
                <m:t>noise</m:t>
              </w:ins>
            </m:r>
          </m:sub>
        </m:sSub>
        <m:r>
          <w:ins w:id="921" w:author="Bo Shen" w:date="2023-02-02T17:54:00Z">
            <w:rPr>
              <w:rFonts w:ascii="Cambria Math" w:hAnsi="Cambria Math" w:cs="Times New Roman"/>
              <w:sz w:val="22"/>
              <w:szCs w:val="22"/>
              <w:lang w:eastAsia="zh-TW"/>
            </w:rPr>
            <m:t>=.0709</m:t>
          </w:ins>
        </m:r>
      </m:oMath>
      <w:ins w:id="922" w:author="Bo Shen" w:date="2023-02-02T17:54:00Z">
        <w:r w:rsidRPr="0020720A">
          <w:rPr>
            <w:rFonts w:ascii="Times New Roman" w:hAnsi="Times New Roman" w:cs="Times New Roman"/>
            <w:sz w:val="22"/>
            <w:szCs w:val="22"/>
            <w:lang w:eastAsia="zh-TW"/>
          </w:rPr>
          <w:t>,</w:t>
        </w:r>
      </w:ins>
      <w:ins w:id="923" w:author="Bo Shen" w:date="2023-02-03T11:09:00Z">
        <w:r>
          <w:rPr>
            <w:rFonts w:ascii="Times New Roman" w:hAnsi="Times New Roman" w:cs="Times New Roman"/>
            <w:sz w:val="22"/>
            <w:szCs w:val="22"/>
            <w:lang w:eastAsia="zh-TW"/>
          </w:rPr>
          <w:t xml:space="preserve"> input scale</w:t>
        </w:r>
      </w:ins>
      <w:ins w:id="924" w:author="Bo Shen" w:date="2023-02-02T17:54:00Z">
        <w:r w:rsidRPr="0020720A">
          <w:rPr>
            <w:rFonts w:ascii="Times New Roman" w:hAnsi="Times New Roman" w:cs="Times New Roman"/>
            <w:sz w:val="22"/>
            <w:szCs w:val="22"/>
            <w:lang w:eastAsia="zh-TW"/>
          </w:rPr>
          <w:t xml:space="preserve"> </w:t>
        </w:r>
      </w:ins>
      <m:oMath>
        <m:sSub>
          <m:sSubPr>
            <m:ctrlPr>
              <w:ins w:id="925" w:author="Bo Shen" w:date="2023-02-02T17:54:00Z">
                <w:rPr>
                  <w:rFonts w:ascii="Cambria Math" w:hAnsi="Cambria Math" w:cs="Times New Roman"/>
                  <w:i/>
                  <w:sz w:val="22"/>
                  <w:szCs w:val="22"/>
                  <w:lang w:eastAsia="zh-TW"/>
                </w:rPr>
              </w:ins>
            </m:ctrlPr>
          </m:sSubPr>
          <m:e>
            <m:r>
              <w:ins w:id="926" w:author="Bo Shen" w:date="2023-02-02T17:54:00Z">
                <w:rPr>
                  <w:rFonts w:ascii="Cambria Math" w:hAnsi="Cambria Math" w:cs="Times New Roman"/>
                  <w:sz w:val="22"/>
                  <w:szCs w:val="22"/>
                  <w:lang w:eastAsia="zh-TW"/>
                </w:rPr>
                <m:t>μ</m:t>
              </w:ins>
            </m:r>
          </m:e>
          <m:sub>
            <m:r>
              <w:ins w:id="927" w:author="Bo Shen" w:date="2023-02-02T17:54:00Z">
                <w:rPr>
                  <w:rFonts w:ascii="Cambria Math" w:hAnsi="Cambria Math" w:cs="Times New Roman"/>
                  <w:sz w:val="22"/>
                  <w:szCs w:val="22"/>
                  <w:lang w:eastAsia="zh-TW"/>
                </w:rPr>
                <m:t>0</m:t>
              </w:ins>
            </m:r>
          </m:sub>
        </m:sSub>
        <m:r>
          <w:ins w:id="928" w:author="Bo Shen" w:date="2023-02-02T17:54:00Z">
            <w:rPr>
              <w:rFonts w:ascii="Cambria Math" w:hAnsi="Cambria Math" w:cs="Times New Roman"/>
              <w:sz w:val="22"/>
              <w:szCs w:val="22"/>
              <w:lang w:eastAsia="zh-TW"/>
            </w:rPr>
            <m:t>=55.63</m:t>
          </w:ins>
        </m:r>
      </m:oMath>
      <w:ins w:id="929" w:author="Bo Shen" w:date="2023-02-02T17:54:00Z">
        <w:r w:rsidRPr="0020720A">
          <w:rPr>
            <w:rFonts w:ascii="Times New Roman" w:hAnsi="Times New Roman" w:cs="Times New Roman"/>
            <w:sz w:val="22"/>
            <w:szCs w:val="22"/>
            <w:lang w:eastAsia="zh-TW"/>
          </w:rPr>
          <w:t xml:space="preserve">, </w:t>
        </w:r>
      </w:ins>
      <w:ins w:id="930" w:author="Bo Shen" w:date="2023-02-03T11:09:00Z">
        <w:r>
          <w:rPr>
            <w:rFonts w:ascii="Times New Roman" w:hAnsi="Times New Roman" w:cs="Times New Roman"/>
            <w:sz w:val="22"/>
            <w:szCs w:val="22"/>
            <w:lang w:eastAsia="zh-TW"/>
          </w:rPr>
          <w:t>synaptic kin</w:t>
        </w:r>
      </w:ins>
      <w:ins w:id="931" w:author="Bo Shen" w:date="2023-02-03T11:10:00Z">
        <w:r>
          <w:rPr>
            <w:rFonts w:ascii="Times New Roman" w:hAnsi="Times New Roman" w:cs="Times New Roman"/>
            <w:sz w:val="22"/>
            <w:szCs w:val="22"/>
            <w:lang w:eastAsia="zh-TW"/>
          </w:rPr>
          <w:t xml:space="preserve">etic parameter </w:t>
        </w:r>
      </w:ins>
      <m:oMath>
        <m:r>
          <w:ins w:id="932" w:author="Bo Shen" w:date="2023-02-02T17:54:00Z">
            <w:rPr>
              <w:rFonts w:ascii="Cambria Math" w:hAnsi="Cambria Math" w:cs="Times New Roman"/>
              <w:sz w:val="22"/>
              <w:szCs w:val="22"/>
            </w:rPr>
            <m:t>γ=.5887</m:t>
          </w:ins>
        </m:r>
      </m:oMath>
      <w:ins w:id="933" w:author="Bo Shen" w:date="2023-02-02T17:54:00Z">
        <w:r w:rsidRPr="0020720A">
          <w:rPr>
            <w:rFonts w:ascii="Times New Roman" w:hAnsi="Times New Roman" w:cs="Times New Roman"/>
            <w:sz w:val="22"/>
            <w:szCs w:val="22"/>
            <w:lang w:eastAsia="zh-TW"/>
          </w:rPr>
          <w:t>,</w:t>
        </w:r>
      </w:ins>
      <w:ins w:id="934" w:author="Bo Shen" w:date="2023-02-03T11:10:00Z">
        <w:r>
          <w:rPr>
            <w:rFonts w:ascii="Times New Roman" w:hAnsi="Times New Roman" w:cs="Times New Roman"/>
            <w:sz w:val="22"/>
            <w:szCs w:val="22"/>
            <w:lang w:eastAsia="zh-TW"/>
          </w:rPr>
          <w:t xml:space="preserve"> initial value</w:t>
        </w:r>
      </w:ins>
      <w:ins w:id="935" w:author="Bo Shen" w:date="2023-02-02T17:54:00Z">
        <w:r w:rsidRPr="0020720A">
          <w:rPr>
            <w:rFonts w:ascii="Times New Roman" w:hAnsi="Times New Roman" w:cs="Times New Roman"/>
            <w:sz w:val="22"/>
            <w:szCs w:val="22"/>
            <w:lang w:eastAsia="zh-TW"/>
          </w:rPr>
          <w:t xml:space="preserve"> </w:t>
        </w:r>
      </w:ins>
      <m:oMath>
        <m:sSub>
          <m:sSubPr>
            <m:ctrlPr>
              <w:ins w:id="936" w:author="Bo Shen" w:date="2023-02-02T17:54:00Z">
                <w:rPr>
                  <w:rFonts w:ascii="Cambria Math" w:hAnsi="Cambria Math" w:cs="Times New Roman"/>
                  <w:i/>
                  <w:sz w:val="22"/>
                  <w:szCs w:val="22"/>
                  <w:lang w:eastAsia="zh-TW"/>
                </w:rPr>
              </w:ins>
            </m:ctrlPr>
          </m:sSubPr>
          <m:e>
            <m:r>
              <w:ins w:id="937" w:author="Bo Shen" w:date="2023-02-02T17:54:00Z">
                <w:rPr>
                  <w:rFonts w:ascii="Cambria Math" w:hAnsi="Cambria Math" w:cs="Times New Roman"/>
                  <w:sz w:val="22"/>
                  <w:szCs w:val="22"/>
                  <w:lang w:eastAsia="zh-TW"/>
                </w:rPr>
                <m:t>H</m:t>
              </w:ins>
            </m:r>
          </m:e>
          <m:sub>
            <m:r>
              <w:ins w:id="938" w:author="Bo Shen" w:date="2023-02-02T17:54:00Z">
                <w:rPr>
                  <w:rFonts w:ascii="Cambria Math" w:hAnsi="Cambria Math" w:cs="Times New Roman"/>
                  <w:sz w:val="22"/>
                  <w:szCs w:val="22"/>
                  <w:lang w:eastAsia="zh-TW"/>
                </w:rPr>
                <m:t>0</m:t>
              </w:ins>
            </m:r>
          </m:sub>
        </m:sSub>
        <m:r>
          <w:ins w:id="939" w:author="Bo Shen" w:date="2023-02-02T17:54:00Z">
            <w:rPr>
              <w:rFonts w:ascii="Cambria Math" w:hAnsi="Cambria Math" w:cs="Times New Roman"/>
              <w:sz w:val="22"/>
              <w:szCs w:val="22"/>
              <w:lang w:eastAsia="zh-TW"/>
            </w:rPr>
            <m:t>=2.622</m:t>
          </w:ins>
        </m:r>
      </m:oMath>
      <w:ins w:id="940" w:author="Bo Shen" w:date="2023-02-02T17:54:00Z">
        <w:r w:rsidRPr="0020720A">
          <w:rPr>
            <w:rFonts w:ascii="Times New Roman" w:hAnsi="Times New Roman" w:cs="Times New Roman"/>
            <w:sz w:val="22"/>
            <w:szCs w:val="22"/>
            <w:lang w:eastAsia="zh-TW"/>
          </w:rPr>
          <w:t>, and</w:t>
        </w:r>
      </w:ins>
      <w:ins w:id="941" w:author="Bo Shen" w:date="2023-02-03T11:06:00Z">
        <w:r>
          <w:rPr>
            <w:rFonts w:ascii="Times New Roman" w:hAnsi="Times New Roman" w:cs="Times New Roman"/>
            <w:sz w:val="22"/>
            <w:szCs w:val="22"/>
            <w:lang w:eastAsia="zh-TW"/>
          </w:rPr>
          <w:t xml:space="preserve"> the time constant of the excitatory units</w:t>
        </w:r>
      </w:ins>
      <w:ins w:id="942" w:author="Bo Shen" w:date="2023-02-02T17:54:00Z">
        <w:r w:rsidRPr="0020720A">
          <w:rPr>
            <w:rFonts w:ascii="Times New Roman" w:hAnsi="Times New Roman" w:cs="Times New Roman"/>
            <w:sz w:val="22"/>
            <w:szCs w:val="22"/>
            <w:lang w:eastAsia="zh-TW"/>
          </w:rPr>
          <w:t xml:space="preserve"> </w:t>
        </w:r>
      </w:ins>
      <m:oMath>
        <m:sSub>
          <m:sSubPr>
            <m:ctrlPr>
              <w:ins w:id="943" w:author="Bo Shen" w:date="2023-02-02T17:54:00Z">
                <w:rPr>
                  <w:rFonts w:ascii="Cambria Math" w:hAnsi="Cambria Math" w:cs="Times New Roman"/>
                  <w:i/>
                  <w:sz w:val="22"/>
                  <w:szCs w:val="22"/>
                  <w:lang w:eastAsia="zh-TW"/>
                </w:rPr>
              </w:ins>
            </m:ctrlPr>
          </m:sSubPr>
          <m:e>
            <m:r>
              <w:ins w:id="944" w:author="Bo Shen" w:date="2023-02-02T17:54:00Z">
                <w:rPr>
                  <w:rFonts w:ascii="Cambria Math" w:hAnsi="Cambria Math" w:cs="Times New Roman"/>
                  <w:sz w:val="22"/>
                  <w:szCs w:val="22"/>
                  <w:lang w:eastAsia="zh-TW"/>
                </w:rPr>
                <m:t>τ</m:t>
              </w:ins>
            </m:r>
          </m:e>
          <m:sub>
            <m:r>
              <w:ins w:id="945" w:author="Bo Shen" w:date="2023-02-02T17:54:00Z">
                <w:rPr>
                  <w:rFonts w:ascii="Cambria Math" w:hAnsi="Cambria Math" w:cs="Times New Roman"/>
                  <w:sz w:val="22"/>
                  <w:szCs w:val="22"/>
                  <w:lang w:eastAsia="zh-TW"/>
                </w:rPr>
                <m:t>S</m:t>
              </w:ins>
            </m:r>
          </m:sub>
        </m:sSub>
        <m:r>
          <w:ins w:id="946" w:author="Bo Shen" w:date="2023-02-02T17:54:00Z">
            <w:rPr>
              <w:rFonts w:ascii="Cambria Math" w:hAnsi="Cambria Math" w:cs="Times New Roman"/>
              <w:sz w:val="22"/>
              <w:szCs w:val="22"/>
              <w:lang w:eastAsia="zh-TW"/>
            </w:rPr>
            <m:t>=.1672</m:t>
          </w:ins>
        </m:r>
      </m:oMath>
      <w:ins w:id="947" w:author="Bo Shen" w:date="2023-02-02T17:55:00Z">
        <w:r>
          <w:rPr>
            <w:rFonts w:ascii="Times New Roman" w:hAnsi="Times New Roman" w:cs="Times New Roman"/>
            <w:sz w:val="22"/>
            <w:szCs w:val="22"/>
          </w:rPr>
          <w:t>.</w:t>
        </w:r>
      </w:ins>
    </w:p>
    <w:p w14:paraId="55181FF3" w14:textId="77777777" w:rsidR="00140DF0" w:rsidRDefault="00140DF0">
      <w:pPr>
        <w:jc w:val="both"/>
        <w:pPrChange w:id="948" w:author="Bo Shen" w:date="2023-03-01T15:06:00Z">
          <w:pPr/>
        </w:pPrChange>
      </w:pPr>
      <w:del w:id="949" w:author="Bo Shen" w:date="2023-03-01T15:06:00Z">
        <w:r w:rsidDel="009D42DA">
          <w:br w:type="page"/>
        </w:r>
      </w:del>
    </w:p>
    <w:p w14:paraId="198E7E0D" w14:textId="77777777" w:rsidR="00140DF0" w:rsidDel="004848F5" w:rsidRDefault="00C87CA5" w:rsidP="00522C01">
      <w:pPr>
        <w:jc w:val="both"/>
        <w:rPr>
          <w:del w:id="950" w:author="Bo Shen" w:date="2023-02-02T16:41:00Z"/>
          <w:rFonts w:ascii="Times New Roman" w:hAnsi="Times New Roman" w:cs="Times New Roman"/>
          <w:b/>
        </w:rPr>
      </w:pPr>
      <w:ins w:id="951" w:author="Bo Shen" w:date="2023-03-03T11:12:00Z">
        <w:r>
          <w:rPr>
            <w:rFonts w:ascii="Times New Roman" w:hAnsi="Times New Roman" w:cs="Times New Roman"/>
            <w:b/>
            <w:noProof/>
          </w:rPr>
          <w:lastRenderedPageBreak/>
          <w:drawing>
            <wp:inline distT="0" distB="0" distL="0" distR="0" wp14:anchorId="5089019E" wp14:editId="330FF52C">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14:paraId="0A868B39" w14:textId="77777777" w:rsidR="00140DF0" w:rsidRDefault="00140DF0" w:rsidP="00522C01">
      <w:pPr>
        <w:spacing w:line="480" w:lineRule="auto"/>
        <w:jc w:val="center"/>
        <w:rPr>
          <w:ins w:id="952" w:author="Bo Shen" w:date="2023-02-02T16:41:00Z"/>
          <w:rFonts w:ascii="Times New Roman" w:hAnsi="Times New Roman" w:cs="Times New Roman"/>
          <w:b/>
        </w:rPr>
      </w:pPr>
    </w:p>
    <w:p w14:paraId="6697BCA8" w14:textId="6DD961F3" w:rsidR="00140DF0" w:rsidRDefault="00140DF0">
      <w:pPr>
        <w:jc w:val="both"/>
        <w:pPrChange w:id="953" w:author="Bo Shen" w:date="2023-03-03T12:01:00Z">
          <w:pPr/>
        </w:pPrChange>
      </w:pPr>
      <w:r w:rsidRPr="00D60AB4">
        <w:rPr>
          <w:rFonts w:ascii="Times New Roman" w:hAnsi="Times New Roman" w:cs="Times New Roman"/>
          <w:b/>
          <w:sz w:val="22"/>
          <w:szCs w:val="22"/>
          <w:rPrChange w:id="954" w:author="Bo Shen" w:date="2023-02-03T10:37:00Z">
            <w:rPr>
              <w:rFonts w:ascii="Times New Roman" w:hAnsi="Times New Roman" w:cs="Times New Roman"/>
              <w:b/>
            </w:rPr>
          </w:rPrChange>
        </w:rPr>
        <w:t xml:space="preserve">Figure 6-figure supplement </w:t>
      </w:r>
      <w:ins w:id="955" w:author="Bo Shen" w:date="2023-02-02T16:42:00Z">
        <w:r w:rsidRPr="00D60AB4">
          <w:rPr>
            <w:rFonts w:ascii="Times New Roman" w:hAnsi="Times New Roman" w:cs="Times New Roman"/>
            <w:b/>
            <w:sz w:val="22"/>
            <w:szCs w:val="22"/>
            <w:rPrChange w:id="956" w:author="Bo Shen" w:date="2023-02-03T10:37:00Z">
              <w:rPr>
                <w:rFonts w:ascii="Times New Roman" w:hAnsi="Times New Roman" w:cs="Times New Roman"/>
                <w:b/>
              </w:rPr>
            </w:rPrChange>
          </w:rPr>
          <w:t>5</w:t>
        </w:r>
      </w:ins>
      <w:del w:id="957" w:author="Bo Shen" w:date="2023-01-26T16:27:00Z">
        <w:r w:rsidRPr="00D60AB4" w:rsidDel="00F803D9">
          <w:rPr>
            <w:rFonts w:ascii="Times New Roman" w:hAnsi="Times New Roman" w:cs="Times New Roman"/>
            <w:b/>
            <w:sz w:val="22"/>
            <w:szCs w:val="22"/>
            <w:rPrChange w:id="958"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959"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960" w:author="Bo Shen" w:date="2023-02-03T10:37:00Z">
            <w:rPr>
              <w:rFonts w:ascii="Times New Roman" w:hAnsi="Times New Roman" w:cs="Times New Roman"/>
            </w:rPr>
          </w:rPrChange>
        </w:rPr>
        <w:t xml:space="preserve"> Fit </w:t>
      </w:r>
      <w:ins w:id="961" w:author="Microsoft Office User" w:date="2023-03-07T13:20:00Z">
        <w:r w:rsidR="006756A0">
          <w:rPr>
            <w:rFonts w:ascii="Times New Roman" w:hAnsi="Times New Roman" w:cs="Times New Roman"/>
            <w:sz w:val="22"/>
            <w:szCs w:val="22"/>
          </w:rPr>
          <w:t xml:space="preserve">of the </w:t>
        </w:r>
      </w:ins>
      <w:del w:id="962" w:author="Bo Shen" w:date="2023-02-02T16:42:00Z">
        <w:r w:rsidRPr="00D60AB4" w:rsidDel="00522C01">
          <w:rPr>
            <w:rFonts w:ascii="Times New Roman" w:hAnsi="Times New Roman" w:cs="Times New Roman"/>
            <w:sz w:val="22"/>
            <w:szCs w:val="22"/>
            <w:rPrChange w:id="963" w:author="Bo Shen" w:date="2023-02-03T10:37:00Z">
              <w:rPr>
                <w:rFonts w:ascii="Times New Roman" w:hAnsi="Times New Roman" w:cs="Times New Roman"/>
              </w:rPr>
            </w:rPrChange>
          </w:rPr>
          <w:delText xml:space="preserve">the original RNM </w:delText>
        </w:r>
      </w:del>
      <w:ins w:id="964" w:author="Bo Shen" w:date="2023-02-02T16:42:00Z">
        <w:r w:rsidRPr="00D60AB4">
          <w:rPr>
            <w:rFonts w:ascii="Times New Roman" w:hAnsi="Times New Roman" w:cs="Times New Roman"/>
            <w:sz w:val="22"/>
            <w:szCs w:val="22"/>
            <w:rPrChange w:id="965"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966" w:author="Bo Shen" w:date="2023-02-03T10:37:00Z">
            <w:rPr>
              <w:rFonts w:ascii="Times New Roman" w:hAnsi="Times New Roman" w:cs="Times New Roman"/>
            </w:rPr>
          </w:rPrChange>
        </w:rPr>
        <w:t xml:space="preserve">to </w:t>
      </w:r>
      <w:del w:id="967" w:author="Microsoft Office User" w:date="2023-03-07T13:20:00Z">
        <w:r w:rsidRPr="00D60AB4" w:rsidDel="006756A0">
          <w:rPr>
            <w:rFonts w:ascii="Times New Roman" w:hAnsi="Times New Roman" w:cs="Times New Roman"/>
            <w:sz w:val="22"/>
            <w:szCs w:val="22"/>
            <w:rPrChange w:id="968" w:author="Bo Shen" w:date="2023-02-03T10:37:00Z">
              <w:rPr>
                <w:rFonts w:ascii="Times New Roman" w:hAnsi="Times New Roman" w:cs="Times New Roman"/>
              </w:rPr>
            </w:rPrChange>
          </w:rPr>
          <w:delText>the classical dataset (</w:delText>
        </w:r>
      </w:del>
      <w:r w:rsidRPr="00D60AB4">
        <w:rPr>
          <w:rFonts w:ascii="Times New Roman" w:hAnsi="Times New Roman" w:cs="Times New Roman"/>
          <w:sz w:val="22"/>
          <w:szCs w:val="22"/>
          <w:rPrChange w:id="969" w:author="Bo Shen" w:date="2023-02-03T10:37:00Z">
            <w:rPr>
              <w:rFonts w:ascii="Times New Roman" w:hAnsi="Times New Roman" w:cs="Times New Roman"/>
            </w:rPr>
          </w:rPrChange>
        </w:rPr>
        <w:t>Roitman and Shadlen</w:t>
      </w:r>
      <w:ins w:id="970" w:author="Microsoft Office User" w:date="2023-03-07T13:20:00Z">
        <w:r w:rsidR="006756A0">
          <w:rPr>
            <w:rFonts w:ascii="Times New Roman" w:hAnsi="Times New Roman" w:cs="Times New Roman"/>
            <w:sz w:val="22"/>
            <w:szCs w:val="22"/>
          </w:rPr>
          <w:t xml:space="preserve"> (</w:t>
        </w:r>
      </w:ins>
      <w:del w:id="971" w:author="Microsoft Office User" w:date="2023-03-07T13:20:00Z">
        <w:r w:rsidRPr="00D60AB4" w:rsidDel="006756A0">
          <w:rPr>
            <w:rFonts w:ascii="Times New Roman" w:hAnsi="Times New Roman" w:cs="Times New Roman"/>
            <w:sz w:val="22"/>
            <w:szCs w:val="22"/>
            <w:rPrChange w:id="972" w:author="Bo Shen" w:date="2023-02-03T10:37:00Z">
              <w:rPr>
                <w:rFonts w:ascii="Times New Roman" w:hAnsi="Times New Roman" w:cs="Times New Roman"/>
              </w:rPr>
            </w:rPrChange>
          </w:rPr>
          <w:delText xml:space="preserve">, </w:delText>
        </w:r>
      </w:del>
      <w:r w:rsidRPr="00D60AB4">
        <w:rPr>
          <w:rFonts w:ascii="Times New Roman" w:hAnsi="Times New Roman" w:cs="Times New Roman"/>
          <w:sz w:val="22"/>
          <w:szCs w:val="22"/>
          <w:rPrChange w:id="973" w:author="Bo Shen" w:date="2023-02-03T10:37:00Z">
            <w:rPr>
              <w:rFonts w:ascii="Times New Roman" w:hAnsi="Times New Roman" w:cs="Times New Roman"/>
            </w:rPr>
          </w:rPrChange>
        </w:rPr>
        <w:t>2002)</w:t>
      </w:r>
      <w:ins w:id="974" w:author="Microsoft Office User" w:date="2023-03-07T13:20:00Z">
        <w:r w:rsidR="006756A0">
          <w:rPr>
            <w:rFonts w:ascii="Times New Roman" w:hAnsi="Times New Roman" w:cs="Times New Roman"/>
            <w:sz w:val="22"/>
            <w:szCs w:val="22"/>
          </w:rPr>
          <w:t xml:space="preserve"> behavioral data</w:t>
        </w:r>
      </w:ins>
      <w:ins w:id="975" w:author="Bo Shen" w:date="2023-02-02T18:53:00Z">
        <w:r w:rsidRPr="00D60AB4">
          <w:rPr>
            <w:rFonts w:ascii="Times New Roman" w:hAnsi="Times New Roman" w:cs="Times New Roman"/>
            <w:sz w:val="22"/>
            <w:szCs w:val="22"/>
            <w:rPrChange w:id="976"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977" w:author="Bo Shen" w:date="2023-02-02T18:53:00Z">
        <w:r w:rsidRPr="00D60AB4">
          <w:rPr>
            <w:rFonts w:ascii="Times New Roman" w:hAnsi="Times New Roman" w:cs="Times New Roman"/>
            <w:sz w:val="22"/>
            <w:szCs w:val="22"/>
            <w:rPrChange w:id="978" w:author="Bo Shen" w:date="2023-02-03T10:37:00Z">
              <w:rPr>
                <w:rFonts w:ascii="Times New Roman" w:hAnsi="Times New Roman" w:cs="Times New Roman"/>
              </w:rPr>
            </w:rPrChange>
          </w:rPr>
          <w:t xml:space="preserve"> free </w:t>
        </w:r>
      </w:ins>
      <w:ins w:id="979" w:author="Bo Shen" w:date="2023-02-02T18:54:00Z">
        <w:r w:rsidRPr="00D60AB4">
          <w:rPr>
            <w:rFonts w:ascii="Times New Roman" w:hAnsi="Times New Roman" w:cs="Times New Roman"/>
            <w:sz w:val="22"/>
            <w:szCs w:val="22"/>
            <w:rPrChange w:id="980" w:author="Bo Shen" w:date="2023-02-03T10:37:00Z">
              <w:rPr>
                <w:rFonts w:ascii="Times New Roman" w:hAnsi="Times New Roman" w:cs="Times New Roman"/>
              </w:rPr>
            </w:rPrChange>
          </w:rPr>
          <w:t>parameters</w:t>
        </w:r>
      </w:ins>
      <w:ins w:id="981" w:author="Bo Shen" w:date="2023-02-03T11:04:00Z">
        <w:r>
          <w:rPr>
            <w:rFonts w:ascii="Times New Roman" w:hAnsi="Times New Roman" w:cs="Times New Roman"/>
            <w:sz w:val="22"/>
            <w:szCs w:val="22"/>
          </w:rPr>
          <w:t xml:space="preserve"> (Usher and McCle</w:t>
        </w:r>
      </w:ins>
      <w:ins w:id="982" w:author="Bo Shen" w:date="2023-02-03T11:05:00Z">
        <w:r>
          <w:rPr>
            <w:rFonts w:ascii="Times New Roman" w:hAnsi="Times New Roman" w:cs="Times New Roman"/>
            <w:sz w:val="22"/>
            <w:szCs w:val="22"/>
          </w:rPr>
          <w:t>ll</w:t>
        </w:r>
      </w:ins>
      <w:ins w:id="983" w:author="Bo Shen" w:date="2023-02-03T11:04:00Z">
        <w:r>
          <w:rPr>
            <w:rFonts w:ascii="Times New Roman" w:hAnsi="Times New Roman" w:cs="Times New Roman"/>
            <w:sz w:val="22"/>
            <w:szCs w:val="22"/>
          </w:rPr>
          <w:t>an</w:t>
        </w:r>
      </w:ins>
      <w:ins w:id="984" w:author="Bo Shen" w:date="2023-02-03T11:05:00Z">
        <w:r>
          <w:rPr>
            <w:rFonts w:ascii="Times New Roman" w:hAnsi="Times New Roman" w:cs="Times New Roman"/>
            <w:sz w:val="22"/>
            <w:szCs w:val="22"/>
          </w:rPr>
          <w:t>d</w:t>
        </w:r>
      </w:ins>
      <w:ins w:id="985"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986" w:author="Bo Shen" w:date="2023-02-03T10:37:00Z">
            <w:rPr>
              <w:rFonts w:ascii="Times New Roman" w:hAnsi="Times New Roman" w:cs="Times New Roman"/>
            </w:rPr>
          </w:rPrChange>
        </w:rPr>
        <w:t>.</w:t>
      </w:r>
      <w:ins w:id="987" w:author="Bo Shen" w:date="2023-02-03T10:26:00Z">
        <w:r w:rsidRPr="00D60AB4">
          <w:rPr>
            <w:rFonts w:ascii="Times New Roman" w:hAnsi="Times New Roman" w:cs="Times New Roman"/>
            <w:sz w:val="22"/>
            <w:szCs w:val="22"/>
            <w:rPrChange w:id="988"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98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90"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991" w:author="Bo Shen" w:date="2023-02-03T10:37:00Z">
            <w:rPr>
              <w:rFonts w:ascii="Times New Roman" w:hAnsi="Times New Roman" w:cs="Times New Roman"/>
            </w:rPr>
          </w:rPrChange>
        </w:rPr>
        <w:t xml:space="preserve"> Model predicts RT distributions (lines) </w:t>
      </w:r>
      <w:r w:rsidR="00901570">
        <w:rPr>
          <w:rFonts w:ascii="Times New Roman" w:hAnsi="Times New Roman" w:cs="Times New Roman"/>
          <w:sz w:val="22"/>
          <w:szCs w:val="22"/>
        </w:rPr>
        <w:t>were</w:t>
      </w:r>
      <w:ins w:id="992" w:author="Bo Shen" w:date="2023-02-02T19:16:00Z">
        <w:r w:rsidRPr="00D60AB4">
          <w:rPr>
            <w:rFonts w:ascii="Times New Roman" w:hAnsi="Times New Roman" w:cs="Times New Roman"/>
            <w:sz w:val="22"/>
            <w:szCs w:val="22"/>
            <w:rPrChange w:id="993" w:author="Bo Shen" w:date="2023-02-03T10:37:00Z">
              <w:rPr>
                <w:rFonts w:ascii="Times New Roman" w:hAnsi="Times New Roman" w:cs="Times New Roman"/>
              </w:rPr>
            </w:rPrChange>
          </w:rPr>
          <w:t xml:space="preserve"> slightly more </w:t>
        </w:r>
      </w:ins>
      <w:r w:rsidR="00901570">
        <w:rPr>
          <w:rFonts w:ascii="Times New Roman" w:hAnsi="Times New Roman" w:cs="Times New Roman"/>
          <w:sz w:val="22"/>
          <w:szCs w:val="22"/>
        </w:rPr>
        <w:t>right-skewed</w:t>
      </w:r>
      <w:ins w:id="994" w:author="Bo Shen" w:date="2023-02-02T19:16:00Z">
        <w:r w:rsidRPr="00D60AB4">
          <w:rPr>
            <w:rFonts w:ascii="Times New Roman" w:hAnsi="Times New Roman" w:cs="Times New Roman"/>
            <w:sz w:val="22"/>
            <w:szCs w:val="22"/>
            <w:rPrChange w:id="995" w:author="Bo Shen" w:date="2023-02-03T10:37:00Z">
              <w:rPr>
                <w:rFonts w:ascii="Times New Roman" w:hAnsi="Times New Roman" w:cs="Times New Roman"/>
              </w:rPr>
            </w:rPrChange>
          </w:rPr>
          <w:t xml:space="preserve"> than the empirical data</w:t>
        </w:r>
      </w:ins>
      <w:ins w:id="996" w:author="Bo Shen" w:date="2023-02-02T19:14:00Z">
        <w:r w:rsidRPr="00D60AB4">
          <w:rPr>
            <w:rFonts w:ascii="Times New Roman" w:hAnsi="Times New Roman" w:cs="Times New Roman"/>
            <w:sz w:val="22"/>
            <w:szCs w:val="22"/>
            <w:rPrChange w:id="997" w:author="Bo Shen" w:date="2023-02-03T10:37:00Z">
              <w:rPr>
                <w:rFonts w:ascii="Times New Roman" w:hAnsi="Times New Roman" w:cs="Times New Roman"/>
              </w:rPr>
            </w:rPrChange>
          </w:rPr>
          <w:t xml:space="preserve"> </w:t>
        </w:r>
      </w:ins>
      <w:del w:id="998" w:author="Bo Shen" w:date="2023-02-02T19:15:00Z">
        <w:r w:rsidRPr="00D60AB4" w:rsidDel="0019704E">
          <w:rPr>
            <w:rFonts w:ascii="Times New Roman" w:hAnsi="Times New Roman" w:cs="Times New Roman"/>
            <w:sz w:val="22"/>
            <w:szCs w:val="22"/>
            <w:rPrChange w:id="999" w:author="Bo Shen" w:date="2023-02-03T10:37:00Z">
              <w:rPr>
                <w:rFonts w:ascii="Times New Roman" w:hAnsi="Times New Roman" w:cs="Times New Roman"/>
              </w:rPr>
            </w:rPrChange>
          </w:rPr>
          <w:delText xml:space="preserve">match </w:delText>
        </w:r>
      </w:del>
      <w:del w:id="1000" w:author="Bo Shen" w:date="2023-02-02T19:16:00Z">
        <w:r w:rsidRPr="00D60AB4" w:rsidDel="0019704E">
          <w:rPr>
            <w:rFonts w:ascii="Times New Roman" w:hAnsi="Times New Roman" w:cs="Times New Roman"/>
            <w:sz w:val="22"/>
            <w:szCs w:val="22"/>
            <w:rPrChange w:id="1001"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002" w:author="Bo Shen" w:date="2023-02-03T10:37:00Z">
            <w:rPr>
              <w:rFonts w:ascii="Times New Roman" w:hAnsi="Times New Roman" w:cs="Times New Roman"/>
            </w:rPr>
          </w:rPrChange>
        </w:rPr>
        <w:t>histogram</w:t>
      </w:r>
      <w:ins w:id="1003" w:author="Bo Shen" w:date="2023-02-02T19:17:00Z">
        <w:r w:rsidRPr="00D60AB4">
          <w:rPr>
            <w:rFonts w:ascii="Times New Roman" w:hAnsi="Times New Roman" w:cs="Times New Roman"/>
            <w:sz w:val="22"/>
            <w:szCs w:val="22"/>
            <w:rPrChange w:id="1004" w:author="Bo Shen" w:date="2023-02-03T10:37:00Z">
              <w:rPr>
                <w:rFonts w:ascii="Times New Roman" w:hAnsi="Times New Roman" w:cs="Times New Roman"/>
              </w:rPr>
            </w:rPrChange>
          </w:rPr>
          <w:t xml:space="preserve"> </w:t>
        </w:r>
      </w:ins>
      <w:del w:id="1005" w:author="Bo Shen" w:date="2023-02-02T19:16:00Z">
        <w:r w:rsidRPr="00D60AB4" w:rsidDel="0019704E">
          <w:rPr>
            <w:rFonts w:ascii="Times New Roman" w:hAnsi="Times New Roman" w:cs="Times New Roman"/>
            <w:sz w:val="22"/>
            <w:szCs w:val="22"/>
            <w:rPrChange w:id="1006"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007" w:author="Bo Shen" w:date="2023-02-03T10:37:00Z">
            <w:rPr>
              <w:rFonts w:ascii="Times New Roman" w:hAnsi="Times New Roman" w:cs="Times New Roman"/>
            </w:rPr>
          </w:rPrChange>
        </w:rPr>
        <w:t>(bars)</w:t>
      </w:r>
      <w:del w:id="1008" w:author="Bo Shen" w:date="2023-02-02T19:17:00Z">
        <w:r w:rsidRPr="00D60AB4" w:rsidDel="0019704E">
          <w:rPr>
            <w:rFonts w:ascii="Times New Roman" w:hAnsi="Times New Roman" w:cs="Times New Roman"/>
            <w:sz w:val="22"/>
            <w:szCs w:val="22"/>
            <w:rPrChange w:id="1009"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01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11"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012" w:author="Bo Shen" w:date="2023-02-03T10:37:00Z">
            <w:rPr>
              <w:rFonts w:ascii="Times New Roman" w:hAnsi="Times New Roman" w:cs="Times New Roman"/>
            </w:rPr>
          </w:rPrChange>
        </w:rPr>
        <w:t xml:space="preserve"> Re-plot the fitting results in </w:t>
      </w:r>
      <w:del w:id="1013" w:author="Bo Shen" w:date="2022-11-28T13:49:00Z">
        <w:r w:rsidRPr="00D60AB4" w:rsidDel="00662EFE">
          <w:rPr>
            <w:rFonts w:ascii="Times New Roman" w:hAnsi="Times New Roman" w:cs="Times New Roman"/>
            <w:sz w:val="22"/>
            <w:szCs w:val="22"/>
            <w:rPrChange w:id="1014" w:author="Bo Shen" w:date="2023-02-03T10:37:00Z">
              <w:rPr>
                <w:rFonts w:ascii="Times New Roman" w:hAnsi="Times New Roman" w:cs="Times New Roman"/>
              </w:rPr>
            </w:rPrChange>
          </w:rPr>
          <w:delText>a quantile-quantile (Q-Q) plot</w:delText>
        </w:r>
      </w:del>
      <w:ins w:id="1015" w:author="Bo Shen" w:date="2023-02-02T19:15:00Z">
        <w:r w:rsidRPr="00D60AB4">
          <w:rPr>
            <w:rFonts w:ascii="Times New Roman" w:hAnsi="Times New Roman" w:cs="Times New Roman"/>
            <w:sz w:val="22"/>
            <w:szCs w:val="22"/>
            <w:rPrChange w:id="1016" w:author="Bo Shen" w:date="2023-02-03T10:37:00Z">
              <w:rPr>
                <w:rFonts w:ascii="Times New Roman" w:hAnsi="Times New Roman" w:cs="Times New Roman"/>
              </w:rPr>
            </w:rPrChange>
          </w:rPr>
          <w:t>quantile probabilities</w:t>
        </w:r>
      </w:ins>
      <w:ins w:id="1017" w:author="Bo Shen" w:date="2023-02-03T10:27:00Z">
        <w:r w:rsidRPr="00D60AB4">
          <w:rPr>
            <w:rFonts w:ascii="Times New Roman" w:hAnsi="Times New Roman" w:cs="Times New Roman"/>
            <w:sz w:val="22"/>
            <w:szCs w:val="22"/>
            <w:rPrChange w:id="1018" w:author="Bo Shen" w:date="2023-02-03T10:37:00Z">
              <w:rPr>
                <w:rFonts w:ascii="Times New Roman" w:hAnsi="Times New Roman" w:cs="Times New Roman"/>
              </w:rPr>
            </w:rPrChange>
          </w:rPr>
          <w:t>.</w:t>
        </w:r>
      </w:ins>
      <w:del w:id="1019" w:author="Bo Shen" w:date="2023-02-03T10:27:00Z">
        <w:r w:rsidRPr="00D60AB4" w:rsidDel="00A87C94">
          <w:rPr>
            <w:rFonts w:ascii="Times New Roman" w:hAnsi="Times New Roman" w:cs="Times New Roman"/>
            <w:sz w:val="22"/>
            <w:szCs w:val="22"/>
            <w:rPrChange w:id="1020" w:author="Bo Shen" w:date="2023-02-03T10:37:00Z">
              <w:rPr>
                <w:rFonts w:ascii="Times New Roman" w:hAnsi="Times New Roman" w:cs="Times New Roman"/>
              </w:rPr>
            </w:rPrChange>
          </w:rPr>
          <w:delText xml:space="preserve">, </w:delText>
        </w:r>
      </w:del>
      <w:del w:id="1021" w:author="Bo Shen" w:date="2023-02-02T19:15:00Z">
        <w:r w:rsidRPr="00D60AB4" w:rsidDel="0019704E">
          <w:rPr>
            <w:rFonts w:ascii="Times New Roman" w:hAnsi="Times New Roman" w:cs="Times New Roman"/>
            <w:sz w:val="22"/>
            <w:szCs w:val="22"/>
            <w:rPrChange w:id="1022"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023" w:author="Bo Shen" w:date="2023-02-03T10:27:00Z">
        <w:r w:rsidRPr="00D60AB4" w:rsidDel="00A87C94">
          <w:rPr>
            <w:rFonts w:ascii="Times New Roman" w:hAnsi="Times New Roman" w:cs="Times New Roman"/>
            <w:sz w:val="22"/>
            <w:szCs w:val="22"/>
            <w:rPrChange w:id="1024"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25" w:author="Bo Shen" w:date="2023-02-03T10:37:00Z">
            <w:rPr>
              <w:rFonts w:ascii="Times New Roman" w:hAnsi="Times New Roman" w:cs="Times New Roman"/>
            </w:rPr>
          </w:rPrChange>
        </w:rPr>
        <w:t xml:space="preserve"> </w:t>
      </w:r>
      <w:ins w:id="1026" w:author="Bo Shen" w:date="2023-02-03T10:28:00Z">
        <w:r w:rsidRPr="00D60AB4">
          <w:rPr>
            <w:rFonts w:ascii="Times New Roman" w:hAnsi="Times New Roman" w:cs="Times New Roman"/>
            <w:sz w:val="22"/>
            <w:szCs w:val="22"/>
            <w:rPrChange w:id="1027" w:author="Bo Shen" w:date="2023-02-03T10:37:00Z">
              <w:rPr>
                <w:rFonts w:ascii="Times New Roman" w:hAnsi="Times New Roman" w:cs="Times New Roman"/>
              </w:rPr>
            </w:rPrChange>
          </w:rPr>
          <w:t xml:space="preserve">The predicted RTs </w:t>
        </w:r>
      </w:ins>
      <w:ins w:id="1028" w:author="Bo Shen" w:date="2023-02-03T10:29:00Z">
        <w:r w:rsidRPr="00D60AB4">
          <w:rPr>
            <w:rFonts w:ascii="Times New Roman" w:hAnsi="Times New Roman" w:cs="Times New Roman"/>
            <w:sz w:val="22"/>
            <w:szCs w:val="22"/>
            <w:rPrChange w:id="1029"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030"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031"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1032" w:author="Bo Shen" w:date="2023-02-03T10:29:00Z">
        <w:r w:rsidRPr="00D60AB4">
          <w:rPr>
            <w:rFonts w:ascii="Times New Roman" w:hAnsi="Times New Roman" w:cs="Times New Roman"/>
            <w:sz w:val="22"/>
            <w:szCs w:val="22"/>
            <w:vertAlign w:val="superscript"/>
            <w:rPrChange w:id="1033"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034"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1035" w:author="Bo Shen" w:date="2023-02-03T10:29:00Z">
        <w:r w:rsidRPr="00D60AB4">
          <w:rPr>
            <w:rFonts w:ascii="Times New Roman" w:hAnsi="Times New Roman" w:cs="Times New Roman"/>
            <w:sz w:val="22"/>
            <w:szCs w:val="22"/>
            <w:rPrChange w:id="1036"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037"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038"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039" w:author="Bo Shen" w:date="2023-02-03T10:29:00Z">
        <w:r w:rsidRPr="00D60AB4">
          <w:rPr>
            <w:rFonts w:ascii="Times New Roman" w:hAnsi="Times New Roman" w:cs="Times New Roman"/>
            <w:sz w:val="22"/>
            <w:szCs w:val="22"/>
            <w:rPrChange w:id="1040" w:author="Bo Shen" w:date="2023-02-03T10:37:00Z">
              <w:rPr>
                <w:rFonts w:ascii="Times New Roman" w:hAnsi="Times New Roman" w:cs="Times New Roman"/>
              </w:rPr>
            </w:rPrChange>
          </w:rPr>
          <w:t xml:space="preserve">. </w:t>
        </w:r>
      </w:ins>
      <w:del w:id="1041" w:author="Bo Shen" w:date="2023-02-03T10:30:00Z">
        <w:r w:rsidRPr="00D60AB4" w:rsidDel="00A87C94">
          <w:rPr>
            <w:rFonts w:ascii="Times New Roman" w:hAnsi="Times New Roman" w:cs="Times New Roman"/>
            <w:sz w:val="22"/>
            <w:szCs w:val="22"/>
            <w:rPrChange w:id="1042"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043"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044" w:author="Bo Shen" w:date="2023-02-03T10:37:00Z">
            <w:rPr>
              <w:rFonts w:ascii="Times New Roman" w:hAnsi="Times New Roman" w:cs="Times New Roman"/>
            </w:rPr>
          </w:rPrChange>
        </w:rPr>
        <w:t xml:space="preserve"> Model predicted </w:t>
      </w:r>
      <w:ins w:id="1045" w:author="Bo Shen" w:date="2023-02-03T10:30:00Z">
        <w:r w:rsidRPr="00D60AB4">
          <w:rPr>
            <w:rFonts w:ascii="Times New Roman" w:hAnsi="Times New Roman" w:cs="Times New Roman"/>
            <w:sz w:val="22"/>
            <w:szCs w:val="22"/>
            <w:rPrChange w:id="1046" w:author="Bo Shen" w:date="2023-02-03T10:37:00Z">
              <w:rPr>
                <w:rFonts w:ascii="Times New Roman" w:hAnsi="Times New Roman" w:cs="Times New Roman"/>
              </w:rPr>
            </w:rPrChange>
          </w:rPr>
          <w:t xml:space="preserve">mean RTs and accuracy matched well with </w:t>
        </w:r>
      </w:ins>
      <w:del w:id="1047" w:author="Bo Shen" w:date="2023-02-03T10:30:00Z">
        <w:r w:rsidRPr="00D60AB4" w:rsidDel="00A87C94">
          <w:rPr>
            <w:rFonts w:ascii="Times New Roman" w:hAnsi="Times New Roman" w:cs="Times New Roman"/>
            <w:sz w:val="22"/>
            <w:szCs w:val="22"/>
            <w:rPrChange w:id="1048"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049" w:author="Bo Shen" w:date="2023-02-03T10:37:00Z">
            <w:rPr>
              <w:rFonts w:ascii="Times New Roman" w:hAnsi="Times New Roman" w:cs="Times New Roman"/>
            </w:rPr>
          </w:rPrChange>
        </w:rPr>
        <w:t>the empirical data</w:t>
      </w:r>
      <w:del w:id="1050" w:author="Bo Shen" w:date="2023-02-03T10:30:00Z">
        <w:r w:rsidRPr="00D60AB4" w:rsidDel="00A87C94">
          <w:rPr>
            <w:rFonts w:ascii="Times New Roman" w:hAnsi="Times New Roman" w:cs="Times New Roman"/>
            <w:sz w:val="22"/>
            <w:szCs w:val="22"/>
            <w:rPrChange w:id="1051"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052"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053"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05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55"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056" w:author="Bo Shen" w:date="2023-02-03T10:37:00Z">
            <w:rPr>
              <w:rFonts w:ascii="Times New Roman" w:hAnsi="Times New Roman" w:cs="Times New Roman"/>
            </w:rPr>
          </w:rPrChange>
        </w:rPr>
        <w:t xml:space="preserve"> The aggregated neural dynamics from the best</w:t>
      </w:r>
      <w:ins w:id="1057" w:author="Bo Shen" w:date="2023-02-03T10:30:00Z">
        <w:r w:rsidRPr="00D60AB4">
          <w:rPr>
            <w:rFonts w:ascii="Times New Roman" w:hAnsi="Times New Roman" w:cs="Times New Roman"/>
            <w:sz w:val="22"/>
            <w:szCs w:val="22"/>
            <w:rPrChange w:id="1058" w:author="Bo Shen" w:date="2023-02-03T10:37:00Z">
              <w:rPr>
                <w:rFonts w:ascii="Times New Roman" w:hAnsi="Times New Roman" w:cs="Times New Roman"/>
              </w:rPr>
            </w:rPrChange>
          </w:rPr>
          <w:t xml:space="preserve"> </w:t>
        </w:r>
      </w:ins>
      <w:del w:id="1059" w:author="Bo Shen" w:date="2023-02-03T10:30:00Z">
        <w:r w:rsidRPr="00D60AB4" w:rsidDel="00A87C94">
          <w:rPr>
            <w:rFonts w:ascii="Times New Roman" w:hAnsi="Times New Roman" w:cs="Times New Roman"/>
            <w:sz w:val="22"/>
            <w:szCs w:val="22"/>
            <w:rPrChange w:id="106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61" w:author="Bo Shen" w:date="2023-02-03T10:37:00Z">
            <w:rPr>
              <w:rFonts w:ascii="Times New Roman" w:hAnsi="Times New Roman" w:cs="Times New Roman"/>
            </w:rPr>
          </w:rPrChange>
        </w:rPr>
        <w:t>fit</w:t>
      </w:r>
      <w:ins w:id="1062" w:author="Bo Shen" w:date="2023-02-03T10:30:00Z">
        <w:r w:rsidRPr="00D60AB4">
          <w:rPr>
            <w:rFonts w:ascii="Times New Roman" w:hAnsi="Times New Roman" w:cs="Times New Roman"/>
            <w:sz w:val="22"/>
            <w:szCs w:val="22"/>
            <w:rPrChange w:id="1063" w:author="Bo Shen" w:date="2023-02-03T10:37:00Z">
              <w:rPr>
                <w:rFonts w:ascii="Times New Roman" w:hAnsi="Times New Roman" w:cs="Times New Roman"/>
              </w:rPr>
            </w:rPrChange>
          </w:rPr>
          <w:t>ting parameters</w:t>
        </w:r>
      </w:ins>
      <w:ins w:id="1064" w:author="Bo Shen" w:date="2023-02-03T10:31:00Z">
        <w:r w:rsidRPr="00D60AB4">
          <w:rPr>
            <w:rFonts w:ascii="Times New Roman" w:hAnsi="Times New Roman" w:cs="Times New Roman"/>
            <w:sz w:val="22"/>
            <w:szCs w:val="22"/>
            <w:rPrChange w:id="1065" w:author="Bo Shen" w:date="2023-02-03T10:37:00Z">
              <w:rPr>
                <w:rFonts w:ascii="Times New Roman" w:hAnsi="Times New Roman" w:cs="Times New Roman"/>
              </w:rPr>
            </w:rPrChange>
          </w:rPr>
          <w:t xml:space="preserve"> of LCA</w:t>
        </w:r>
      </w:ins>
      <w:del w:id="1066" w:author="Bo Shen" w:date="2023-02-03T10:31:00Z">
        <w:r w:rsidRPr="00D60AB4" w:rsidDel="00186A8A">
          <w:rPr>
            <w:rFonts w:ascii="Times New Roman" w:hAnsi="Times New Roman" w:cs="Times New Roman"/>
            <w:sz w:val="22"/>
            <w:szCs w:val="22"/>
            <w:rPrChange w:id="1067"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068" w:author="Bo Shen" w:date="2023-02-03T10:37:00Z">
            <w:rPr>
              <w:rFonts w:ascii="Times New Roman" w:hAnsi="Times New Roman" w:cs="Times New Roman"/>
            </w:rPr>
          </w:rPrChange>
        </w:rPr>
        <w:t xml:space="preserve">. </w:t>
      </w:r>
      <w:ins w:id="1069" w:author="Bo Shen" w:date="2023-02-03T10:31:00Z">
        <w:r w:rsidRPr="00D60AB4">
          <w:rPr>
            <w:rFonts w:ascii="Times New Roman" w:hAnsi="Times New Roman" w:cs="Times New Roman"/>
            <w:sz w:val="22"/>
            <w:szCs w:val="22"/>
            <w:rPrChange w:id="1070" w:author="Bo Shen" w:date="2023-02-03T10:37:00Z">
              <w:rPr>
                <w:rFonts w:ascii="Times New Roman" w:hAnsi="Times New Roman" w:cs="Times New Roman"/>
              </w:rPr>
            </w:rPrChange>
          </w:rPr>
          <w:t xml:space="preserve">The dynamics sorted to the onset of </w:t>
        </w:r>
      </w:ins>
      <w:r w:rsidR="00901570">
        <w:rPr>
          <w:rFonts w:ascii="Times New Roman" w:hAnsi="Times New Roman" w:cs="Times New Roman"/>
          <w:sz w:val="22"/>
          <w:szCs w:val="22"/>
        </w:rPr>
        <w:t xml:space="preserve">the </w:t>
      </w:r>
      <w:ins w:id="1071" w:author="Bo Shen" w:date="2023-02-03T10:31:00Z">
        <w:r w:rsidRPr="00D60AB4">
          <w:rPr>
            <w:rFonts w:ascii="Times New Roman" w:hAnsi="Times New Roman" w:cs="Times New Roman"/>
            <w:sz w:val="22"/>
            <w:szCs w:val="22"/>
            <w:rPrChange w:id="1072" w:author="Bo Shen" w:date="2023-02-03T10:37:00Z">
              <w:rPr>
                <w:rFonts w:ascii="Times New Roman" w:hAnsi="Times New Roman" w:cs="Times New Roman"/>
              </w:rPr>
            </w:rPrChange>
          </w:rPr>
          <w:t>stimulus (left)</w:t>
        </w:r>
      </w:ins>
      <w:ins w:id="1073"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074" w:author="Bo Shen" w:date="2023-02-03T10:31:00Z">
        <w:r w:rsidRPr="00D60AB4">
          <w:rPr>
            <w:rFonts w:ascii="Times New Roman" w:hAnsi="Times New Roman" w:cs="Times New Roman"/>
            <w:sz w:val="22"/>
            <w:szCs w:val="22"/>
            <w:rPrChange w:id="1075" w:author="Bo Shen" w:date="2023-02-03T10:37:00Z">
              <w:rPr>
                <w:rFonts w:ascii="Times New Roman" w:hAnsi="Times New Roman" w:cs="Times New Roman"/>
              </w:rPr>
            </w:rPrChange>
          </w:rPr>
          <w:t xml:space="preserve"> sorted to the onset of choice (right) </w:t>
        </w:r>
      </w:ins>
      <w:ins w:id="1076" w:author="Bo Shen" w:date="2023-02-03T10:32:00Z">
        <w:r w:rsidRPr="00D60AB4">
          <w:rPr>
            <w:rFonts w:ascii="Times New Roman" w:hAnsi="Times New Roman" w:cs="Times New Roman"/>
            <w:sz w:val="22"/>
            <w:szCs w:val="22"/>
            <w:rPrChange w:id="1077" w:author="Bo Shen" w:date="2023-02-03T10:37:00Z">
              <w:rPr>
                <w:rFonts w:ascii="Times New Roman" w:hAnsi="Times New Roman" w:cs="Times New Roman"/>
              </w:rPr>
            </w:rPrChange>
          </w:rPr>
          <w:t xml:space="preserve">behave </w:t>
        </w:r>
      </w:ins>
      <w:r w:rsidR="00901570">
        <w:rPr>
          <w:rFonts w:ascii="Times New Roman" w:hAnsi="Times New Roman" w:cs="Times New Roman"/>
          <w:sz w:val="22"/>
          <w:szCs w:val="22"/>
        </w:rPr>
        <w:t>similarly</w:t>
      </w:r>
      <w:ins w:id="1078" w:author="Bo Shen" w:date="2023-02-03T10:32:00Z">
        <w:r w:rsidRPr="00D60AB4">
          <w:rPr>
            <w:rFonts w:ascii="Times New Roman" w:hAnsi="Times New Roman" w:cs="Times New Roman"/>
            <w:sz w:val="22"/>
            <w:szCs w:val="22"/>
            <w:rPrChange w:id="1079" w:author="Bo Shen" w:date="2023-02-03T10:37:00Z">
              <w:rPr>
                <w:rFonts w:ascii="Times New Roman" w:hAnsi="Times New Roman" w:cs="Times New Roman"/>
              </w:rPr>
            </w:rPrChange>
          </w:rPr>
          <w:t xml:space="preserve"> to the predictions from LDDM and RNM. The mean activities at the </w:t>
        </w:r>
      </w:ins>
      <w:ins w:id="1080" w:author="Bo Shen" w:date="2023-03-01T15:06:00Z">
        <w:r w:rsidR="009D42DA">
          <w:rPr>
            <w:rFonts w:ascii="Times New Roman" w:hAnsi="Times New Roman" w:cs="Times New Roman"/>
            <w:sz w:val="22"/>
            <w:szCs w:val="22"/>
          </w:rPr>
          <w:t xml:space="preserve">smallest </w:t>
        </w:r>
      </w:ins>
      <w:ins w:id="1081" w:author="Bo Shen" w:date="2023-02-03T10:32:00Z">
        <w:r w:rsidRPr="00D60AB4">
          <w:rPr>
            <w:rFonts w:ascii="Times New Roman" w:hAnsi="Times New Roman" w:cs="Times New Roman"/>
            <w:sz w:val="22"/>
            <w:szCs w:val="22"/>
            <w:rPrChange w:id="1082" w:author="Bo Shen" w:date="2023-02-03T10:37:00Z">
              <w:rPr>
                <w:rFonts w:ascii="Times New Roman" w:hAnsi="Times New Roman" w:cs="Times New Roman"/>
              </w:rPr>
            </w:rPrChange>
          </w:rPr>
          <w:t xml:space="preserve">median RT of the </w:t>
        </w:r>
      </w:ins>
      <w:ins w:id="1083" w:author="Bo Shen" w:date="2023-03-01T15:06:00Z">
        <w:r w:rsidR="009D42DA">
          <w:rPr>
            <w:rFonts w:ascii="Times New Roman" w:hAnsi="Times New Roman" w:cs="Times New Roman"/>
            <w:sz w:val="22"/>
            <w:szCs w:val="22"/>
          </w:rPr>
          <w:t xml:space="preserve">six </w:t>
        </w:r>
      </w:ins>
      <w:ins w:id="1084" w:author="Bo Shen" w:date="2023-02-03T10:32:00Z">
        <w:r w:rsidRPr="00D60AB4">
          <w:rPr>
            <w:rFonts w:ascii="Times New Roman" w:hAnsi="Times New Roman" w:cs="Times New Roman"/>
            <w:sz w:val="22"/>
            <w:szCs w:val="22"/>
            <w:rPrChange w:id="1085" w:author="Bo Shen" w:date="2023-02-03T10:37:00Z">
              <w:rPr>
                <w:rFonts w:ascii="Times New Roman" w:hAnsi="Times New Roman" w:cs="Times New Roman"/>
              </w:rPr>
            </w:rPrChange>
          </w:rPr>
          <w:t>condition</w:t>
        </w:r>
      </w:ins>
      <w:ins w:id="1086" w:author="Bo Shen" w:date="2023-03-01T15:06:00Z">
        <w:r w:rsidR="009D42DA">
          <w:rPr>
            <w:rFonts w:ascii="Times New Roman" w:hAnsi="Times New Roman" w:cs="Times New Roman"/>
            <w:sz w:val="22"/>
            <w:szCs w:val="22"/>
          </w:rPr>
          <w:t>s</w:t>
        </w:r>
      </w:ins>
      <w:ins w:id="1087" w:author="Bo Shen" w:date="2023-02-03T10:32:00Z">
        <w:r w:rsidRPr="00D60AB4">
          <w:rPr>
            <w:rFonts w:ascii="Times New Roman" w:hAnsi="Times New Roman" w:cs="Times New Roman"/>
            <w:sz w:val="22"/>
            <w:szCs w:val="22"/>
            <w:rPrChange w:id="1088" w:author="Bo Shen" w:date="2023-02-03T10:37:00Z">
              <w:rPr>
                <w:rFonts w:ascii="Times New Roman" w:hAnsi="Times New Roman" w:cs="Times New Roman"/>
              </w:rPr>
            </w:rPrChange>
          </w:rPr>
          <w:t xml:space="preserve"> </w:t>
        </w:r>
      </w:ins>
      <w:ins w:id="1089" w:author="Bo Shen" w:date="2023-02-03T10:33:00Z">
        <w:r w:rsidRPr="00D60AB4">
          <w:rPr>
            <w:rFonts w:ascii="Times New Roman" w:hAnsi="Times New Roman" w:cs="Times New Roman"/>
            <w:sz w:val="22"/>
            <w:szCs w:val="22"/>
            <w:rPrChange w:id="1090" w:author="Bo Shen" w:date="2023-02-03T10:37:00Z">
              <w:rPr>
                <w:rFonts w:ascii="Times New Roman" w:hAnsi="Times New Roman" w:cs="Times New Roman"/>
              </w:rPr>
            </w:rPrChange>
          </w:rPr>
          <w:t>(</w:t>
        </w:r>
      </w:ins>
      <w:ins w:id="1091" w:author="Bo Shen" w:date="2023-03-03T17:04:00Z">
        <w:r w:rsidR="000741CF">
          <w:rPr>
            <w:rFonts w:ascii="Times New Roman" w:hAnsi="Times New Roman" w:cs="Times New Roman"/>
            <w:sz w:val="22"/>
            <w:szCs w:val="22"/>
          </w:rPr>
          <w:t>43</w:t>
        </w:r>
      </w:ins>
      <w:ins w:id="1092" w:author="Bo Shen" w:date="2023-03-03T11:47:00Z">
        <w:r w:rsidR="00AD6464">
          <w:rPr>
            <w:rFonts w:ascii="Times New Roman" w:hAnsi="Times New Roman" w:cs="Times New Roman"/>
            <w:sz w:val="22"/>
            <w:szCs w:val="22"/>
          </w:rPr>
          <w:t>0</w:t>
        </w:r>
      </w:ins>
      <w:ins w:id="1093" w:author="Bo Shen" w:date="2023-02-03T10:35:00Z">
        <w:r w:rsidRPr="00D60AB4">
          <w:rPr>
            <w:rFonts w:ascii="Times New Roman" w:hAnsi="Times New Roman" w:cs="Times New Roman"/>
            <w:sz w:val="22"/>
            <w:szCs w:val="22"/>
            <w:rPrChange w:id="1094"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1095" w:author="Bo Shen" w:date="2023-02-03T10:37:00Z">
              <w:rPr>
                <w:rFonts w:ascii="Times New Roman" w:hAnsi="Times New Roman" w:cs="Times New Roman"/>
              </w:rPr>
            </w:rPrChange>
          </w:rPr>
          <w:t>ms</w:t>
        </w:r>
      </w:ins>
      <w:proofErr w:type="spellEnd"/>
      <w:ins w:id="1096" w:author="Bo Shen" w:date="2023-02-03T10:33:00Z">
        <w:r w:rsidRPr="00D60AB4">
          <w:rPr>
            <w:rFonts w:ascii="Times New Roman" w:hAnsi="Times New Roman" w:cs="Times New Roman"/>
            <w:sz w:val="22"/>
            <w:szCs w:val="22"/>
            <w:rPrChange w:id="1097" w:author="Bo Shen" w:date="2023-02-03T10:37:00Z">
              <w:rPr>
                <w:rFonts w:ascii="Times New Roman" w:hAnsi="Times New Roman" w:cs="Times New Roman"/>
              </w:rPr>
            </w:rPrChange>
          </w:rPr>
          <w:t xml:space="preserve"> after </w:t>
        </w:r>
      </w:ins>
      <w:ins w:id="1098" w:author="Bo Shen" w:date="2023-02-03T10:34:00Z">
        <w:r w:rsidRPr="00D60AB4">
          <w:rPr>
            <w:rFonts w:ascii="Times New Roman" w:hAnsi="Times New Roman" w:cs="Times New Roman"/>
            <w:sz w:val="22"/>
            <w:szCs w:val="22"/>
            <w:rPrChange w:id="1099" w:author="Bo Shen" w:date="2023-02-03T10:37:00Z">
              <w:rPr>
                <w:rFonts w:ascii="Times New Roman" w:hAnsi="Times New Roman" w:cs="Times New Roman"/>
              </w:rPr>
            </w:rPrChange>
          </w:rPr>
          <w:t xml:space="preserve">stimulus onset; </w:t>
        </w:r>
      </w:ins>
      <w:ins w:id="1100" w:author="Bo Shen" w:date="2023-02-03T10:33:00Z">
        <w:r w:rsidRPr="00D60AB4">
          <w:rPr>
            <w:rFonts w:ascii="Times New Roman" w:hAnsi="Times New Roman" w:cs="Times New Roman"/>
            <w:sz w:val="22"/>
            <w:szCs w:val="22"/>
            <w:rPrChange w:id="1101"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102"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03"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04"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05"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106" w:author="Bo Shen" w:date="2023-02-03T10:37:00Z">
              <w:rPr>
                <w:rFonts w:ascii="Times New Roman" w:hAnsi="Times New Roman" w:cs="Times New Roman"/>
              </w:rPr>
            </w:rPrChange>
          </w:rPr>
          <w:t>c</w:t>
        </w:r>
        <w:r w:rsidRPr="00D60AB4">
          <w:rPr>
            <w:rFonts w:ascii="Times New Roman" w:hAnsi="Times New Roman" w:cs="Times New Roman"/>
            <w:sz w:val="22"/>
            <w:szCs w:val="22"/>
            <w:rPrChange w:id="1107"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08" w:author="Bo Shen" w:date="2023-02-03T10:37:00Z">
              <w:rPr>
                <w:rFonts w:ascii="Times New Roman" w:hAnsi="Times New Roman" w:cs="Times New Roman"/>
              </w:rPr>
            </w:rPrChange>
          </w:rPr>
          <w:t>d</w:t>
        </w:r>
        <w:r w:rsidRPr="00D60AB4">
          <w:rPr>
            <w:rFonts w:ascii="Times New Roman" w:hAnsi="Times New Roman" w:cs="Times New Roman"/>
            <w:sz w:val="22"/>
            <w:szCs w:val="22"/>
            <w:rPrChange w:id="1109" w:author="Bo Shen" w:date="2023-02-03T10:37:00Z">
              <w:rPr>
                <w:rFonts w:ascii="Times New Roman" w:hAnsi="Times New Roman" w:cs="Times New Roman"/>
              </w:rPr>
            </w:rPrChange>
          </w:rPr>
          <w:t xml:space="preserve">) were examined in the following panel. </w:t>
        </w:r>
      </w:ins>
      <w:del w:id="1110" w:author="Bo Shen" w:date="2023-02-03T10:32:00Z">
        <w:r w:rsidRPr="00D60AB4" w:rsidDel="00186A8A">
          <w:rPr>
            <w:rFonts w:ascii="Times New Roman" w:hAnsi="Times New Roman" w:cs="Times New Roman"/>
            <w:sz w:val="22"/>
            <w:szCs w:val="22"/>
            <w:rPrChange w:id="1111"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112"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113"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114"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115"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116" w:author="Bo Shen" w:date="2023-02-03T10:37:00Z">
            <w:rPr>
              <w:rFonts w:ascii="Times New Roman" w:hAnsi="Times New Roman" w:cs="Times New Roman"/>
              <w:b/>
            </w:rPr>
          </w:rPrChange>
        </w:rPr>
        <w:t>E.</w:t>
      </w:r>
      <w:del w:id="1117" w:author="Bo Shen" w:date="2023-02-03T10:35:00Z">
        <w:r w:rsidRPr="00D60AB4" w:rsidDel="00186A8A">
          <w:rPr>
            <w:rFonts w:ascii="Times New Roman" w:hAnsi="Times New Roman" w:cs="Times New Roman"/>
            <w:sz w:val="22"/>
            <w:szCs w:val="22"/>
            <w:rPrChange w:id="1118"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119" w:author="Bo Shen" w:date="2023-02-03T10:37:00Z">
            <w:rPr>
              <w:rFonts w:ascii="Times New Roman" w:hAnsi="Times New Roman" w:cs="Times New Roman"/>
            </w:rPr>
          </w:rPrChange>
        </w:rPr>
        <w:t xml:space="preserve"> </w:t>
      </w:r>
      <w:ins w:id="1120"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121" w:author="Bo Shen" w:date="2023-02-03T10:37:00Z">
        <w:r w:rsidRPr="00D60AB4" w:rsidDel="007C183D">
          <w:rPr>
            <w:rFonts w:ascii="Times New Roman" w:hAnsi="Times New Roman" w:cs="Times New Roman"/>
            <w:sz w:val="22"/>
            <w:szCs w:val="22"/>
            <w:rPrChange w:id="1122" w:author="Bo Shen" w:date="2023-02-03T10:37:00Z">
              <w:rPr>
                <w:rFonts w:ascii="Times New Roman" w:hAnsi="Times New Roman" w:cs="Times New Roman"/>
              </w:rPr>
            </w:rPrChange>
          </w:rPr>
          <w:delText>T</w:delText>
        </w:r>
      </w:del>
      <w:del w:id="1123" w:author="Bo Shen" w:date="2023-03-03T12:00:00Z">
        <w:r w:rsidRPr="00D60AB4" w:rsidDel="00A14D53">
          <w:rPr>
            <w:rFonts w:ascii="Times New Roman" w:hAnsi="Times New Roman" w:cs="Times New Roman"/>
            <w:sz w:val="22"/>
            <w:szCs w:val="22"/>
            <w:rPrChange w:id="1124" w:author="Bo Shen" w:date="2023-02-03T10:37:00Z">
              <w:rPr>
                <w:rFonts w:ascii="Times New Roman" w:hAnsi="Times New Roman" w:cs="Times New Roman"/>
              </w:rPr>
            </w:rPrChange>
          </w:rPr>
          <w:delText>he activities linearly increase and decrease</w:delText>
        </w:r>
      </w:del>
      <w:del w:id="1125" w:author="Bo Shen" w:date="2023-03-03T11:57:00Z">
        <w:r w:rsidRPr="00D60AB4" w:rsidDel="00A14D53">
          <w:rPr>
            <w:rFonts w:ascii="Times New Roman" w:hAnsi="Times New Roman" w:cs="Times New Roman"/>
            <w:sz w:val="22"/>
            <w:szCs w:val="22"/>
            <w:rPrChange w:id="1126" w:author="Bo Shen" w:date="2023-02-03T10:37:00Z">
              <w:rPr>
                <w:rFonts w:ascii="Times New Roman" w:hAnsi="Times New Roman" w:cs="Times New Roman"/>
              </w:rPr>
            </w:rPrChange>
          </w:rPr>
          <w:delText xml:space="preserve"> </w:delText>
        </w:r>
      </w:del>
      <w:del w:id="1127" w:author="Bo Shen" w:date="2023-03-03T12:00:00Z">
        <w:r w:rsidRPr="00D60AB4" w:rsidDel="00A14D53">
          <w:rPr>
            <w:rFonts w:ascii="Times New Roman" w:hAnsi="Times New Roman" w:cs="Times New Roman"/>
            <w:sz w:val="22"/>
            <w:szCs w:val="22"/>
            <w:rPrChange w:id="1128" w:author="Bo Shen" w:date="2023-02-03T10:37:00Z">
              <w:rPr>
                <w:rFonts w:ascii="Times New Roman" w:hAnsi="Times New Roman" w:cs="Times New Roman"/>
              </w:rPr>
            </w:rPrChange>
          </w:rPr>
          <w:delText>with input strength</w:delText>
        </w:r>
      </w:del>
      <w:del w:id="1129" w:author="Bo Shen" w:date="2023-02-03T10:36:00Z">
        <w:r w:rsidRPr="00D60AB4" w:rsidDel="00186A8A">
          <w:rPr>
            <w:rFonts w:ascii="Times New Roman" w:hAnsi="Times New Roman" w:cs="Times New Roman"/>
            <w:sz w:val="22"/>
            <w:szCs w:val="22"/>
            <w:rPrChange w:id="1130" w:author="Bo Shen" w:date="2023-02-03T10:37:00Z">
              <w:rPr>
                <w:rFonts w:ascii="Times New Roman" w:hAnsi="Times New Roman" w:cs="Times New Roman"/>
              </w:rPr>
            </w:rPrChange>
          </w:rPr>
          <w:delText xml:space="preserve"> but exhibit very subtle competition</w:delText>
        </w:r>
      </w:del>
      <w:del w:id="1131" w:author="Bo Shen" w:date="2023-03-03T12:00:00Z">
        <w:r w:rsidRPr="00D60AB4" w:rsidDel="00A14D53">
          <w:rPr>
            <w:rFonts w:ascii="Times New Roman" w:hAnsi="Times New Roman" w:cs="Times New Roman"/>
            <w:sz w:val="22"/>
            <w:szCs w:val="22"/>
            <w:rPrChange w:id="1132"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133"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134" w:author="Bo Shen" w:date="2023-02-03T10:37:00Z">
              <w:rPr>
                <w:rFonts w:ascii="Times New Roman" w:hAnsi="Times New Roman" w:cs="Times New Roman"/>
              </w:rPr>
            </w:rPrChange>
          </w:rPr>
          <w:delText xml:space="preserve"> </w:delText>
        </w:r>
      </w:del>
      <w:del w:id="1135" w:author="Bo Shen" w:date="2023-02-03T10:38:00Z">
        <w:r w:rsidRPr="00D60AB4" w:rsidDel="007C183D">
          <w:rPr>
            <w:rFonts w:ascii="Times New Roman" w:hAnsi="Times New Roman" w:cs="Times New Roman"/>
            <w:sz w:val="22"/>
            <w:szCs w:val="22"/>
            <w:rPrChange w:id="1136"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137" w:author="Bo Shen" w:date="2023-03-03T12:00:00Z">
        <w:r w:rsidRPr="00D60AB4" w:rsidDel="00A14D53">
          <w:rPr>
            <w:rFonts w:ascii="Times New Roman" w:hAnsi="Times New Roman" w:cs="Times New Roman"/>
            <w:sz w:val="22"/>
            <w:szCs w:val="22"/>
            <w:rPrChange w:id="1138" w:author="Bo Shen" w:date="2023-02-03T10:37:00Z">
              <w:rPr>
                <w:rFonts w:ascii="Times New Roman" w:hAnsi="Times New Roman" w:cs="Times New Roman"/>
              </w:rPr>
            </w:rPrChange>
          </w:rPr>
          <w:delText>hosen unit activit</w:delText>
        </w:r>
      </w:del>
      <w:del w:id="1139" w:author="Bo Shen" w:date="2023-02-03T10:38:00Z">
        <w:r w:rsidRPr="00D60AB4" w:rsidDel="007C183D">
          <w:rPr>
            <w:rFonts w:ascii="Times New Roman" w:hAnsi="Times New Roman" w:cs="Times New Roman"/>
            <w:sz w:val="22"/>
            <w:szCs w:val="22"/>
            <w:rPrChange w:id="1140" w:author="Bo Shen" w:date="2023-02-03T10:37:00Z">
              <w:rPr>
                <w:rFonts w:ascii="Times New Roman" w:hAnsi="Times New Roman" w:cs="Times New Roman"/>
              </w:rPr>
            </w:rPrChange>
          </w:rPr>
          <w:delText>y</w:delText>
        </w:r>
      </w:del>
      <w:del w:id="1141" w:author="Bo Shen" w:date="2023-03-03T12:00:00Z">
        <w:r w:rsidRPr="00D60AB4" w:rsidDel="00A14D53">
          <w:rPr>
            <w:rFonts w:ascii="Times New Roman" w:hAnsi="Times New Roman" w:cs="Times New Roman"/>
            <w:sz w:val="22"/>
            <w:szCs w:val="22"/>
            <w:rPrChange w:id="1142" w:author="Bo Shen" w:date="2023-02-03T10:37:00Z">
              <w:rPr>
                <w:rFonts w:ascii="Times New Roman" w:hAnsi="Times New Roman" w:cs="Times New Roman"/>
              </w:rPr>
            </w:rPrChange>
          </w:rPr>
          <w:delText xml:space="preserve"> reach</w:delText>
        </w:r>
      </w:del>
      <w:del w:id="1143" w:author="Bo Shen" w:date="2023-02-03T10:38:00Z">
        <w:r w:rsidRPr="00D60AB4" w:rsidDel="007C183D">
          <w:rPr>
            <w:rFonts w:ascii="Times New Roman" w:hAnsi="Times New Roman" w:cs="Times New Roman"/>
            <w:sz w:val="22"/>
            <w:szCs w:val="22"/>
            <w:rPrChange w:id="1144" w:author="Bo Shen" w:date="2023-02-03T10:37:00Z">
              <w:rPr>
                <w:rFonts w:ascii="Times New Roman" w:hAnsi="Times New Roman" w:cs="Times New Roman"/>
              </w:rPr>
            </w:rPrChange>
          </w:rPr>
          <w:delText>es</w:delText>
        </w:r>
      </w:del>
      <w:del w:id="1145" w:author="Bo Shen" w:date="2023-03-03T12:00:00Z">
        <w:r w:rsidRPr="00D60AB4" w:rsidDel="00A14D53">
          <w:rPr>
            <w:rFonts w:ascii="Times New Roman" w:hAnsi="Times New Roman" w:cs="Times New Roman"/>
            <w:sz w:val="22"/>
            <w:szCs w:val="22"/>
            <w:rPrChange w:id="1146" w:author="Bo Shen" w:date="2023-02-03T10:37:00Z">
              <w:rPr>
                <w:rFonts w:ascii="Times New Roman" w:hAnsi="Times New Roman" w:cs="Times New Roman"/>
              </w:rPr>
            </w:rPrChange>
          </w:rPr>
          <w:delText xml:space="preserve"> a common decision bound</w:delText>
        </w:r>
      </w:del>
      <w:del w:id="1147" w:author="Bo Shen" w:date="2023-02-03T10:38:00Z">
        <w:r w:rsidRPr="00D60AB4" w:rsidDel="007C183D">
          <w:rPr>
            <w:rFonts w:ascii="Times New Roman" w:hAnsi="Times New Roman" w:cs="Times New Roman"/>
            <w:sz w:val="22"/>
            <w:szCs w:val="22"/>
            <w:rPrChange w:id="1148" w:author="Bo Shen" w:date="2023-02-03T10:37:00Z">
              <w:rPr>
                <w:rFonts w:ascii="Times New Roman" w:hAnsi="Times New Roman" w:cs="Times New Roman"/>
              </w:rPr>
            </w:rPrChange>
          </w:rPr>
          <w:delText xml:space="preserve"> and show little input dependence</w:delText>
        </w:r>
      </w:del>
      <w:del w:id="1149" w:author="Bo Shen" w:date="2023-03-03T12:00:00Z">
        <w:r w:rsidRPr="00D60AB4" w:rsidDel="00A14D53">
          <w:rPr>
            <w:rFonts w:ascii="Times New Roman" w:hAnsi="Times New Roman" w:cs="Times New Roman"/>
            <w:sz w:val="22"/>
            <w:szCs w:val="22"/>
            <w:rPrChange w:id="1150" w:author="Bo Shen" w:date="2023-02-03T10:37:00Z">
              <w:rPr>
                <w:rFonts w:ascii="Times New Roman" w:hAnsi="Times New Roman" w:cs="Times New Roman"/>
              </w:rPr>
            </w:rPrChange>
          </w:rPr>
          <w:delText>, while unchosen activit</w:delText>
        </w:r>
      </w:del>
      <w:del w:id="1151" w:author="Bo Shen" w:date="2023-02-03T10:38:00Z">
        <w:r w:rsidRPr="00D60AB4" w:rsidDel="007C183D">
          <w:rPr>
            <w:rFonts w:ascii="Times New Roman" w:hAnsi="Times New Roman" w:cs="Times New Roman"/>
            <w:sz w:val="22"/>
            <w:szCs w:val="22"/>
            <w:rPrChange w:id="1152" w:author="Bo Shen" w:date="2023-02-03T10:37:00Z">
              <w:rPr>
                <w:rFonts w:ascii="Times New Roman" w:hAnsi="Times New Roman" w:cs="Times New Roman"/>
              </w:rPr>
            </w:rPrChange>
          </w:rPr>
          <w:delText>y</w:delText>
        </w:r>
      </w:del>
      <w:del w:id="1153" w:author="Bo Shen" w:date="2023-03-03T12:00:00Z">
        <w:r w:rsidRPr="00D60AB4" w:rsidDel="00A14D53">
          <w:rPr>
            <w:rFonts w:ascii="Times New Roman" w:hAnsi="Times New Roman" w:cs="Times New Roman"/>
            <w:sz w:val="22"/>
            <w:szCs w:val="22"/>
            <w:rPrChange w:id="1154" w:author="Bo Shen" w:date="2023-02-03T10:37:00Z">
              <w:rPr>
                <w:rFonts w:ascii="Times New Roman" w:hAnsi="Times New Roman" w:cs="Times New Roman"/>
              </w:rPr>
            </w:rPrChange>
          </w:rPr>
          <w:delText xml:space="preserve"> </w:delText>
        </w:r>
      </w:del>
      <w:del w:id="1155" w:author="Bo Shen" w:date="2023-02-03T10:38:00Z">
        <w:r w:rsidRPr="00D60AB4" w:rsidDel="007C183D">
          <w:rPr>
            <w:rFonts w:ascii="Times New Roman" w:hAnsi="Times New Roman" w:cs="Times New Roman"/>
            <w:sz w:val="22"/>
            <w:szCs w:val="22"/>
            <w:rPrChange w:id="1156" w:author="Bo Shen" w:date="2023-02-03T10:37:00Z">
              <w:rPr>
                <w:rFonts w:ascii="Times New Roman" w:hAnsi="Times New Roman" w:cs="Times New Roman"/>
              </w:rPr>
            </w:rPrChange>
          </w:rPr>
          <w:delText>remains at lower levels,</w:delText>
        </w:r>
      </w:del>
      <w:del w:id="1157" w:author="Bo Shen" w:date="2023-03-03T12:00:00Z">
        <w:r w:rsidRPr="00D60AB4" w:rsidDel="00A14D53">
          <w:rPr>
            <w:rFonts w:ascii="Times New Roman" w:hAnsi="Times New Roman" w:cs="Times New Roman"/>
            <w:sz w:val="22"/>
            <w:szCs w:val="22"/>
            <w:rPrChange w:id="1158" w:author="Bo Shen" w:date="2023-02-03T10:37:00Z">
              <w:rPr>
                <w:rFonts w:ascii="Times New Roman" w:hAnsi="Times New Roman" w:cs="Times New Roman"/>
              </w:rPr>
            </w:rPrChange>
          </w:rPr>
          <w:delText xml:space="preserve"> graded coding of input strengths.</w:delText>
        </w:r>
      </w:del>
      <w:ins w:id="1159" w:author="Bo Shen" w:date="2023-02-03T10:57:00Z">
        <w:r>
          <w:rPr>
            <w:rFonts w:ascii="Times New Roman" w:hAnsi="Times New Roman" w:cs="Times New Roman"/>
            <w:sz w:val="22"/>
            <w:szCs w:val="22"/>
          </w:rPr>
          <w:t>The best-fitting parameters were</w:t>
        </w:r>
      </w:ins>
      <w:ins w:id="1160" w:author="Bo Shen" w:date="2023-02-03T11:02:00Z">
        <w:r>
          <w:rPr>
            <w:rFonts w:ascii="Times New Roman" w:hAnsi="Times New Roman" w:cs="Times New Roman"/>
            <w:sz w:val="22"/>
            <w:szCs w:val="22"/>
          </w:rPr>
          <w:t xml:space="preserve"> leaky parameter</w:t>
        </w:r>
      </w:ins>
      <w:ins w:id="1161" w:author="Bo Shen" w:date="2023-02-03T10:57:00Z">
        <w:r w:rsidRPr="0020720A">
          <w:rPr>
            <w:rFonts w:ascii="Times New Roman" w:hAnsi="Times New Roman" w:cs="Times New Roman"/>
            <w:sz w:val="22"/>
            <w:szCs w:val="22"/>
            <w:lang w:eastAsia="zh-TW"/>
          </w:rPr>
          <w:t xml:space="preserve"> </w:t>
        </w:r>
      </w:ins>
      <m:oMath>
        <m:r>
          <w:ins w:id="1162" w:author="Bo Shen" w:date="2023-02-03T10:57:00Z">
            <w:rPr>
              <w:rFonts w:ascii="Cambria Math" w:hAnsi="Cambria Math" w:cs="Times New Roman"/>
              <w:sz w:val="22"/>
              <w:szCs w:val="22"/>
              <w:lang w:eastAsia="zh-TW"/>
            </w:rPr>
            <m:t>k=.</m:t>
          </w:ins>
        </m:r>
        <m:r>
          <w:ins w:id="1163" w:author="Bo Shen" w:date="2023-03-03T12:00:00Z">
            <w:rPr>
              <w:rFonts w:ascii="Cambria Math" w:hAnsi="Cambria Math" w:cs="Times New Roman"/>
              <w:sz w:val="22"/>
              <w:szCs w:val="22"/>
              <w:lang w:eastAsia="zh-TW"/>
            </w:rPr>
            <m:t>4774</m:t>
          </w:ins>
        </m:r>
      </m:oMath>
      <w:ins w:id="1164" w:author="Bo Shen" w:date="2023-02-03T10:57:00Z">
        <w:r w:rsidRPr="0020720A">
          <w:rPr>
            <w:rFonts w:ascii="Times New Roman" w:hAnsi="Times New Roman" w:cs="Times New Roman"/>
            <w:sz w:val="22"/>
            <w:szCs w:val="22"/>
            <w:lang w:eastAsia="zh-TW"/>
          </w:rPr>
          <w:t>,</w:t>
        </w:r>
      </w:ins>
      <w:ins w:id="1165" w:author="Bo Shen" w:date="2023-02-03T10:59:00Z">
        <w:r>
          <w:rPr>
            <w:rFonts w:ascii="Times New Roman" w:hAnsi="Times New Roman" w:cs="Times New Roman"/>
            <w:sz w:val="22"/>
            <w:szCs w:val="22"/>
            <w:lang w:eastAsia="zh-TW"/>
          </w:rPr>
          <w:t xml:space="preserve"> </w:t>
        </w:r>
      </w:ins>
      <w:ins w:id="1166" w:author="Bo Shen" w:date="2023-02-03T11:02:00Z">
        <w:r>
          <w:rPr>
            <w:rFonts w:ascii="Times New Roman" w:hAnsi="Times New Roman" w:cs="Times New Roman"/>
            <w:sz w:val="22"/>
            <w:szCs w:val="22"/>
            <w:lang w:eastAsia="zh-TW"/>
          </w:rPr>
          <w:t>late</w:t>
        </w:r>
      </w:ins>
      <w:ins w:id="1167" w:author="Bo Shen" w:date="2023-02-03T11:03:00Z">
        <w:r>
          <w:rPr>
            <w:rFonts w:ascii="Times New Roman" w:hAnsi="Times New Roman" w:cs="Times New Roman"/>
            <w:sz w:val="22"/>
            <w:szCs w:val="22"/>
            <w:lang w:eastAsia="zh-TW"/>
          </w:rPr>
          <w:t xml:space="preserve">ral inhibition </w:t>
        </w:r>
      </w:ins>
      <m:oMath>
        <m:r>
          <w:ins w:id="1168" w:author="Bo Shen" w:date="2023-02-03T10:59:00Z">
            <w:rPr>
              <w:rFonts w:ascii="Cambria Math" w:hAnsi="Cambria Math" w:cs="Times New Roman"/>
              <w:sz w:val="22"/>
              <w:szCs w:val="22"/>
              <w:lang w:eastAsia="zh-TW"/>
            </w:rPr>
            <m:t>b=</m:t>
          </w:ins>
        </m:r>
        <m:r>
          <w:ins w:id="1169" w:author="Bo Shen" w:date="2023-03-03T12:00:00Z">
            <w:rPr>
              <w:rFonts w:ascii="Cambria Math" w:hAnsi="Cambria Math" w:cs="Times New Roman"/>
              <w:sz w:val="22"/>
              <w:szCs w:val="22"/>
              <w:lang w:eastAsia="zh-TW"/>
            </w:rPr>
            <m:t>16.58</m:t>
          </w:ins>
        </m:r>
      </m:oMath>
      <w:ins w:id="1170" w:author="Bo Shen" w:date="2023-02-03T10:59:00Z">
        <w:r>
          <w:rPr>
            <w:rFonts w:ascii="Times New Roman" w:hAnsi="Times New Roman" w:cs="Times New Roman"/>
            <w:sz w:val="22"/>
            <w:szCs w:val="22"/>
            <w:lang w:eastAsia="zh-TW"/>
          </w:rPr>
          <w:t>,</w:t>
        </w:r>
      </w:ins>
      <w:ins w:id="1171" w:author="Bo Shen" w:date="2023-02-03T11:03:00Z">
        <w:r>
          <w:rPr>
            <w:rFonts w:ascii="Times New Roman" w:hAnsi="Times New Roman" w:cs="Times New Roman"/>
            <w:sz w:val="22"/>
            <w:szCs w:val="22"/>
            <w:lang w:eastAsia="zh-TW"/>
          </w:rPr>
          <w:t xml:space="preserve"> noise</w:t>
        </w:r>
      </w:ins>
      <w:ins w:id="1172" w:author="Bo Shen" w:date="2023-02-03T10:57:00Z">
        <w:r w:rsidRPr="0020720A">
          <w:rPr>
            <w:rFonts w:ascii="Times New Roman" w:hAnsi="Times New Roman" w:cs="Times New Roman"/>
            <w:sz w:val="22"/>
            <w:szCs w:val="22"/>
            <w:lang w:eastAsia="zh-TW"/>
          </w:rPr>
          <w:t xml:space="preserve"> </w:t>
        </w:r>
      </w:ins>
      <m:oMath>
        <m:sSub>
          <m:sSubPr>
            <m:ctrlPr>
              <w:ins w:id="1173" w:author="Bo Shen" w:date="2023-02-03T10:57:00Z">
                <w:rPr>
                  <w:rFonts w:ascii="Cambria Math" w:hAnsi="Cambria Math" w:cs="Times New Roman"/>
                  <w:i/>
                  <w:sz w:val="22"/>
                  <w:szCs w:val="22"/>
                  <w:lang w:eastAsia="zh-TW"/>
                </w:rPr>
              </w:ins>
            </m:ctrlPr>
          </m:sSubPr>
          <m:e>
            <m:r>
              <w:ins w:id="1174" w:author="Bo Shen" w:date="2023-02-03T10:57:00Z">
                <w:rPr>
                  <w:rFonts w:ascii="Cambria Math" w:hAnsi="Cambria Math" w:cs="Times New Roman"/>
                  <w:sz w:val="22"/>
                  <w:szCs w:val="22"/>
                  <w:lang w:eastAsia="zh-TW"/>
                </w:rPr>
                <m:t>σ</m:t>
              </w:ins>
            </m:r>
          </m:e>
          <m:sub>
            <m:r>
              <w:ins w:id="1175" w:author="Bo Shen" w:date="2023-02-03T10:57:00Z">
                <w:rPr>
                  <w:rFonts w:ascii="Cambria Math" w:hAnsi="Cambria Math" w:cs="Times New Roman"/>
                  <w:sz w:val="22"/>
                  <w:szCs w:val="22"/>
                  <w:lang w:eastAsia="zh-TW"/>
                </w:rPr>
                <m:t>noise</m:t>
              </w:ins>
            </m:r>
          </m:sub>
        </m:sSub>
        <m:r>
          <w:ins w:id="1176" w:author="Bo Shen" w:date="2023-02-03T10:57:00Z">
            <w:rPr>
              <w:rFonts w:ascii="Cambria Math" w:hAnsi="Cambria Math" w:cs="Times New Roman"/>
              <w:sz w:val="22"/>
              <w:szCs w:val="22"/>
              <w:lang w:eastAsia="zh-TW"/>
            </w:rPr>
            <m:t>=.</m:t>
          </w:ins>
        </m:r>
        <m:r>
          <w:ins w:id="1177" w:author="Bo Shen" w:date="2023-02-03T10:58:00Z">
            <w:rPr>
              <w:rFonts w:ascii="Cambria Math" w:hAnsi="Cambria Math" w:cs="Times New Roman"/>
              <w:sz w:val="22"/>
              <w:szCs w:val="22"/>
              <w:lang w:eastAsia="zh-TW"/>
            </w:rPr>
            <m:t>3</m:t>
          </w:ins>
        </m:r>
        <m:r>
          <w:ins w:id="1178" w:author="Bo Shen" w:date="2023-03-03T12:01:00Z">
            <w:rPr>
              <w:rFonts w:ascii="Cambria Math" w:hAnsi="Cambria Math" w:cs="Times New Roman"/>
              <w:sz w:val="22"/>
              <w:szCs w:val="22"/>
              <w:lang w:eastAsia="zh-TW"/>
            </w:rPr>
            <m:t>535</m:t>
          </w:ins>
        </m:r>
      </m:oMath>
      <w:ins w:id="1179" w:author="Bo Shen" w:date="2023-02-03T10:57:00Z">
        <w:r w:rsidRPr="0020720A">
          <w:rPr>
            <w:rFonts w:ascii="Times New Roman" w:hAnsi="Times New Roman" w:cs="Times New Roman"/>
            <w:sz w:val="22"/>
            <w:szCs w:val="22"/>
            <w:lang w:eastAsia="zh-TW"/>
          </w:rPr>
          <w:t>,</w:t>
        </w:r>
      </w:ins>
      <w:ins w:id="1180" w:author="Bo Shen" w:date="2023-02-03T10:59:00Z">
        <w:r>
          <w:rPr>
            <w:rFonts w:ascii="Times New Roman" w:hAnsi="Times New Roman" w:cs="Times New Roman"/>
            <w:sz w:val="22"/>
            <w:szCs w:val="22"/>
            <w:lang w:eastAsia="zh-TW"/>
          </w:rPr>
          <w:t xml:space="preserve"> and</w:t>
        </w:r>
      </w:ins>
      <w:ins w:id="1181" w:author="Bo Shen" w:date="2023-02-03T10:57:00Z">
        <w:r w:rsidRPr="0020720A">
          <w:rPr>
            <w:rFonts w:ascii="Times New Roman" w:hAnsi="Times New Roman" w:cs="Times New Roman"/>
            <w:sz w:val="22"/>
            <w:szCs w:val="22"/>
            <w:lang w:eastAsia="zh-TW"/>
          </w:rPr>
          <w:t xml:space="preserve"> </w:t>
        </w:r>
      </w:ins>
      <m:oMath>
        <m:r>
          <w:ins w:id="1182" w:author="Bo Shen" w:date="2023-02-03T10:58:00Z">
            <w:rPr>
              <w:rFonts w:ascii="Cambria Math" w:hAnsi="Cambria Math" w:cs="Times New Roman"/>
              <w:sz w:val="22"/>
              <w:szCs w:val="22"/>
            </w:rPr>
            <m:t>threshold</m:t>
          </w:ins>
        </m:r>
        <m:r>
          <w:ins w:id="1183" w:author="Bo Shen" w:date="2023-02-03T10:57:00Z">
            <w:rPr>
              <w:rFonts w:ascii="Cambria Math" w:hAnsi="Cambria Math" w:cs="Times New Roman"/>
              <w:sz w:val="22"/>
              <w:szCs w:val="22"/>
            </w:rPr>
            <m:t>=</m:t>
          </w:ins>
        </m:r>
        <m:r>
          <w:ins w:id="1184" w:author="Bo Shen" w:date="2023-03-03T12:01:00Z">
            <w:rPr>
              <w:rFonts w:ascii="Cambria Math" w:hAnsi="Cambria Math" w:cs="Times New Roman"/>
              <w:sz w:val="22"/>
              <w:szCs w:val="22"/>
            </w:rPr>
            <m:t>2</m:t>
          </w:ins>
        </m:r>
        <m:r>
          <w:ins w:id="1185" w:author="Bo Shen" w:date="2023-02-03T10:58:00Z">
            <w:rPr>
              <w:rFonts w:ascii="Cambria Math" w:hAnsi="Cambria Math" w:cs="Times New Roman"/>
              <w:sz w:val="22"/>
              <w:szCs w:val="22"/>
            </w:rPr>
            <m:t>.</m:t>
          </w:ins>
        </m:r>
        <m:r>
          <w:ins w:id="1186" w:author="Bo Shen" w:date="2023-03-03T12:01:00Z">
            <w:rPr>
              <w:rFonts w:ascii="Cambria Math" w:hAnsi="Cambria Math" w:cs="Times New Roman"/>
              <w:sz w:val="22"/>
              <w:szCs w:val="22"/>
            </w:rPr>
            <m:t>475</m:t>
          </w:ins>
        </m:r>
      </m:oMath>
      <w:ins w:id="1187"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188" w:author="Bo Shen" w:date="2023-03-07T14:13:00Z">
                <w:rPr>
                  <w:rFonts w:ascii="Cambria Math" w:hAnsi="Cambria Math" w:cs="Times New Roman"/>
                  <w:i/>
                  <w:sz w:val="22"/>
                  <w:szCs w:val="22"/>
                  <w:lang w:eastAsia="zh-TW"/>
                </w:rPr>
              </w:ins>
            </m:ctrlPr>
          </m:sSubPr>
          <m:e>
            <m:r>
              <w:ins w:id="1189" w:author="Bo Shen" w:date="2023-03-07T14:01:00Z">
                <w:rPr>
                  <w:rFonts w:ascii="Cambria Math" w:hAnsi="Cambria Math" w:cs="Times New Roman"/>
                  <w:sz w:val="22"/>
                  <w:szCs w:val="22"/>
                  <w:lang w:eastAsia="zh-TW"/>
                </w:rPr>
                <m:t>T</m:t>
              </w:ins>
            </m:r>
          </m:e>
          <m:sub>
            <m:r>
              <w:ins w:id="1190" w:author="Bo Shen" w:date="2023-03-07T14:13:00Z">
                <w:rPr>
                  <w:rFonts w:ascii="Cambria Math" w:hAnsi="Cambria Math" w:cs="Times New Roman"/>
                  <w:sz w:val="22"/>
                  <w:szCs w:val="22"/>
                  <w:lang w:eastAsia="zh-TW"/>
                </w:rPr>
                <m:t>0</m:t>
              </w:ins>
            </m:r>
          </m:sub>
        </m:sSub>
      </m:oMath>
      <w:ins w:id="1191" w:author="Bo Shen" w:date="2023-03-03T12:01:00Z">
        <w:r w:rsidR="00B45855">
          <w:rPr>
            <w:rFonts w:ascii="Times New Roman" w:hAnsi="Times New Roman" w:cs="Times New Roman"/>
            <w:sz w:val="22"/>
            <w:szCs w:val="22"/>
            <w:lang w:eastAsia="zh-TW"/>
          </w:rPr>
          <w:t xml:space="preserve"> was fixed </w:t>
        </w:r>
      </w:ins>
      <w:ins w:id="1192" w:author="Bo Shen" w:date="2023-03-03T12:02:00Z">
        <w:r w:rsidR="001E0980">
          <w:rPr>
            <w:rFonts w:ascii="Times New Roman" w:hAnsi="Times New Roman" w:cs="Times New Roman"/>
            <w:sz w:val="22"/>
            <w:szCs w:val="22"/>
            <w:lang w:eastAsia="zh-TW"/>
          </w:rPr>
          <w:t>as</w:t>
        </w:r>
      </w:ins>
      <w:ins w:id="1193" w:author="Bo Shen" w:date="2023-03-03T12:01:00Z">
        <w:r w:rsidR="00B45855">
          <w:rPr>
            <w:rFonts w:ascii="Times New Roman" w:hAnsi="Times New Roman" w:cs="Times New Roman"/>
            <w:sz w:val="22"/>
            <w:szCs w:val="22"/>
            <w:lang w:eastAsia="zh-TW"/>
          </w:rPr>
          <w:t xml:space="preserve"> </w:t>
        </w:r>
      </w:ins>
      <w:ins w:id="1194"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195" w:author="Bo Shen" w:date="2023-03-03T12:01:00Z">
        <w:r w:rsidR="00B45855">
          <w:rPr>
            <w:rFonts w:ascii="Times New Roman" w:hAnsi="Times New Roman" w:cs="Times New Roman"/>
            <w:sz w:val="22"/>
            <w:szCs w:val="22"/>
            <w:lang w:eastAsia="zh-TW"/>
          </w:rPr>
          <w:t>s</w:t>
        </w:r>
      </w:ins>
      <w:proofErr w:type="spellEnd"/>
      <w:ins w:id="1196" w:author="Bo Shen" w:date="2023-03-03T12:02:00Z">
        <w:r w:rsidR="00B45855">
          <w:rPr>
            <w:rFonts w:ascii="Times New Roman" w:hAnsi="Times New Roman" w:cs="Times New Roman"/>
            <w:sz w:val="22"/>
            <w:szCs w:val="22"/>
            <w:lang w:eastAsia="zh-TW"/>
          </w:rPr>
          <w:t xml:space="preserve">, the same as </w:t>
        </w:r>
      </w:ins>
      <w:ins w:id="1197" w:author="Bo Shen" w:date="2023-03-07T14:13:00Z">
        <w:r w:rsidR="005804F6">
          <w:rPr>
            <w:rFonts w:ascii="Times New Roman" w:hAnsi="Times New Roman" w:cs="Times New Roman"/>
            <w:sz w:val="22"/>
            <w:szCs w:val="22"/>
            <w:lang w:eastAsia="zh-TW"/>
          </w:rPr>
          <w:t xml:space="preserve">in </w:t>
        </w:r>
      </w:ins>
      <w:ins w:id="1198" w:author="Bo Shen" w:date="2023-03-03T12:02:00Z">
        <w:r w:rsidR="00B45855">
          <w:rPr>
            <w:rFonts w:ascii="Times New Roman" w:hAnsi="Times New Roman" w:cs="Times New Roman"/>
            <w:sz w:val="22"/>
            <w:szCs w:val="22"/>
            <w:lang w:eastAsia="zh-TW"/>
          </w:rPr>
          <w:t>the other models.</w:t>
        </w:r>
      </w:ins>
    </w:p>
    <w:p w14:paraId="662D66A6" w14:textId="77777777" w:rsidR="00140DF0" w:rsidRDefault="00140DF0">
      <w:r>
        <w:br w:type="page"/>
      </w:r>
    </w:p>
    <w:p w14:paraId="76C7E48A" w14:textId="77777777"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63D6C9C" wp14:editId="7D7C450E">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14:paraId="6D977419" w14:textId="3A4A6D01" w:rsidR="00140DF0" w:rsidRPr="008A0F56" w:rsidRDefault="00140DF0" w:rsidP="003729F0">
      <w:pPr>
        <w:jc w:val="both"/>
        <w:rPr>
          <w:rFonts w:ascii="Times New Roman" w:hAnsi="Times New Roman" w:cs="Times New Roman"/>
          <w:sz w:val="22"/>
          <w:szCs w:val="22"/>
          <w:rPrChange w:id="1199" w:author="Bo Shen" w:date="2023-02-03T11:36:00Z">
            <w:rPr>
              <w:rFonts w:ascii="Times New Roman" w:hAnsi="Times New Roman" w:cs="Times New Roman"/>
            </w:rPr>
          </w:rPrChange>
        </w:rPr>
      </w:pPr>
      <w:r w:rsidRPr="008A0F56">
        <w:rPr>
          <w:rFonts w:ascii="Times New Roman" w:hAnsi="Times New Roman" w:cs="Times New Roman"/>
          <w:b/>
          <w:sz w:val="22"/>
          <w:szCs w:val="22"/>
          <w:rPrChange w:id="1200"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201"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202"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203"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204"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205"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206"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207" w:author="Bo Shen" w:date="2023-02-03T11:36:00Z">
            <w:rPr>
              <w:rFonts w:ascii="Times New Roman" w:hAnsi="Times New Roman" w:cs="Times New Roman"/>
            </w:rPr>
          </w:rPrChange>
        </w:rPr>
        <w:t>. Ramping speed in 2 (black) and 4 (red) alternative conditions, separated for choices towards</w:t>
      </w:r>
      <w:del w:id="1208" w:author="Bo Shen" w:date="2023-02-03T10:40:00Z">
        <w:r w:rsidRPr="008A0F56" w:rsidDel="00DB7F65">
          <w:rPr>
            <w:rFonts w:ascii="Times New Roman" w:hAnsi="Times New Roman" w:cs="Times New Roman"/>
            <w:sz w:val="22"/>
            <w:szCs w:val="22"/>
            <w:rPrChange w:id="1209"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210"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211"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212"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213"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214"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215"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216"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21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18"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219"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220"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221"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222"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22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224" w:author="Bo Shen" w:date="2023-02-03T11:36:00Z">
            <w:rPr>
              <w:rFonts w:ascii="Times New Roman" w:hAnsi="Times New Roman" w:cs="Times New Roman"/>
            </w:rPr>
          </w:rPrChange>
        </w:rPr>
        <w:t xml:space="preserve">) from 2 (black) to 4 (red) alternatives after the motion onset, consistent with the empirical data. Panels </w:t>
      </w:r>
      <w:r w:rsidR="002A4398">
        <w:rPr>
          <w:rFonts w:ascii="Times New Roman" w:hAnsi="Times New Roman" w:cs="Times New Roman"/>
          <w:sz w:val="22"/>
          <w:szCs w:val="22"/>
        </w:rPr>
        <w:t>A</w:t>
      </w:r>
      <w:r w:rsidR="00667C76">
        <w:rPr>
          <w:rFonts w:ascii="Times New Roman" w:hAnsi="Times New Roman" w:cs="Times New Roman"/>
          <w:sz w:val="22"/>
          <w:szCs w:val="22"/>
        </w:rPr>
        <w:t>-</w:t>
      </w:r>
      <w:r w:rsidR="002A4398">
        <w:rPr>
          <w:rFonts w:ascii="Times New Roman" w:hAnsi="Times New Roman" w:cs="Times New Roman"/>
          <w:sz w:val="22"/>
          <w:szCs w:val="22"/>
        </w:rPr>
        <w:t>C</w:t>
      </w:r>
      <w:r w:rsidRPr="008A0F56">
        <w:rPr>
          <w:rFonts w:ascii="Times New Roman" w:hAnsi="Times New Roman" w:cs="Times New Roman"/>
          <w:sz w:val="22"/>
          <w:szCs w:val="22"/>
          <w:rPrChange w:id="1225" w:author="Bo Shen" w:date="2023-02-03T11:36:00Z">
            <w:rPr>
              <w:rFonts w:ascii="Times New Roman" w:hAnsi="Times New Roman" w:cs="Times New Roman"/>
            </w:rPr>
          </w:rPrChange>
        </w:rPr>
        <w:t xml:space="preserve"> are adapted with permission from Churchland et al., 2008.</w:t>
      </w:r>
    </w:p>
    <w:p w14:paraId="664DC78F" w14:textId="77777777" w:rsidR="00140DF0" w:rsidRDefault="00140DF0"/>
    <w:p w14:paraId="50EDA91E" w14:textId="77777777" w:rsidR="00140DF0" w:rsidRDefault="00140DF0">
      <w:r>
        <w:br w:type="page"/>
      </w:r>
    </w:p>
    <w:p w14:paraId="487DBA84" w14:textId="77777777" w:rsidR="00140DF0" w:rsidRDefault="00FB5373" w:rsidP="001C2372">
      <w:pPr>
        <w:keepNext/>
        <w:spacing w:line="480" w:lineRule="auto"/>
        <w:jc w:val="center"/>
      </w:pPr>
      <w:ins w:id="1226" w:author="Bo Shen" w:date="2023-03-02T15:27:00Z">
        <w:r>
          <w:rPr>
            <w:noProof/>
            <w:lang w:eastAsia="en-US"/>
          </w:rPr>
          <w:lastRenderedPageBreak/>
          <w:drawing>
            <wp:inline distT="0" distB="0" distL="0" distR="0" wp14:anchorId="2372269E" wp14:editId="6D40510A">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227" w:author="Bo Shen" w:date="2023-02-10T15:29:00Z">
        <w:r w:rsidR="00140DF0" w:rsidDel="00354F67">
          <w:rPr>
            <w:noProof/>
            <w:lang w:eastAsia="en-US"/>
          </w:rPr>
          <w:drawing>
            <wp:inline distT="0" distB="0" distL="0" distR="0" wp14:anchorId="5771DE13" wp14:editId="4661590A">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del>
    </w:p>
    <w:p w14:paraId="1A6932E5" w14:textId="3B98CF95"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w:t>
      </w:r>
      <w:r w:rsidR="00E554B8">
        <w:rPr>
          <w:rFonts w:ascii="Times New Roman" w:hAnsi="Times New Roman" w:cs="Times New Roman"/>
          <w:i w:val="0"/>
          <w:color w:val="000000" w:themeColor="text1"/>
          <w:sz w:val="24"/>
          <w:szCs w:val="24"/>
        </w:rPr>
        <w:t xml:space="preserve">the </w:t>
      </w:r>
      <w:r w:rsidRPr="001D21D9">
        <w:rPr>
          <w:rFonts w:ascii="Times New Roman" w:hAnsi="Times New Roman" w:cs="Times New Roman"/>
          <w:i w:val="0"/>
          <w:color w:val="000000" w:themeColor="text1"/>
          <w:sz w:val="24"/>
          <w:szCs w:val="24"/>
        </w:rPr>
        <w:t>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w:t>
      </w:r>
      <w:r w:rsidR="00E554B8">
        <w:rPr>
          <w:rFonts w:ascii="Times New Roman" w:hAnsi="Times New Roman" w:cs="Times New Roman"/>
          <w:i w:val="0"/>
          <w:color w:val="000000" w:themeColor="text1"/>
          <w:sz w:val="24"/>
          <w:szCs w:val="24"/>
        </w:rPr>
        <w:t xml:space="preserve">the </w:t>
      </w:r>
      <w:r>
        <w:rPr>
          <w:rFonts w:ascii="Times New Roman" w:hAnsi="Times New Roman" w:cs="Times New Roman"/>
          <w:i w:val="0"/>
          <w:color w:val="000000" w:themeColor="text1"/>
          <w:sz w:val="24"/>
          <w:szCs w:val="24"/>
        </w:rPr>
        <w:t>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228" w:author="Bo Shen" w:date="2023-02-13T11:45:00Z">
        <w:r>
          <w:rPr>
            <w:rFonts w:ascii="Times New Roman" w:hAnsi="Times New Roman" w:cs="Times New Roman"/>
            <w:i w:val="0"/>
            <w:color w:val="000000" w:themeColor="text1"/>
            <w:sz w:val="24"/>
            <w:szCs w:val="24"/>
          </w:rPr>
          <w:t xml:space="preserve"> </w:t>
        </w:r>
      </w:ins>
      <w:del w:id="122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230" w:author="Bo Shen" w:date="2023-02-03T11:58:00Z">
                <w:rPr>
                  <w:rFonts w:ascii="Cambria Math" w:hAnsi="Cambria Math" w:cs="Times New Roman"/>
                  <w:color w:val="000000" w:themeColor="text1"/>
                  <w:sz w:val="24"/>
                  <w:szCs w:val="24"/>
                </w:rPr>
                <m:t>-</m:t>
              </w:ins>
            </m:r>
            <m:sSub>
              <m:sSubPr>
                <m:ctrlPr>
                  <w:ins w:id="1231" w:author="Bo Shen" w:date="2023-03-02T15:16:00Z">
                    <w:rPr>
                      <w:rFonts w:ascii="Cambria Math" w:hAnsi="Cambria Math" w:cs="Times New Roman"/>
                      <w:color w:val="000000" w:themeColor="text1"/>
                      <w:sz w:val="24"/>
                      <w:szCs w:val="24"/>
                    </w:rPr>
                  </w:ins>
                </m:ctrlPr>
              </m:sSubPr>
              <m:e>
                <m:r>
                  <w:ins w:id="1232" w:author="Bo Shen" w:date="2023-03-02T15:16:00Z">
                    <w:rPr>
                      <w:rFonts w:ascii="Cambria Math" w:hAnsi="Cambria Math" w:cs="Times New Roman"/>
                      <w:color w:val="000000" w:themeColor="text1"/>
                      <w:sz w:val="24"/>
                      <w:szCs w:val="24"/>
                    </w:rPr>
                    <m:t>B</m:t>
                  </w:ins>
                </m:r>
              </m:e>
              <m:sub>
                <m:r>
                  <w:ins w:id="1233"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w:t>
      </w:r>
      <w:r w:rsidR="00E554B8">
        <w:rPr>
          <w:rFonts w:ascii="Times New Roman" w:hAnsi="Times New Roman" w:cs="Times New Roman"/>
          <w:i w:val="0"/>
          <w:color w:val="000000" w:themeColor="text1"/>
          <w:sz w:val="24"/>
          <w:szCs w:val="24"/>
        </w:rPr>
        <w:t>preserving</w:t>
      </w:r>
      <w:r w:rsidRPr="001D21D9">
        <w:rPr>
          <w:rFonts w:ascii="Times New Roman" w:hAnsi="Times New Roman" w:cs="Times New Roman"/>
          <w:i w:val="0"/>
          <w:color w:val="000000" w:themeColor="text1"/>
          <w:sz w:val="24"/>
          <w:szCs w:val="24"/>
        </w:rPr>
        <w:t xml:space="preserve">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234" w:author="Bo Shen" w:date="2023-02-13T11:45:00Z">
        <w:r>
          <w:rPr>
            <w:rFonts w:ascii="Times New Roman" w:hAnsi="Times New Roman" w:cs="Times New Roman"/>
            <w:i w:val="0"/>
            <w:color w:val="000000" w:themeColor="text1"/>
            <w:sz w:val="24"/>
            <w:szCs w:val="24"/>
          </w:rPr>
          <w:t xml:space="preserve"> </w:t>
        </w:r>
      </w:ins>
      <w:del w:id="1235"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xml:space="preserve">. Representation before </w:t>
      </w:r>
      <w:r w:rsidR="00E554B8">
        <w:rPr>
          <w:rFonts w:ascii="Times New Roman" w:hAnsi="Times New Roman" w:cs="Times New Roman"/>
          <w:i w:val="0"/>
          <w:color w:val="000000" w:themeColor="text1"/>
          <w:sz w:val="24"/>
          <w:szCs w:val="24"/>
        </w:rPr>
        <w:t xml:space="preserve">the </w:t>
      </w:r>
      <w:r w:rsidRPr="001D21D9">
        <w:rPr>
          <w:rFonts w:ascii="Times New Roman" w:hAnsi="Times New Roman" w:cs="Times New Roman"/>
          <w:i w:val="0"/>
          <w:color w:val="000000" w:themeColor="text1"/>
          <w:sz w:val="24"/>
          <w:szCs w:val="24"/>
        </w:rPr>
        <w:t>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w:t>
      </w:r>
      <w:r w:rsidR="00E554B8">
        <w:rPr>
          <w:rFonts w:ascii="Times New Roman" w:hAnsi="Times New Roman" w:cs="Times New Roman"/>
          <w:i w:val="0"/>
          <w:color w:val="000000" w:themeColor="text1"/>
          <w:sz w:val="24"/>
          <w:szCs w:val="24"/>
        </w:rPr>
        <w:t xml:space="preserve">that </w:t>
      </w:r>
      <w:r w:rsidRPr="001D21D9">
        <w:rPr>
          <w:rFonts w:ascii="Times New Roman" w:hAnsi="Times New Roman" w:cs="Times New Roman"/>
          <w:i w:val="0"/>
          <w:color w:val="000000" w:themeColor="text1"/>
          <w:sz w:val="24"/>
          <w:szCs w:val="24"/>
        </w:rPr>
        <w:t>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50D245F8" w14:textId="77777777" w:rsidR="00140DF0" w:rsidRDefault="00140DF0"/>
    <w:p w14:paraId="2DD31F93" w14:textId="77777777" w:rsidR="003B2C6B" w:rsidRDefault="003B2C6B">
      <w:r>
        <w:br w:type="page"/>
      </w:r>
    </w:p>
    <w:p w14:paraId="176F1422" w14:textId="77777777" w:rsidR="003B2C6B" w:rsidRDefault="00240D99" w:rsidP="00EC69F5">
      <w:pPr>
        <w:keepNext/>
        <w:spacing w:line="480" w:lineRule="auto"/>
        <w:jc w:val="both"/>
      </w:pPr>
      <w:ins w:id="1236" w:author="Bo Shen" w:date="2023-03-02T15:41:00Z">
        <w:r>
          <w:rPr>
            <w:rFonts w:ascii="Times New Roman" w:hAnsi="Times New Roman" w:cs="Times New Roman"/>
            <w:i/>
            <w:noProof/>
            <w:color w:val="000000" w:themeColor="text1"/>
            <w:lang w:eastAsia="en-US"/>
          </w:rPr>
          <w:lastRenderedPageBreak/>
          <w:drawing>
            <wp:inline distT="0" distB="0" distL="0" distR="0" wp14:anchorId="1FA1C22E" wp14:editId="1BA3279E">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237" w:author="Bo Shen" w:date="2023-02-10T13:35:00Z">
        <w:r w:rsidR="003B2C6B" w:rsidDel="00BE1066">
          <w:rPr>
            <w:rFonts w:ascii="Times New Roman" w:hAnsi="Times New Roman" w:cs="Times New Roman"/>
            <w:i/>
            <w:noProof/>
            <w:color w:val="000000" w:themeColor="text1"/>
            <w:lang w:eastAsia="en-US"/>
          </w:rPr>
          <w:drawing>
            <wp:inline distT="0" distB="0" distL="0" distR="0" wp14:anchorId="5D33A81F" wp14:editId="21C5914B">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9">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1B642C01" w14:textId="154362BA"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238" w:name="_Ref60822629"/>
      <w:r w:rsidRPr="0056626C">
        <w:rPr>
          <w:rFonts w:ascii="Times New Roman" w:hAnsi="Times New Roman" w:cs="Times New Roman"/>
          <w:b/>
          <w:i w:val="0"/>
          <w:color w:val="000000" w:themeColor="text1"/>
          <w:sz w:val="24"/>
          <w:szCs w:val="24"/>
        </w:rPr>
        <w:t>Fig</w:t>
      </w:r>
      <w:del w:id="1239" w:author="Bo Shen" w:date="2023-02-03T12:00:00Z">
        <w:r w:rsidRPr="0056626C" w:rsidDel="00CA7871">
          <w:rPr>
            <w:rFonts w:ascii="Times New Roman" w:hAnsi="Times New Roman" w:cs="Times New Roman"/>
            <w:b/>
            <w:i w:val="0"/>
            <w:color w:val="000000" w:themeColor="text1"/>
            <w:sz w:val="24"/>
            <w:szCs w:val="24"/>
          </w:rPr>
          <w:delText xml:space="preserve">. </w:delText>
        </w:r>
      </w:del>
      <w:ins w:id="1240"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238"/>
      <w:r w:rsidRPr="002F6EA4">
        <w:rPr>
          <w:rFonts w:ascii="Times New Roman" w:hAnsi="Times New Roman" w:cs="Times New Roman"/>
          <w:b/>
          <w:i w:val="0"/>
          <w:color w:val="000000" w:themeColor="text1"/>
          <w:sz w:val="24"/>
          <w:szCs w:val="24"/>
        </w:rPr>
        <w:t xml:space="preserve">Analysis of </w:t>
      </w:r>
      <w:ins w:id="1241" w:author="Microsoft Office User" w:date="2023-03-07T13:22:00Z">
        <w:r w:rsidR="006756A0">
          <w:rPr>
            <w:rFonts w:ascii="Times New Roman" w:hAnsi="Times New Roman" w:cs="Times New Roman"/>
            <w:b/>
            <w:i w:val="0"/>
            <w:color w:val="000000" w:themeColor="text1"/>
            <w:sz w:val="24"/>
            <w:szCs w:val="24"/>
          </w:rPr>
          <w:t xml:space="preserve">LDDM </w:t>
        </w:r>
      </w:ins>
      <w:r w:rsidRPr="002F6EA4">
        <w:rPr>
          <w:rFonts w:ascii="Times New Roman" w:hAnsi="Times New Roman" w:cs="Times New Roman"/>
          <w:b/>
          <w:i w:val="0"/>
          <w:color w:val="000000" w:themeColor="text1"/>
          <w:sz w:val="24"/>
          <w:szCs w:val="24"/>
        </w:rPr>
        <w:t>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242" w:author="Bo Shen" w:date="2023-02-13T11:45:00Z">
        <w:r>
          <w:rPr>
            <w:rFonts w:ascii="Times New Roman" w:hAnsi="Times New Roman" w:cs="Times New Roman"/>
            <w:i w:val="0"/>
            <w:color w:val="000000" w:themeColor="text1"/>
            <w:sz w:val="24"/>
            <w:szCs w:val="24"/>
          </w:rPr>
          <w:t xml:space="preserve"> </w:t>
        </w:r>
      </w:ins>
      <w:del w:id="1243"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w:t>
      </w:r>
      <w:r w:rsidR="001948C9">
        <w:rPr>
          <w:rFonts w:ascii="Times New Roman" w:hAnsi="Times New Roman" w:cs="Times New Roman"/>
          <w:i w:val="0"/>
          <w:color w:val="000000" w:themeColor="text1"/>
          <w:sz w:val="24"/>
          <w:szCs w:val="24"/>
        </w:rPr>
        <w:t>The vector</w:t>
      </w:r>
      <w:r w:rsidRPr="00332BC4">
        <w:rPr>
          <w:rFonts w:ascii="Times New Roman" w:hAnsi="Times New Roman" w:cs="Times New Roman"/>
          <w:i w:val="0"/>
          <w:color w:val="000000" w:themeColor="text1"/>
          <w:sz w:val="24"/>
          <w:szCs w:val="24"/>
        </w:rPr>
        <w:t xml:space="preserve">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244" w:author="Bo Shen" w:date="2023-02-03T11:58:00Z">
                <w:rPr>
                  <w:rFonts w:ascii="Cambria Math" w:hAnsi="Cambria Math" w:cs="Times New Roman"/>
                  <w:color w:val="000000" w:themeColor="text1"/>
                  <w:sz w:val="24"/>
                  <w:szCs w:val="24"/>
                </w:rPr>
                <m:t>-</m:t>
              </w:ins>
            </m:r>
            <m:sSub>
              <m:sSubPr>
                <m:ctrlPr>
                  <w:ins w:id="1245" w:author="Bo Shen" w:date="2023-03-02T15:41:00Z">
                    <w:rPr>
                      <w:rFonts w:ascii="Cambria Math" w:hAnsi="Cambria Math" w:cs="Times New Roman"/>
                      <w:color w:val="000000" w:themeColor="text1"/>
                      <w:sz w:val="24"/>
                      <w:szCs w:val="24"/>
                    </w:rPr>
                  </w:ins>
                </m:ctrlPr>
              </m:sSubPr>
              <m:e>
                <m:r>
                  <w:ins w:id="1246" w:author="Bo Shen" w:date="2023-03-02T15:41:00Z">
                    <w:rPr>
                      <w:rFonts w:ascii="Cambria Math" w:hAnsi="Cambria Math" w:cs="Times New Roman"/>
                      <w:color w:val="000000" w:themeColor="text1"/>
                      <w:sz w:val="24"/>
                      <w:szCs w:val="24"/>
                    </w:rPr>
                    <m:t>B</m:t>
                  </w:ins>
                </m:r>
              </m:e>
              <m:sub>
                <m:r>
                  <w:ins w:id="1247"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w:t>
      </w:r>
      <w:r w:rsidR="001948C9">
        <w:rPr>
          <w:rFonts w:ascii="Times New Roman" w:hAnsi="Times New Roman" w:cs="Times New Roman"/>
          <w:i w:val="0"/>
          <w:color w:val="000000" w:themeColor="text1"/>
          <w:sz w:val="24"/>
          <w:szCs w:val="24"/>
        </w:rPr>
        <w:t>The vector</w:t>
      </w:r>
      <w:r w:rsidRPr="00332BC4">
        <w:rPr>
          <w:rFonts w:ascii="Times New Roman" w:hAnsi="Times New Roman" w:cs="Times New Roman"/>
          <w:i w:val="0"/>
          <w:color w:val="000000" w:themeColor="text1"/>
          <w:sz w:val="24"/>
          <w:szCs w:val="24"/>
        </w:rPr>
        <w:t xml:space="preserve">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w:t>
      </w:r>
      <w:r w:rsidR="001948C9">
        <w:rPr>
          <w:rFonts w:ascii="Times New Roman" w:hAnsi="Times New Roman" w:cs="Times New Roman"/>
          <w:i w:val="0"/>
          <w:color w:val="000000" w:themeColor="text1"/>
          <w:sz w:val="24"/>
          <w:szCs w:val="24"/>
        </w:rPr>
        <w:t xml:space="preserve">the </w:t>
      </w:r>
      <w:r w:rsidRPr="00332BC4">
        <w:rPr>
          <w:rFonts w:ascii="Times New Roman" w:hAnsi="Times New Roman" w:cs="Times New Roman"/>
          <w:i w:val="0"/>
          <w:color w:val="000000" w:themeColor="text1"/>
          <w:sz w:val="24"/>
          <w:szCs w:val="24"/>
        </w:rPr>
        <w:t xml:space="preserve">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248" w:author="Bo Shen" w:date="2023-02-13T11:45:00Z">
        <w:r>
          <w:rPr>
            <w:rFonts w:ascii="Times New Roman" w:hAnsi="Times New Roman" w:cs="Times New Roman"/>
            <w:i w:val="0"/>
            <w:color w:val="000000" w:themeColor="text1"/>
            <w:sz w:val="24"/>
            <w:szCs w:val="24"/>
          </w:rPr>
          <w:t xml:space="preserve"> </w:t>
        </w:r>
      </w:ins>
      <w:del w:id="1249"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6CF8D90F" w14:textId="77777777" w:rsidR="003B2C6B" w:rsidRDefault="003B2C6B"/>
    <w:p w14:paraId="21AC0538" w14:textId="77777777" w:rsidR="003B2C6B" w:rsidRDefault="003B2C6B">
      <w:r>
        <w:br w:type="page"/>
      </w:r>
    </w:p>
    <w:p w14:paraId="5F50F70E" w14:textId="77777777" w:rsidR="003B2C6B" w:rsidRDefault="00C80DA2" w:rsidP="00EC69F5">
      <w:pPr>
        <w:keepNext/>
        <w:spacing w:line="480" w:lineRule="auto"/>
        <w:jc w:val="center"/>
      </w:pPr>
      <w:ins w:id="1250" w:author="Bo Shen" w:date="2023-03-02T15:48:00Z">
        <w:r>
          <w:rPr>
            <w:noProof/>
            <w:lang w:eastAsia="en-US"/>
          </w:rPr>
          <w:lastRenderedPageBreak/>
          <w:drawing>
            <wp:inline distT="0" distB="0" distL="0" distR="0" wp14:anchorId="3363B088" wp14:editId="1278136C">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251" w:author="Bo Shen" w:date="2023-02-10T14:44:00Z">
        <w:r w:rsidR="003B2C6B" w:rsidDel="00A96AD3">
          <w:rPr>
            <w:noProof/>
            <w:lang w:eastAsia="en-US"/>
          </w:rPr>
          <w:drawing>
            <wp:inline distT="0" distB="0" distL="0" distR="0" wp14:anchorId="238DCAB0" wp14:editId="11A57B1C">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022B964" w14:textId="77777777"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252" w:author="Bo Shen" w:date="2023-02-03T12:01:00Z">
        <w:r w:rsidRPr="0056626C" w:rsidDel="00CA7871">
          <w:rPr>
            <w:rFonts w:ascii="Times New Roman" w:hAnsi="Times New Roman" w:cs="Times New Roman"/>
            <w:b/>
            <w:i w:val="0"/>
            <w:color w:val="000000" w:themeColor="text1"/>
            <w:sz w:val="24"/>
            <w:szCs w:val="24"/>
          </w:rPr>
          <w:delText xml:space="preserve">. </w:delText>
        </w:r>
      </w:del>
      <w:ins w:id="1253"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254" w:author="Bo Shen" w:date="2023-02-13T11:45:00Z">
        <w:r>
          <w:rPr>
            <w:rFonts w:ascii="Times New Roman" w:hAnsi="Times New Roman" w:cs="Times New Roman"/>
            <w:i w:val="0"/>
            <w:color w:val="000000" w:themeColor="text1"/>
            <w:sz w:val="24"/>
            <w:szCs w:val="24"/>
          </w:rPr>
          <w:t xml:space="preserve"> </w:t>
        </w:r>
      </w:ins>
      <w:del w:id="1255"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25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257"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0F2EFAFC" w14:textId="77777777" w:rsidR="003B2C6B" w:rsidRDefault="003B2C6B"/>
    <w:p w14:paraId="185F5E3B" w14:textId="77777777" w:rsidR="00F147E8" w:rsidRDefault="00F147E8">
      <w:r>
        <w:br w:type="page"/>
      </w:r>
    </w:p>
    <w:p w14:paraId="1DAEB841" w14:textId="77777777"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1470AB5B" wp14:editId="416A6ECB">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2"/>
                    <a:stretch>
                      <a:fillRect/>
                    </a:stretch>
                  </pic:blipFill>
                  <pic:spPr>
                    <a:xfrm>
                      <a:off x="0" y="0"/>
                      <a:ext cx="3250770" cy="6150780"/>
                    </a:xfrm>
                    <a:prstGeom prst="rect">
                      <a:avLst/>
                    </a:prstGeom>
                  </pic:spPr>
                </pic:pic>
              </a:graphicData>
            </a:graphic>
          </wp:inline>
        </w:drawing>
      </w:r>
    </w:p>
    <w:p w14:paraId="52DF5FA4" w14:textId="77777777" w:rsidR="00F147E8" w:rsidRDefault="00F147E8">
      <w:pPr>
        <w:jc w:val="both"/>
        <w:pPrChange w:id="1258"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xml:space="preserve">. All of the tasks consist of a pre-stimulus stage with equal inputs to </w:t>
      </w:r>
      <w:r w:rsidRPr="005804F6">
        <w:rPr>
          <w:rFonts w:ascii="Times New Roman" w:hAnsi="Times New Roman" w:cs="Times New Roman"/>
          <w:i/>
          <w:iCs/>
          <w:color w:val="000000" w:themeColor="text1"/>
          <w:rPrChange w:id="1259"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vertAlign w:val="subscript"/>
          <w:rPrChange w:id="1260" w:author="Bo Shen" w:date="2023-03-07T14:14:00Z">
            <w:rPr>
              <w:rFonts w:ascii="Times New Roman" w:hAnsi="Times New Roman" w:cs="Times New Roman"/>
              <w:color w:val="000000" w:themeColor="text1"/>
              <w:vertAlign w:val="subscript"/>
            </w:rPr>
          </w:rPrChange>
        </w:rPr>
        <w:t>1</w:t>
      </w:r>
      <w:r w:rsidRPr="00117003">
        <w:rPr>
          <w:rFonts w:ascii="Times New Roman" w:hAnsi="Times New Roman" w:cs="Times New Roman"/>
          <w:color w:val="000000" w:themeColor="text1"/>
        </w:rPr>
        <w:t xml:space="preserve"> (solid) and </w:t>
      </w:r>
      <w:r w:rsidRPr="005804F6">
        <w:rPr>
          <w:rFonts w:ascii="Times New Roman" w:hAnsi="Times New Roman" w:cs="Times New Roman"/>
          <w:i/>
          <w:iCs/>
          <w:color w:val="000000" w:themeColor="text1"/>
          <w:rPrChange w:id="1261"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rPrChange w:id="1262" w:author="Bo Shen" w:date="2023-03-07T14:14:00Z">
            <w:rPr>
              <w:rFonts w:ascii="Times New Roman" w:hAnsi="Times New Roman" w:cs="Times New Roman"/>
              <w:color w:val="000000" w:themeColor="text1"/>
            </w:rPr>
          </w:rPrChange>
        </w:rPr>
        <w:softHyphen/>
      </w:r>
      <w:r w:rsidRPr="005804F6">
        <w:rPr>
          <w:rFonts w:ascii="Times New Roman" w:hAnsi="Times New Roman" w:cs="Times New Roman"/>
          <w:i/>
          <w:iCs/>
          <w:color w:val="000000" w:themeColor="text1"/>
          <w:vertAlign w:val="subscript"/>
          <w:rPrChange w:id="1263" w:author="Bo Shen" w:date="2023-03-07T14:14:00Z">
            <w:rPr>
              <w:rFonts w:ascii="Times New Roman" w:hAnsi="Times New Roman" w:cs="Times New Roman"/>
              <w:color w:val="000000" w:themeColor="text1"/>
              <w:vertAlign w:val="subscript"/>
            </w:rPr>
          </w:rPrChange>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5804F6">
        <w:rPr>
          <w:rFonts w:ascii="Times New Roman" w:hAnsi="Times New Roman" w:cs="Times New Roman"/>
          <w:b/>
          <w:bCs/>
          <w:iCs/>
          <w:color w:val="000000" w:themeColor="text1"/>
          <w:rPrChange w:id="1264" w:author="Bo Shen" w:date="2023-03-07T14:14:00Z">
            <w:rPr>
              <w:rFonts w:ascii="Times New Roman" w:hAnsi="Times New Roman" w:cs="Times New Roman"/>
              <w:i/>
              <w:color w:val="000000" w:themeColor="text1"/>
            </w:rPr>
          </w:rPrChange>
        </w:rPr>
        <w:t>Fig</w:t>
      </w:r>
      <w:ins w:id="1265" w:author="Bo Shen" w:date="2023-02-03T12:02:00Z">
        <w:r w:rsidRPr="005804F6">
          <w:rPr>
            <w:rFonts w:ascii="Times New Roman" w:hAnsi="Times New Roman" w:cs="Times New Roman"/>
            <w:b/>
            <w:bCs/>
            <w:iCs/>
            <w:color w:val="000000" w:themeColor="text1"/>
            <w:rPrChange w:id="1266" w:author="Bo Shen" w:date="2023-03-07T14:14:00Z">
              <w:rPr>
                <w:rFonts w:ascii="Times New Roman" w:hAnsi="Times New Roman" w:cs="Times New Roman"/>
                <w:i/>
                <w:color w:val="000000" w:themeColor="text1"/>
              </w:rPr>
            </w:rPrChange>
          </w:rPr>
          <w:t>.</w:t>
        </w:r>
      </w:ins>
      <w:del w:id="1267" w:author="Bo Shen" w:date="2023-02-03T12:02:00Z">
        <w:r w:rsidRPr="005804F6" w:rsidDel="00696CD1">
          <w:rPr>
            <w:rFonts w:ascii="Times New Roman" w:hAnsi="Times New Roman" w:cs="Times New Roman"/>
            <w:b/>
            <w:bCs/>
            <w:iCs/>
            <w:color w:val="000000" w:themeColor="text1"/>
            <w:rPrChange w:id="1268" w:author="Bo Shen" w:date="2023-03-07T14:14:00Z">
              <w:rPr>
                <w:rFonts w:ascii="Times New Roman" w:hAnsi="Times New Roman" w:cs="Times New Roman"/>
                <w:i/>
                <w:color w:val="000000" w:themeColor="text1"/>
              </w:rPr>
            </w:rPrChange>
          </w:rPr>
          <w:delText>ure</w:delText>
        </w:r>
      </w:del>
      <w:r w:rsidRPr="005804F6">
        <w:rPr>
          <w:rFonts w:ascii="Times New Roman" w:hAnsi="Times New Roman" w:cs="Times New Roman"/>
          <w:b/>
          <w:bCs/>
          <w:iCs/>
          <w:color w:val="000000" w:themeColor="text1"/>
          <w:rPrChange w:id="1269" w:author="Bo Shen" w:date="2023-03-07T14:14: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14:paraId="5E650219" w14:textId="77777777" w:rsidR="00C64BAE" w:rsidRDefault="00C64BAE">
      <w:r>
        <w:br w:type="page"/>
      </w:r>
    </w:p>
    <w:p w14:paraId="640E6C05" w14:textId="77777777" w:rsidR="00C64BAE" w:rsidRDefault="00C64BAE" w:rsidP="00B26F88">
      <w:pPr>
        <w:pStyle w:val="Caption"/>
        <w:jc w:val="center"/>
        <w:rPr>
          <w:rFonts w:ascii="Times New Roman" w:hAnsi="Times New Roman" w:cs="Times New Roman"/>
          <w:b/>
          <w:i w:val="0"/>
          <w:color w:val="000000" w:themeColor="text1"/>
          <w:sz w:val="24"/>
          <w:szCs w:val="24"/>
        </w:rPr>
      </w:pPr>
      <w:ins w:id="1270"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B292615" wp14:editId="64A6C047">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6323965" cy="3334385"/>
                      </a:xfrm>
                      <a:prstGeom prst="rect">
                        <a:avLst/>
                      </a:prstGeom>
                    </pic:spPr>
                  </pic:pic>
                </a:graphicData>
              </a:graphic>
            </wp:inline>
          </w:drawing>
        </w:r>
      </w:ins>
      <w:del w:id="1271"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6C2B5D06" wp14:editId="569CAB56">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4"/>
                      <a:stretch>
                        <a:fillRect/>
                      </a:stretch>
                    </pic:blipFill>
                    <pic:spPr>
                      <a:xfrm>
                        <a:off x="0" y="0"/>
                        <a:ext cx="6323965" cy="3569970"/>
                      </a:xfrm>
                      <a:prstGeom prst="rect">
                        <a:avLst/>
                      </a:prstGeom>
                    </pic:spPr>
                  </pic:pic>
                </a:graphicData>
              </a:graphic>
            </wp:inline>
          </w:drawing>
        </w:r>
      </w:del>
    </w:p>
    <w:p w14:paraId="1852EE16" w14:textId="43078391" w:rsidR="00C64BAE" w:rsidRDefault="00C64BAE">
      <w:pPr>
        <w:jc w:val="both"/>
        <w:pPrChange w:id="1272" w:author="Bo Shen" w:date="2023-03-01T14:56:00Z">
          <w:pPr/>
        </w:pPrChange>
      </w:pPr>
      <w:r w:rsidRPr="00674C04">
        <w:rPr>
          <w:rFonts w:ascii="Times New Roman" w:hAnsi="Times New Roman" w:cs="Times New Roman"/>
          <w:b/>
          <w:color w:val="000000" w:themeColor="text1"/>
        </w:rPr>
        <w:t>Figure 10. The mode</w:t>
      </w:r>
      <w:del w:id="1273"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274" w:author="Bo Shen" w:date="2023-02-13T13:10:00Z">
        <w:r w:rsidRPr="00674C04" w:rsidDel="00B265F5">
          <w:rPr>
            <w:rFonts w:ascii="Times New Roman" w:hAnsi="Times New Roman" w:cs="Times New Roman"/>
            <w:b/>
            <w:color w:val="000000" w:themeColor="text1"/>
          </w:rPr>
          <w:delText xml:space="preserve">GABAergic </w:delText>
        </w:r>
      </w:del>
      <w:ins w:id="1275"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276"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77"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solid lines</w:t>
      </w:r>
      <w:r w:rsidR="00C62075">
        <w:rPr>
          <w:rFonts w:ascii="Times New Roman" w:hAnsi="Times New Roman" w:cs="Times New Roman"/>
          <w:color w:val="000000" w:themeColor="text1"/>
        </w:rPr>
        <w:t>,</w:t>
      </w:r>
      <w:r>
        <w:rPr>
          <w:rFonts w:ascii="Times New Roman" w:hAnsi="Times New Roman" w:cs="Times New Roman"/>
          <w:color w:val="000000" w:themeColor="text1"/>
        </w:rPr>
        <w:t xml:space="preserve">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78"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r w:rsidR="00C62075">
        <w:rPr>
          <w:rFonts w:ascii="Times New Roman" w:hAnsi="Times New Roman" w:cs="Times New Roman"/>
          <w:color w:val="000000" w:themeColor="text1"/>
        </w:rPr>
        <w:t>The inhibitory</w:t>
      </w:r>
      <w:ins w:id="1279" w:author="Bo Shen" w:date="2023-02-13T13:11:00Z">
        <w:r>
          <w:rPr>
            <w:rFonts w:ascii="Times New Roman" w:hAnsi="Times New Roman" w:cs="Times New Roman"/>
            <w:color w:val="000000" w:themeColor="text1"/>
          </w:rPr>
          <w:t xml:space="preserve"> potentiation</w:t>
        </w:r>
      </w:ins>
      <w:ins w:id="1280" w:author="Bo Shen" w:date="2023-02-13T13:13:00Z">
        <w:r>
          <w:rPr>
            <w:rFonts w:ascii="Times New Roman" w:hAnsi="Times New Roman" w:cs="Times New Roman"/>
            <w:color w:val="000000" w:themeColor="text1"/>
          </w:rPr>
          <w:t xml:space="preserve"> condition</w:t>
        </w:r>
      </w:ins>
      <w:ins w:id="1281"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(orange) </w:t>
      </w:r>
      <w:r w:rsidR="00C62075">
        <w:rPr>
          <w:rFonts w:ascii="Times New Roman" w:hAnsi="Times New Roman" w:cs="Times New Roman"/>
          <w:color w:val="000000" w:themeColor="text1"/>
        </w:rPr>
        <w:t>compared</w:t>
      </w:r>
      <w:r>
        <w:rPr>
          <w:rFonts w:ascii="Times New Roman" w:hAnsi="Times New Roman" w:cs="Times New Roman"/>
          <w:color w:val="000000" w:themeColor="text1"/>
        </w:rPr>
        <w:t xml:space="preserve"> to </w:t>
      </w:r>
      <w:r w:rsidR="00C62075">
        <w:rPr>
          <w:rFonts w:ascii="Times New Roman" w:hAnsi="Times New Roman" w:cs="Times New Roman"/>
          <w:color w:val="000000" w:themeColor="text1"/>
        </w:rPr>
        <w:t xml:space="preserve">the </w:t>
      </w:r>
      <w:r>
        <w:rPr>
          <w:rFonts w:ascii="Times New Roman" w:hAnsi="Times New Roman" w:cs="Times New Roman"/>
          <w:color w:val="000000" w:themeColor="text1"/>
        </w:rPr>
        <w:t>control</w:t>
      </w:r>
      <w:ins w:id="1282"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283" w:author="Bo Shen" w:date="2023-02-03T12:23:00Z">
        <w:r w:rsidDel="00614578">
          <w:rPr>
            <w:rFonts w:ascii="Times New Roman" w:hAnsi="Times New Roman" w:cs="Times New Roman"/>
            <w:color w:val="000000" w:themeColor="text1"/>
          </w:rPr>
          <w:delText xml:space="preserve">early </w:delText>
        </w:r>
      </w:del>
      <w:ins w:id="1284"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285"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286" w:author="Bo Shen" w:date="2023-02-13T13:12:00Z">
        <w:r>
          <w:rPr>
            <w:rFonts w:ascii="Times New Roman" w:hAnsi="Times New Roman" w:cs="Times New Roman"/>
            <w:color w:val="000000" w:themeColor="text1"/>
          </w:rPr>
          <w:t xml:space="preserve">Increasing the levels of </w:t>
        </w:r>
      </w:ins>
      <w:del w:id="1287" w:author="Bo Shen" w:date="2023-02-13T13:12:00Z">
        <w:r w:rsidDel="00B673FF">
          <w:rPr>
            <w:rFonts w:ascii="Times New Roman" w:hAnsi="Times New Roman" w:cs="Times New Roman"/>
            <w:color w:val="000000" w:themeColor="text1"/>
          </w:rPr>
          <w:delText xml:space="preserve">GABAergic </w:delText>
        </w:r>
      </w:del>
      <w:ins w:id="1288" w:author="Bo Shen" w:date="2023-03-01T14:32:00Z">
        <w:r w:rsidR="00762502">
          <w:rPr>
            <w:rFonts w:ascii="Times New Roman" w:hAnsi="Times New Roman" w:cs="Times New Roman"/>
            <w:color w:val="000000" w:themeColor="text1"/>
          </w:rPr>
          <w:t>Inhibitory</w:t>
        </w:r>
      </w:ins>
      <w:ins w:id="1289" w:author="Bo Shen" w:date="2023-02-13T13:12:00Z">
        <w:r>
          <w:rPr>
            <w:rFonts w:ascii="Times New Roman" w:hAnsi="Times New Roman" w:cs="Times New Roman"/>
            <w:color w:val="000000" w:themeColor="text1"/>
          </w:rPr>
          <w:t xml:space="preserve"> potentiation </w:t>
        </w:r>
      </w:ins>
      <w:del w:id="1290"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291" w:author="Bo Shen" w:date="2023-02-13T13:13:00Z">
        <w:r w:rsidDel="00B673FF">
          <w:rPr>
            <w:rFonts w:ascii="Times New Roman" w:hAnsi="Times New Roman" w:cs="Times New Roman"/>
            <w:color w:val="000000" w:themeColor="text1"/>
          </w:rPr>
          <w:delText xml:space="preserve">GABAergic agonist </w:delText>
        </w:r>
      </w:del>
      <w:ins w:id="1292" w:author="Bo Shen" w:date="2023-02-13T13:13:00Z">
        <w:r>
          <w:rPr>
            <w:rFonts w:ascii="Times New Roman" w:hAnsi="Times New Roman" w:cs="Times New Roman"/>
            <w:color w:val="000000" w:themeColor="text1"/>
          </w:rPr>
          <w:t xml:space="preserve">inhibitory potentiation </w:t>
        </w:r>
      </w:ins>
      <w:del w:id="1293"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294" w:author="Bo Shen" w:date="2023-02-13T13:13:00Z">
        <w:r w:rsidRPr="00674C04" w:rsidDel="00B673FF">
          <w:rPr>
            <w:rFonts w:ascii="Times New Roman" w:hAnsi="Times New Roman" w:cs="Times New Roman"/>
            <w:color w:val="000000" w:themeColor="text1"/>
          </w:rPr>
          <w:delText xml:space="preserve">should be </w:delText>
        </w:r>
      </w:del>
      <w:ins w:id="1295"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296"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297" w:author="Bo Shen" w:date="2023-02-13T13:14:00Z">
        <w:r w:rsidDel="00B673FF">
          <w:rPr>
            <w:rFonts w:ascii="Times New Roman" w:hAnsi="Times New Roman" w:cs="Times New Roman"/>
            <w:color w:val="000000" w:themeColor="text1"/>
          </w:rPr>
          <w:delText xml:space="preserve">pyramidal </w:delText>
        </w:r>
      </w:del>
      <w:ins w:id="1298"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99"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solid lines</w:t>
      </w:r>
      <w:r w:rsidR="00C62075">
        <w:rPr>
          <w:rFonts w:ascii="Times New Roman" w:hAnsi="Times New Roman" w:cs="Times New Roman"/>
          <w:color w:val="000000" w:themeColor="text1"/>
        </w:rPr>
        <w:t>,</w:t>
      </w:r>
      <w:r>
        <w:rPr>
          <w:rFonts w:ascii="Times New Roman" w:hAnsi="Times New Roman" w:cs="Times New Roman"/>
          <w:color w:val="000000" w:themeColor="text1"/>
        </w:rPr>
        <w:t xml:space="preserve">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00"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dashed lines) activities from RNMs (e.g., Wong and Wang, 2006). Since the model does not include a mechanism of switch,</w:t>
      </w:r>
      <w:r w:rsidR="00C62075">
        <w:rPr>
          <w:rFonts w:ascii="Times New Roman" w:hAnsi="Times New Roman" w:cs="Times New Roman"/>
          <w:color w:val="000000" w:themeColor="text1"/>
        </w:rPr>
        <w:t xml:space="preserve"> the</w:t>
      </w:r>
      <w:r>
        <w:rPr>
          <w:rFonts w:ascii="Times New Roman" w:hAnsi="Times New Roman" w:cs="Times New Roman"/>
          <w:color w:val="000000" w:themeColor="text1"/>
        </w:rPr>
        <w:t xml:space="preserve"> fixed duration task is not able to be tested in this type of model. We examined the reaction time task instead. RNM predicts suppressed neural dynamics under </w:t>
      </w:r>
      <w:del w:id="1301" w:author="Bo Shen" w:date="2023-02-13T13:14:00Z">
        <w:r w:rsidDel="00B673FF">
          <w:rPr>
            <w:rFonts w:ascii="Times New Roman" w:hAnsi="Times New Roman" w:cs="Times New Roman"/>
            <w:color w:val="000000" w:themeColor="text1"/>
          </w:rPr>
          <w:delText>increased GABAergic activity</w:delText>
        </w:r>
      </w:del>
      <w:ins w:id="1302"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w:t>
      </w:r>
      <w:r w:rsidR="00C62075">
        <w:rPr>
          <w:rFonts w:ascii="Times New Roman" w:hAnsi="Times New Roman" w:cs="Times New Roman"/>
          <w:color w:val="000000" w:themeColor="text1"/>
        </w:rPr>
        <w:t>unchanged</w:t>
      </w:r>
      <w:r>
        <w:rPr>
          <w:rFonts w:ascii="Times New Roman" w:hAnsi="Times New Roman" w:cs="Times New Roman"/>
          <w:color w:val="000000" w:themeColor="text1"/>
        </w:rPr>
        <w:t xml:space="preserve">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14:paraId="4084758B" w14:textId="77777777"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0F6D51"/>
    <w:rsid w:val="00110A95"/>
    <w:rsid w:val="00140DF0"/>
    <w:rsid w:val="00166D3B"/>
    <w:rsid w:val="0017690D"/>
    <w:rsid w:val="001933FC"/>
    <w:rsid w:val="001948C9"/>
    <w:rsid w:val="001E0980"/>
    <w:rsid w:val="001F648F"/>
    <w:rsid w:val="00210CC2"/>
    <w:rsid w:val="00210E90"/>
    <w:rsid w:val="00214955"/>
    <w:rsid w:val="00224293"/>
    <w:rsid w:val="00240D99"/>
    <w:rsid w:val="002516BE"/>
    <w:rsid w:val="0026758E"/>
    <w:rsid w:val="00271E1B"/>
    <w:rsid w:val="00294222"/>
    <w:rsid w:val="00295D96"/>
    <w:rsid w:val="002A4398"/>
    <w:rsid w:val="002B4EC3"/>
    <w:rsid w:val="002E0965"/>
    <w:rsid w:val="002E5778"/>
    <w:rsid w:val="002F166E"/>
    <w:rsid w:val="00300A91"/>
    <w:rsid w:val="00312B9B"/>
    <w:rsid w:val="00354599"/>
    <w:rsid w:val="00360876"/>
    <w:rsid w:val="00361CC1"/>
    <w:rsid w:val="00372CBC"/>
    <w:rsid w:val="003A4B42"/>
    <w:rsid w:val="003B2C6B"/>
    <w:rsid w:val="003C4482"/>
    <w:rsid w:val="003F6DF2"/>
    <w:rsid w:val="00407804"/>
    <w:rsid w:val="00407DCE"/>
    <w:rsid w:val="0041105A"/>
    <w:rsid w:val="00412088"/>
    <w:rsid w:val="0044393F"/>
    <w:rsid w:val="00473EBA"/>
    <w:rsid w:val="00474689"/>
    <w:rsid w:val="00495DC1"/>
    <w:rsid w:val="004E2D26"/>
    <w:rsid w:val="004F09EA"/>
    <w:rsid w:val="005037DA"/>
    <w:rsid w:val="00520883"/>
    <w:rsid w:val="005210DE"/>
    <w:rsid w:val="00544B3A"/>
    <w:rsid w:val="00555D76"/>
    <w:rsid w:val="00556D2A"/>
    <w:rsid w:val="005617A2"/>
    <w:rsid w:val="005804F6"/>
    <w:rsid w:val="00582C63"/>
    <w:rsid w:val="005B5A77"/>
    <w:rsid w:val="005B6160"/>
    <w:rsid w:val="005C0C10"/>
    <w:rsid w:val="005C7F4A"/>
    <w:rsid w:val="005E37C7"/>
    <w:rsid w:val="00601363"/>
    <w:rsid w:val="00607AC2"/>
    <w:rsid w:val="0064744C"/>
    <w:rsid w:val="00652179"/>
    <w:rsid w:val="00667C76"/>
    <w:rsid w:val="006756A0"/>
    <w:rsid w:val="00691254"/>
    <w:rsid w:val="00694F2F"/>
    <w:rsid w:val="00696AE2"/>
    <w:rsid w:val="006A4171"/>
    <w:rsid w:val="006B5C75"/>
    <w:rsid w:val="006C7F64"/>
    <w:rsid w:val="006E2146"/>
    <w:rsid w:val="006E668C"/>
    <w:rsid w:val="006F1796"/>
    <w:rsid w:val="00717514"/>
    <w:rsid w:val="0072630B"/>
    <w:rsid w:val="007344F5"/>
    <w:rsid w:val="007368C5"/>
    <w:rsid w:val="007465B4"/>
    <w:rsid w:val="0075325F"/>
    <w:rsid w:val="00754907"/>
    <w:rsid w:val="00762502"/>
    <w:rsid w:val="007649F9"/>
    <w:rsid w:val="00781BF0"/>
    <w:rsid w:val="00786D4E"/>
    <w:rsid w:val="00787BA1"/>
    <w:rsid w:val="007A5AD4"/>
    <w:rsid w:val="007C4279"/>
    <w:rsid w:val="007D12D5"/>
    <w:rsid w:val="007D1522"/>
    <w:rsid w:val="0081736F"/>
    <w:rsid w:val="008250B4"/>
    <w:rsid w:val="00830AC0"/>
    <w:rsid w:val="00853AE0"/>
    <w:rsid w:val="00853E0F"/>
    <w:rsid w:val="0086180D"/>
    <w:rsid w:val="0087116B"/>
    <w:rsid w:val="00882804"/>
    <w:rsid w:val="00893218"/>
    <w:rsid w:val="008B2381"/>
    <w:rsid w:val="008E61C4"/>
    <w:rsid w:val="008F1C96"/>
    <w:rsid w:val="00901570"/>
    <w:rsid w:val="0090259B"/>
    <w:rsid w:val="00921F3F"/>
    <w:rsid w:val="00946DF6"/>
    <w:rsid w:val="009662EA"/>
    <w:rsid w:val="0098534E"/>
    <w:rsid w:val="009A322F"/>
    <w:rsid w:val="009B5201"/>
    <w:rsid w:val="009D42DA"/>
    <w:rsid w:val="009D72A2"/>
    <w:rsid w:val="009E7DC5"/>
    <w:rsid w:val="009F35D0"/>
    <w:rsid w:val="00A13197"/>
    <w:rsid w:val="00A14D53"/>
    <w:rsid w:val="00A16CBD"/>
    <w:rsid w:val="00A40512"/>
    <w:rsid w:val="00A42FBF"/>
    <w:rsid w:val="00A54685"/>
    <w:rsid w:val="00A81F4B"/>
    <w:rsid w:val="00A861BC"/>
    <w:rsid w:val="00A94BE9"/>
    <w:rsid w:val="00AB70DF"/>
    <w:rsid w:val="00AC242C"/>
    <w:rsid w:val="00AC2D3A"/>
    <w:rsid w:val="00AD6464"/>
    <w:rsid w:val="00AF1411"/>
    <w:rsid w:val="00B13B12"/>
    <w:rsid w:val="00B1606A"/>
    <w:rsid w:val="00B173C5"/>
    <w:rsid w:val="00B363A8"/>
    <w:rsid w:val="00B36CBC"/>
    <w:rsid w:val="00B45855"/>
    <w:rsid w:val="00B53321"/>
    <w:rsid w:val="00B5677F"/>
    <w:rsid w:val="00B664E4"/>
    <w:rsid w:val="00B812D9"/>
    <w:rsid w:val="00B83C71"/>
    <w:rsid w:val="00B84E36"/>
    <w:rsid w:val="00B953DC"/>
    <w:rsid w:val="00BE3302"/>
    <w:rsid w:val="00BE7EFA"/>
    <w:rsid w:val="00C1216B"/>
    <w:rsid w:val="00C147C5"/>
    <w:rsid w:val="00C355EF"/>
    <w:rsid w:val="00C412EC"/>
    <w:rsid w:val="00C55667"/>
    <w:rsid w:val="00C62075"/>
    <w:rsid w:val="00C62FDE"/>
    <w:rsid w:val="00C64BAE"/>
    <w:rsid w:val="00C700D6"/>
    <w:rsid w:val="00C754E8"/>
    <w:rsid w:val="00C75886"/>
    <w:rsid w:val="00C80DA2"/>
    <w:rsid w:val="00C87CA5"/>
    <w:rsid w:val="00CA279F"/>
    <w:rsid w:val="00CA71E3"/>
    <w:rsid w:val="00CB07F7"/>
    <w:rsid w:val="00CC61DC"/>
    <w:rsid w:val="00CD3B86"/>
    <w:rsid w:val="00CE238A"/>
    <w:rsid w:val="00CE3BFC"/>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554B8"/>
    <w:rsid w:val="00E57C46"/>
    <w:rsid w:val="00E76C46"/>
    <w:rsid w:val="00E962C7"/>
    <w:rsid w:val="00EB6A66"/>
    <w:rsid w:val="00ED52DB"/>
    <w:rsid w:val="00ED6D89"/>
    <w:rsid w:val="00EF21D2"/>
    <w:rsid w:val="00EF2C8C"/>
    <w:rsid w:val="00F1450D"/>
    <w:rsid w:val="00F147E8"/>
    <w:rsid w:val="00F14D7E"/>
    <w:rsid w:val="00F26487"/>
    <w:rsid w:val="00F3230F"/>
    <w:rsid w:val="00F50E73"/>
    <w:rsid w:val="00F5670C"/>
    <w:rsid w:val="00F57C80"/>
    <w:rsid w:val="00F60490"/>
    <w:rsid w:val="00F65BAE"/>
    <w:rsid w:val="00F859DA"/>
    <w:rsid w:val="00FB5373"/>
    <w:rsid w:val="00FE2DFD"/>
    <w:rsid w:val="00FF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ACB85"/>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 w:type="character" w:styleId="CommentReference">
    <w:name w:val="annotation reference"/>
    <w:basedOn w:val="DefaultParagraphFont"/>
    <w:uiPriority w:val="99"/>
    <w:semiHidden/>
    <w:unhideWhenUsed/>
    <w:rsid w:val="00407DCE"/>
    <w:rPr>
      <w:sz w:val="16"/>
      <w:szCs w:val="16"/>
    </w:rPr>
  </w:style>
  <w:style w:type="paragraph" w:styleId="CommentText">
    <w:name w:val="annotation text"/>
    <w:basedOn w:val="Normal"/>
    <w:link w:val="CommentTextChar"/>
    <w:uiPriority w:val="99"/>
    <w:semiHidden/>
    <w:unhideWhenUsed/>
    <w:rsid w:val="00407DCE"/>
    <w:rPr>
      <w:sz w:val="20"/>
      <w:szCs w:val="20"/>
    </w:rPr>
  </w:style>
  <w:style w:type="character" w:customStyle="1" w:styleId="CommentTextChar">
    <w:name w:val="Comment Text Char"/>
    <w:basedOn w:val="DefaultParagraphFont"/>
    <w:link w:val="CommentText"/>
    <w:uiPriority w:val="99"/>
    <w:semiHidden/>
    <w:rsid w:val="00407DCE"/>
    <w:rPr>
      <w:sz w:val="20"/>
      <w:szCs w:val="20"/>
    </w:rPr>
  </w:style>
  <w:style w:type="paragraph" w:styleId="CommentSubject">
    <w:name w:val="annotation subject"/>
    <w:basedOn w:val="CommentText"/>
    <w:next w:val="CommentText"/>
    <w:link w:val="CommentSubjectChar"/>
    <w:uiPriority w:val="99"/>
    <w:semiHidden/>
    <w:unhideWhenUsed/>
    <w:rsid w:val="00407DCE"/>
    <w:rPr>
      <w:b/>
      <w:bCs/>
    </w:rPr>
  </w:style>
  <w:style w:type="character" w:customStyle="1" w:styleId="CommentSubjectChar">
    <w:name w:val="Comment Subject Char"/>
    <w:basedOn w:val="CommentTextChar"/>
    <w:link w:val="CommentSubject"/>
    <w:uiPriority w:val="99"/>
    <w:semiHidden/>
    <w:rsid w:val="00407D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3.emf"/><Relationship Id="rId21" Type="http://schemas.openxmlformats.org/officeDocument/2006/relationships/image" Target="media/image18.emf"/><Relationship Id="rId34" Type="http://schemas.openxmlformats.org/officeDocument/2006/relationships/image" Target="media/image31.em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33" Type="http://schemas.openxmlformats.org/officeDocument/2006/relationships/image" Target="media/image30.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image" Target="media/image26.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emf"/><Relationship Id="rId32" Type="http://schemas.openxmlformats.org/officeDocument/2006/relationships/image" Target="media/image29.emf"/><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emf"/><Relationship Id="rId36" Type="http://schemas.microsoft.com/office/2011/relationships/people" Target="people.xml"/><Relationship Id="rId10" Type="http://schemas.openxmlformats.org/officeDocument/2006/relationships/image" Target="media/image7.emf"/><Relationship Id="rId19" Type="http://schemas.openxmlformats.org/officeDocument/2006/relationships/image" Target="media/image16.emf"/><Relationship Id="rId31" Type="http://schemas.openxmlformats.org/officeDocument/2006/relationships/image" Target="media/image28.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image" Target="media/image27.emf"/><Relationship Id="rId35" Type="http://schemas.openxmlformats.org/officeDocument/2006/relationships/fontTable" Target="fontTable.xml"/><Relationship Id="rId8" Type="http://schemas.openxmlformats.org/officeDocument/2006/relationships/image" Target="media/image5.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24</Pages>
  <Words>6213</Words>
  <Characters>35418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41548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203</cp:revision>
  <dcterms:created xsi:type="dcterms:W3CDTF">2023-02-28T21:31:00Z</dcterms:created>
  <dcterms:modified xsi:type="dcterms:W3CDTF">2023-03-13T22:49:00Z</dcterms:modified>
</cp:coreProperties>
</file>