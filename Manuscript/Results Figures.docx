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B6A66" w:rsidRDefault="00EB6A66" w:rsidP="0080638B">
      <w:pPr>
        <w:spacing w:line="480" w:lineRule="auto"/>
        <w:rPr>
          <w:rFonts w:ascii="Times New Roman" w:hAnsi="Times New Roman" w:cs="Times New Roman"/>
          <w:i/>
        </w:rPr>
      </w:pPr>
      <w:ins w:id="0"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
                      <a:stretch>
                        <a:fillRect/>
                      </a:stretch>
                    </pic:blipFill>
                    <pic:spPr>
                      <a:xfrm>
                        <a:off x="0" y="0"/>
                        <a:ext cx="5754370" cy="4959350"/>
                      </a:xfrm>
                      <a:prstGeom prst="rect">
                        <a:avLst/>
                      </a:prstGeom>
                    </pic:spPr>
                  </pic:pic>
                </a:graphicData>
              </a:graphic>
            </wp:inline>
          </w:drawing>
        </w:r>
      </w:ins>
      <w:del w:id="1"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2" w:author="Bo Shen" w:date="2022-12-13T17:32:00Z">
        <w:r w:rsidDel="00F1780F">
          <w:rPr>
            <w:rFonts w:ascii="Times New Roman" w:hAnsi="Times New Roman" w:cs="Times New Roman"/>
          </w:rPr>
          <w:delText xml:space="preserve">hybridizes </w:delText>
        </w:r>
      </w:del>
      <w:ins w:id="3" w:author="Bo Shen" w:date="2022-12-13T17:32:00Z">
        <w:r>
          <w:rPr>
            <w:rFonts w:ascii="Times New Roman" w:hAnsi="Times New Roman" w:cs="Times New Roman"/>
          </w:rPr>
          <w:t xml:space="preserve">extends </w:t>
        </w:r>
      </w:ins>
      <w:r>
        <w:rPr>
          <w:rFonts w:ascii="Times New Roman" w:hAnsi="Times New Roman" w:cs="Times New Roman"/>
        </w:rPr>
        <w:t xml:space="preserve">DNM </w:t>
      </w:r>
      <w:del w:id="4"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 w:author="Bo Shen" w:date="2022-12-13T17:34:00Z">
        <w:r w:rsidRPr="00F1780F" w:rsidDel="00F1780F">
          <w:rPr>
            <w:rFonts w:ascii="Times New Roman" w:hAnsi="Times New Roman" w:cs="Times New Roman"/>
            <w:i/>
            <w:rPrChange w:id="6" w:author="Bo Shen" w:date="2022-12-13T17:34:00Z">
              <w:rPr>
                <w:rFonts w:ascii="Times New Roman" w:hAnsi="Times New Roman" w:cs="Times New Roman"/>
              </w:rPr>
            </w:rPrChange>
          </w:rPr>
          <w:delText xml:space="preserve">disinhibition </w:delText>
        </w:r>
      </w:del>
      <w:ins w:id="7" w:author="Bo Shen" w:date="2022-12-13T17:34:00Z">
        <w:r w:rsidRPr="00F1780F">
          <w:rPr>
            <w:rFonts w:ascii="Times New Roman" w:hAnsi="Times New Roman" w:cs="Times New Roman"/>
            <w:i/>
            <w:rPrChange w:id="8"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9"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0" w:author="Bo Shen" w:date="2023-01-20T17:07:00Z">
        <w:r>
          <w:rPr>
            <w:rFonts w:ascii="Times New Roman" w:hAnsi="Times New Roman" w:cs="Times New Roman"/>
          </w:rPr>
          <w:t xml:space="preserve">. The circuit </w:t>
        </w:r>
      </w:ins>
      <w:del w:id="11"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2" w:author="Bo Shen" w:date="2023-01-20T17:07:00Z">
        <w:r>
          <w:rPr>
            <w:rFonts w:ascii="Times New Roman" w:hAnsi="Times New Roman" w:cs="Times New Roman"/>
          </w:rPr>
          <w:t>after disinhibition</w:t>
        </w:r>
      </w:ins>
      <w:ins w:id="13" w:author="Bo Shen" w:date="2023-01-20T17:08:00Z">
        <w:r>
          <w:rPr>
            <w:rFonts w:ascii="Times New Roman" w:hAnsi="Times New Roman" w:cs="Times New Roman"/>
          </w:rPr>
          <w:t xml:space="preserve"> is triggered</w:t>
        </w:r>
      </w:ins>
      <w:del w:id="14"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rsidR="00520883" w:rsidRDefault="00520883">
      <w:pPr>
        <w:rPr>
          <w:ins w:id="15" w:author="Bo Shen" w:date="2023-02-28T16:33:00Z"/>
        </w:rPr>
      </w:pPr>
      <w:del w:id="16" w:author="Bo Shen" w:date="2023-02-28T16:32:00Z">
        <w:r w:rsidRPr="0060258A" w:rsidDel="00520883">
          <w:rPr>
            <w:noProof/>
            <w:color w:val="000000" w:themeColor="text1"/>
            <w:lang w:eastAsia="en-US"/>
          </w:rPr>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rsidR="00520883" w:rsidDel="00520883" w:rsidRDefault="00520883" w:rsidP="0080638B">
                              <w:pPr>
                                <w:spacing w:line="480" w:lineRule="auto"/>
                                <w:rPr>
                                  <w:del w:id="17" w:author="Bo Shen" w:date="2023-02-28T16:32:00Z"/>
                                  <w:rFonts w:ascii="Times New Roman" w:hAnsi="Times New Roman" w:cs="Times New Roman"/>
                                  <w:i/>
                                </w:rPr>
                              </w:pPr>
                              <w:del w:id="18"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19" w:author="Bo Shen" w:date="2023-02-28T16:32:00Z"/>
                                  <w:rFonts w:ascii="Times New Roman" w:hAnsi="Times New Roman" w:cs="Times New Roman"/>
                                </w:rPr>
                              </w:pPr>
                              <w:del w:id="20"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1" w:author="Bo Shen" w:date="2022-12-13T17:32:00Z">
                                <w:r w:rsidDel="00F1780F">
                                  <w:rPr>
                                    <w:rFonts w:ascii="Times New Roman" w:hAnsi="Times New Roman" w:cs="Times New Roman"/>
                                  </w:rPr>
                                  <w:delText xml:space="preserve">hybridizes </w:delText>
                                </w:r>
                              </w:del>
                              <w:del w:id="22" w:author="Bo Shen" w:date="2023-02-28T16:32:00Z">
                                <w:r w:rsidDel="00520883">
                                  <w:rPr>
                                    <w:rFonts w:ascii="Times New Roman" w:hAnsi="Times New Roman" w:cs="Times New Roman"/>
                                  </w:rPr>
                                  <w:delText xml:space="preserve">DNM </w:delText>
                                </w:r>
                              </w:del>
                              <w:del w:id="23" w:author="Bo Shen" w:date="2022-12-13T17:32:00Z">
                                <w:r w:rsidDel="00F1780F">
                                  <w:rPr>
                                    <w:rFonts w:ascii="Times New Roman" w:hAnsi="Times New Roman" w:cs="Times New Roman"/>
                                  </w:rPr>
                                  <w:delText xml:space="preserve">and RNM </w:delText>
                                </w:r>
                              </w:del>
                              <w:del w:id="24"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5" w:author="Bo Shen" w:date="2022-12-13T17:34:00Z">
                                <w:r w:rsidRPr="00520883" w:rsidDel="00F1780F">
                                  <w:rPr>
                                    <w:rFonts w:ascii="Times New Roman" w:hAnsi="Times New Roman" w:cs="Times New Roman"/>
                                    <w:i/>
                                  </w:rPr>
                                  <w:delText xml:space="preserve">disinhibition </w:delText>
                                </w:r>
                              </w:del>
                              <w:del w:id="26"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27" w:author="Bo Shen" w:date="2023-02-28T16:32:00Z">
                                        <w:rPr>
                                          <w:rFonts w:ascii="Cambria Math" w:hAnsi="Cambria Math" w:cs="Times New Roman"/>
                                          <w:i/>
                                        </w:rPr>
                                      </w:del>
                                    </m:ctrlPr>
                                  </m:sSubPr>
                                  <m:e>
                                    <m:r>
                                      <w:del w:id="28" w:author="Bo Shen" w:date="2023-02-28T16:32:00Z">
                                        <w:rPr>
                                          <w:rFonts w:ascii="Cambria Math" w:hAnsi="Cambria Math" w:cs="Times New Roman"/>
                                        </w:rPr>
                                        <m:t>V</m:t>
                                      </w:del>
                                    </m:r>
                                  </m:e>
                                  <m:sub>
                                    <m:r>
                                      <w:del w:id="29" w:author="Bo Shen" w:date="2023-02-28T16:32:00Z">
                                        <w:rPr>
                                          <w:rFonts w:ascii="Cambria Math" w:hAnsi="Cambria Math" w:cs="Times New Roman"/>
                                        </w:rPr>
                                        <m:t>i</m:t>
                                      </w:del>
                                    </m:r>
                                  </m:sub>
                                </m:sSub>
                              </m:oMath>
                              <w:del w:id="30" w:author="Bo Shen" w:date="2023-02-28T16:32:00Z">
                                <w:r w:rsidDel="00520883">
                                  <w:rPr>
                                    <w:rFonts w:ascii="Times New Roman" w:hAnsi="Times New Roman" w:cs="Times New Roman"/>
                                  </w:rPr>
                                  <w:delText xml:space="preserve">, </w:delText>
                                </w:r>
                              </w:del>
                              <m:oMath>
                                <m:r>
                                  <w:del w:id="31" w:author="Bo Shen" w:date="2023-02-28T16:32:00Z">
                                    <w:rPr>
                                      <w:rFonts w:ascii="Cambria Math" w:hAnsi="Cambria Math" w:cs="Times New Roman"/>
                                    </w:rPr>
                                    <m:t>α</m:t>
                                  </w:del>
                                </m:r>
                              </m:oMath>
                              <w:del w:id="32" w:author="Bo Shen" w:date="2023-02-28T16:32:00Z">
                                <w:r w:rsidDel="00520883">
                                  <w:rPr>
                                    <w:rFonts w:ascii="Times New Roman" w:hAnsi="Times New Roman" w:cs="Times New Roman"/>
                                  </w:rPr>
                                  <w:delText xml:space="preserve">, and </w:delText>
                                </w:r>
                              </w:del>
                              <m:oMath>
                                <m:r>
                                  <w:del w:id="33" w:author="Bo Shen" w:date="2023-02-28T16:32:00Z">
                                    <w:rPr>
                                      <w:rFonts w:ascii="Cambria Math" w:hAnsi="Cambria Math" w:cs="Times New Roman"/>
                                    </w:rPr>
                                    <m:t>ω</m:t>
                                  </w:del>
                                </m:r>
                              </m:oMath>
                              <w:del w:id="34"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5" w:author="Bo Shen" w:date="2023-01-20T17:07:00Z">
                                <w:r w:rsidRPr="00B65A1B" w:rsidDel="004A45B9">
                                  <w:rPr>
                                    <w:rFonts w:ascii="Times New Roman" w:hAnsi="Times New Roman" w:cs="Times New Roman"/>
                                  </w:rPr>
                                  <w:delText xml:space="preserve"> and </w:delText>
                                </w:r>
                              </w:del>
                              <w:del w:id="36" w:author="Bo Shen" w:date="2023-02-28T16:32:00Z">
                                <w:r w:rsidRPr="00B65A1B" w:rsidDel="00520883">
                                  <w:rPr>
                                    <w:rFonts w:ascii="Times New Roman" w:hAnsi="Times New Roman" w:cs="Times New Roman"/>
                                  </w:rPr>
                                  <w:delText xml:space="preserve">predicts selective inhibition </w:delText>
                                </w:r>
                              </w:del>
                              <w:del w:id="3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38"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520883" w:rsidDel="00520883" w:rsidRDefault="00520883" w:rsidP="0080638B">
                        <w:pPr>
                          <w:spacing w:line="480" w:lineRule="auto"/>
                          <w:rPr>
                            <w:del w:id="39" w:author="Bo Shen" w:date="2023-02-28T16:32:00Z"/>
                            <w:rFonts w:ascii="Times New Roman" w:hAnsi="Times New Roman" w:cs="Times New Roman"/>
                            <w:i/>
                          </w:rPr>
                        </w:pPr>
                        <w:del w:id="4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41" w:author="Bo Shen" w:date="2023-02-28T16:32:00Z"/>
                            <w:rFonts w:ascii="Times New Roman" w:hAnsi="Times New Roman" w:cs="Times New Roman"/>
                          </w:rPr>
                        </w:pPr>
                        <w:del w:id="42"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3" w:author="Bo Shen" w:date="2022-12-13T17:32:00Z">
                          <w:r w:rsidDel="00F1780F">
                            <w:rPr>
                              <w:rFonts w:ascii="Times New Roman" w:hAnsi="Times New Roman" w:cs="Times New Roman"/>
                            </w:rPr>
                            <w:delText xml:space="preserve">hybridizes </w:delText>
                          </w:r>
                        </w:del>
                        <w:del w:id="44" w:author="Bo Shen" w:date="2023-02-28T16:32:00Z">
                          <w:r w:rsidDel="00520883">
                            <w:rPr>
                              <w:rFonts w:ascii="Times New Roman" w:hAnsi="Times New Roman" w:cs="Times New Roman"/>
                            </w:rPr>
                            <w:delText xml:space="preserve">DNM </w:delText>
                          </w:r>
                        </w:del>
                        <w:del w:id="45" w:author="Bo Shen" w:date="2022-12-13T17:32:00Z">
                          <w:r w:rsidDel="00F1780F">
                            <w:rPr>
                              <w:rFonts w:ascii="Times New Roman" w:hAnsi="Times New Roman" w:cs="Times New Roman"/>
                            </w:rPr>
                            <w:delText xml:space="preserve">and RNM </w:delText>
                          </w:r>
                        </w:del>
                        <w:del w:id="46"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47" w:author="Bo Shen" w:date="2022-12-13T17:34:00Z">
                          <w:r w:rsidRPr="00520883" w:rsidDel="00F1780F">
                            <w:rPr>
                              <w:rFonts w:ascii="Times New Roman" w:hAnsi="Times New Roman" w:cs="Times New Roman"/>
                              <w:i/>
                            </w:rPr>
                            <w:delText xml:space="preserve">disinhibition </w:delText>
                          </w:r>
                        </w:del>
                        <w:del w:id="48"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49" w:author="Bo Shen" w:date="2023-02-28T16:32:00Z">
                                  <w:rPr>
                                    <w:rFonts w:ascii="Cambria Math" w:hAnsi="Cambria Math" w:cs="Times New Roman"/>
                                    <w:i/>
                                  </w:rPr>
                                </w:del>
                              </m:ctrlPr>
                            </m:sSubPr>
                            <m:e>
                              <m:r>
                                <w:del w:id="50" w:author="Bo Shen" w:date="2023-02-28T16:32:00Z">
                                  <w:rPr>
                                    <w:rFonts w:ascii="Cambria Math" w:hAnsi="Cambria Math" w:cs="Times New Roman"/>
                                  </w:rPr>
                                  <m:t>V</m:t>
                                </w:del>
                              </m:r>
                            </m:e>
                            <m:sub>
                              <m:r>
                                <w:del w:id="51" w:author="Bo Shen" w:date="2023-02-28T16:32:00Z">
                                  <w:rPr>
                                    <w:rFonts w:ascii="Cambria Math" w:hAnsi="Cambria Math" w:cs="Times New Roman"/>
                                  </w:rPr>
                                  <m:t>i</m:t>
                                </w:del>
                              </m:r>
                            </m:sub>
                          </m:sSub>
                        </m:oMath>
                        <w:del w:id="52" w:author="Bo Shen" w:date="2023-02-28T16:32:00Z">
                          <w:r w:rsidDel="00520883">
                            <w:rPr>
                              <w:rFonts w:ascii="Times New Roman" w:hAnsi="Times New Roman" w:cs="Times New Roman"/>
                            </w:rPr>
                            <w:delText xml:space="preserve">, </w:delText>
                          </w:r>
                        </w:del>
                        <m:oMath>
                          <m:r>
                            <w:del w:id="53" w:author="Bo Shen" w:date="2023-02-28T16:32:00Z">
                              <w:rPr>
                                <w:rFonts w:ascii="Cambria Math" w:hAnsi="Cambria Math" w:cs="Times New Roman"/>
                              </w:rPr>
                              <m:t>α</m:t>
                            </w:del>
                          </m:r>
                        </m:oMath>
                        <w:del w:id="54" w:author="Bo Shen" w:date="2023-02-28T16:32:00Z">
                          <w:r w:rsidDel="00520883">
                            <w:rPr>
                              <w:rFonts w:ascii="Times New Roman" w:hAnsi="Times New Roman" w:cs="Times New Roman"/>
                            </w:rPr>
                            <w:delText xml:space="preserve">, and </w:delText>
                          </w:r>
                        </w:del>
                        <m:oMath>
                          <m:r>
                            <w:del w:id="55" w:author="Bo Shen" w:date="2023-02-28T16:32:00Z">
                              <w:rPr>
                                <w:rFonts w:ascii="Cambria Math" w:hAnsi="Cambria Math" w:cs="Times New Roman"/>
                              </w:rPr>
                              <m:t>ω</m:t>
                            </w:del>
                          </m:r>
                        </m:oMath>
                        <w:del w:id="56"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57" w:author="Bo Shen" w:date="2023-01-20T17:07:00Z">
                          <w:r w:rsidRPr="00B65A1B" w:rsidDel="004A45B9">
                            <w:rPr>
                              <w:rFonts w:ascii="Times New Roman" w:hAnsi="Times New Roman" w:cs="Times New Roman"/>
                            </w:rPr>
                            <w:delText xml:space="preserve"> and </w:delText>
                          </w:r>
                        </w:del>
                        <w:del w:id="58" w:author="Bo Shen" w:date="2023-02-28T16:32:00Z">
                          <w:r w:rsidRPr="00B65A1B" w:rsidDel="00520883">
                            <w:rPr>
                              <w:rFonts w:ascii="Times New Roman" w:hAnsi="Times New Roman" w:cs="Times New Roman"/>
                            </w:rPr>
                            <w:delText xml:space="preserve">predicts selective inhibition </w:delText>
                          </w:r>
                        </w:del>
                        <w:del w:id="59"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0"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rsidR="00520883" w:rsidRDefault="00520883" w:rsidP="00AA44F8">
      <w:pPr>
        <w:keepNext/>
        <w:spacing w:line="480" w:lineRule="auto"/>
        <w:jc w:val="both"/>
      </w:pPr>
      <w:ins w:id="39" w:author="Bo Shen" w:date="2023-02-03T17:42:00Z">
        <w:r>
          <w:rPr>
            <w:noProof/>
            <w:lang w:eastAsia="en-US"/>
          </w:rPr>
          <w:lastRenderedPageBreak/>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stretch>
                        <a:fillRect/>
                      </a:stretch>
                    </pic:blipFill>
                    <pic:spPr>
                      <a:xfrm>
                        <a:off x="0" y="0"/>
                        <a:ext cx="5754370" cy="3641090"/>
                      </a:xfrm>
                      <a:prstGeom prst="rect">
                        <a:avLst/>
                      </a:prstGeom>
                    </pic:spPr>
                  </pic:pic>
                </a:graphicData>
              </a:graphic>
            </wp:inline>
          </w:drawing>
        </w:r>
      </w:ins>
      <w:del w:id="40" w:author="Bo Shen" w:date="2022-12-13T15:24:00Z">
        <w:r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8">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rsidR="00520883" w:rsidRDefault="00520883">
      <w:pPr>
        <w:jc w:val="both"/>
        <w:pPrChange w:id="41" w:author="Bo Shen" w:date="2023-03-01T14:54:00Z">
          <w:pPr/>
        </w:pPrChange>
      </w:pPr>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w:t>
      </w:r>
      <w:r w:rsidRPr="005210DE">
        <w:rPr>
          <w:rFonts w:ascii="Times New Roman" w:hAnsi="Times New Roman" w:cs="Times New Roman"/>
          <w:i/>
          <w:iCs/>
          <w:color w:val="000000" w:themeColor="text1"/>
          <w:rPrChange w:id="42" w:author="Bo Shen" w:date="2023-03-02T14:37:00Z">
            <w:rPr>
              <w:rFonts w:ascii="Times New Roman" w:hAnsi="Times New Roman" w:cs="Times New Roman"/>
              <w:color w:val="000000" w:themeColor="text1"/>
            </w:rPr>
          </w:rPrChange>
        </w:rPr>
        <w:t>R</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43" w:author="Bo Shen" w:date="2022-12-13T17:25:00Z">
        <w:r w:rsidRPr="00520883" w:rsidDel="00E57DC7">
          <w:rPr>
            <w:rFonts w:ascii="Times New Roman" w:hAnsi="Times New Roman" w:cs="Times New Roman"/>
            <w:i/>
            <w:iCs/>
            <w:color w:val="000000" w:themeColor="text1"/>
          </w:rPr>
          <w:delText>I</w:delText>
        </w:r>
      </w:del>
      <w:ins w:id="44"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45" w:author="Bo Shen" w:date="2022-12-13T17:25:00Z">
        <w:r w:rsidRPr="00520883" w:rsidDel="00F1780F">
          <w:rPr>
            <w:rFonts w:ascii="Times New Roman" w:hAnsi="Times New Roman" w:cs="Times New Roman"/>
            <w:i/>
            <w:iCs/>
            <w:color w:val="000000" w:themeColor="text1"/>
          </w:rPr>
          <w:delText xml:space="preserve">I </w:delText>
        </w:r>
      </w:del>
      <w:ins w:id="46" w:author="Bo Shen" w:date="2023-01-19T15:14:00Z">
        <w:r w:rsidRPr="00520883">
          <w:rPr>
            <w:rFonts w:ascii="Times New Roman" w:hAnsi="Times New Roman" w:cs="Times New Roman"/>
            <w:i/>
            <w:iCs/>
            <w:color w:val="000000" w:themeColor="text1"/>
          </w:rPr>
          <w:t>I</w:t>
        </w:r>
      </w:ins>
      <w:ins w:id="47"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5210DE">
        <w:rPr>
          <w:rFonts w:ascii="Times New Roman" w:hAnsi="Times New Roman" w:cs="Times New Roman"/>
          <w:i/>
          <w:iCs/>
          <w:color w:val="000000" w:themeColor="text1"/>
          <w:rPrChange w:id="48" w:author="Bo Shen" w:date="2023-03-02T14:3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 xml:space="preserve">lateral gain control boost loops mediated through </w:t>
      </w:r>
      <w:r w:rsidRPr="005210DE">
        <w:rPr>
          <w:rFonts w:ascii="Times New Roman" w:hAnsi="Times New Roman" w:cs="Times New Roman"/>
          <w:i/>
          <w:iCs/>
          <w:color w:val="000000" w:themeColor="text1"/>
          <w:rPrChange w:id="49" w:author="Bo Shen" w:date="2023-03-02T14:37:00Z">
            <w:rPr>
              <w:rFonts w:ascii="Times New Roman" w:hAnsi="Times New Roman" w:cs="Times New Roman"/>
              <w:color w:val="000000" w:themeColor="text1"/>
            </w:rPr>
          </w:rPrChange>
        </w:rPr>
        <w:t>E</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 xml:space="preserve">xample </w:t>
      </w:r>
      <w:r w:rsidRPr="005210DE">
        <w:rPr>
          <w:rFonts w:ascii="Times New Roman" w:hAnsi="Times New Roman" w:cs="Times New Roman"/>
          <w:i/>
          <w:iCs/>
          <w:color w:val="000000" w:themeColor="text1"/>
          <w:rPrChange w:id="50"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1" w:author="Bo Shen" w:date="2023-03-02T14:37:00Z">
            <w:rPr>
              <w:rFonts w:ascii="Times New Roman" w:hAnsi="Times New Roman" w:cs="Times New Roman"/>
              <w:color w:val="000000" w:themeColor="text1"/>
              <w:vertAlign w:val="subscript"/>
            </w:rPr>
          </w:rPrChange>
        </w:rPr>
        <w:t>1</w:t>
      </w:r>
      <w:r w:rsidRPr="00644911">
        <w:rPr>
          <w:rFonts w:ascii="Times New Roman" w:hAnsi="Times New Roman" w:cs="Times New Roman"/>
          <w:color w:val="000000" w:themeColor="text1"/>
        </w:rPr>
        <w:t xml:space="preserve"> and </w:t>
      </w:r>
      <w:r w:rsidRPr="005210DE">
        <w:rPr>
          <w:rFonts w:ascii="Times New Roman" w:hAnsi="Times New Roman" w:cs="Times New Roman"/>
          <w:i/>
          <w:iCs/>
          <w:color w:val="000000" w:themeColor="text1"/>
          <w:rPrChange w:id="52"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3" w:author="Bo Shen" w:date="2023-03-02T14:37:00Z">
            <w:rPr>
              <w:rFonts w:ascii="Times New Roman" w:hAnsi="Times New Roman" w:cs="Times New Roman"/>
              <w:color w:val="000000" w:themeColor="text1"/>
              <w:vertAlign w:val="subscript"/>
            </w:rPr>
          </w:rPrChange>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 xml:space="preserve">ison of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rsidR="00EB6A66" w:rsidRDefault="00EB6A66">
      <w:r>
        <w:br w:type="page"/>
      </w:r>
    </w:p>
    <w:p w:rsidR="00EB6A66" w:rsidRDefault="00EB6A66" w:rsidP="0019159B">
      <w:pPr>
        <w:keepNext/>
        <w:spacing w:line="480" w:lineRule="auto"/>
        <w:jc w:val="center"/>
      </w:pPr>
      <w:r>
        <w:rPr>
          <w:noProof/>
          <w:lang w:eastAsia="en-US"/>
        </w:rPr>
        <w:lastRenderedPageBreak/>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9"/>
                    <a:stretch>
                      <a:fillRect/>
                    </a:stretch>
                  </pic:blipFill>
                  <pic:spPr>
                    <a:xfrm>
                      <a:off x="0" y="0"/>
                      <a:ext cx="4887841" cy="4807335"/>
                    </a:xfrm>
                    <a:prstGeom prst="rect">
                      <a:avLst/>
                    </a:prstGeom>
                  </pic:spPr>
                </pic:pic>
              </a:graphicData>
            </a:graphic>
          </wp:inline>
        </w:drawing>
      </w:r>
    </w:p>
    <w:p w:rsidR="00EB6A66" w:rsidRDefault="00EB6A66">
      <w:pPr>
        <w:jc w:val="both"/>
        <w:pPrChange w:id="54" w:author="Bo Shen" w:date="2023-03-01T14:54:00Z">
          <w:pPr/>
        </w:pPrChange>
      </w:pPr>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w:t>
      </w:r>
      <w:r w:rsidRPr="00B13B12">
        <w:rPr>
          <w:rFonts w:ascii="Times New Roman" w:hAnsi="Times New Roman" w:cs="Times New Roman"/>
          <w:i/>
          <w:iCs/>
          <w:color w:val="000000" w:themeColor="text1"/>
          <w:rPrChange w:id="5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6"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B13B12">
        <w:rPr>
          <w:rFonts w:ascii="Times New Roman" w:hAnsi="Times New Roman" w:cs="Times New Roman"/>
          <w:i/>
          <w:iCs/>
          <w:color w:val="000000" w:themeColor="text1"/>
          <w:rPrChange w:id="57"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8"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59"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0" w:author="Bo Shen" w:date="2023-03-02T14:38:00Z">
            <w:rPr>
              <w:rFonts w:ascii="Times New Roman" w:hAnsi="Times New Roman" w:cs="Times New Roman"/>
              <w:color w:val="000000" w:themeColor="text1"/>
              <w:vertAlign w:val="subscript"/>
            </w:rPr>
          </w:rPrChange>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 xml:space="preserve">ncreasing </w:t>
      </w:r>
      <w:r w:rsidRPr="00B13B12">
        <w:rPr>
          <w:rFonts w:ascii="Times New Roman" w:hAnsi="Times New Roman" w:cs="Times New Roman"/>
          <w:i/>
          <w:iCs/>
          <w:color w:val="000000" w:themeColor="text1"/>
          <w:rPrChange w:id="61"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6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4"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B13B12">
        <w:rPr>
          <w:rFonts w:ascii="Times New Roman" w:hAnsi="Times New Roman" w:cs="Times New Roman"/>
          <w:i/>
          <w:iCs/>
          <w:color w:val="000000" w:themeColor="text1"/>
          <w:rPrChange w:id="6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6"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decreases </w:t>
      </w:r>
      <w:r w:rsidRPr="00B13B12">
        <w:rPr>
          <w:rFonts w:ascii="Times New Roman" w:hAnsi="Times New Roman" w:cs="Times New Roman"/>
          <w:i/>
          <w:iCs/>
          <w:color w:val="000000" w:themeColor="text1"/>
          <w:rPrChange w:id="67"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8"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69" w:author="Bo Shen" w:date="2023-02-13T11:44:00Z">
        <w:r>
          <w:rPr>
            <w:rFonts w:ascii="Times New Roman" w:hAnsi="Times New Roman" w:cs="Times New Roman"/>
            <w:color w:val="000000" w:themeColor="text1"/>
          </w:rPr>
          <w:t xml:space="preserve"> </w:t>
        </w:r>
      </w:ins>
      <w:del w:id="70"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 xml:space="preserve">unequal (right) inputs. The nullclines of </w:t>
      </w:r>
      <w:r w:rsidRPr="00B13B12">
        <w:rPr>
          <w:rFonts w:ascii="Times New Roman" w:hAnsi="Times New Roman" w:cs="Times New Roman"/>
          <w:i/>
          <w:iCs/>
          <w:color w:val="000000" w:themeColor="text1"/>
          <w:rPrChange w:id="71"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(solid) and </w:t>
      </w:r>
      <w:r w:rsidRPr="00B13B12">
        <w:rPr>
          <w:rFonts w:ascii="Times New Roman" w:hAnsi="Times New Roman" w:cs="Times New Roman"/>
          <w:i/>
          <w:iCs/>
          <w:color w:val="000000" w:themeColor="text1"/>
          <w:rPrChange w:id="7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4"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rsidR="00EB6A66" w:rsidRDefault="00EB6A66">
      <w:r>
        <w:br w:type="page"/>
      </w:r>
    </w:p>
    <w:p w:rsidR="00EB6A66" w:rsidRPr="00120C1B" w:rsidRDefault="00EB6A66" w:rsidP="00601611">
      <w:ins w:id="75" w:author="Bo Shen" w:date="2023-01-23T18:07:00Z">
        <w:r>
          <w:rPr>
            <w:noProof/>
            <w:lang w:eastAsia="en-US"/>
          </w:rPr>
          <w:lastRenderedPageBreak/>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stretch>
                        <a:fillRect/>
                      </a:stretch>
                    </pic:blipFill>
                    <pic:spPr>
                      <a:xfrm>
                        <a:off x="0" y="0"/>
                        <a:ext cx="5754370" cy="3930015"/>
                      </a:xfrm>
                      <a:prstGeom prst="rect">
                        <a:avLst/>
                      </a:prstGeom>
                    </pic:spPr>
                  </pic:pic>
                </a:graphicData>
              </a:graphic>
            </wp:inline>
          </w:drawing>
        </w:r>
      </w:ins>
      <w:del w:id="76" w:author="Bo Shen" w:date="2022-11-28T13:51:00Z">
        <w:r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1"/>
                      <a:stretch>
                        <a:fillRect/>
                      </a:stretch>
                    </pic:blipFill>
                    <pic:spPr>
                      <a:xfrm>
                        <a:off x="0" y="0"/>
                        <a:ext cx="5943600" cy="4027805"/>
                      </a:xfrm>
                      <a:prstGeom prst="rect">
                        <a:avLst/>
                      </a:prstGeom>
                    </pic:spPr>
                  </pic:pic>
                </a:graphicData>
              </a:graphic>
            </wp:inline>
          </w:drawing>
        </w:r>
      </w:del>
    </w:p>
    <w:p w:rsidR="00EB6A66" w:rsidRPr="004B0D0D" w:rsidDel="00997308" w:rsidRDefault="00EB6A66">
      <w:pPr>
        <w:pStyle w:val="Caption"/>
        <w:jc w:val="both"/>
        <w:rPr>
          <w:del w:id="7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946DF6">
        <w:rPr>
          <w:rFonts w:ascii="Times New Roman" w:hAnsi="Times New Roman" w:cs="Times New Roman"/>
          <w:color w:val="000000" w:themeColor="text1"/>
          <w:sz w:val="24"/>
          <w:szCs w:val="24"/>
          <w:rPrChange w:id="78" w:author="Bo Shen" w:date="2023-03-02T14:39:00Z">
            <w:rPr>
              <w:rFonts w:ascii="Times New Roman" w:hAnsi="Times New Roman" w:cs="Times New Roman"/>
              <w:color w:val="000000" w:themeColor="text1"/>
              <w:sz w:val="24"/>
              <w:szCs w:val="24"/>
            </w:rPr>
          </w:rPrChange>
        </w:rPr>
        <w:t>R</w:t>
      </w:r>
      <w:r w:rsidRPr="00946DF6">
        <w:rPr>
          <w:rFonts w:ascii="Times New Roman" w:hAnsi="Times New Roman" w:cs="Times New Roman"/>
          <w:color w:val="000000" w:themeColor="text1"/>
          <w:sz w:val="24"/>
          <w:szCs w:val="24"/>
          <w:vertAlign w:val="subscript"/>
          <w:rPrChange w:id="79"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i w:val="0"/>
          <w:color w:val="000000" w:themeColor="text1"/>
          <w:sz w:val="24"/>
          <w:szCs w:val="24"/>
        </w:rPr>
        <w:t xml:space="preserve"> (indicated by color) increase with the direct input </w:t>
      </w:r>
      <w:r w:rsidRPr="00946DF6">
        <w:rPr>
          <w:rFonts w:ascii="Times New Roman" w:hAnsi="Times New Roman" w:cs="Times New Roman"/>
          <w:color w:val="000000" w:themeColor="text1"/>
          <w:sz w:val="24"/>
          <w:szCs w:val="24"/>
          <w:rPrChange w:id="80"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81"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i w:val="0"/>
          <w:color w:val="000000" w:themeColor="text1"/>
          <w:sz w:val="24"/>
          <w:szCs w:val="24"/>
        </w:rPr>
        <w:t xml:space="preserve"> but decrease with the contextual input </w:t>
      </w:r>
      <w:r w:rsidRPr="00946DF6">
        <w:rPr>
          <w:rFonts w:ascii="Times New Roman" w:hAnsi="Times New Roman" w:cs="Times New Roman"/>
          <w:color w:val="000000" w:themeColor="text1"/>
          <w:sz w:val="24"/>
          <w:szCs w:val="24"/>
          <w:rPrChange w:id="82"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83" w:author="Bo Shen" w:date="2023-03-02T14:39:00Z">
            <w:rPr>
              <w:rFonts w:ascii="Times New Roman" w:hAnsi="Times New Roman" w:cs="Times New Roman"/>
              <w:color w:val="000000" w:themeColor="text1"/>
              <w:sz w:val="24"/>
              <w:szCs w:val="24"/>
              <w:vertAlign w:val="subscript"/>
            </w:rPr>
          </w:rPrChange>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946DF6">
        <w:rPr>
          <w:rFonts w:ascii="Times New Roman" w:hAnsi="Times New Roman" w:cs="Times New Roman"/>
          <w:color w:val="000000" w:themeColor="text1"/>
          <w:sz w:val="24"/>
          <w:szCs w:val="24"/>
          <w:rPrChange w:id="84"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85"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and </w:t>
      </w:r>
      <w:r w:rsidRPr="00946DF6">
        <w:rPr>
          <w:rFonts w:ascii="Times New Roman" w:hAnsi="Times New Roman" w:cs="Times New Roman"/>
          <w:color w:val="000000" w:themeColor="text1"/>
          <w:sz w:val="24"/>
          <w:szCs w:val="24"/>
          <w:rPrChange w:id="86"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87" w:author="Bo Shen" w:date="2023-03-02T14:39:00Z">
            <w:rPr>
              <w:rFonts w:ascii="Times New Roman" w:hAnsi="Times New Roman" w:cs="Times New Roman"/>
              <w:color w:val="000000" w:themeColor="text1"/>
              <w:sz w:val="24"/>
              <w:szCs w:val="24"/>
              <w:vertAlign w:val="subscript"/>
            </w:rPr>
          </w:rPrChange>
        </w:rPr>
        <w:t>2</w:t>
      </w:r>
      <w:r w:rsidRPr="001D21D9">
        <w:rPr>
          <w:rFonts w:ascii="Times New Roman" w:hAnsi="Times New Roman" w:cs="Times New Roman"/>
          <w:i w:val="0"/>
          <w:color w:val="000000" w:themeColor="text1"/>
          <w:sz w:val="24"/>
          <w:szCs w:val="24"/>
        </w:rPr>
        <w:t xml:space="preserve"> within a reasonable scale), </w:t>
      </w:r>
      <w:r w:rsidRPr="00946DF6">
        <w:rPr>
          <w:rFonts w:ascii="Times New Roman" w:hAnsi="Times New Roman" w:cs="Times New Roman"/>
          <w:color w:val="000000" w:themeColor="text1"/>
          <w:sz w:val="24"/>
          <w:szCs w:val="24"/>
          <w:rPrChange w:id="88" w:author="Bo Shen" w:date="2023-03-02T14:39:00Z">
            <w:rPr>
              <w:rFonts w:ascii="Times New Roman" w:hAnsi="Times New Roman" w:cs="Times New Roman"/>
              <w:color w:val="000000" w:themeColor="text1"/>
              <w:sz w:val="24"/>
              <w:szCs w:val="24"/>
            </w:rPr>
          </w:rPrChange>
        </w:rPr>
        <w:t>R</w:t>
      </w:r>
      <w:r w:rsidRPr="00946DF6">
        <w:rPr>
          <w:rFonts w:ascii="Times New Roman" w:hAnsi="Times New Roman" w:cs="Times New Roman"/>
          <w:color w:val="000000" w:themeColor="text1"/>
          <w:sz w:val="24"/>
          <w:szCs w:val="24"/>
          <w:vertAlign w:val="subscript"/>
          <w:rPrChange w:id="89"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i w:val="0"/>
          <w:color w:val="000000" w:themeColor="text1"/>
          <w:sz w:val="24"/>
          <w:szCs w:val="24"/>
        </w:rPr>
        <w:t xml:space="preserve"> activity is high when </w:t>
      </w:r>
      <w:r w:rsidRPr="00946DF6">
        <w:rPr>
          <w:rFonts w:ascii="Times New Roman" w:hAnsi="Times New Roman" w:cs="Times New Roman"/>
          <w:color w:val="000000" w:themeColor="text1"/>
          <w:sz w:val="24"/>
          <w:szCs w:val="24"/>
          <w:rPrChange w:id="90"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91"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&gt; </w:t>
      </w:r>
      <w:r w:rsidRPr="00946DF6">
        <w:rPr>
          <w:rFonts w:ascii="Times New Roman" w:hAnsi="Times New Roman" w:cs="Times New Roman"/>
          <w:color w:val="000000" w:themeColor="text1"/>
          <w:sz w:val="24"/>
          <w:szCs w:val="24"/>
          <w:rPrChange w:id="92"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93" w:author="Bo Shen" w:date="2023-03-02T14:39:00Z">
            <w:rPr>
              <w:rFonts w:ascii="Times New Roman" w:hAnsi="Times New Roman" w:cs="Times New Roman"/>
              <w:color w:val="000000" w:themeColor="text1"/>
              <w:sz w:val="24"/>
              <w:szCs w:val="24"/>
              <w:vertAlign w:val="subscript"/>
            </w:rPr>
          </w:rPrChange>
        </w:rPr>
        <w:t>2</w:t>
      </w:r>
      <w:r w:rsidRPr="001D21D9">
        <w:rPr>
          <w:rFonts w:ascii="Times New Roman" w:hAnsi="Times New Roman" w:cs="Times New Roman"/>
          <w:i w:val="0"/>
          <w:color w:val="000000" w:themeColor="text1"/>
          <w:sz w:val="24"/>
          <w:szCs w:val="24"/>
        </w:rPr>
        <w:t xml:space="preserve"> and low when </w:t>
      </w:r>
      <w:r w:rsidRPr="00946DF6">
        <w:rPr>
          <w:rFonts w:ascii="Times New Roman" w:hAnsi="Times New Roman" w:cs="Times New Roman"/>
          <w:color w:val="000000" w:themeColor="text1"/>
          <w:sz w:val="24"/>
          <w:szCs w:val="24"/>
          <w:rPrChange w:id="94"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95"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&lt; </w:t>
      </w:r>
      <w:r w:rsidRPr="00946DF6">
        <w:rPr>
          <w:rFonts w:ascii="Times New Roman" w:hAnsi="Times New Roman" w:cs="Times New Roman"/>
          <w:color w:val="000000" w:themeColor="text1"/>
          <w:sz w:val="24"/>
          <w:szCs w:val="24"/>
          <w:rPrChange w:id="96"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97" w:author="Bo Shen" w:date="2023-03-02T14:39:00Z">
            <w:rPr>
              <w:rFonts w:ascii="Times New Roman" w:hAnsi="Times New Roman" w:cs="Times New Roman"/>
              <w:color w:val="000000" w:themeColor="text1"/>
              <w:sz w:val="24"/>
              <w:szCs w:val="24"/>
              <w:vertAlign w:val="subscript"/>
            </w:rPr>
          </w:rPrChange>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98"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99"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100" w:author="Bo Shen" w:date="2023-01-23T18:08:00Z">
        <w:r>
          <w:rPr>
            <w:rFonts w:ascii="Times New Roman" w:hAnsi="Times New Roman" w:cs="Times New Roman"/>
            <w:i w:val="0"/>
            <w:color w:val="000000" w:themeColor="text1"/>
            <w:sz w:val="24"/>
            <w:szCs w:val="24"/>
          </w:rPr>
          <w:t>captur</w:t>
        </w:r>
      </w:ins>
      <w:ins w:id="101" w:author="Bo Shen" w:date="2023-01-23T18:10:00Z">
        <w:r>
          <w:rPr>
            <w:rFonts w:ascii="Times New Roman" w:hAnsi="Times New Roman" w:cs="Times New Roman"/>
            <w:i w:val="0"/>
            <w:color w:val="000000" w:themeColor="text1"/>
            <w:sz w:val="24"/>
            <w:szCs w:val="24"/>
          </w:rPr>
          <w:t>ing</w:t>
        </w:r>
      </w:ins>
      <w:ins w:id="102" w:author="Bo Shen" w:date="2023-01-23T18:08:00Z">
        <w:r>
          <w:rPr>
            <w:rFonts w:ascii="Times New Roman" w:hAnsi="Times New Roman" w:cs="Times New Roman"/>
            <w:i w:val="0"/>
            <w:color w:val="000000" w:themeColor="text1"/>
            <w:sz w:val="24"/>
            <w:szCs w:val="24"/>
          </w:rPr>
          <w:t xml:space="preserve"> the neural activities </w:t>
        </w:r>
      </w:ins>
      <w:del w:id="10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10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10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946DF6">
        <w:rPr>
          <w:rFonts w:ascii="Times New Roman" w:hAnsi="Times New Roman" w:cs="Times New Roman"/>
          <w:color w:val="000000" w:themeColor="text1"/>
          <w:sz w:val="24"/>
          <w:szCs w:val="24"/>
          <w:rPrChange w:id="106"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107" w:author="Bo Shen" w:date="2023-03-02T14:39:00Z">
            <w:rPr>
              <w:rFonts w:ascii="Times New Roman" w:hAnsi="Times New Roman" w:cs="Times New Roman"/>
              <w:color w:val="000000" w:themeColor="text1"/>
              <w:sz w:val="24"/>
              <w:szCs w:val="24"/>
              <w:vertAlign w:val="subscript"/>
            </w:rPr>
          </w:rPrChange>
        </w:rPr>
        <w:t>in</w:t>
      </w:r>
      <w:r w:rsidRPr="001D21D9">
        <w:rPr>
          <w:rFonts w:ascii="Times New Roman" w:hAnsi="Times New Roman" w:cs="Times New Roman"/>
          <w:i w:val="0"/>
          <w:color w:val="000000" w:themeColor="text1"/>
          <w:sz w:val="24"/>
          <w:szCs w:val="24"/>
        </w:rPr>
        <w:t>) and outside (</w:t>
      </w:r>
      <w:proofErr w:type="spellStart"/>
      <w:r w:rsidRPr="00946DF6">
        <w:rPr>
          <w:rFonts w:ascii="Times New Roman" w:hAnsi="Times New Roman" w:cs="Times New Roman"/>
          <w:color w:val="000000" w:themeColor="text1"/>
          <w:sz w:val="24"/>
          <w:szCs w:val="24"/>
          <w:rPrChange w:id="108"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109" w:author="Bo Shen" w:date="2023-03-02T14:39:00Z">
            <w:rPr>
              <w:rFonts w:ascii="Times New Roman" w:hAnsi="Times New Roman" w:cs="Times New Roman"/>
              <w:color w:val="000000" w:themeColor="text1"/>
              <w:sz w:val="24"/>
              <w:szCs w:val="24"/>
              <w:vertAlign w:val="subscript"/>
            </w:rPr>
          </w:rPrChange>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110"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rsidR="00EB6A66" w:rsidRDefault="00EB6A66">
      <w:pPr>
        <w:jc w:val="both"/>
        <w:pPrChange w:id="111" w:author="Bo Shen" w:date="2023-03-01T14:55:00Z">
          <w:pPr/>
        </w:pPrChange>
      </w:pPr>
    </w:p>
    <w:p w:rsidR="00EB6A66" w:rsidRDefault="00EB6A66">
      <w:r>
        <w:br w:type="page"/>
      </w:r>
    </w:p>
    <w:p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2"/>
                    <a:stretch>
                      <a:fillRect/>
                    </a:stretch>
                  </pic:blipFill>
                  <pic:spPr>
                    <a:xfrm>
                      <a:off x="0" y="0"/>
                      <a:ext cx="2552700" cy="2552700"/>
                    </a:xfrm>
                    <a:prstGeom prst="rect">
                      <a:avLst/>
                    </a:prstGeom>
                  </pic:spPr>
                </pic:pic>
              </a:graphicData>
            </a:graphic>
          </wp:inline>
        </w:drawing>
      </w:r>
    </w:p>
    <w:p w:rsidR="00EB6A66" w:rsidRDefault="00EB6A66">
      <w:pPr>
        <w:jc w:val="both"/>
        <w:pPrChange w:id="112" w:author="Bo Shen" w:date="2023-03-01T14:55:00Z">
          <w:pPr/>
        </w:pPrChange>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113" w:author="Bo Shen" w:date="2023-01-23T18:15:00Z">
        <w:r>
          <w:rPr>
            <w:rFonts w:ascii="Times New Roman" w:hAnsi="Times New Roman" w:cs="Times New Roman"/>
          </w:rPr>
          <w:t xml:space="preserve"> The best fitting parameters are no longer in a regime of winner-take-all competition.</w:t>
        </w:r>
      </w:ins>
    </w:p>
    <w:p w:rsidR="00EB6A66" w:rsidRDefault="00EB6A66">
      <w:r>
        <w:br w:type="page"/>
      </w:r>
    </w:p>
    <w:p w:rsidR="00EB6A66" w:rsidRDefault="00EB6A66" w:rsidP="00E75038">
      <w:pPr>
        <w:pStyle w:val="Caption"/>
        <w:keepNext/>
        <w:jc w:val="center"/>
      </w:pPr>
      <w:ins w:id="114" w:author="Bo Shen" w:date="2023-02-03T17:16:00Z">
        <w:r>
          <w:rPr>
            <w:noProof/>
            <w:lang w:eastAsia="en-US"/>
          </w:rPr>
          <w:lastRenderedPageBreak/>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3"/>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115" w:author="Bo Shen" w:date="2023-02-03T17:12:00Z">
        <w:r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4"/>
                      <a:stretch>
                        <a:fillRect/>
                      </a:stretch>
                    </pic:blipFill>
                    <pic:spPr>
                      <a:xfrm>
                        <a:off x="0" y="0"/>
                        <a:ext cx="5713739" cy="6470687"/>
                      </a:xfrm>
                      <a:prstGeom prst="rect">
                        <a:avLst/>
                      </a:prstGeom>
                    </pic:spPr>
                  </pic:pic>
                </a:graphicData>
              </a:graphic>
            </wp:inline>
          </w:drawing>
        </w:r>
      </w:del>
    </w:p>
    <w:p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116" w:author="Bo Shen" w:date="2023-02-03T17:17:00Z">
        <w:r w:rsidRPr="00487FB9" w:rsidDel="00FB5198">
          <w:rPr>
            <w:rFonts w:ascii="Times New Roman" w:hAnsi="Times New Roman" w:cs="Times New Roman"/>
            <w:i w:val="0"/>
            <w:color w:val="000000" w:themeColor="text1"/>
            <w:sz w:val="24"/>
            <w:szCs w:val="24"/>
          </w:rPr>
          <w:delText>Choice accuracy</w:delText>
        </w:r>
      </w:del>
      <w:ins w:id="117"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118"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119" w:author="Bo Shen" w:date="2023-02-03T17:18:00Z">
        <w:r w:rsidRPr="00FB5198" w:rsidDel="00FB5198">
          <w:rPr>
            <w:rFonts w:ascii="Times New Roman" w:hAnsi="Times New Roman" w:cs="Times New Roman"/>
            <w:iCs w:val="0"/>
            <w:color w:val="000000" w:themeColor="text1"/>
            <w:sz w:val="24"/>
            <w:szCs w:val="24"/>
            <w:rPrChange w:id="120" w:author="Bo Shen" w:date="2023-02-03T17:18:00Z">
              <w:rPr>
                <w:rFonts w:ascii="Times New Roman" w:hAnsi="Times New Roman" w:cs="Times New Roman"/>
                <w:i w:val="0"/>
                <w:color w:val="000000" w:themeColor="text1"/>
                <w:sz w:val="24"/>
                <w:szCs w:val="24"/>
              </w:rPr>
            </w:rPrChange>
          </w:rPr>
          <w:delText xml:space="preserve">RT </w:delText>
        </w:r>
      </w:del>
      <w:ins w:id="121" w:author="Bo Shen" w:date="2023-02-03T17:18:00Z">
        <w:r w:rsidRPr="00FB5198">
          <w:rPr>
            <w:rFonts w:ascii="Times New Roman" w:hAnsi="Times New Roman" w:cs="Times New Roman"/>
            <w:iCs w:val="0"/>
            <w:color w:val="000000" w:themeColor="text1"/>
            <w:sz w:val="24"/>
            <w:szCs w:val="24"/>
            <w:rPrChange w:id="122"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123"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124" w:author="Bo Shen" w:date="2023-02-13T11:45:00Z">
        <w:r>
          <w:rPr>
            <w:rFonts w:ascii="Times New Roman" w:hAnsi="Times New Roman" w:cs="Times New Roman"/>
            <w:i w:val="0"/>
            <w:color w:val="000000" w:themeColor="text1"/>
            <w:sz w:val="24"/>
            <w:szCs w:val="24"/>
          </w:rPr>
          <w:t xml:space="preserve"> </w:t>
        </w:r>
      </w:ins>
      <w:del w:id="125"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w:t>
      </w:r>
      <w:r>
        <w:rPr>
          <w:rFonts w:ascii="Times New Roman" w:hAnsi="Times New Roman" w:cs="Times New Roman"/>
          <w:i w:val="0"/>
          <w:color w:val="000000" w:themeColor="text1"/>
          <w:sz w:val="24"/>
          <w:szCs w:val="24"/>
        </w:rPr>
        <w:lastRenderedPageBreak/>
        <w:t>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126"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rsidR="00EB6A66" w:rsidRDefault="00EB6A66"/>
    <w:p w:rsidR="00EB6A66" w:rsidRDefault="00EB6A66">
      <w:r>
        <w:br w:type="page"/>
      </w:r>
    </w:p>
    <w:p w:rsidR="00EB6A66" w:rsidRDefault="000A00C8" w:rsidP="009765D1">
      <w:pPr>
        <w:keepNext/>
        <w:spacing w:line="480" w:lineRule="auto"/>
        <w:jc w:val="both"/>
      </w:pPr>
      <w:ins w:id="127" w:author="Bo Shen" w:date="2023-03-02T15:11:00Z">
        <w:r>
          <w:rPr>
            <w:noProof/>
            <w:lang w:eastAsia="en-US"/>
          </w:rPr>
          <w:lastRenderedPageBreak/>
          <w:drawing>
            <wp:inline distT="0" distB="0" distL="0" distR="0">
              <wp:extent cx="5943600" cy="3753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ins>
      <w:del w:id="128" w:author="Bo Shen" w:date="2023-02-03T18:04:00Z">
        <w:r w:rsidR="00EB6A66"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6">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129" w:name="_Ref60739534"/>
      <w:r w:rsidRPr="00CC16B6">
        <w:rPr>
          <w:rFonts w:ascii="Times New Roman" w:hAnsi="Times New Roman" w:cs="Times New Roman"/>
          <w:b/>
          <w:i w:val="0"/>
          <w:color w:val="000000" w:themeColor="text1"/>
          <w:sz w:val="24"/>
          <w:szCs w:val="24"/>
        </w:rPr>
        <w:t xml:space="preserve">Figure </w:t>
      </w:r>
      <w:bookmarkEnd w:id="129"/>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130" w:author="Bo Shen" w:date="2023-02-13T11:45:00Z">
        <w:r>
          <w:rPr>
            <w:rFonts w:ascii="Times New Roman" w:hAnsi="Times New Roman" w:cs="Times New Roman"/>
            <w:b/>
            <w:i w:val="0"/>
            <w:color w:val="000000" w:themeColor="text1"/>
            <w:sz w:val="24"/>
            <w:szCs w:val="24"/>
          </w:rPr>
          <w:t xml:space="preserve"> </w:t>
        </w:r>
      </w:ins>
      <w:del w:id="131"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132" w:author="Bo Shen" w:date="2023-02-03T18:05:00Z">
            <w:rPr>
              <w:rFonts w:ascii="Cambria Math" w:hAnsi="Cambria Math" w:cs="Times New Roman"/>
              <w:color w:val="000000" w:themeColor="text1"/>
              <w:sz w:val="24"/>
              <w:szCs w:val="24"/>
            </w:rPr>
            <m:t>+</m:t>
          </w:ins>
        </m:r>
        <m:sSub>
          <m:sSubPr>
            <m:ctrlPr>
              <w:ins w:id="133" w:author="Bo Shen" w:date="2023-03-02T14:40:00Z">
                <w:rPr>
                  <w:rFonts w:ascii="Cambria Math" w:hAnsi="Cambria Math" w:cs="Times New Roman"/>
                  <w:color w:val="000000" w:themeColor="text1"/>
                  <w:sz w:val="24"/>
                  <w:szCs w:val="24"/>
                </w:rPr>
              </w:ins>
            </m:ctrlPr>
          </m:sSubPr>
          <m:e>
            <m:r>
              <w:ins w:id="134" w:author="Bo Shen" w:date="2023-03-02T14:40:00Z">
                <w:rPr>
                  <w:rFonts w:ascii="Cambria Math" w:hAnsi="Cambria Math" w:cs="Times New Roman"/>
                  <w:color w:val="000000" w:themeColor="text1"/>
                  <w:sz w:val="24"/>
                  <w:szCs w:val="24"/>
                </w:rPr>
                <m:t>B</m:t>
              </w:ins>
            </m:r>
          </m:e>
          <m:sub>
            <m:r>
              <w:ins w:id="135" w:author="Bo Shen" w:date="2023-03-02T14:40:00Z">
                <w:rPr>
                  <w:rFonts w:ascii="Cambria Math" w:hAnsi="Cambria Math" w:cs="Times New Roman"/>
                  <w:color w:val="000000" w:themeColor="text1"/>
                  <w:sz w:val="24"/>
                  <w:szCs w:val="24"/>
                </w:rPr>
                <m:t>G</m:t>
              </w:ins>
            </m:r>
          </m:sub>
        </m:sSub>
      </m:oMath>
      <w:r w:rsidRPr="00CC16B6">
        <w:rPr>
          <w:rFonts w:ascii="Times New Roman" w:hAnsi="Times New Roman" w:cs="Times New Roman"/>
          <w:i w:val="0"/>
          <w:color w:val="000000" w:themeColor="text1"/>
          <w:sz w:val="24"/>
          <w:szCs w:val="24"/>
        </w:rPr>
        <w:t xml:space="preserve">. Parameters used </w:t>
      </w:r>
      <w:ins w:id="136" w:author="Bo Shen" w:date="2023-03-02T14:42:00Z">
        <w:r w:rsidR="002B4EC3">
          <w:rPr>
            <w:rFonts w:ascii="Times New Roman" w:hAnsi="Times New Roman" w:cs="Times New Roman"/>
            <w:i w:val="0"/>
            <w:color w:val="000000" w:themeColor="text1"/>
            <w:sz w:val="24"/>
            <w:szCs w:val="24"/>
          </w:rPr>
          <w:t xml:space="preserve">for visualization </w:t>
        </w:r>
      </w:ins>
      <w:r w:rsidRPr="00CC16B6">
        <w:rPr>
          <w:rFonts w:ascii="Times New Roman" w:hAnsi="Times New Roman" w:cs="Times New Roman"/>
          <w:i w:val="0"/>
          <w:color w:val="000000" w:themeColor="text1"/>
          <w:sz w:val="24"/>
          <w:szCs w:val="24"/>
        </w:rPr>
        <w:t>in these panels</w:t>
      </w:r>
      <w:del w:id="137" w:author="Bo Shen" w:date="2023-03-02T14:42:00Z">
        <w:r w:rsidRPr="00CC16B6" w:rsidDel="002B4EC3">
          <w:rPr>
            <w:rFonts w:ascii="Times New Roman" w:hAnsi="Times New Roman" w:cs="Times New Roman"/>
            <w:i w:val="0"/>
            <w:color w:val="000000" w:themeColor="text1"/>
            <w:sz w:val="24"/>
            <w:szCs w:val="24"/>
          </w:rPr>
          <w:delText xml:space="preserve"> are</w:delText>
        </w:r>
      </w:del>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38" w:author="Bo Shen" w:date="2023-03-02T14:41:00Z">
            <w:rPr>
              <w:rFonts w:ascii="Times New Roman" w:hAnsi="Times New Roman" w:cs="Times New Roman"/>
              <w:i w:val="0"/>
              <w:color w:val="000000" w:themeColor="text1"/>
              <w:sz w:val="24"/>
              <w:szCs w:val="24"/>
            </w:rPr>
          </w:rPrChange>
        </w:rPr>
        <w:t>B</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39" w:author="Bo Shen" w:date="2023-03-02T14:41:00Z">
            <w:rPr>
              <w:rFonts w:ascii="Times New Roman" w:hAnsi="Times New Roman" w:cs="Times New Roman"/>
              <w:i w:val="0"/>
              <w:color w:val="000000" w:themeColor="text1"/>
              <w:sz w:val="24"/>
              <w:szCs w:val="24"/>
            </w:rPr>
          </w:rPrChange>
        </w:rPr>
        <w:t>C</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40" w:author="Bo Shen" w:date="2023-03-02T14:41:00Z">
            <w:rPr>
              <w:rFonts w:ascii="Times New Roman" w:hAnsi="Times New Roman" w:cs="Times New Roman"/>
              <w:i w:val="0"/>
              <w:color w:val="000000" w:themeColor="text1"/>
              <w:sz w:val="24"/>
              <w:szCs w:val="24"/>
            </w:rPr>
          </w:rPrChange>
        </w:rPr>
        <w:t>D</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41" w:author="Bo Shen" w:date="2023-03-02T14:41:00Z">
            <w:rPr>
              <w:rFonts w:ascii="Times New Roman" w:hAnsi="Times New Roman" w:cs="Times New Roman"/>
              <w:i w:val="0"/>
              <w:color w:val="000000" w:themeColor="text1"/>
              <w:sz w:val="24"/>
              <w:szCs w:val="24"/>
            </w:rPr>
          </w:rPrChange>
        </w:rPr>
        <w:t>E</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42" w:author="Bo Shen" w:date="2023-03-02T14:41:00Z">
            <w:rPr>
              <w:rFonts w:ascii="Times New Roman" w:hAnsi="Times New Roman" w:cs="Times New Roman"/>
              <w:i w:val="0"/>
              <w:color w:val="000000" w:themeColor="text1"/>
              <w:sz w:val="24"/>
              <w:szCs w:val="24"/>
            </w:rPr>
          </w:rPrChange>
        </w:rPr>
        <w:t>F</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w:t>
      </w:r>
      <w:ins w:id="143" w:author="Bo Shen" w:date="2023-03-02T14:41:00Z">
        <w:r w:rsidR="009B5201" w:rsidRPr="009B5201">
          <w:rPr>
            <w:rFonts w:ascii="Cambria Math" w:hAnsi="Cambria Math" w:cs="Times New Roman"/>
            <w:color w:val="000000" w:themeColor="text1"/>
            <w:sz w:val="24"/>
            <w:szCs w:val="24"/>
          </w:rPr>
          <w:t xml:space="preserve"> </w:t>
        </w:r>
      </w:ins>
      <m:oMath>
        <m:sSub>
          <m:sSubPr>
            <m:ctrlPr>
              <w:ins w:id="144" w:author="Bo Shen" w:date="2023-03-02T14:41:00Z">
                <w:rPr>
                  <w:rFonts w:ascii="Cambria Math" w:hAnsi="Cambria Math" w:cs="Times New Roman"/>
                  <w:color w:val="000000" w:themeColor="text1"/>
                  <w:sz w:val="24"/>
                  <w:szCs w:val="24"/>
                </w:rPr>
              </w:ins>
            </m:ctrlPr>
          </m:sSubPr>
          <m:e>
            <m:r>
              <w:ins w:id="145" w:author="Bo Shen" w:date="2023-03-02T14:41:00Z">
                <w:rPr>
                  <w:rFonts w:ascii="Cambria Math" w:hAnsi="Cambria Math" w:cs="Times New Roman"/>
                  <w:color w:val="000000" w:themeColor="text1"/>
                  <w:sz w:val="24"/>
                  <w:szCs w:val="24"/>
                </w:rPr>
                <m:t>B</m:t>
              </w:ins>
            </m:r>
          </m:e>
          <m:sub>
            <m:r>
              <w:ins w:id="146" w:author="Bo Shen" w:date="2023-03-02T14:41:00Z">
                <w:rPr>
                  <w:rFonts w:ascii="Cambria Math" w:hAnsi="Cambria Math" w:cs="Times New Roman"/>
                  <w:color w:val="000000" w:themeColor="text1"/>
                  <w:sz w:val="24"/>
                  <w:szCs w:val="24"/>
                </w:rPr>
                <m:t>R</m:t>
              </w:ins>
            </m:r>
          </m:sub>
        </m:sSub>
      </m:oMath>
      <w:ins w:id="147" w:author="Bo Shen" w:date="2023-03-02T14:41:00Z">
        <w:r w:rsidR="009B5201">
          <w:rPr>
            <w:rFonts w:ascii="Times New Roman" w:hAnsi="Times New Roman" w:cs="Times New Roman"/>
            <w:i w:val="0"/>
            <w:color w:val="000000" w:themeColor="text1"/>
            <w:sz w:val="24"/>
            <w:szCs w:val="24"/>
          </w:rPr>
          <w:t xml:space="preserve"> = 0,</w:t>
        </w:r>
      </w:ins>
      <w:r w:rsidRPr="00CC16B6">
        <w:rPr>
          <w:rFonts w:ascii="Times New Roman" w:hAnsi="Times New Roman" w:cs="Times New Roman"/>
          <w:i w:val="0"/>
          <w:color w:val="000000" w:themeColor="text1"/>
          <w:sz w:val="24"/>
          <w:szCs w:val="24"/>
        </w:rPr>
        <w:t xml:space="preserve"> </w:t>
      </w:r>
      <m:oMath>
        <m:sSub>
          <m:sSubPr>
            <m:ctrlPr>
              <w:ins w:id="148" w:author="Bo Shen" w:date="2023-03-02T14:40:00Z">
                <w:rPr>
                  <w:rFonts w:ascii="Cambria Math" w:hAnsi="Cambria Math" w:cs="Times New Roman"/>
                  <w:color w:val="000000" w:themeColor="text1"/>
                  <w:sz w:val="24"/>
                  <w:szCs w:val="24"/>
                </w:rPr>
              </w:ins>
            </m:ctrlPr>
          </m:sSubPr>
          <m:e>
            <m:r>
              <w:ins w:id="149" w:author="Bo Shen" w:date="2023-03-02T14:40:00Z">
                <w:rPr>
                  <w:rFonts w:ascii="Cambria Math" w:hAnsi="Cambria Math" w:cs="Times New Roman"/>
                  <w:color w:val="000000" w:themeColor="text1"/>
                  <w:sz w:val="24"/>
                  <w:szCs w:val="24"/>
                </w:rPr>
                <m:t>B</m:t>
              </w:ins>
            </m:r>
          </m:e>
          <m:sub>
            <m:r>
              <w:ins w:id="150" w:author="Bo Shen" w:date="2023-03-02T14:40:00Z">
                <w:rPr>
                  <w:rFonts w:ascii="Cambria Math" w:hAnsi="Cambria Math" w:cs="Times New Roman"/>
                  <w:color w:val="000000" w:themeColor="text1"/>
                  <w:sz w:val="24"/>
                  <w:szCs w:val="24"/>
                </w:rPr>
                <m:t>G</m:t>
              </w:ins>
            </m:r>
          </m:sub>
        </m:sSub>
      </m:oMath>
      <w:ins w:id="151"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rsidR="00EB6A66" w:rsidRDefault="00EB6A66"/>
    <w:p w:rsidR="00EB6A66" w:rsidRDefault="00EB6A66">
      <w:r>
        <w:br w:type="page"/>
      </w:r>
    </w:p>
    <w:p w:rsidR="00EB6A66" w:rsidDel="003F0266" w:rsidRDefault="0090259B">
      <w:pPr>
        <w:spacing w:line="480" w:lineRule="auto"/>
        <w:jc w:val="center"/>
        <w:rPr>
          <w:del w:id="152" w:author="Bo Shen" w:date="2023-02-01T15:44:00Z"/>
          <w:rFonts w:ascii="Times New Roman" w:hAnsi="Times New Roman" w:cs="Times New Roman"/>
        </w:rPr>
        <w:pPrChange w:id="153" w:author="Bo Shen" w:date="2023-02-02T17:05:00Z">
          <w:pPr>
            <w:spacing w:line="480" w:lineRule="auto"/>
            <w:jc w:val="both"/>
          </w:pPr>
        </w:pPrChange>
      </w:pPr>
      <w:ins w:id="154" w:author="Bo Shen" w:date="2023-03-01T14:28:00Z">
        <w:r>
          <w:rPr>
            <w:rFonts w:ascii="Times New Roman" w:hAnsi="Times New Roman" w:cs="Times New Roman"/>
            <w:noProof/>
          </w:rPr>
          <w:lastRenderedPageBreak/>
          <w:drawing>
            <wp:inline distT="0" distB="0" distL="0" distR="0">
              <wp:extent cx="5943600" cy="6321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6321425"/>
                      </a:xfrm>
                      <a:prstGeom prst="rect">
                        <a:avLst/>
                      </a:prstGeom>
                    </pic:spPr>
                  </pic:pic>
                </a:graphicData>
              </a:graphic>
            </wp:inline>
          </w:drawing>
        </w:r>
      </w:ins>
    </w:p>
    <w:p w:rsidR="00EB6A66" w:rsidRDefault="00EB6A66" w:rsidP="00703A03">
      <w:pPr>
        <w:keepNext/>
        <w:spacing w:line="480" w:lineRule="auto"/>
        <w:jc w:val="center"/>
      </w:pPr>
      <w:del w:id="155"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8"/>
                      <a:stretch>
                        <a:fillRect/>
                      </a:stretch>
                    </pic:blipFill>
                    <pic:spPr>
                      <a:xfrm>
                        <a:off x="0" y="0"/>
                        <a:ext cx="5943600" cy="4519295"/>
                      </a:xfrm>
                      <a:prstGeom prst="rect">
                        <a:avLst/>
                      </a:prstGeom>
                    </pic:spPr>
                  </pic:pic>
                </a:graphicData>
              </a:graphic>
            </wp:inline>
          </w:drawing>
        </w:r>
      </w:del>
    </w:p>
    <w:p w:rsidR="00EB6A66" w:rsidRPr="004F09EA" w:rsidDel="000D7F3A" w:rsidRDefault="00EB6A66">
      <w:pPr>
        <w:pStyle w:val="Caption"/>
        <w:jc w:val="both"/>
        <w:rPr>
          <w:del w:id="156" w:author="Bo Shen" w:date="2023-02-02T17:14:00Z"/>
          <w:rFonts w:ascii="Times New Roman" w:hAnsi="Times New Roman" w:cs="Times New Roman"/>
          <w:i w:val="0"/>
          <w:sz w:val="24"/>
          <w:szCs w:val="24"/>
          <w:rPrChange w:id="157" w:author="Bo Shen" w:date="2023-03-02T15:13:00Z">
            <w:rPr>
              <w:del w:id="158" w:author="Bo Shen" w:date="2023-02-02T17:14:00Z"/>
              <w:rFonts w:ascii="Times New Roman" w:hAnsi="Times New Roman" w:cs="Times New Roman"/>
              <w:i w:val="0"/>
              <w:color w:val="000000" w:themeColor="text1"/>
              <w:sz w:val="24"/>
              <w:szCs w:val="24"/>
            </w:rPr>
          </w:rPrChange>
        </w:rPr>
      </w:pPr>
      <w:r w:rsidRPr="00EB6A66">
        <w:rPr>
          <w:rFonts w:ascii="Times New Roman" w:hAnsi="Times New Roman" w:cs="Times New Roman"/>
          <w:b/>
          <w:iCs w:val="0"/>
          <w:color w:val="000000" w:themeColor="text1"/>
          <w:sz w:val="24"/>
          <w:szCs w:val="24"/>
        </w:rPr>
        <w:t>Figure 6</w:t>
      </w:r>
      <w:r w:rsidRPr="00EB6A66">
        <w:rPr>
          <w:rFonts w:ascii="Times New Roman" w:hAnsi="Times New Roman" w:cs="Times New Roman"/>
          <w:iCs w:val="0"/>
          <w:color w:val="000000" w:themeColor="text1"/>
          <w:sz w:val="24"/>
          <w:szCs w:val="24"/>
        </w:rPr>
        <w:t xml:space="preserve">. The LDDM performs </w:t>
      </w:r>
      <w:del w:id="159" w:author="Bo Shen" w:date="2023-02-03T09:33:00Z">
        <w:r w:rsidRPr="00C1216B" w:rsidDel="00F06823">
          <w:rPr>
            <w:rFonts w:ascii="Times New Roman" w:hAnsi="Times New Roman" w:cs="Times New Roman"/>
            <w:i w:val="0"/>
            <w:iCs w:val="0"/>
            <w:color w:val="000000" w:themeColor="text1"/>
            <w:sz w:val="24"/>
            <w:szCs w:val="24"/>
          </w:rPr>
          <w:delText>as well as the RNM</w:delText>
        </w:r>
      </w:del>
      <w:ins w:id="160" w:author="Bo Shen" w:date="2023-02-03T09:33:00Z">
        <w:r w:rsidRPr="00C1216B">
          <w:rPr>
            <w:rFonts w:ascii="Times New Roman" w:hAnsi="Times New Roman" w:cs="Times New Roman"/>
            <w:iCs w:val="0"/>
            <w:color w:val="000000" w:themeColor="text1"/>
            <w:sz w:val="24"/>
            <w:szCs w:val="24"/>
            <w:rPrChange w:id="161" w:author="Bo Shen" w:date="2023-03-01T14:31:00Z">
              <w:rPr>
                <w:rFonts w:ascii="Times New Roman" w:hAnsi="Times New Roman" w:cs="Times New Roman"/>
                <w:iCs w:val="0"/>
                <w:color w:val="000000" w:themeColor="text1"/>
                <w:sz w:val="20"/>
                <w:szCs w:val="20"/>
              </w:rPr>
            </w:rPrChange>
          </w:rPr>
          <w:t>well</w:t>
        </w:r>
      </w:ins>
      <w:r w:rsidRPr="00EB6A66">
        <w:rPr>
          <w:rFonts w:ascii="Times New Roman" w:hAnsi="Times New Roman" w:cs="Times New Roman"/>
          <w:iCs w:val="0"/>
          <w:color w:val="000000" w:themeColor="text1"/>
          <w:sz w:val="24"/>
          <w:szCs w:val="24"/>
        </w:rPr>
        <w:t xml:space="preserve"> in capturing empirical behavior and neurophysiological data during perceptual decision-making.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The fitting results of the LDDM and the original RNM (upper-right inset) visualized in </w:t>
      </w:r>
      <w:ins w:id="162" w:author="Bo Shen" w:date="2023-02-02T17:06:00Z">
        <w:r w:rsidRPr="00C1216B">
          <w:rPr>
            <w:rFonts w:ascii="Times New Roman" w:hAnsi="Times New Roman" w:cs="Times New Roman"/>
            <w:iCs w:val="0"/>
            <w:color w:val="000000" w:themeColor="text1"/>
            <w:sz w:val="24"/>
            <w:szCs w:val="24"/>
            <w:rPrChange w:id="163" w:author="Bo Shen" w:date="2023-03-01T14:31:00Z">
              <w:rPr>
                <w:rFonts w:ascii="Times New Roman" w:hAnsi="Times New Roman" w:cs="Times New Roman"/>
                <w:iCs w:val="0"/>
                <w:color w:val="000000" w:themeColor="text1"/>
                <w:sz w:val="22"/>
                <w:szCs w:val="22"/>
              </w:rPr>
            </w:rPrChange>
          </w:rPr>
          <w:t>quantile</w:t>
        </w:r>
        <w:r w:rsidRPr="00EB6A66">
          <w:rPr>
            <w:rFonts w:ascii="Times New Roman" w:hAnsi="Times New Roman" w:cs="Times New Roman"/>
            <w:iCs w:val="0"/>
            <w:color w:val="000000" w:themeColor="text1"/>
            <w:sz w:val="24"/>
            <w:szCs w:val="24"/>
            <w:rPrChange w:id="164" w:author="Bo Shen" w:date="2023-02-03T09:58:00Z">
              <w:rPr>
                <w:rFonts w:ascii="Times New Roman" w:hAnsi="Times New Roman" w:cs="Times New Roman"/>
                <w:iCs w:val="0"/>
                <w:color w:val="000000" w:themeColor="text1"/>
                <w:sz w:val="22"/>
                <w:szCs w:val="22"/>
              </w:rPr>
            </w:rPrChange>
          </w:rPr>
          <w:t xml:space="preserve"> </w:t>
        </w:r>
        <w:r w:rsidRPr="00C1216B">
          <w:rPr>
            <w:rFonts w:ascii="Times New Roman" w:hAnsi="Times New Roman" w:cs="Times New Roman"/>
            <w:iCs w:val="0"/>
            <w:color w:val="000000" w:themeColor="text1"/>
            <w:sz w:val="24"/>
            <w:szCs w:val="24"/>
            <w:rPrChange w:id="165" w:author="Bo Shen" w:date="2023-03-01T14:31:00Z">
              <w:rPr>
                <w:rFonts w:ascii="Times New Roman" w:hAnsi="Times New Roman" w:cs="Times New Roman"/>
                <w:iCs w:val="0"/>
                <w:color w:val="000000" w:themeColor="text1"/>
                <w:sz w:val="22"/>
                <w:szCs w:val="22"/>
              </w:rPr>
            </w:rPrChange>
          </w:rPr>
          <w:t>probabil</w:t>
        </w:r>
      </w:ins>
      <w:ins w:id="166" w:author="Bo Shen" w:date="2023-02-02T17:07:00Z">
        <w:r w:rsidRPr="00C1216B">
          <w:rPr>
            <w:rFonts w:ascii="Times New Roman" w:hAnsi="Times New Roman" w:cs="Times New Roman"/>
            <w:iCs w:val="0"/>
            <w:color w:val="000000" w:themeColor="text1"/>
            <w:sz w:val="24"/>
            <w:szCs w:val="24"/>
            <w:rPrChange w:id="167" w:author="Bo Shen" w:date="2023-03-01T14:31:00Z">
              <w:rPr>
                <w:rFonts w:ascii="Times New Roman" w:hAnsi="Times New Roman" w:cs="Times New Roman"/>
                <w:iCs w:val="0"/>
                <w:color w:val="000000" w:themeColor="text1"/>
                <w:sz w:val="22"/>
                <w:szCs w:val="22"/>
              </w:rPr>
            </w:rPrChange>
          </w:rPr>
          <w:t>ities</w:t>
        </w:r>
      </w:ins>
      <w:del w:id="168" w:author="Bo Shen" w:date="2023-02-02T17:06:00Z">
        <w:r w:rsidRPr="00EB6A66" w:rsidDel="00F84F1D">
          <w:rPr>
            <w:rFonts w:ascii="Times New Roman" w:hAnsi="Times New Roman" w:cs="Times New Roman"/>
            <w:iCs w:val="0"/>
            <w:color w:val="000000" w:themeColor="text1"/>
            <w:sz w:val="24"/>
            <w:szCs w:val="24"/>
          </w:rPr>
          <w:delText>Q</w:delText>
        </w:r>
      </w:del>
      <w:del w:id="169" w:author="Bo Shen" w:date="2022-11-28T13:49:00Z">
        <w:r w:rsidRPr="00EB6A66" w:rsidDel="00662EFE">
          <w:rPr>
            <w:rFonts w:ascii="Times New Roman" w:hAnsi="Times New Roman" w:cs="Times New Roman"/>
            <w:iCs w:val="0"/>
            <w:color w:val="000000" w:themeColor="text1"/>
            <w:sz w:val="24"/>
            <w:szCs w:val="24"/>
          </w:rPr>
          <w:delText>-Q plots</w:delText>
        </w:r>
      </w:del>
      <w:r w:rsidRPr="00EB6A66">
        <w:rPr>
          <w:rFonts w:ascii="Times New Roman" w:hAnsi="Times New Roman" w:cs="Times New Roman"/>
          <w:iCs w:val="0"/>
          <w:color w:val="000000" w:themeColor="text1"/>
          <w:sz w:val="24"/>
          <w:szCs w:val="24"/>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B6A66">
        <w:rPr>
          <w:rFonts w:ascii="Times New Roman" w:hAnsi="Times New Roman" w:cs="Times New Roman"/>
          <w:b/>
          <w:iCs w:val="0"/>
          <w:color w:val="000000" w:themeColor="text1"/>
          <w:sz w:val="24"/>
          <w:szCs w:val="24"/>
        </w:rPr>
        <w:t xml:space="preserve"> C</w:t>
      </w:r>
      <w:r w:rsidRPr="00EB6A66">
        <w:rPr>
          <w:rFonts w:ascii="Times New Roman" w:hAnsi="Times New Roman" w:cs="Times New Roman"/>
          <w:iCs w:val="0"/>
          <w:color w:val="000000" w:themeColor="text1"/>
          <w:sz w:val="24"/>
          <w:szCs w:val="24"/>
        </w:rPr>
        <w:t xml:space="preserve">. Model predicted psychometric function </w:t>
      </w:r>
      <w:r w:rsidRPr="00EB6A66">
        <w:rPr>
          <w:rFonts w:ascii="Times New Roman" w:hAnsi="Times New Roman" w:cs="Times New Roman"/>
          <w:iCs w:val="0"/>
          <w:color w:val="000000" w:themeColor="text1"/>
          <w:sz w:val="24"/>
          <w:szCs w:val="24"/>
        </w:rPr>
        <w:lastRenderedPageBreak/>
        <w:t xml:space="preserve">(upper)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iCs w:val="0"/>
          <w:color w:val="000000" w:themeColor="text1"/>
          <w:sz w:val="24"/>
          <w:szCs w:val="24"/>
        </w:rPr>
        <w:t>D</w:t>
      </w:r>
      <w:r w:rsidRPr="00EB6A66">
        <w:rPr>
          <w:rFonts w:ascii="Times New Roman" w:hAnsi="Times New Roman" w:cs="Times New Roman"/>
          <w:iCs w:val="0"/>
          <w:color w:val="000000" w:themeColor="text1"/>
          <w:sz w:val="24"/>
          <w:szCs w:val="24"/>
        </w:rPr>
        <w:t>. The</w:t>
      </w:r>
      <w:r w:rsidRPr="00F5670C">
        <w:rPr>
          <w:rFonts w:ascii="Times New Roman" w:hAnsi="Times New Roman" w:cs="Times New Roman"/>
          <w:i w:val="0"/>
          <w:iCs w:val="0"/>
          <w:color w:val="000000" w:themeColor="text1"/>
          <w:sz w:val="24"/>
          <w:szCs w:val="24"/>
        </w:rPr>
        <w:t xml:space="preserve"> </w:t>
      </w:r>
      <w:ins w:id="170" w:author="Bo Shen" w:date="2023-02-02T17:15:00Z">
        <w:r w:rsidRPr="00F5670C">
          <w:rPr>
            <w:rFonts w:ascii="Times New Roman" w:hAnsi="Times New Roman" w:cs="Times New Roman"/>
            <w:iCs w:val="0"/>
            <w:color w:val="000000" w:themeColor="text1"/>
            <w:sz w:val="24"/>
            <w:szCs w:val="24"/>
            <w:rPrChange w:id="171" w:author="Bo Shen" w:date="2023-03-01T14:30:00Z">
              <w:rPr>
                <w:rFonts w:ascii="Times New Roman" w:hAnsi="Times New Roman" w:cs="Times New Roman"/>
                <w:iCs w:val="0"/>
                <w:color w:val="000000" w:themeColor="text1"/>
                <w:sz w:val="22"/>
                <w:szCs w:val="22"/>
              </w:rPr>
            </w:rPrChange>
          </w:rPr>
          <w:t xml:space="preserve">model with best-fitting parameters </w:t>
        </w:r>
      </w:ins>
      <w:del w:id="172" w:author="Bo Shen" w:date="2023-02-02T17:15:00Z">
        <w:r w:rsidRPr="00F5670C" w:rsidDel="000D7F3A">
          <w:rPr>
            <w:rFonts w:ascii="Times New Roman" w:hAnsi="Times New Roman" w:cs="Times New Roman"/>
            <w:i w:val="0"/>
            <w:iCs w:val="0"/>
            <w:color w:val="000000" w:themeColor="text1"/>
            <w:sz w:val="24"/>
            <w:szCs w:val="24"/>
          </w:rPr>
          <w:delText>best-fitting model</w:delText>
        </w:r>
      </w:del>
      <w:ins w:id="173" w:author="Bo Shen" w:date="2023-02-02T17:15:00Z">
        <w:r w:rsidRPr="00F5670C">
          <w:rPr>
            <w:rFonts w:ascii="Times New Roman" w:hAnsi="Times New Roman" w:cs="Times New Roman"/>
            <w:iCs w:val="0"/>
            <w:color w:val="000000" w:themeColor="text1"/>
            <w:sz w:val="24"/>
            <w:szCs w:val="24"/>
            <w:rPrChange w:id="174" w:author="Bo Shen" w:date="2023-03-01T14:30:00Z">
              <w:rPr>
                <w:rFonts w:ascii="Times New Roman" w:hAnsi="Times New Roman" w:cs="Times New Roman"/>
                <w:iCs w:val="0"/>
                <w:color w:val="000000" w:themeColor="text1"/>
                <w:sz w:val="22"/>
                <w:szCs w:val="22"/>
              </w:rPr>
            </w:rPrChange>
          </w:rPr>
          <w:t>to the behaviors</w:t>
        </w:r>
      </w:ins>
      <w:r w:rsidRPr="00F5670C">
        <w:rPr>
          <w:rFonts w:ascii="Times New Roman" w:hAnsi="Times New Roman" w:cs="Times New Roman"/>
          <w:i w:val="0"/>
          <w:iCs w:val="0"/>
          <w:color w:val="000000" w:themeColor="text1"/>
          <w:sz w:val="24"/>
          <w:szCs w:val="24"/>
        </w:rPr>
        <w:t xml:space="preserve"> </w:t>
      </w:r>
      <w:r w:rsidRPr="00EB6A66">
        <w:rPr>
          <w:rFonts w:ascii="Times New Roman" w:hAnsi="Times New Roman" w:cs="Times New Roman"/>
          <w:iCs w:val="0"/>
          <w:color w:val="000000" w:themeColor="text1"/>
          <w:sz w:val="24"/>
          <w:szCs w:val="24"/>
        </w:rPr>
        <w:t xml:space="preserve">replicates the neural dynamic features of the recorded neural activity. </w:t>
      </w:r>
      <w:r w:rsidRPr="009662EA">
        <w:rPr>
          <w:rFonts w:ascii="Times New Roman" w:hAnsi="Times New Roman" w:cs="Times New Roman"/>
          <w:iCs w:val="0"/>
          <w:color w:val="000000" w:themeColor="text1"/>
        </w:rPr>
        <w:t>R</w:t>
      </w:r>
      <w:r w:rsidRPr="00EB6A66">
        <w:rPr>
          <w:rFonts w:ascii="Times New Roman" w:hAnsi="Times New Roman" w:cs="Times New Roman"/>
          <w:iCs w:val="0"/>
          <w:color w:val="000000" w:themeColor="text1"/>
          <w:sz w:val="24"/>
          <w:szCs w:val="24"/>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175" w:author="Bo Shen" w:date="2023-02-03T09:34:00Z">
        <w:r w:rsidRPr="00EB6A66">
          <w:rPr>
            <w:rFonts w:ascii="Times New Roman" w:hAnsi="Times New Roman" w:cs="Times New Roman"/>
            <w:i w:val="0"/>
            <w:color w:val="000000" w:themeColor="text1"/>
            <w:sz w:val="24"/>
            <w:szCs w:val="24"/>
            <w:rPrChange w:id="176" w:author="Bo Shen" w:date="2023-02-03T09:58:00Z">
              <w:rPr>
                <w:rFonts w:ascii="Times New Roman" w:hAnsi="Times New Roman" w:cs="Times New Roman"/>
                <w:i w:val="0"/>
                <w:color w:val="000000" w:themeColor="text1"/>
                <w:sz w:val="20"/>
                <w:szCs w:val="20"/>
              </w:rPr>
            </w:rPrChange>
          </w:rPr>
          <w:t xml:space="preserve"> </w:t>
        </w:r>
        <w:r w:rsidRPr="00F859DA">
          <w:rPr>
            <w:rFonts w:ascii="Times New Roman" w:hAnsi="Times New Roman" w:cs="Times New Roman"/>
            <w:i w:val="0"/>
            <w:color w:val="000000" w:themeColor="text1"/>
            <w:sz w:val="24"/>
            <w:szCs w:val="24"/>
            <w:rPrChange w:id="177" w:author="Bo Shen" w:date="2023-03-02T15:12:00Z">
              <w:rPr>
                <w:rFonts w:ascii="Times New Roman" w:hAnsi="Times New Roman" w:cs="Times New Roman"/>
                <w:i w:val="0"/>
                <w:color w:val="000000" w:themeColor="text1"/>
                <w:sz w:val="20"/>
                <w:szCs w:val="20"/>
              </w:rPr>
            </w:rPrChange>
          </w:rPr>
          <w:t>The mean activities at</w:t>
        </w:r>
      </w:ins>
      <w:ins w:id="178" w:author="Bo Shen" w:date="2023-02-03T09:36:00Z">
        <w:r w:rsidRPr="00F859DA">
          <w:rPr>
            <w:rFonts w:ascii="Times New Roman" w:hAnsi="Times New Roman" w:cs="Times New Roman"/>
            <w:i w:val="0"/>
            <w:color w:val="000000" w:themeColor="text1"/>
            <w:sz w:val="24"/>
            <w:szCs w:val="24"/>
            <w:rPrChange w:id="179" w:author="Bo Shen" w:date="2023-03-02T15:12:00Z">
              <w:rPr>
                <w:rFonts w:ascii="Times New Roman" w:hAnsi="Times New Roman" w:cs="Times New Roman"/>
                <w:i w:val="0"/>
                <w:color w:val="000000" w:themeColor="text1"/>
                <w:sz w:val="20"/>
                <w:szCs w:val="20"/>
              </w:rPr>
            </w:rPrChange>
          </w:rPr>
          <w:t xml:space="preserve"> early stage (</w:t>
        </w:r>
      </w:ins>
      <w:ins w:id="180" w:author="Bo Shen" w:date="2023-03-01T14:57:00Z">
        <w:r w:rsidR="0026758E">
          <w:rPr>
            <w:rFonts w:ascii="Times New Roman" w:hAnsi="Times New Roman" w:cs="Times New Roman"/>
            <w:iCs w:val="0"/>
            <w:color w:val="000000" w:themeColor="text1"/>
          </w:rPr>
          <w:t xml:space="preserve">the smallest </w:t>
        </w:r>
      </w:ins>
      <w:ins w:id="181" w:author="Bo Shen" w:date="2023-03-01T14:46:00Z">
        <w:r w:rsidR="00474689">
          <w:rPr>
            <w:rFonts w:ascii="Times New Roman" w:hAnsi="Times New Roman" w:cs="Times New Roman"/>
            <w:iCs w:val="0"/>
            <w:color w:val="000000" w:themeColor="text1"/>
          </w:rPr>
          <w:t xml:space="preserve">median RT of the </w:t>
        </w:r>
      </w:ins>
      <w:ins w:id="182" w:author="Bo Shen" w:date="2023-03-01T14:57:00Z">
        <w:r w:rsidR="0026758E">
          <w:rPr>
            <w:rFonts w:ascii="Times New Roman" w:hAnsi="Times New Roman" w:cs="Times New Roman"/>
            <w:iCs w:val="0"/>
            <w:color w:val="000000" w:themeColor="text1"/>
          </w:rPr>
          <w:t>six</w:t>
        </w:r>
      </w:ins>
      <w:ins w:id="183" w:author="Bo Shen" w:date="2023-03-01T14:47:00Z">
        <w:r w:rsidR="00474689">
          <w:rPr>
            <w:rFonts w:ascii="Times New Roman" w:hAnsi="Times New Roman" w:cs="Times New Roman"/>
            <w:iCs w:val="0"/>
            <w:color w:val="000000" w:themeColor="text1"/>
          </w:rPr>
          <w:t xml:space="preserve"> condition</w:t>
        </w:r>
      </w:ins>
      <w:ins w:id="184" w:author="Bo Shen" w:date="2023-03-01T14:58:00Z">
        <w:r w:rsidR="0026758E">
          <w:rPr>
            <w:rFonts w:ascii="Times New Roman" w:hAnsi="Times New Roman" w:cs="Times New Roman"/>
            <w:iCs w:val="0"/>
            <w:color w:val="000000" w:themeColor="text1"/>
          </w:rPr>
          <w:t>s</w:t>
        </w:r>
      </w:ins>
      <w:ins w:id="185" w:author="Bo Shen" w:date="2023-03-01T14:59:00Z">
        <w:r w:rsidR="002516BE">
          <w:rPr>
            <w:rFonts w:ascii="Times New Roman" w:hAnsi="Times New Roman" w:cs="Times New Roman"/>
            <w:iCs w:val="0"/>
            <w:color w:val="000000" w:themeColor="text1"/>
          </w:rPr>
          <w:t xml:space="preserve">, i.e., 320 </w:t>
        </w:r>
        <w:proofErr w:type="spellStart"/>
        <w:r w:rsidR="002516BE">
          <w:rPr>
            <w:rFonts w:ascii="Times New Roman" w:hAnsi="Times New Roman" w:cs="Times New Roman"/>
            <w:iCs w:val="0"/>
            <w:color w:val="000000" w:themeColor="text1"/>
          </w:rPr>
          <w:t>ms</w:t>
        </w:r>
      </w:ins>
      <w:proofErr w:type="spellEnd"/>
      <w:ins w:id="186" w:author="Bo Shen" w:date="2023-03-01T14:47:00Z">
        <w:r w:rsidR="00474689" w:rsidRPr="00474689">
          <w:rPr>
            <w:rFonts w:ascii="Times New Roman" w:hAnsi="Times New Roman" w:cs="Times New Roman"/>
            <w:iCs w:val="0"/>
            <w:color w:val="000000" w:themeColor="text1"/>
          </w:rPr>
          <w:t xml:space="preserve"> </w:t>
        </w:r>
        <w:r w:rsidR="00474689" w:rsidRPr="00A81C13">
          <w:rPr>
            <w:rFonts w:ascii="Times New Roman" w:hAnsi="Times New Roman" w:cs="Times New Roman"/>
            <w:iCs w:val="0"/>
            <w:color w:val="000000" w:themeColor="text1"/>
            <w:sz w:val="24"/>
            <w:szCs w:val="24"/>
          </w:rPr>
          <w:t>after the onset of stimulus</w:t>
        </w:r>
        <w:r w:rsidR="00474689">
          <w:rPr>
            <w:rFonts w:ascii="Times New Roman" w:hAnsi="Times New Roman" w:cs="Times New Roman"/>
            <w:iCs w:val="0"/>
            <w:color w:val="000000" w:themeColor="text1"/>
          </w:rPr>
          <w:t>,</w:t>
        </w:r>
      </w:ins>
      <w:ins w:id="187" w:author="Bo Shen" w:date="2023-03-01T14:46:00Z">
        <w:r w:rsidR="00474689">
          <w:rPr>
            <w:rFonts w:ascii="Times New Roman" w:hAnsi="Times New Roman" w:cs="Times New Roman"/>
            <w:iCs w:val="0"/>
            <w:color w:val="000000" w:themeColor="text1"/>
          </w:rPr>
          <w:t xml:space="preserve"> </w:t>
        </w:r>
      </w:ins>
      <w:ins w:id="188" w:author="Bo Shen" w:date="2023-02-03T09:36:00Z">
        <w:r w:rsidRPr="00F859DA">
          <w:rPr>
            <w:rFonts w:ascii="Times New Roman" w:hAnsi="Times New Roman" w:cs="Times New Roman"/>
            <w:i w:val="0"/>
            <w:color w:val="000000" w:themeColor="text1"/>
            <w:sz w:val="24"/>
            <w:szCs w:val="24"/>
            <w:rPrChange w:id="189" w:author="Bo Shen" w:date="2023-03-02T15:12:00Z">
              <w:rPr>
                <w:rFonts w:ascii="Times New Roman" w:hAnsi="Times New Roman" w:cs="Times New Roman"/>
                <w:i w:val="0"/>
                <w:color w:val="000000" w:themeColor="text1"/>
                <w:sz w:val="20"/>
                <w:szCs w:val="20"/>
              </w:rPr>
            </w:rPrChange>
          </w:rPr>
          <w:t>indicated</w:t>
        </w:r>
      </w:ins>
      <w:ins w:id="190" w:author="Bo Shen" w:date="2023-02-03T09:37:00Z">
        <w:r w:rsidRPr="00F859DA">
          <w:rPr>
            <w:rFonts w:ascii="Times New Roman" w:hAnsi="Times New Roman" w:cs="Times New Roman"/>
            <w:i w:val="0"/>
            <w:color w:val="000000" w:themeColor="text1"/>
            <w:sz w:val="24"/>
            <w:szCs w:val="24"/>
            <w:rPrChange w:id="191" w:author="Bo Shen" w:date="2023-03-02T15:12:00Z">
              <w:rPr>
                <w:rFonts w:ascii="Times New Roman" w:hAnsi="Times New Roman" w:cs="Times New Roman"/>
                <w:i w:val="0"/>
                <w:color w:val="000000" w:themeColor="text1"/>
                <w:sz w:val="20"/>
                <w:szCs w:val="20"/>
              </w:rPr>
            </w:rPrChange>
          </w:rPr>
          <w:t xml:space="preserve"> by arrows </w:t>
        </w:r>
      </w:ins>
      <w:ins w:id="192" w:author="Bo Shen" w:date="2023-02-03T09:35:00Z">
        <w:r w:rsidRPr="00F859DA">
          <w:rPr>
            <w:rFonts w:ascii="Times New Roman" w:hAnsi="Times New Roman" w:cs="Times New Roman"/>
            <w:b/>
            <w:bCs/>
            <w:i w:val="0"/>
            <w:color w:val="000000" w:themeColor="text1"/>
            <w:sz w:val="24"/>
            <w:szCs w:val="24"/>
            <w:rPrChange w:id="193" w:author="Bo Shen" w:date="2023-03-02T15:12:00Z">
              <w:rPr>
                <w:rFonts w:ascii="Times New Roman" w:hAnsi="Times New Roman" w:cs="Times New Roman"/>
                <w:i w:val="0"/>
                <w:color w:val="000000" w:themeColor="text1"/>
                <w:sz w:val="20"/>
                <w:szCs w:val="20"/>
              </w:rPr>
            </w:rPrChange>
          </w:rPr>
          <w:t>a</w:t>
        </w:r>
        <w:r w:rsidRPr="00F859DA">
          <w:rPr>
            <w:rFonts w:ascii="Times New Roman" w:hAnsi="Times New Roman" w:cs="Times New Roman"/>
            <w:i w:val="0"/>
            <w:color w:val="000000" w:themeColor="text1"/>
            <w:sz w:val="24"/>
            <w:szCs w:val="24"/>
            <w:rPrChange w:id="194" w:author="Bo Shen" w:date="2023-03-02T15:12:00Z">
              <w:rPr>
                <w:rFonts w:ascii="Times New Roman" w:hAnsi="Times New Roman" w:cs="Times New Roman"/>
                <w:i w:val="0"/>
                <w:color w:val="000000" w:themeColor="text1"/>
                <w:sz w:val="20"/>
                <w:szCs w:val="20"/>
              </w:rPr>
            </w:rPrChange>
          </w:rPr>
          <w:t xml:space="preserve"> and </w:t>
        </w:r>
        <w:r w:rsidRPr="00F859DA">
          <w:rPr>
            <w:rFonts w:ascii="Times New Roman" w:hAnsi="Times New Roman" w:cs="Times New Roman"/>
            <w:b/>
            <w:bCs/>
            <w:i w:val="0"/>
            <w:color w:val="000000" w:themeColor="text1"/>
            <w:sz w:val="24"/>
            <w:szCs w:val="24"/>
            <w:rPrChange w:id="195" w:author="Bo Shen" w:date="2023-03-02T15:12:00Z">
              <w:rPr>
                <w:rFonts w:ascii="Times New Roman" w:hAnsi="Times New Roman" w:cs="Times New Roman"/>
                <w:i w:val="0"/>
                <w:color w:val="000000" w:themeColor="text1"/>
                <w:sz w:val="20"/>
                <w:szCs w:val="20"/>
              </w:rPr>
            </w:rPrChange>
          </w:rPr>
          <w:t>b</w:t>
        </w:r>
      </w:ins>
      <w:ins w:id="196" w:author="Bo Shen" w:date="2023-02-03T09:36:00Z">
        <w:r w:rsidRPr="00F859DA">
          <w:rPr>
            <w:rFonts w:ascii="Times New Roman" w:hAnsi="Times New Roman" w:cs="Times New Roman"/>
            <w:i w:val="0"/>
            <w:color w:val="000000" w:themeColor="text1"/>
            <w:sz w:val="24"/>
            <w:szCs w:val="24"/>
            <w:rPrChange w:id="197" w:author="Bo Shen" w:date="2023-03-02T15:12:00Z">
              <w:rPr>
                <w:rFonts w:ascii="Times New Roman" w:hAnsi="Times New Roman" w:cs="Times New Roman"/>
                <w:i w:val="0"/>
                <w:color w:val="000000" w:themeColor="text1"/>
                <w:sz w:val="20"/>
                <w:szCs w:val="20"/>
              </w:rPr>
            </w:rPrChange>
          </w:rPr>
          <w:t>)</w:t>
        </w:r>
      </w:ins>
      <w:ins w:id="198" w:author="Bo Shen" w:date="2023-02-03T09:35:00Z">
        <w:r w:rsidRPr="00F859DA">
          <w:rPr>
            <w:rFonts w:ascii="Times New Roman" w:hAnsi="Times New Roman" w:cs="Times New Roman"/>
            <w:i w:val="0"/>
            <w:color w:val="000000" w:themeColor="text1"/>
            <w:sz w:val="24"/>
            <w:szCs w:val="24"/>
            <w:rPrChange w:id="199" w:author="Bo Shen" w:date="2023-03-02T15:12:00Z">
              <w:rPr>
                <w:rFonts w:ascii="Times New Roman" w:hAnsi="Times New Roman" w:cs="Times New Roman"/>
                <w:i w:val="0"/>
                <w:color w:val="000000" w:themeColor="text1"/>
                <w:sz w:val="20"/>
                <w:szCs w:val="20"/>
              </w:rPr>
            </w:rPrChange>
          </w:rPr>
          <w:t xml:space="preserve"> and at the onset of model choice (</w:t>
        </w:r>
      </w:ins>
      <w:ins w:id="200" w:author="Bo Shen" w:date="2023-02-03T09:39:00Z">
        <w:r w:rsidRPr="00F859DA">
          <w:rPr>
            <w:rFonts w:ascii="Times New Roman" w:hAnsi="Times New Roman" w:cs="Times New Roman"/>
            <w:i w:val="0"/>
            <w:color w:val="000000" w:themeColor="text1"/>
            <w:sz w:val="24"/>
            <w:szCs w:val="24"/>
            <w:rPrChange w:id="201" w:author="Bo Shen" w:date="2023-03-02T15:12:00Z">
              <w:rPr>
                <w:rFonts w:ascii="Times New Roman" w:hAnsi="Times New Roman" w:cs="Times New Roman"/>
                <w:i w:val="0"/>
                <w:color w:val="000000" w:themeColor="text1"/>
                <w:sz w:val="20"/>
                <w:szCs w:val="20"/>
              </w:rPr>
            </w:rPrChange>
          </w:rPr>
          <w:t xml:space="preserve">indicated by arrows </w:t>
        </w:r>
        <w:r w:rsidRPr="00F859DA">
          <w:rPr>
            <w:rFonts w:ascii="Times New Roman" w:hAnsi="Times New Roman" w:cs="Times New Roman"/>
            <w:b/>
            <w:bCs/>
            <w:i w:val="0"/>
            <w:color w:val="000000" w:themeColor="text1"/>
            <w:sz w:val="24"/>
            <w:szCs w:val="24"/>
            <w:rPrChange w:id="202" w:author="Bo Shen" w:date="2023-03-02T15:12:00Z">
              <w:rPr>
                <w:rFonts w:ascii="Times New Roman" w:hAnsi="Times New Roman" w:cs="Times New Roman"/>
                <w:i w:val="0"/>
                <w:color w:val="000000" w:themeColor="text1"/>
                <w:sz w:val="20"/>
                <w:szCs w:val="20"/>
              </w:rPr>
            </w:rPrChange>
          </w:rPr>
          <w:t>c</w:t>
        </w:r>
      </w:ins>
      <w:ins w:id="203" w:author="Bo Shen" w:date="2023-02-03T09:35:00Z">
        <w:r w:rsidRPr="00F859DA">
          <w:rPr>
            <w:rFonts w:ascii="Times New Roman" w:hAnsi="Times New Roman" w:cs="Times New Roman"/>
            <w:i w:val="0"/>
            <w:color w:val="000000" w:themeColor="text1"/>
            <w:sz w:val="24"/>
            <w:szCs w:val="24"/>
            <w:rPrChange w:id="204" w:author="Bo Shen" w:date="2023-03-02T15:12:00Z">
              <w:rPr>
                <w:rFonts w:ascii="Times New Roman" w:hAnsi="Times New Roman" w:cs="Times New Roman"/>
                <w:i w:val="0"/>
                <w:color w:val="000000" w:themeColor="text1"/>
                <w:sz w:val="20"/>
                <w:szCs w:val="20"/>
              </w:rPr>
            </w:rPrChange>
          </w:rPr>
          <w:t xml:space="preserve"> and </w:t>
        </w:r>
        <w:r w:rsidRPr="00F859DA">
          <w:rPr>
            <w:rFonts w:ascii="Times New Roman" w:hAnsi="Times New Roman" w:cs="Times New Roman"/>
            <w:b/>
            <w:bCs/>
            <w:i w:val="0"/>
            <w:color w:val="000000" w:themeColor="text1"/>
            <w:sz w:val="24"/>
            <w:szCs w:val="24"/>
            <w:rPrChange w:id="205" w:author="Bo Shen" w:date="2023-03-02T15:12:00Z">
              <w:rPr>
                <w:rFonts w:ascii="Times New Roman" w:hAnsi="Times New Roman" w:cs="Times New Roman"/>
                <w:i w:val="0"/>
                <w:color w:val="000000" w:themeColor="text1"/>
                <w:sz w:val="20"/>
                <w:szCs w:val="20"/>
              </w:rPr>
            </w:rPrChange>
          </w:rPr>
          <w:t>d</w:t>
        </w:r>
        <w:r w:rsidRPr="00F859DA">
          <w:rPr>
            <w:rFonts w:ascii="Times New Roman" w:hAnsi="Times New Roman" w:cs="Times New Roman"/>
            <w:i w:val="0"/>
            <w:color w:val="000000" w:themeColor="text1"/>
            <w:sz w:val="24"/>
            <w:szCs w:val="24"/>
            <w:rPrChange w:id="206" w:author="Bo Shen" w:date="2023-03-02T15:12:00Z">
              <w:rPr>
                <w:rFonts w:ascii="Times New Roman" w:hAnsi="Times New Roman" w:cs="Times New Roman"/>
                <w:i w:val="0"/>
                <w:color w:val="000000" w:themeColor="text1"/>
                <w:sz w:val="20"/>
                <w:szCs w:val="20"/>
              </w:rPr>
            </w:rPrChange>
          </w:rPr>
          <w:t>)</w:t>
        </w:r>
      </w:ins>
      <w:r w:rsidRPr="00F859DA">
        <w:rPr>
          <w:rFonts w:ascii="Times New Roman" w:hAnsi="Times New Roman" w:cs="Times New Roman"/>
          <w:i w:val="0"/>
          <w:color w:val="000000" w:themeColor="text1"/>
          <w:sz w:val="24"/>
          <w:szCs w:val="24"/>
        </w:rPr>
        <w:t xml:space="preserve"> </w:t>
      </w:r>
      <w:ins w:id="207" w:author="Bo Shen" w:date="2023-02-03T09:35:00Z">
        <w:r w:rsidRPr="00F859DA">
          <w:rPr>
            <w:rFonts w:ascii="Times New Roman" w:hAnsi="Times New Roman" w:cs="Times New Roman"/>
            <w:i w:val="0"/>
            <w:color w:val="000000" w:themeColor="text1"/>
            <w:sz w:val="24"/>
            <w:szCs w:val="24"/>
            <w:rPrChange w:id="208" w:author="Bo Shen" w:date="2023-03-02T15:12:00Z">
              <w:rPr>
                <w:rFonts w:ascii="Times New Roman" w:hAnsi="Times New Roman" w:cs="Times New Roman"/>
                <w:i w:val="0"/>
                <w:color w:val="000000" w:themeColor="text1"/>
                <w:sz w:val="20"/>
                <w:szCs w:val="20"/>
              </w:rPr>
            </w:rPrChange>
          </w:rPr>
          <w:t>were examined in the following panels.</w:t>
        </w:r>
        <w:r w:rsidRPr="00EB6A66">
          <w:rPr>
            <w:rFonts w:ascii="Times New Roman" w:hAnsi="Times New Roman" w:cs="Times New Roman"/>
            <w:i w:val="0"/>
            <w:color w:val="000000" w:themeColor="text1"/>
            <w:sz w:val="24"/>
            <w:szCs w:val="24"/>
            <w:rPrChange w:id="209" w:author="Bo Shen" w:date="2023-02-03T09:58:00Z">
              <w:rPr>
                <w:rFonts w:ascii="Times New Roman" w:hAnsi="Times New Roman" w:cs="Times New Roman"/>
                <w:i w:val="0"/>
                <w:color w:val="000000" w:themeColor="text1"/>
                <w:sz w:val="20"/>
                <w:szCs w:val="20"/>
              </w:rPr>
            </w:rPrChange>
          </w:rPr>
          <w:t xml:space="preserve"> </w:t>
        </w:r>
      </w:ins>
      <w:r w:rsidRPr="00EB6A66">
        <w:rPr>
          <w:rFonts w:ascii="Times New Roman" w:hAnsi="Times New Roman" w:cs="Times New Roman"/>
          <w:b/>
          <w:iCs w:val="0"/>
          <w:color w:val="000000" w:themeColor="text1"/>
          <w:sz w:val="24"/>
          <w:szCs w:val="24"/>
        </w:rPr>
        <w:t>E</w:t>
      </w:r>
      <w:r w:rsidRPr="00EB6A66">
        <w:rPr>
          <w:rFonts w:ascii="Times New Roman" w:hAnsi="Times New Roman" w:cs="Times New Roman"/>
          <w:bCs/>
          <w:iCs w:val="0"/>
          <w:color w:val="000000" w:themeColor="text1"/>
          <w:sz w:val="24"/>
          <w:szCs w:val="24"/>
          <w:rPrChange w:id="210" w:author="Bo Shen" w:date="2023-02-03T09:58:00Z">
            <w:rPr>
              <w:rFonts w:ascii="Times New Roman" w:hAnsi="Times New Roman" w:cs="Times New Roman"/>
              <w:b/>
              <w:iCs w:val="0"/>
              <w:color w:val="000000" w:themeColor="text1"/>
            </w:rPr>
          </w:rPrChange>
        </w:rPr>
        <w:t>.</w:t>
      </w:r>
      <w:r w:rsidRPr="00EB6A66">
        <w:rPr>
          <w:rFonts w:ascii="Times New Roman" w:hAnsi="Times New Roman" w:cs="Times New Roman"/>
          <w:iCs w:val="0"/>
          <w:color w:val="000000" w:themeColor="text1"/>
          <w:sz w:val="24"/>
          <w:szCs w:val="24"/>
        </w:rPr>
        <w:t xml:space="preserve"> </w:t>
      </w:r>
      <w:ins w:id="211" w:author="Bo Shen" w:date="2023-03-01T14:37:00Z">
        <w:r w:rsidR="00786D4E">
          <w:rPr>
            <w:rFonts w:ascii="Times New Roman" w:hAnsi="Times New Roman" w:cs="Times New Roman"/>
            <w:color w:val="000000" w:themeColor="text1"/>
          </w:rPr>
          <w:t>Quanti</w:t>
        </w:r>
      </w:ins>
      <w:ins w:id="212" w:author="Bo Shen" w:date="2023-03-01T14:38:00Z">
        <w:r w:rsidR="00786D4E">
          <w:rPr>
            <w:rFonts w:ascii="Times New Roman" w:hAnsi="Times New Roman" w:cs="Times New Roman"/>
            <w:color w:val="000000" w:themeColor="text1"/>
          </w:rPr>
          <w:t xml:space="preserve">fication of </w:t>
        </w:r>
      </w:ins>
      <w:ins w:id="213" w:author="Bo Shen" w:date="2023-03-01T14:37:00Z">
        <w:r w:rsidR="00786D4E">
          <w:rPr>
            <w:rFonts w:ascii="Times New Roman" w:hAnsi="Times New Roman" w:cs="Times New Roman"/>
            <w:color w:val="000000" w:themeColor="text1"/>
          </w:rPr>
          <w:t xml:space="preserve">the best-fit-to-behavior </w:t>
        </w:r>
      </w:ins>
      <w:ins w:id="214" w:author="Bo Shen" w:date="2023-03-01T14:38:00Z">
        <w:r w:rsidR="00786D4E">
          <w:rPr>
            <w:rFonts w:ascii="Times New Roman" w:hAnsi="Times New Roman" w:cs="Times New Roman"/>
            <w:color w:val="000000" w:themeColor="text1"/>
          </w:rPr>
          <w:t xml:space="preserve">model prediction </w:t>
        </w:r>
      </w:ins>
      <w:ins w:id="215" w:author="Bo Shen" w:date="2023-03-01T14:37:00Z">
        <w:r w:rsidR="00786D4E">
          <w:rPr>
            <w:rFonts w:ascii="Times New Roman" w:hAnsi="Times New Roman" w:cs="Times New Roman"/>
            <w:color w:val="000000" w:themeColor="text1"/>
          </w:rPr>
          <w:t>(</w:t>
        </w:r>
      </w:ins>
      <w:ins w:id="216" w:author="Bo Shen" w:date="2023-03-01T14:38:00Z">
        <w:r w:rsidR="00786D4E">
          <w:rPr>
            <w:rFonts w:ascii="Times New Roman" w:hAnsi="Times New Roman" w:cs="Times New Roman"/>
            <w:color w:val="000000" w:themeColor="text1"/>
          </w:rPr>
          <w:t>dots and lines</w:t>
        </w:r>
      </w:ins>
      <w:ins w:id="217" w:author="Bo Shen" w:date="2023-03-01T14:37:00Z">
        <w:r w:rsidR="00786D4E">
          <w:rPr>
            <w:rFonts w:ascii="Times New Roman" w:hAnsi="Times New Roman" w:cs="Times New Roman"/>
            <w:color w:val="000000" w:themeColor="text1"/>
          </w:rPr>
          <w:t xml:space="preserve">) </w:t>
        </w:r>
      </w:ins>
      <w:ins w:id="218" w:author="Bo Shen" w:date="2023-03-01T14:38:00Z">
        <w:r w:rsidR="00786D4E">
          <w:rPr>
            <w:rFonts w:ascii="Times New Roman" w:hAnsi="Times New Roman" w:cs="Times New Roman"/>
            <w:color w:val="000000" w:themeColor="text1"/>
          </w:rPr>
          <w:t>to</w:t>
        </w:r>
      </w:ins>
      <w:ins w:id="219" w:author="Bo Shen" w:date="2023-03-01T14:37:00Z">
        <w:r w:rsidR="00786D4E">
          <w:rPr>
            <w:rFonts w:ascii="Times New Roman" w:hAnsi="Times New Roman" w:cs="Times New Roman"/>
            <w:color w:val="000000" w:themeColor="text1"/>
          </w:rPr>
          <w:t xml:space="preserve"> the empirical recording</w:t>
        </w:r>
      </w:ins>
      <w:ins w:id="220" w:author="Bo Shen" w:date="2023-03-01T14:39:00Z">
        <w:r w:rsidR="00786D4E">
          <w:rPr>
            <w:rFonts w:ascii="Times New Roman" w:hAnsi="Times New Roman" w:cs="Times New Roman"/>
            <w:color w:val="000000" w:themeColor="text1"/>
          </w:rPr>
          <w:t>s (crosses)</w:t>
        </w:r>
      </w:ins>
      <w:ins w:id="221" w:author="Bo Shen" w:date="2023-03-01T14:37:00Z">
        <w:r w:rsidR="00786D4E">
          <w:rPr>
            <w:rFonts w:ascii="Times New Roman" w:hAnsi="Times New Roman" w:cs="Times New Roman"/>
            <w:color w:val="000000" w:themeColor="text1"/>
          </w:rPr>
          <w:t xml:space="preserve">. </w:t>
        </w:r>
      </w:ins>
      <w:ins w:id="222" w:author="Bo Shen" w:date="2023-02-02T17:11:00Z">
        <w:r w:rsidRPr="0090259B">
          <w:rPr>
            <w:rFonts w:ascii="Times New Roman" w:hAnsi="Times New Roman" w:cs="Times New Roman"/>
            <w:iCs w:val="0"/>
            <w:color w:val="000000" w:themeColor="text1"/>
            <w:sz w:val="24"/>
            <w:szCs w:val="24"/>
            <w:rPrChange w:id="223" w:author="Bo Shen" w:date="2023-03-01T14:28:00Z">
              <w:rPr>
                <w:rFonts w:ascii="Times New Roman" w:hAnsi="Times New Roman" w:cs="Times New Roman"/>
                <w:iCs w:val="0"/>
                <w:color w:val="000000" w:themeColor="text1"/>
                <w:sz w:val="22"/>
                <w:szCs w:val="22"/>
              </w:rPr>
            </w:rPrChange>
          </w:rPr>
          <w:t xml:space="preserve">Upper panel: </w:t>
        </w:r>
      </w:ins>
      <w:del w:id="224" w:author="Bo Shen" w:date="2023-02-02T17:09:00Z">
        <w:r w:rsidRPr="0090259B" w:rsidDel="002F06BC">
          <w:rPr>
            <w:rFonts w:ascii="Times New Roman" w:hAnsi="Times New Roman" w:cs="Times New Roman"/>
            <w:i w:val="0"/>
            <w:color w:val="000000" w:themeColor="text1"/>
            <w:sz w:val="24"/>
            <w:szCs w:val="24"/>
          </w:rPr>
          <w:delText xml:space="preserve">Effect of input strength on </w:delText>
        </w:r>
      </w:del>
      <w:ins w:id="225" w:author="Bo Shen" w:date="2023-02-02T17:11:00Z">
        <w:r w:rsidRPr="0090259B">
          <w:rPr>
            <w:rFonts w:ascii="Times New Roman" w:hAnsi="Times New Roman" w:cs="Times New Roman"/>
            <w:iCs w:val="0"/>
            <w:color w:val="000000" w:themeColor="text1"/>
            <w:sz w:val="24"/>
            <w:szCs w:val="24"/>
            <w:rPrChange w:id="226" w:author="Bo Shen" w:date="2023-03-01T14:28:00Z">
              <w:rPr>
                <w:rFonts w:ascii="Times New Roman" w:hAnsi="Times New Roman" w:cs="Times New Roman"/>
                <w:iCs w:val="0"/>
                <w:color w:val="000000" w:themeColor="text1"/>
                <w:sz w:val="22"/>
                <w:szCs w:val="22"/>
              </w:rPr>
            </w:rPrChange>
          </w:rPr>
          <w:t>t</w:t>
        </w:r>
      </w:ins>
      <w:ins w:id="227" w:author="Bo Shen" w:date="2023-02-02T17:09:00Z">
        <w:r w:rsidRPr="0090259B">
          <w:rPr>
            <w:rFonts w:ascii="Times New Roman" w:hAnsi="Times New Roman" w:cs="Times New Roman"/>
            <w:iCs w:val="0"/>
            <w:color w:val="000000" w:themeColor="text1"/>
            <w:sz w:val="24"/>
            <w:szCs w:val="24"/>
            <w:rPrChange w:id="228" w:author="Bo Shen" w:date="2023-03-01T14:28:00Z">
              <w:rPr>
                <w:rFonts w:ascii="Times New Roman" w:hAnsi="Times New Roman" w:cs="Times New Roman"/>
                <w:iCs w:val="0"/>
                <w:color w:val="000000" w:themeColor="text1"/>
                <w:sz w:val="22"/>
                <w:szCs w:val="22"/>
              </w:rPr>
            </w:rPrChange>
          </w:rPr>
          <w:t>he e</w:t>
        </w:r>
      </w:ins>
      <w:del w:id="229" w:author="Bo Shen" w:date="2023-02-02T17:09:00Z">
        <w:r w:rsidRPr="0090259B" w:rsidDel="002F06BC">
          <w:rPr>
            <w:rFonts w:ascii="Times New Roman" w:hAnsi="Times New Roman" w:cs="Times New Roman"/>
            <w:i w:val="0"/>
            <w:color w:val="000000" w:themeColor="text1"/>
            <w:sz w:val="24"/>
            <w:szCs w:val="24"/>
          </w:rPr>
          <w:delText>e</w:delText>
        </w:r>
      </w:del>
      <w:r w:rsidRPr="0090259B">
        <w:rPr>
          <w:rFonts w:ascii="Times New Roman" w:hAnsi="Times New Roman" w:cs="Times New Roman"/>
          <w:i w:val="0"/>
          <w:color w:val="000000" w:themeColor="text1"/>
          <w:sz w:val="24"/>
          <w:szCs w:val="24"/>
        </w:rPr>
        <w:t>arly</w:t>
      </w:r>
      <w:ins w:id="230" w:author="Bo Shen" w:date="2023-02-02T17:08:00Z">
        <w:r w:rsidRPr="0090259B">
          <w:rPr>
            <w:rFonts w:ascii="Times New Roman" w:hAnsi="Times New Roman" w:cs="Times New Roman"/>
            <w:iCs w:val="0"/>
            <w:color w:val="000000" w:themeColor="text1"/>
            <w:sz w:val="24"/>
            <w:szCs w:val="24"/>
            <w:rPrChange w:id="231" w:author="Bo Shen" w:date="2023-03-01T14:28:00Z">
              <w:rPr>
                <w:rFonts w:ascii="Times New Roman" w:hAnsi="Times New Roman" w:cs="Times New Roman"/>
                <w:iCs w:val="0"/>
                <w:color w:val="000000" w:themeColor="text1"/>
                <w:sz w:val="22"/>
                <w:szCs w:val="22"/>
              </w:rPr>
            </w:rPrChange>
          </w:rPr>
          <w:t>-</w:t>
        </w:r>
      </w:ins>
      <w:del w:id="232" w:author="Bo Shen" w:date="2023-02-02T17:08:00Z">
        <w:r w:rsidRPr="0090259B" w:rsidDel="00F84F1D">
          <w:rPr>
            <w:rFonts w:ascii="Times New Roman" w:hAnsi="Times New Roman" w:cs="Times New Roman"/>
            <w:i w:val="0"/>
            <w:color w:val="000000" w:themeColor="text1"/>
            <w:sz w:val="24"/>
            <w:szCs w:val="24"/>
          </w:rPr>
          <w:delText xml:space="preserve"> </w:delText>
        </w:r>
      </w:del>
      <w:r w:rsidRPr="0090259B">
        <w:rPr>
          <w:rFonts w:ascii="Times New Roman" w:hAnsi="Times New Roman" w:cs="Times New Roman"/>
          <w:i w:val="0"/>
          <w:color w:val="000000" w:themeColor="text1"/>
          <w:sz w:val="24"/>
          <w:szCs w:val="24"/>
        </w:rPr>
        <w:t xml:space="preserve">stage </w:t>
      </w:r>
      <w:del w:id="233" w:author="Bo Shen" w:date="2023-03-01T14:48:00Z">
        <w:r w:rsidRPr="0090259B" w:rsidDel="00210CC2">
          <w:rPr>
            <w:rFonts w:ascii="Times New Roman" w:hAnsi="Times New Roman" w:cs="Times New Roman"/>
            <w:i w:val="0"/>
            <w:color w:val="000000" w:themeColor="text1"/>
            <w:sz w:val="24"/>
            <w:szCs w:val="24"/>
          </w:rPr>
          <w:delText xml:space="preserve">model </w:delText>
        </w:r>
      </w:del>
      <w:r w:rsidRPr="0090259B">
        <w:rPr>
          <w:rFonts w:ascii="Times New Roman" w:hAnsi="Times New Roman" w:cs="Times New Roman"/>
          <w:i w:val="0"/>
          <w:color w:val="000000" w:themeColor="text1"/>
          <w:sz w:val="24"/>
          <w:szCs w:val="24"/>
        </w:rPr>
        <w:t>activit</w:t>
      </w:r>
      <w:ins w:id="234" w:author="Bo Shen" w:date="2023-02-02T17:09:00Z">
        <w:r w:rsidRPr="0090259B">
          <w:rPr>
            <w:rFonts w:ascii="Times New Roman" w:hAnsi="Times New Roman" w:cs="Times New Roman"/>
            <w:iCs w:val="0"/>
            <w:color w:val="000000" w:themeColor="text1"/>
            <w:sz w:val="24"/>
            <w:szCs w:val="24"/>
            <w:rPrChange w:id="235" w:author="Bo Shen" w:date="2023-03-01T14:28:00Z">
              <w:rPr>
                <w:rFonts w:ascii="Times New Roman" w:hAnsi="Times New Roman" w:cs="Times New Roman"/>
                <w:iCs w:val="0"/>
                <w:color w:val="000000" w:themeColor="text1"/>
                <w:sz w:val="22"/>
                <w:szCs w:val="22"/>
              </w:rPr>
            </w:rPrChange>
          </w:rPr>
          <w:t xml:space="preserve">ies </w:t>
        </w:r>
      </w:ins>
      <w:del w:id="236" w:author="Bo Shen" w:date="2023-02-02T17:09:00Z">
        <w:r w:rsidRPr="0090259B" w:rsidDel="002F06BC">
          <w:rPr>
            <w:rFonts w:ascii="Times New Roman" w:hAnsi="Times New Roman" w:cs="Times New Roman"/>
            <w:i w:val="0"/>
            <w:color w:val="000000" w:themeColor="text1"/>
            <w:sz w:val="24"/>
            <w:szCs w:val="24"/>
          </w:rPr>
          <w:delText xml:space="preserve">y </w:delText>
        </w:r>
      </w:del>
      <w:del w:id="237" w:author="Bo Shen" w:date="2023-02-03T09:40:00Z">
        <w:r w:rsidRPr="0090259B" w:rsidDel="003B3AC6">
          <w:rPr>
            <w:rFonts w:ascii="Times New Roman" w:hAnsi="Times New Roman" w:cs="Times New Roman"/>
            <w:i w:val="0"/>
            <w:color w:val="000000" w:themeColor="text1"/>
            <w:sz w:val="24"/>
            <w:szCs w:val="24"/>
          </w:rPr>
          <w:delText>shortly after stimulus onset</w:delText>
        </w:r>
      </w:del>
      <w:del w:id="238" w:author="Bo Shen" w:date="2023-03-01T14:48:00Z">
        <w:r w:rsidRPr="00EB6A66" w:rsidDel="00210CC2">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at </w:t>
      </w:r>
      <w:ins w:id="239" w:author="Bo Shen" w:date="2023-02-03T09:40:00Z">
        <w:r w:rsidRPr="00D31285">
          <w:rPr>
            <w:rFonts w:ascii="Times New Roman" w:hAnsi="Times New Roman" w:cs="Times New Roman"/>
            <w:i w:val="0"/>
            <w:color w:val="000000" w:themeColor="text1"/>
            <w:sz w:val="24"/>
            <w:szCs w:val="24"/>
            <w:rPrChange w:id="240" w:author="Bo Shen" w:date="2023-03-02T15:12:00Z">
              <w:rPr>
                <w:rFonts w:ascii="Times New Roman" w:hAnsi="Times New Roman" w:cs="Times New Roman"/>
                <w:i w:val="0"/>
                <w:color w:val="000000" w:themeColor="text1"/>
                <w:sz w:val="20"/>
                <w:szCs w:val="20"/>
              </w:rPr>
            </w:rPrChange>
          </w:rPr>
          <w:t>the</w:t>
        </w:r>
        <w:r w:rsidRPr="00EB6A66">
          <w:rPr>
            <w:rFonts w:ascii="Times New Roman" w:hAnsi="Times New Roman" w:cs="Times New Roman"/>
            <w:i w:val="0"/>
            <w:color w:val="000000" w:themeColor="text1"/>
            <w:sz w:val="24"/>
            <w:szCs w:val="24"/>
            <w:rPrChange w:id="241" w:author="Bo Shen" w:date="2023-02-03T09:58:00Z">
              <w:rPr>
                <w:rFonts w:ascii="Times New Roman" w:hAnsi="Times New Roman" w:cs="Times New Roman"/>
                <w:i w:val="0"/>
                <w:color w:val="000000" w:themeColor="text1"/>
                <w:sz w:val="20"/>
                <w:szCs w:val="20"/>
              </w:rPr>
            </w:rPrChange>
          </w:rPr>
          <w:t xml:space="preserve"> </w:t>
        </w:r>
      </w:ins>
      <w:ins w:id="242" w:author="Bo Shen" w:date="2023-03-01T14:39:00Z">
        <w:r w:rsidR="00786D4E">
          <w:rPr>
            <w:rFonts w:ascii="Times New Roman" w:hAnsi="Times New Roman" w:cs="Times New Roman"/>
            <w:iCs w:val="0"/>
            <w:color w:val="000000" w:themeColor="text1"/>
          </w:rPr>
          <w:t xml:space="preserve">median RT </w:t>
        </w:r>
      </w:ins>
      <w:del w:id="243" w:author="Bo Shen" w:date="2023-03-01T14:39:00Z">
        <w:r w:rsidRPr="00EB6A66" w:rsidDel="00786D4E">
          <w:rPr>
            <w:rFonts w:ascii="Times New Roman" w:hAnsi="Times New Roman" w:cs="Times New Roman"/>
            <w:iCs w:val="0"/>
            <w:color w:val="000000" w:themeColor="text1"/>
            <w:sz w:val="24"/>
            <w:szCs w:val="24"/>
          </w:rPr>
          <w:delText>t</w:delText>
        </w:r>
      </w:del>
      <w:del w:id="244" w:author="Bo Shen" w:date="2023-02-03T09:40:00Z">
        <w:r w:rsidRPr="00EB6A66" w:rsidDel="003B3AC6">
          <w:rPr>
            <w:rFonts w:ascii="Times New Roman" w:hAnsi="Times New Roman" w:cs="Times New Roman"/>
            <w:iCs w:val="0"/>
            <w:color w:val="000000" w:themeColor="text1"/>
            <w:sz w:val="24"/>
            <w:szCs w:val="24"/>
          </w:rPr>
          <w:delText>imes</w:delText>
        </w:r>
      </w:del>
      <w:del w:id="245" w:author="Bo Shen" w:date="2023-03-01T14:39:00Z">
        <w:r w:rsidRPr="00EB6A66" w:rsidDel="00786D4E">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indicated by arrows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(chosen side) and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(unchosen side).</w:t>
      </w:r>
      <w:ins w:id="246" w:author="Bo Shen" w:date="2023-03-01T14:40:00Z">
        <w:r w:rsidR="00786D4E">
          <w:rPr>
            <w:rFonts w:ascii="Times New Roman" w:hAnsi="Times New Roman" w:cs="Times New Roman"/>
            <w:color w:val="000000" w:themeColor="text1"/>
          </w:rPr>
          <w:t xml:space="preserve"> </w:t>
        </w:r>
      </w:ins>
      <w:ins w:id="247" w:author="Bo Shen" w:date="2023-02-02T17:11:00Z">
        <w:r w:rsidRPr="0090259B">
          <w:rPr>
            <w:rFonts w:ascii="Times New Roman" w:hAnsi="Times New Roman" w:cs="Times New Roman"/>
            <w:iCs w:val="0"/>
            <w:color w:val="000000" w:themeColor="text1"/>
            <w:sz w:val="24"/>
            <w:szCs w:val="24"/>
            <w:rPrChange w:id="248" w:author="Bo Shen" w:date="2023-03-01T14:28:00Z">
              <w:rPr>
                <w:rFonts w:ascii="Times New Roman" w:hAnsi="Times New Roman" w:cs="Times New Roman"/>
                <w:iCs w:val="0"/>
                <w:color w:val="000000" w:themeColor="text1"/>
                <w:sz w:val="22"/>
                <w:szCs w:val="22"/>
              </w:rPr>
            </w:rPrChange>
          </w:rPr>
          <w:t>Lower panel:</w:t>
        </w:r>
      </w:ins>
      <w:ins w:id="249" w:author="Bo Shen" w:date="2023-02-02T17:12:00Z">
        <w:r w:rsidRPr="0090259B">
          <w:rPr>
            <w:rFonts w:ascii="Times New Roman" w:hAnsi="Times New Roman" w:cs="Times New Roman"/>
            <w:iCs w:val="0"/>
            <w:color w:val="000000" w:themeColor="text1"/>
            <w:sz w:val="24"/>
            <w:szCs w:val="24"/>
            <w:rPrChange w:id="250" w:author="Bo Shen" w:date="2023-03-01T14:28:00Z">
              <w:rPr>
                <w:rFonts w:ascii="Times New Roman" w:hAnsi="Times New Roman" w:cs="Times New Roman"/>
                <w:iCs w:val="0"/>
                <w:color w:val="000000" w:themeColor="text1"/>
                <w:sz w:val="22"/>
                <w:szCs w:val="22"/>
              </w:rPr>
            </w:rPrChange>
          </w:rPr>
          <w:t xml:space="preserve"> </w:t>
        </w:r>
      </w:ins>
      <w:del w:id="251" w:author="Bo Shen" w:date="2023-02-02T17:11:00Z">
        <w:r w:rsidRPr="0090259B" w:rsidDel="007E1654">
          <w:rPr>
            <w:rFonts w:ascii="Times New Roman" w:hAnsi="Times New Roman" w:cs="Times New Roman"/>
            <w:i w:val="0"/>
            <w:color w:val="000000" w:themeColor="text1"/>
            <w:sz w:val="24"/>
            <w:szCs w:val="24"/>
          </w:rPr>
          <w:delText xml:space="preserve"> </w:delText>
        </w:r>
      </w:del>
      <w:del w:id="252" w:author="Bo Shen" w:date="2023-02-02T17:08:00Z">
        <w:r w:rsidRPr="0090259B" w:rsidDel="002F06BC">
          <w:rPr>
            <w:rFonts w:ascii="Times New Roman" w:hAnsi="Times New Roman" w:cs="Times New Roman"/>
            <w:i w:val="0"/>
            <w:color w:val="000000" w:themeColor="text1"/>
            <w:sz w:val="24"/>
            <w:szCs w:val="24"/>
          </w:rPr>
          <w:delText xml:space="preserve">Consistent with empirical findings, the activity associated with chosen and unchosen options </w:delText>
        </w:r>
      </w:del>
      <w:del w:id="253" w:author="Bo Shen" w:date="2023-02-02T17:09:00Z">
        <w:r w:rsidRPr="0090259B" w:rsidDel="002F06BC">
          <w:rPr>
            <w:rFonts w:ascii="Times New Roman" w:hAnsi="Times New Roman" w:cs="Times New Roman"/>
            <w:i w:val="0"/>
            <w:color w:val="000000" w:themeColor="text1"/>
            <w:sz w:val="24"/>
            <w:szCs w:val="24"/>
          </w:rPr>
          <w:delText>linearly increase and decrease with input strength</w:delText>
        </w:r>
      </w:del>
      <w:del w:id="254" w:author="Bo Shen" w:date="2023-02-02T17:11:00Z">
        <w:r w:rsidRPr="0090259B" w:rsidDel="007E1654">
          <w:rPr>
            <w:rFonts w:ascii="Times New Roman" w:hAnsi="Times New Roman" w:cs="Times New Roman"/>
            <w:i w:val="0"/>
            <w:color w:val="000000" w:themeColor="text1"/>
            <w:sz w:val="24"/>
            <w:szCs w:val="24"/>
          </w:rPr>
          <w:delText xml:space="preserve">. </w:delText>
        </w:r>
        <w:r w:rsidRPr="0090259B" w:rsidDel="007E1654">
          <w:rPr>
            <w:rFonts w:ascii="Times New Roman" w:hAnsi="Times New Roman" w:cs="Times New Roman"/>
            <w:b/>
            <w:i w:val="0"/>
            <w:color w:val="000000" w:themeColor="text1"/>
            <w:sz w:val="24"/>
            <w:szCs w:val="24"/>
          </w:rPr>
          <w:delText>F.</w:delText>
        </w:r>
        <w:r w:rsidRPr="0090259B" w:rsidDel="007E1654">
          <w:rPr>
            <w:rFonts w:ascii="Times New Roman" w:hAnsi="Times New Roman" w:cs="Times New Roman"/>
            <w:i w:val="0"/>
            <w:color w:val="000000" w:themeColor="text1"/>
            <w:sz w:val="24"/>
            <w:szCs w:val="24"/>
          </w:rPr>
          <w:delText xml:space="preserve"> Effect of input strength on</w:delText>
        </w:r>
      </w:del>
      <w:del w:id="255" w:author="Bo Shen" w:date="2023-03-01T14:48:00Z">
        <w:r w:rsidRPr="0090259B" w:rsidDel="00210CC2">
          <w:rPr>
            <w:rFonts w:ascii="Times New Roman" w:hAnsi="Times New Roman" w:cs="Times New Roman"/>
            <w:i w:val="0"/>
            <w:color w:val="000000" w:themeColor="text1"/>
            <w:sz w:val="24"/>
            <w:szCs w:val="24"/>
          </w:rPr>
          <w:delText xml:space="preserve"> late</w:delText>
        </w:r>
      </w:del>
      <w:del w:id="256" w:author="Bo Shen" w:date="2023-02-02T17:11:00Z">
        <w:r w:rsidRPr="0090259B" w:rsidDel="007E1654">
          <w:rPr>
            <w:rFonts w:ascii="Times New Roman" w:hAnsi="Times New Roman" w:cs="Times New Roman"/>
            <w:i w:val="0"/>
            <w:color w:val="000000" w:themeColor="text1"/>
            <w:sz w:val="24"/>
            <w:szCs w:val="24"/>
          </w:rPr>
          <w:delText xml:space="preserve"> </w:delText>
        </w:r>
      </w:del>
      <w:del w:id="257" w:author="Bo Shen" w:date="2023-03-01T14:48:00Z">
        <w:r w:rsidRPr="0090259B" w:rsidDel="00210CC2">
          <w:rPr>
            <w:rFonts w:ascii="Times New Roman" w:hAnsi="Times New Roman" w:cs="Times New Roman"/>
            <w:i w:val="0"/>
            <w:color w:val="000000" w:themeColor="text1"/>
            <w:sz w:val="24"/>
            <w:szCs w:val="24"/>
          </w:rPr>
          <w:delText>stage model</w:delText>
        </w:r>
      </w:del>
      <w:ins w:id="258" w:author="Bo Shen" w:date="2023-03-01T14:48:00Z">
        <w:r w:rsidR="00210CC2">
          <w:rPr>
            <w:rFonts w:ascii="Times New Roman" w:hAnsi="Times New Roman" w:cs="Times New Roman"/>
            <w:iCs w:val="0"/>
            <w:color w:val="000000" w:themeColor="text1"/>
          </w:rPr>
          <w:t>the late-stage</w:t>
        </w:r>
      </w:ins>
      <w:r w:rsidRPr="0090259B">
        <w:rPr>
          <w:rFonts w:ascii="Times New Roman" w:hAnsi="Times New Roman" w:cs="Times New Roman"/>
          <w:i w:val="0"/>
          <w:color w:val="000000" w:themeColor="text1"/>
          <w:sz w:val="24"/>
          <w:szCs w:val="24"/>
        </w:rPr>
        <w:t xml:space="preserve"> activit</w:t>
      </w:r>
      <w:ins w:id="259" w:author="Bo Shen" w:date="2023-02-02T17:11:00Z">
        <w:r w:rsidRPr="0090259B">
          <w:rPr>
            <w:rFonts w:ascii="Times New Roman" w:hAnsi="Times New Roman" w:cs="Times New Roman"/>
            <w:iCs w:val="0"/>
            <w:color w:val="000000" w:themeColor="text1"/>
            <w:sz w:val="24"/>
            <w:szCs w:val="24"/>
            <w:rPrChange w:id="260" w:author="Bo Shen" w:date="2023-03-01T14:28:00Z">
              <w:rPr>
                <w:rFonts w:ascii="Times New Roman" w:hAnsi="Times New Roman" w:cs="Times New Roman"/>
                <w:iCs w:val="0"/>
                <w:color w:val="000000" w:themeColor="text1"/>
                <w:sz w:val="22"/>
                <w:szCs w:val="22"/>
              </w:rPr>
            </w:rPrChange>
          </w:rPr>
          <w:t>ies</w:t>
        </w:r>
      </w:ins>
      <w:ins w:id="261" w:author="Bo Shen" w:date="2023-03-01T14:48:00Z">
        <w:r w:rsidR="00210CC2">
          <w:rPr>
            <w:rFonts w:ascii="Times New Roman" w:hAnsi="Times New Roman" w:cs="Times New Roman"/>
            <w:iCs w:val="0"/>
            <w:color w:val="000000" w:themeColor="text1"/>
          </w:rPr>
          <w:t xml:space="preserve"> aligned</w:t>
        </w:r>
      </w:ins>
      <w:ins w:id="262" w:author="Bo Shen" w:date="2023-02-02T17:12:00Z">
        <w:r w:rsidRPr="0090259B">
          <w:rPr>
            <w:rFonts w:ascii="Times New Roman" w:hAnsi="Times New Roman" w:cs="Times New Roman"/>
            <w:iCs w:val="0"/>
            <w:color w:val="000000" w:themeColor="text1"/>
            <w:sz w:val="24"/>
            <w:szCs w:val="24"/>
            <w:rPrChange w:id="263" w:author="Bo Shen" w:date="2023-03-01T14:28:00Z">
              <w:rPr>
                <w:rFonts w:ascii="Times New Roman" w:hAnsi="Times New Roman" w:cs="Times New Roman"/>
                <w:iCs w:val="0"/>
                <w:color w:val="000000" w:themeColor="text1"/>
                <w:sz w:val="22"/>
                <w:szCs w:val="22"/>
              </w:rPr>
            </w:rPrChange>
          </w:rPr>
          <w:t xml:space="preserve"> to the onset of model choice</w:t>
        </w:r>
      </w:ins>
      <w:ins w:id="264" w:author="Bo Shen" w:date="2023-03-01T14:40:00Z">
        <w:r w:rsidR="00786D4E">
          <w:rPr>
            <w:rFonts w:ascii="Times New Roman" w:hAnsi="Times New Roman" w:cs="Times New Roman"/>
            <w:iCs w:val="0"/>
            <w:color w:val="000000" w:themeColor="text1"/>
          </w:rPr>
          <w:t xml:space="preserve"> (30 </w:t>
        </w:r>
        <w:proofErr w:type="spellStart"/>
        <w:r w:rsidR="00786D4E">
          <w:rPr>
            <w:rFonts w:ascii="Times New Roman" w:hAnsi="Times New Roman" w:cs="Times New Roman"/>
            <w:iCs w:val="0"/>
            <w:color w:val="000000" w:themeColor="text1"/>
          </w:rPr>
          <w:t>ms</w:t>
        </w:r>
        <w:proofErr w:type="spellEnd"/>
        <w:r w:rsidR="00786D4E">
          <w:rPr>
            <w:rFonts w:ascii="Times New Roman" w:hAnsi="Times New Roman" w:cs="Times New Roman"/>
            <w:iCs w:val="0"/>
            <w:color w:val="000000" w:themeColor="text1"/>
          </w:rPr>
          <w:t xml:space="preserve"> before saccade)</w:t>
        </w:r>
      </w:ins>
      <w:ins w:id="265" w:author="Bo Shen" w:date="2023-03-01T14:49:00Z">
        <w:r w:rsidR="00210CC2">
          <w:rPr>
            <w:rFonts w:ascii="Times New Roman" w:hAnsi="Times New Roman" w:cs="Times New Roman"/>
            <w:iCs w:val="0"/>
            <w:color w:val="000000" w:themeColor="text1"/>
          </w:rPr>
          <w:t xml:space="preserve"> indicated by arrow</w:t>
        </w:r>
      </w:ins>
      <w:ins w:id="266" w:author="Bo Shen" w:date="2023-03-01T14:52:00Z">
        <w:r w:rsidR="00210CC2">
          <w:rPr>
            <w:rFonts w:ascii="Times New Roman" w:hAnsi="Times New Roman" w:cs="Times New Roman"/>
            <w:iCs w:val="0"/>
            <w:color w:val="000000" w:themeColor="text1"/>
          </w:rPr>
          <w:t>s</w:t>
        </w:r>
      </w:ins>
      <w:del w:id="267" w:author="Bo Shen" w:date="2023-02-02T17:11:00Z">
        <w:r w:rsidRPr="0090259B" w:rsidDel="007E1654">
          <w:rPr>
            <w:rFonts w:ascii="Times New Roman" w:hAnsi="Times New Roman" w:cs="Times New Roman"/>
            <w:i w:val="0"/>
            <w:color w:val="000000" w:themeColor="text1"/>
            <w:sz w:val="24"/>
            <w:szCs w:val="24"/>
          </w:rPr>
          <w:delText>y</w:delText>
        </w:r>
      </w:del>
      <w:del w:id="268" w:author="Bo Shen" w:date="2023-03-01T14:49:00Z">
        <w:r w:rsidRPr="0090259B" w:rsidDel="00210CC2">
          <w:rPr>
            <w:rFonts w:ascii="Times New Roman" w:hAnsi="Times New Roman" w:cs="Times New Roman"/>
            <w:i w:val="0"/>
            <w:color w:val="000000" w:themeColor="text1"/>
            <w:sz w:val="24"/>
            <w:szCs w:val="24"/>
          </w:rPr>
          <w:delText xml:space="preserve"> </w:delText>
        </w:r>
      </w:del>
      <w:ins w:id="269" w:author="Bo Shen" w:date="2023-03-01T14:49:00Z">
        <w:r w:rsidR="00210CC2">
          <w:rPr>
            <w:rFonts w:ascii="Times New Roman" w:hAnsi="Times New Roman" w:cs="Times New Roman"/>
            <w:iCs w:val="0"/>
            <w:color w:val="000000" w:themeColor="text1"/>
          </w:rPr>
          <w:t xml:space="preserve"> </w:t>
        </w:r>
      </w:ins>
      <w:ins w:id="270" w:author="Bo Shen" w:date="2023-03-02T15:14:00Z">
        <w:r w:rsidR="00F26487" w:rsidRPr="00F26487">
          <w:rPr>
            <w:rFonts w:ascii="Times New Roman" w:hAnsi="Times New Roman" w:cs="Times New Roman"/>
            <w:b/>
            <w:bCs/>
            <w:color w:val="000000" w:themeColor="text1"/>
            <w:rPrChange w:id="271" w:author="Bo Shen" w:date="2023-03-02T15:14:00Z">
              <w:rPr>
                <w:rFonts w:ascii="Times New Roman" w:hAnsi="Times New Roman" w:cs="Times New Roman"/>
                <w:color w:val="000000" w:themeColor="text1"/>
              </w:rPr>
            </w:rPrChange>
          </w:rPr>
          <w:t>c</w:t>
        </w:r>
        <w:r w:rsidR="00F26487">
          <w:rPr>
            <w:rFonts w:ascii="Times New Roman" w:hAnsi="Times New Roman" w:cs="Times New Roman"/>
            <w:color w:val="000000" w:themeColor="text1"/>
          </w:rPr>
          <w:t xml:space="preserve"> </w:t>
        </w:r>
      </w:ins>
      <w:ins w:id="272" w:author="Bo Shen" w:date="2023-03-01T14:49:00Z">
        <w:r w:rsidR="00210CC2">
          <w:rPr>
            <w:rFonts w:ascii="Times New Roman" w:hAnsi="Times New Roman" w:cs="Times New Roman"/>
            <w:iCs w:val="0"/>
            <w:color w:val="000000" w:themeColor="text1"/>
          </w:rPr>
          <w:t>(chosen side)</w:t>
        </w:r>
      </w:ins>
      <w:ins w:id="273" w:author="Bo Shen" w:date="2023-02-02T17:12:00Z">
        <w:r w:rsidRPr="0090259B">
          <w:rPr>
            <w:rFonts w:ascii="Times New Roman" w:hAnsi="Times New Roman" w:cs="Times New Roman"/>
            <w:iCs w:val="0"/>
            <w:color w:val="000000" w:themeColor="text1"/>
            <w:sz w:val="24"/>
            <w:szCs w:val="24"/>
            <w:rPrChange w:id="274" w:author="Bo Shen" w:date="2023-03-01T14:29:00Z">
              <w:rPr>
                <w:rFonts w:ascii="Times New Roman" w:hAnsi="Times New Roman" w:cs="Times New Roman"/>
                <w:iCs w:val="0"/>
                <w:color w:val="000000" w:themeColor="text1"/>
                <w:sz w:val="22"/>
                <w:szCs w:val="22"/>
              </w:rPr>
            </w:rPrChange>
          </w:rPr>
          <w:t xml:space="preserve"> </w:t>
        </w:r>
      </w:ins>
      <w:ins w:id="275" w:author="Bo Shen" w:date="2023-03-01T14:49:00Z">
        <w:r w:rsidR="00210CC2">
          <w:rPr>
            <w:rFonts w:ascii="Times New Roman" w:hAnsi="Times New Roman" w:cs="Times New Roman"/>
            <w:iCs w:val="0"/>
            <w:color w:val="000000" w:themeColor="text1"/>
          </w:rPr>
          <w:t xml:space="preserve">and </w:t>
        </w:r>
      </w:ins>
      <w:del w:id="276" w:author="Bo Shen" w:date="2023-02-02T17:13:00Z">
        <w:r w:rsidRPr="00EB6A66" w:rsidDel="007E1654">
          <w:rPr>
            <w:rFonts w:ascii="Times New Roman" w:hAnsi="Times New Roman" w:cs="Times New Roman"/>
            <w:iCs w:val="0"/>
            <w:color w:val="000000" w:themeColor="text1"/>
            <w:sz w:val="24"/>
            <w:szCs w:val="24"/>
          </w:rPr>
          <w:delText>shortly before model choice</w:delText>
        </w:r>
      </w:del>
      <w:del w:id="277" w:author="Bo Shen" w:date="2023-02-03T09:41:00Z">
        <w:r w:rsidRPr="00EB6A66" w:rsidDel="003B3AC6">
          <w:rPr>
            <w:rFonts w:ascii="Times New Roman" w:hAnsi="Times New Roman" w:cs="Times New Roman"/>
            <w:iCs w:val="0"/>
            <w:color w:val="000000" w:themeColor="text1"/>
            <w:sz w:val="24"/>
            <w:szCs w:val="24"/>
          </w:rPr>
          <w:delText xml:space="preserve">, at times indicated by arrows </w:delText>
        </w:r>
        <w:r w:rsidRPr="00EB6A66" w:rsidDel="003B3AC6">
          <w:rPr>
            <w:rFonts w:ascii="Times New Roman" w:hAnsi="Times New Roman" w:cs="Times New Roman"/>
            <w:b/>
            <w:iCs w:val="0"/>
            <w:color w:val="000000" w:themeColor="text1"/>
            <w:sz w:val="24"/>
            <w:szCs w:val="24"/>
          </w:rPr>
          <w:delText>c</w:delText>
        </w:r>
        <w:r w:rsidRPr="00EB6A66" w:rsidDel="003B3AC6">
          <w:rPr>
            <w:rFonts w:ascii="Times New Roman" w:hAnsi="Times New Roman" w:cs="Times New Roman"/>
            <w:iCs w:val="0"/>
            <w:color w:val="000000" w:themeColor="text1"/>
            <w:sz w:val="24"/>
            <w:szCs w:val="24"/>
          </w:rPr>
          <w:delText xml:space="preserve"> and </w:delText>
        </w:r>
      </w:del>
      <w:r w:rsidRPr="00EB6A66">
        <w:rPr>
          <w:rFonts w:ascii="Times New Roman" w:hAnsi="Times New Roman" w:cs="Times New Roman"/>
          <w:b/>
          <w:iCs w:val="0"/>
          <w:color w:val="000000" w:themeColor="text1"/>
          <w:sz w:val="24"/>
          <w:szCs w:val="24"/>
        </w:rPr>
        <w:t>d</w:t>
      </w:r>
      <w:del w:id="278" w:author="Bo Shen" w:date="2023-02-03T09:41:00Z">
        <w:r w:rsidRPr="00EB6A66" w:rsidDel="003B3AC6">
          <w:rPr>
            <w:rFonts w:ascii="Times New Roman" w:hAnsi="Times New Roman" w:cs="Times New Roman"/>
            <w:iCs w:val="0"/>
            <w:color w:val="000000" w:themeColor="text1"/>
            <w:sz w:val="24"/>
            <w:szCs w:val="24"/>
          </w:rPr>
          <w:delText>.</w:delText>
        </w:r>
      </w:del>
      <w:ins w:id="279" w:author="Bo Shen" w:date="2023-03-01T14:50:00Z">
        <w:r w:rsidR="00210CC2">
          <w:rPr>
            <w:rFonts w:ascii="Times New Roman" w:hAnsi="Times New Roman" w:cs="Times New Roman"/>
            <w:iCs w:val="0"/>
            <w:color w:val="000000" w:themeColor="text1"/>
          </w:rPr>
          <w:t xml:space="preserve"> (unchosen side)</w:t>
        </w:r>
      </w:ins>
      <w:ins w:id="280" w:author="Bo Shen" w:date="2023-02-03T09:41:00Z">
        <w:r w:rsidRPr="00EB6A66">
          <w:rPr>
            <w:rFonts w:ascii="Times New Roman" w:hAnsi="Times New Roman" w:cs="Times New Roman"/>
            <w:i w:val="0"/>
            <w:color w:val="000000" w:themeColor="text1"/>
            <w:sz w:val="24"/>
            <w:szCs w:val="24"/>
            <w:rPrChange w:id="281" w:author="Bo Shen" w:date="2023-02-03T09:58:00Z">
              <w:rPr>
                <w:rFonts w:ascii="Times New Roman" w:hAnsi="Times New Roman" w:cs="Times New Roman"/>
                <w:i w:val="0"/>
                <w:color w:val="000000" w:themeColor="text1"/>
                <w:sz w:val="20"/>
                <w:szCs w:val="20"/>
              </w:rPr>
            </w:rPrChange>
          </w:rPr>
          <w:t>.</w:t>
        </w:r>
      </w:ins>
      <w:ins w:id="282" w:author="Bo Shen" w:date="2023-03-01T14:42:00Z">
        <w:r w:rsidR="00786D4E">
          <w:rPr>
            <w:rFonts w:ascii="Times New Roman" w:hAnsi="Times New Roman" w:cs="Times New Roman"/>
            <w:iCs w:val="0"/>
            <w:color w:val="000000" w:themeColor="text1"/>
          </w:rPr>
          <w:t xml:space="preserve"> </w:t>
        </w:r>
      </w:ins>
      <w:ins w:id="283" w:author="Bo Shen" w:date="2023-03-01T14:50:00Z">
        <w:r w:rsidR="00210CC2">
          <w:rPr>
            <w:rFonts w:ascii="Times New Roman" w:hAnsi="Times New Roman" w:cs="Times New Roman"/>
            <w:iCs w:val="0"/>
            <w:color w:val="000000" w:themeColor="text1"/>
          </w:rPr>
          <w:t>The model activities were rescaled to the threshold of the empirical</w:t>
        </w:r>
      </w:ins>
      <w:ins w:id="284" w:author="Bo Shen" w:date="2023-03-01T14:51:00Z">
        <w:r w:rsidR="00210CC2">
          <w:rPr>
            <w:rFonts w:ascii="Times New Roman" w:hAnsi="Times New Roman" w:cs="Times New Roman"/>
            <w:iCs w:val="0"/>
            <w:color w:val="000000" w:themeColor="text1"/>
          </w:rPr>
          <w:t xml:space="preserve"> activities, i.e., </w:t>
        </w:r>
      </w:ins>
      <w:ins w:id="285" w:author="Bo Shen" w:date="2023-03-01T14:52:00Z">
        <w:r w:rsidR="00210CC2">
          <w:rPr>
            <w:rFonts w:ascii="Times New Roman" w:hAnsi="Times New Roman" w:cs="Times New Roman"/>
            <w:iCs w:val="0"/>
            <w:color w:val="000000" w:themeColor="text1"/>
          </w:rPr>
          <w:t xml:space="preserve">the </w:t>
        </w:r>
      </w:ins>
      <w:ins w:id="286" w:author="Bo Shen" w:date="2023-03-01T14:51:00Z">
        <w:r w:rsidR="00210CC2">
          <w:rPr>
            <w:rFonts w:ascii="Times New Roman" w:hAnsi="Times New Roman" w:cs="Times New Roman"/>
            <w:iCs w:val="0"/>
            <w:color w:val="000000" w:themeColor="text1"/>
          </w:rPr>
          <w:t>mean activit</w:t>
        </w:r>
      </w:ins>
      <w:ins w:id="287" w:author="Bo Shen" w:date="2023-03-01T14:52:00Z">
        <w:r w:rsidR="00210CC2">
          <w:rPr>
            <w:rFonts w:ascii="Times New Roman" w:hAnsi="Times New Roman" w:cs="Times New Roman"/>
            <w:iCs w:val="0"/>
            <w:color w:val="000000" w:themeColor="text1"/>
          </w:rPr>
          <w:t>y</w:t>
        </w:r>
      </w:ins>
      <w:ins w:id="288" w:author="Bo Shen" w:date="2023-03-01T14:51:00Z">
        <w:r w:rsidR="00210CC2">
          <w:rPr>
            <w:rFonts w:ascii="Times New Roman" w:hAnsi="Times New Roman" w:cs="Times New Roman"/>
            <w:iCs w:val="0"/>
            <w:color w:val="000000" w:themeColor="text1"/>
          </w:rPr>
          <w:t xml:space="preserve"> across coherences </w:t>
        </w:r>
      </w:ins>
      <w:ins w:id="289" w:author="Bo Shen" w:date="2023-03-01T14:52:00Z">
        <w:r w:rsidR="00210CC2">
          <w:rPr>
            <w:rFonts w:ascii="Times New Roman" w:hAnsi="Times New Roman" w:cs="Times New Roman"/>
            <w:iCs w:val="0"/>
            <w:color w:val="000000" w:themeColor="text1"/>
          </w:rPr>
          <w:t xml:space="preserve">indicated </w:t>
        </w:r>
        <w:r w:rsidR="00096406">
          <w:rPr>
            <w:rFonts w:ascii="Times New Roman" w:hAnsi="Times New Roman" w:cs="Times New Roman"/>
            <w:iCs w:val="0"/>
            <w:color w:val="000000" w:themeColor="text1"/>
          </w:rPr>
          <w:t>at</w:t>
        </w:r>
      </w:ins>
      <w:ins w:id="290" w:author="Bo Shen" w:date="2023-03-01T14:51:00Z">
        <w:r w:rsidR="00210CC2">
          <w:rPr>
            <w:rFonts w:ascii="Times New Roman" w:hAnsi="Times New Roman" w:cs="Times New Roman"/>
            <w:iCs w:val="0"/>
            <w:color w:val="000000" w:themeColor="text1"/>
          </w:rPr>
          <w:t xml:space="preserve"> arrow</w:t>
        </w:r>
      </w:ins>
      <w:ins w:id="291" w:author="Bo Shen" w:date="2023-03-02T15:14:00Z">
        <w:r w:rsidR="007368C5">
          <w:rPr>
            <w:rFonts w:ascii="Times New Roman" w:hAnsi="Times New Roman" w:cs="Times New Roman"/>
            <w:color w:val="000000" w:themeColor="text1"/>
          </w:rPr>
          <w:t xml:space="preserve"> </w:t>
        </w:r>
        <w:r w:rsidR="007368C5" w:rsidRPr="007368C5">
          <w:rPr>
            <w:rFonts w:ascii="Times New Roman" w:hAnsi="Times New Roman" w:cs="Times New Roman"/>
            <w:b/>
            <w:bCs/>
            <w:color w:val="000000" w:themeColor="text1"/>
            <w:rPrChange w:id="292" w:author="Bo Shen" w:date="2023-03-02T15:14:00Z">
              <w:rPr>
                <w:rFonts w:ascii="Times New Roman" w:hAnsi="Times New Roman" w:cs="Times New Roman"/>
                <w:color w:val="000000" w:themeColor="text1"/>
              </w:rPr>
            </w:rPrChange>
          </w:rPr>
          <w:t>c</w:t>
        </w:r>
      </w:ins>
      <w:ins w:id="293" w:author="Bo Shen" w:date="2023-03-01T14:51:00Z">
        <w:r w:rsidR="00210CC2">
          <w:rPr>
            <w:rFonts w:ascii="Times New Roman" w:hAnsi="Times New Roman" w:cs="Times New Roman"/>
            <w:iCs w:val="0"/>
            <w:color w:val="000000" w:themeColor="text1"/>
          </w:rPr>
          <w:t xml:space="preserve">. </w:t>
        </w:r>
      </w:ins>
      <w:ins w:id="294" w:author="Bo Shen" w:date="2023-03-01T14:42:00Z">
        <w:r w:rsidR="00786D4E">
          <w:rPr>
            <w:rFonts w:ascii="Times New Roman" w:hAnsi="Times New Roman" w:cs="Times New Roman"/>
            <w:iCs w:val="0"/>
            <w:color w:val="000000" w:themeColor="text1"/>
          </w:rPr>
          <w:t xml:space="preserve">The </w:t>
        </w:r>
      </w:ins>
      <w:ins w:id="295" w:author="Bo Shen" w:date="2023-03-01T14:53:00Z">
        <w:r w:rsidR="00D4232C">
          <w:rPr>
            <w:rFonts w:ascii="Times New Roman" w:hAnsi="Times New Roman" w:cs="Times New Roman"/>
            <w:iCs w:val="0"/>
            <w:color w:val="000000" w:themeColor="text1"/>
          </w:rPr>
          <w:t>root-mean-square error (</w:t>
        </w:r>
      </w:ins>
      <w:ins w:id="296" w:author="Bo Shen" w:date="2023-03-01T14:42:00Z">
        <w:r w:rsidR="00786D4E">
          <w:rPr>
            <w:rFonts w:ascii="Times New Roman" w:hAnsi="Times New Roman" w:cs="Times New Roman"/>
            <w:iCs w:val="0"/>
            <w:color w:val="000000" w:themeColor="text1"/>
          </w:rPr>
          <w:t>RMSE</w:t>
        </w:r>
      </w:ins>
      <w:ins w:id="297" w:author="Bo Shen" w:date="2023-03-01T14:53:00Z">
        <w:r w:rsidR="00D4232C">
          <w:rPr>
            <w:rFonts w:ascii="Times New Roman" w:hAnsi="Times New Roman" w:cs="Times New Roman"/>
            <w:iCs w:val="0"/>
            <w:color w:val="000000" w:themeColor="text1"/>
          </w:rPr>
          <w:t>)</w:t>
        </w:r>
      </w:ins>
      <w:ins w:id="298" w:author="Bo Shen" w:date="2023-03-01T14:42:00Z">
        <w:r w:rsidR="00786D4E">
          <w:rPr>
            <w:rFonts w:ascii="Times New Roman" w:hAnsi="Times New Roman" w:cs="Times New Roman"/>
            <w:iCs w:val="0"/>
            <w:color w:val="000000" w:themeColor="text1"/>
          </w:rPr>
          <w:t xml:space="preserve"> betw</w:t>
        </w:r>
      </w:ins>
      <w:ins w:id="299" w:author="Bo Shen" w:date="2023-03-01T14:43:00Z">
        <w:r w:rsidR="00786D4E">
          <w:rPr>
            <w:rFonts w:ascii="Times New Roman" w:hAnsi="Times New Roman" w:cs="Times New Roman"/>
            <w:iCs w:val="0"/>
            <w:color w:val="000000" w:themeColor="text1"/>
          </w:rPr>
          <w:t>een the data and the model at the</w:t>
        </w:r>
      </w:ins>
      <w:ins w:id="300" w:author="Bo Shen" w:date="2023-03-01T14:53:00Z">
        <w:r w:rsidR="00A13197">
          <w:rPr>
            <w:rFonts w:ascii="Times New Roman" w:hAnsi="Times New Roman" w:cs="Times New Roman"/>
            <w:iCs w:val="0"/>
            <w:color w:val="000000" w:themeColor="text1"/>
          </w:rPr>
          <w:t xml:space="preserve"> median RT and at the</w:t>
        </w:r>
      </w:ins>
      <w:ins w:id="301" w:author="Bo Shen" w:date="2023-03-01T14:43:00Z">
        <w:r w:rsidR="00786D4E">
          <w:rPr>
            <w:rFonts w:ascii="Times New Roman" w:hAnsi="Times New Roman" w:cs="Times New Roman"/>
            <w:iCs w:val="0"/>
            <w:color w:val="000000" w:themeColor="text1"/>
          </w:rPr>
          <w:t xml:space="preserve"> choice onset </w:t>
        </w:r>
      </w:ins>
      <w:ins w:id="302" w:author="Bo Shen" w:date="2023-03-01T14:42:00Z">
        <w:r w:rsidR="00786D4E">
          <w:rPr>
            <w:rFonts w:ascii="Times New Roman" w:hAnsi="Times New Roman" w:cs="Times New Roman"/>
            <w:iCs w:val="0"/>
            <w:color w:val="000000" w:themeColor="text1"/>
          </w:rPr>
          <w:t>w</w:t>
        </w:r>
      </w:ins>
      <w:ins w:id="303" w:author="Bo Shen" w:date="2023-03-01T14:53:00Z">
        <w:r w:rsidR="00A13197">
          <w:rPr>
            <w:rFonts w:ascii="Times New Roman" w:hAnsi="Times New Roman" w:cs="Times New Roman"/>
            <w:iCs w:val="0"/>
            <w:color w:val="000000" w:themeColor="text1"/>
          </w:rPr>
          <w:t>ere</w:t>
        </w:r>
      </w:ins>
      <w:ins w:id="304" w:author="Bo Shen" w:date="2023-03-01T14:42:00Z">
        <w:r w:rsidR="00786D4E">
          <w:rPr>
            <w:rFonts w:ascii="Times New Roman" w:hAnsi="Times New Roman" w:cs="Times New Roman"/>
            <w:iCs w:val="0"/>
            <w:color w:val="000000" w:themeColor="text1"/>
          </w:rPr>
          <w:t xml:space="preserve"> </w:t>
        </w:r>
      </w:ins>
      <w:ins w:id="305" w:author="Bo Shen" w:date="2023-03-01T14:43:00Z">
        <w:r w:rsidR="00786D4E">
          <w:rPr>
            <w:rFonts w:ascii="Times New Roman" w:hAnsi="Times New Roman" w:cs="Times New Roman"/>
            <w:iCs w:val="0"/>
            <w:color w:val="000000" w:themeColor="text1"/>
          </w:rPr>
          <w:t xml:space="preserve">calculated and indicated on the </w:t>
        </w:r>
      </w:ins>
      <w:ins w:id="306" w:author="Bo Shen" w:date="2023-03-01T14:53:00Z">
        <w:r w:rsidR="00A13197">
          <w:rPr>
            <w:rFonts w:ascii="Times New Roman" w:hAnsi="Times New Roman" w:cs="Times New Roman"/>
            <w:iCs w:val="0"/>
            <w:color w:val="000000" w:themeColor="text1"/>
          </w:rPr>
          <w:t>panels</w:t>
        </w:r>
      </w:ins>
      <w:ins w:id="307" w:author="Bo Shen" w:date="2023-03-01T14:43:00Z">
        <w:r w:rsidR="00786D4E">
          <w:rPr>
            <w:rFonts w:ascii="Times New Roman" w:hAnsi="Times New Roman" w:cs="Times New Roman"/>
            <w:iCs w:val="0"/>
            <w:color w:val="000000" w:themeColor="text1"/>
          </w:rPr>
          <w:t>.</w:t>
        </w:r>
      </w:ins>
      <w:ins w:id="308" w:author="Bo Shen" w:date="2023-02-02T17:13:00Z">
        <w:r w:rsidRPr="00EB6A66">
          <w:rPr>
            <w:rFonts w:ascii="Times New Roman" w:hAnsi="Times New Roman" w:cs="Times New Roman"/>
            <w:iCs w:val="0"/>
            <w:color w:val="000000" w:themeColor="text1"/>
            <w:sz w:val="24"/>
            <w:szCs w:val="24"/>
            <w:rPrChange w:id="309" w:author="Bo Shen" w:date="2023-02-03T09:58:00Z">
              <w:rPr>
                <w:rFonts w:ascii="Times New Roman" w:hAnsi="Times New Roman" w:cs="Times New Roman"/>
                <w:iCs w:val="0"/>
                <w:color w:val="000000" w:themeColor="text1"/>
                <w:sz w:val="22"/>
                <w:szCs w:val="22"/>
              </w:rPr>
            </w:rPrChange>
          </w:rPr>
          <w:t xml:space="preserve"> </w:t>
        </w:r>
        <w:r w:rsidRPr="0090259B">
          <w:rPr>
            <w:rFonts w:ascii="Times New Roman" w:hAnsi="Times New Roman" w:cs="Times New Roman"/>
            <w:b/>
            <w:bCs/>
            <w:iCs w:val="0"/>
            <w:color w:val="000000" w:themeColor="text1"/>
            <w:sz w:val="24"/>
            <w:szCs w:val="24"/>
            <w:rPrChange w:id="310" w:author="Bo Shen" w:date="2023-03-01T14:29:00Z">
              <w:rPr>
                <w:rFonts w:ascii="Times New Roman" w:hAnsi="Times New Roman" w:cs="Times New Roman"/>
                <w:iCs w:val="0"/>
                <w:color w:val="000000" w:themeColor="text1"/>
                <w:sz w:val="22"/>
                <w:szCs w:val="22"/>
              </w:rPr>
            </w:rPrChange>
          </w:rPr>
          <w:t>F</w:t>
        </w:r>
        <w:r w:rsidRPr="0090259B">
          <w:rPr>
            <w:rFonts w:ascii="Times New Roman" w:hAnsi="Times New Roman" w:cs="Times New Roman"/>
            <w:iCs w:val="0"/>
            <w:color w:val="000000" w:themeColor="text1"/>
            <w:sz w:val="24"/>
            <w:szCs w:val="24"/>
            <w:rPrChange w:id="311" w:author="Bo Shen" w:date="2023-03-01T14:29:00Z">
              <w:rPr>
                <w:rFonts w:ascii="Times New Roman" w:hAnsi="Times New Roman" w:cs="Times New Roman"/>
                <w:iCs w:val="0"/>
                <w:color w:val="000000" w:themeColor="text1"/>
                <w:sz w:val="22"/>
                <w:szCs w:val="22"/>
              </w:rPr>
            </w:rPrChange>
          </w:rPr>
          <w:t xml:space="preserve">. </w:t>
        </w:r>
      </w:ins>
      <w:ins w:id="312" w:author="Bo Shen" w:date="2023-02-02T17:14:00Z">
        <w:r w:rsidRPr="0090259B">
          <w:rPr>
            <w:rFonts w:ascii="Times New Roman" w:hAnsi="Times New Roman" w:cs="Times New Roman"/>
            <w:iCs w:val="0"/>
            <w:color w:val="000000" w:themeColor="text1"/>
            <w:sz w:val="24"/>
            <w:szCs w:val="24"/>
            <w:rPrChange w:id="313" w:author="Bo Shen" w:date="2023-03-01T14:29:00Z">
              <w:rPr>
                <w:rFonts w:ascii="Times New Roman" w:hAnsi="Times New Roman" w:cs="Times New Roman"/>
                <w:iCs w:val="0"/>
                <w:color w:val="000000" w:themeColor="text1"/>
                <w:sz w:val="22"/>
                <w:szCs w:val="22"/>
              </w:rPr>
            </w:rPrChange>
          </w:rPr>
          <w:t xml:space="preserve">The </w:t>
        </w:r>
      </w:ins>
      <w:ins w:id="314" w:author="Bo Shen" w:date="2023-02-02T17:15:00Z">
        <w:r w:rsidRPr="0090259B">
          <w:rPr>
            <w:rFonts w:ascii="Times New Roman" w:hAnsi="Times New Roman" w:cs="Times New Roman"/>
            <w:iCs w:val="0"/>
            <w:color w:val="000000" w:themeColor="text1"/>
            <w:sz w:val="24"/>
            <w:szCs w:val="24"/>
            <w:rPrChange w:id="315" w:author="Bo Shen" w:date="2023-03-01T14:29:00Z">
              <w:rPr>
                <w:rFonts w:ascii="Times New Roman" w:hAnsi="Times New Roman" w:cs="Times New Roman"/>
                <w:iCs w:val="0"/>
                <w:color w:val="000000" w:themeColor="text1"/>
                <w:sz w:val="22"/>
                <w:szCs w:val="22"/>
              </w:rPr>
            </w:rPrChange>
          </w:rPr>
          <w:t xml:space="preserve">model predicted </w:t>
        </w:r>
      </w:ins>
      <w:ins w:id="316" w:author="Bo Shen" w:date="2023-02-02T17:14:00Z">
        <w:r w:rsidRPr="00B84E36">
          <w:rPr>
            <w:rFonts w:ascii="Times New Roman" w:hAnsi="Times New Roman" w:cs="Times New Roman"/>
            <w:i w:val="0"/>
            <w:color w:val="000000" w:themeColor="text1"/>
            <w:sz w:val="24"/>
            <w:szCs w:val="24"/>
            <w:rPrChange w:id="317" w:author="Bo Shen" w:date="2023-03-01T14:54:00Z">
              <w:rPr>
                <w:rFonts w:ascii="Times New Roman" w:hAnsi="Times New Roman" w:cs="Times New Roman"/>
                <w:i w:val="0"/>
                <w:color w:val="000000" w:themeColor="text1"/>
                <w:sz w:val="22"/>
                <w:szCs w:val="22"/>
              </w:rPr>
            </w:rPrChange>
          </w:rPr>
          <w:t>G</w:t>
        </w:r>
        <w:r w:rsidRPr="0090259B">
          <w:rPr>
            <w:rFonts w:ascii="Times New Roman" w:hAnsi="Times New Roman" w:cs="Times New Roman"/>
            <w:iCs w:val="0"/>
            <w:color w:val="000000" w:themeColor="text1"/>
            <w:sz w:val="24"/>
            <w:szCs w:val="24"/>
            <w:rPrChange w:id="318" w:author="Bo Shen" w:date="2023-03-01T14:29:00Z">
              <w:rPr>
                <w:rFonts w:ascii="Times New Roman" w:hAnsi="Times New Roman" w:cs="Times New Roman"/>
                <w:iCs w:val="0"/>
                <w:color w:val="000000" w:themeColor="text1"/>
                <w:sz w:val="22"/>
                <w:szCs w:val="22"/>
              </w:rPr>
            </w:rPrChange>
          </w:rPr>
          <w:t xml:space="preserve"> unit </w:t>
        </w:r>
      </w:ins>
      <w:ins w:id="319" w:author="Bo Shen" w:date="2023-02-02T17:16:00Z">
        <w:r w:rsidRPr="0090259B">
          <w:rPr>
            <w:rFonts w:ascii="Times New Roman" w:hAnsi="Times New Roman" w:cs="Times New Roman"/>
            <w:iCs w:val="0"/>
            <w:color w:val="000000" w:themeColor="text1"/>
            <w:sz w:val="24"/>
            <w:szCs w:val="24"/>
            <w:rPrChange w:id="320" w:author="Bo Shen" w:date="2023-03-01T14:29:00Z">
              <w:rPr>
                <w:rFonts w:ascii="Times New Roman" w:hAnsi="Times New Roman" w:cs="Times New Roman"/>
                <w:iCs w:val="0"/>
                <w:color w:val="000000" w:themeColor="text1"/>
                <w:sz w:val="22"/>
                <w:szCs w:val="22"/>
              </w:rPr>
            </w:rPrChange>
          </w:rPr>
          <w:t>dynamics</w:t>
        </w:r>
      </w:ins>
      <w:ins w:id="321" w:author="Bo Shen" w:date="2023-02-02T17:17:00Z">
        <w:r w:rsidRPr="0090259B">
          <w:rPr>
            <w:rFonts w:ascii="Times New Roman" w:hAnsi="Times New Roman" w:cs="Times New Roman"/>
            <w:iCs w:val="0"/>
            <w:color w:val="000000" w:themeColor="text1"/>
            <w:sz w:val="24"/>
            <w:szCs w:val="24"/>
            <w:rPrChange w:id="322" w:author="Bo Shen" w:date="2023-03-01T14:29:00Z">
              <w:rPr>
                <w:rFonts w:ascii="Times New Roman" w:hAnsi="Times New Roman" w:cs="Times New Roman"/>
                <w:iCs w:val="0"/>
                <w:color w:val="000000" w:themeColor="text1"/>
                <w:sz w:val="22"/>
                <w:szCs w:val="22"/>
              </w:rPr>
            </w:rPrChange>
          </w:rPr>
          <w:t xml:space="preserve"> show </w:t>
        </w:r>
      </w:ins>
      <w:ins w:id="323" w:author="Bo Shen" w:date="2023-02-02T17:41:00Z">
        <w:r w:rsidRPr="0090259B">
          <w:rPr>
            <w:rFonts w:ascii="Times New Roman" w:hAnsi="Times New Roman" w:cs="Times New Roman"/>
            <w:i w:val="0"/>
            <w:color w:val="000000" w:themeColor="text1"/>
            <w:sz w:val="24"/>
            <w:szCs w:val="24"/>
            <w:rPrChange w:id="324" w:author="Bo Shen" w:date="2023-03-01T14:29:00Z">
              <w:rPr>
                <w:rFonts w:ascii="Times New Roman" w:hAnsi="Times New Roman" w:cs="Times New Roman"/>
                <w:i w:val="0"/>
                <w:color w:val="000000" w:themeColor="text1"/>
                <w:sz w:val="20"/>
                <w:szCs w:val="20"/>
              </w:rPr>
            </w:rPrChange>
          </w:rPr>
          <w:t>faster decreas</w:t>
        </w:r>
      </w:ins>
      <w:ins w:id="325" w:author="Bo Shen" w:date="2023-02-02T17:42:00Z">
        <w:r w:rsidRPr="0090259B">
          <w:rPr>
            <w:rFonts w:ascii="Times New Roman" w:hAnsi="Times New Roman" w:cs="Times New Roman"/>
            <w:i w:val="0"/>
            <w:color w:val="000000" w:themeColor="text1"/>
            <w:sz w:val="24"/>
            <w:szCs w:val="24"/>
            <w:rPrChange w:id="326" w:author="Bo Shen" w:date="2023-03-01T14:29:00Z">
              <w:rPr>
                <w:rFonts w:ascii="Times New Roman" w:hAnsi="Times New Roman" w:cs="Times New Roman"/>
                <w:i w:val="0"/>
                <w:color w:val="000000" w:themeColor="text1"/>
                <w:sz w:val="20"/>
                <w:szCs w:val="20"/>
              </w:rPr>
            </w:rPrChange>
          </w:rPr>
          <w:t>ing</w:t>
        </w:r>
      </w:ins>
      <w:ins w:id="327" w:author="Bo Shen" w:date="2023-02-02T17:18:00Z">
        <w:r w:rsidRPr="0090259B">
          <w:rPr>
            <w:rFonts w:ascii="Times New Roman" w:hAnsi="Times New Roman" w:cs="Times New Roman"/>
            <w:iCs w:val="0"/>
            <w:color w:val="000000" w:themeColor="text1"/>
            <w:sz w:val="24"/>
            <w:szCs w:val="24"/>
            <w:rPrChange w:id="328" w:author="Bo Shen" w:date="2023-03-01T14:29:00Z">
              <w:rPr>
                <w:rFonts w:ascii="Times New Roman" w:hAnsi="Times New Roman" w:cs="Times New Roman"/>
                <w:iCs w:val="0"/>
                <w:color w:val="000000" w:themeColor="text1"/>
                <w:sz w:val="22"/>
                <w:szCs w:val="22"/>
              </w:rPr>
            </w:rPrChange>
          </w:rPr>
          <w:t xml:space="preserve"> on the chosen units than the </w:t>
        </w:r>
      </w:ins>
      <w:ins w:id="329" w:author="Bo Shen" w:date="2023-02-02T17:42:00Z">
        <w:r w:rsidRPr="0090259B">
          <w:rPr>
            <w:rFonts w:ascii="Times New Roman" w:hAnsi="Times New Roman" w:cs="Times New Roman"/>
            <w:i w:val="0"/>
            <w:color w:val="000000" w:themeColor="text1"/>
            <w:sz w:val="24"/>
            <w:szCs w:val="24"/>
            <w:rPrChange w:id="330" w:author="Bo Shen" w:date="2023-03-01T14:29:00Z">
              <w:rPr>
                <w:rFonts w:ascii="Times New Roman" w:hAnsi="Times New Roman" w:cs="Times New Roman"/>
                <w:i w:val="0"/>
                <w:color w:val="000000" w:themeColor="text1"/>
                <w:sz w:val="20"/>
                <w:szCs w:val="20"/>
              </w:rPr>
            </w:rPrChange>
          </w:rPr>
          <w:t>un</w:t>
        </w:r>
      </w:ins>
      <w:ins w:id="331" w:author="Bo Shen" w:date="2023-02-02T17:18:00Z">
        <w:r w:rsidRPr="0090259B">
          <w:rPr>
            <w:rFonts w:ascii="Times New Roman" w:hAnsi="Times New Roman" w:cs="Times New Roman"/>
            <w:iCs w:val="0"/>
            <w:color w:val="000000" w:themeColor="text1"/>
            <w:sz w:val="24"/>
            <w:szCs w:val="24"/>
            <w:rPrChange w:id="332" w:author="Bo Shen" w:date="2023-03-01T14:29:00Z">
              <w:rPr>
                <w:rFonts w:ascii="Times New Roman" w:hAnsi="Times New Roman" w:cs="Times New Roman"/>
                <w:iCs w:val="0"/>
                <w:color w:val="000000" w:themeColor="text1"/>
                <w:sz w:val="22"/>
                <w:szCs w:val="22"/>
              </w:rPr>
            </w:rPrChange>
          </w:rPr>
          <w:t xml:space="preserve">chosen units, </w:t>
        </w:r>
      </w:ins>
      <w:ins w:id="333" w:author="Bo Shen" w:date="2023-02-02T17:19:00Z">
        <w:r w:rsidRPr="0090259B">
          <w:rPr>
            <w:rFonts w:ascii="Times New Roman" w:hAnsi="Times New Roman" w:cs="Times New Roman"/>
            <w:iCs w:val="0"/>
            <w:color w:val="000000" w:themeColor="text1"/>
            <w:sz w:val="24"/>
            <w:szCs w:val="24"/>
            <w:rPrChange w:id="334" w:author="Bo Shen" w:date="2023-03-01T14:29:00Z">
              <w:rPr>
                <w:rFonts w:ascii="Times New Roman" w:hAnsi="Times New Roman" w:cs="Times New Roman"/>
                <w:iCs w:val="0"/>
                <w:color w:val="000000" w:themeColor="text1"/>
                <w:sz w:val="22"/>
                <w:szCs w:val="22"/>
              </w:rPr>
            </w:rPrChange>
          </w:rPr>
          <w:t xml:space="preserve">indicating that the chosen units are more strongly disinhibited. </w:t>
        </w:r>
      </w:ins>
      <w:ins w:id="335" w:author="Bo Shen" w:date="2023-02-02T17:20:00Z">
        <w:r w:rsidRPr="0090259B">
          <w:rPr>
            <w:rFonts w:ascii="Times New Roman" w:hAnsi="Times New Roman" w:cs="Times New Roman"/>
            <w:b/>
            <w:bCs/>
            <w:iCs w:val="0"/>
            <w:color w:val="000000" w:themeColor="text1"/>
            <w:sz w:val="24"/>
            <w:szCs w:val="24"/>
            <w:rPrChange w:id="336" w:author="Bo Shen" w:date="2023-03-01T14:29:00Z">
              <w:rPr>
                <w:rFonts w:ascii="Times New Roman" w:hAnsi="Times New Roman" w:cs="Times New Roman"/>
                <w:iCs w:val="0"/>
                <w:color w:val="000000" w:themeColor="text1"/>
                <w:sz w:val="22"/>
                <w:szCs w:val="22"/>
              </w:rPr>
            </w:rPrChange>
          </w:rPr>
          <w:t>G</w:t>
        </w:r>
        <w:r w:rsidRPr="0090259B">
          <w:rPr>
            <w:rFonts w:ascii="Times New Roman" w:hAnsi="Times New Roman" w:cs="Times New Roman"/>
            <w:iCs w:val="0"/>
            <w:color w:val="000000" w:themeColor="text1"/>
            <w:sz w:val="24"/>
            <w:szCs w:val="24"/>
            <w:rPrChange w:id="337" w:author="Bo Shen" w:date="2023-03-01T14:29:00Z">
              <w:rPr>
                <w:rFonts w:ascii="Times New Roman" w:hAnsi="Times New Roman" w:cs="Times New Roman"/>
                <w:iCs w:val="0"/>
                <w:color w:val="000000" w:themeColor="text1"/>
                <w:sz w:val="22"/>
                <w:szCs w:val="22"/>
              </w:rPr>
            </w:rPrChange>
          </w:rPr>
          <w:t>.</w:t>
        </w:r>
        <w:r w:rsidRPr="00000AC0">
          <w:rPr>
            <w:rFonts w:ascii="Times New Roman" w:hAnsi="Times New Roman" w:cs="Times New Roman"/>
            <w:i w:val="0"/>
            <w:color w:val="000000" w:themeColor="text1"/>
            <w:sz w:val="24"/>
            <w:szCs w:val="24"/>
            <w:rPrChange w:id="338" w:author="Bo Shen" w:date="2023-03-02T15:13:00Z">
              <w:rPr>
                <w:rFonts w:ascii="Times New Roman" w:hAnsi="Times New Roman" w:cs="Times New Roman"/>
                <w:iCs w:val="0"/>
                <w:color w:val="000000" w:themeColor="text1"/>
                <w:sz w:val="22"/>
                <w:szCs w:val="22"/>
              </w:rPr>
            </w:rPrChange>
          </w:rPr>
          <w:t xml:space="preserve"> </w:t>
        </w:r>
      </w:ins>
      <w:ins w:id="339" w:author="Bo Shen" w:date="2023-02-03T09:54:00Z">
        <w:r w:rsidRPr="00000AC0">
          <w:rPr>
            <w:rFonts w:ascii="Times New Roman" w:hAnsi="Times New Roman" w:cs="Times New Roman"/>
            <w:i w:val="0"/>
            <w:color w:val="000000" w:themeColor="text1"/>
            <w:sz w:val="24"/>
            <w:szCs w:val="24"/>
            <w:rPrChange w:id="340" w:author="Bo Shen" w:date="2023-03-02T15:13:00Z">
              <w:rPr>
                <w:rFonts w:ascii="Times New Roman" w:hAnsi="Times New Roman" w:cs="Times New Roman"/>
                <w:i w:val="0"/>
                <w:color w:val="000000" w:themeColor="text1"/>
                <w:sz w:val="20"/>
                <w:szCs w:val="20"/>
              </w:rPr>
            </w:rPrChange>
          </w:rPr>
          <w:t xml:space="preserve">Because of the gradually increasing disinhibition, the </w:t>
        </w:r>
        <w:r w:rsidRPr="00000AC0">
          <w:rPr>
            <w:rFonts w:ascii="Times New Roman" w:hAnsi="Times New Roman" w:cs="Times New Roman"/>
            <w:iCs w:val="0"/>
            <w:color w:val="000000" w:themeColor="text1"/>
            <w:sz w:val="24"/>
            <w:szCs w:val="24"/>
            <w:rPrChange w:id="341" w:author="Bo Shen" w:date="2023-03-02T15:13:00Z">
              <w:rPr>
                <w:rFonts w:ascii="Times New Roman" w:hAnsi="Times New Roman" w:cs="Times New Roman"/>
                <w:iCs w:val="0"/>
                <w:color w:val="000000" w:themeColor="text1"/>
                <w:sz w:val="20"/>
                <w:szCs w:val="20"/>
              </w:rPr>
            </w:rPrChange>
          </w:rPr>
          <w:t>G</w:t>
        </w:r>
        <w:r w:rsidRPr="00000AC0">
          <w:rPr>
            <w:rFonts w:ascii="Times New Roman" w:hAnsi="Times New Roman" w:cs="Times New Roman"/>
            <w:i w:val="0"/>
            <w:color w:val="000000" w:themeColor="text1"/>
            <w:sz w:val="24"/>
            <w:szCs w:val="24"/>
            <w:rPrChange w:id="342" w:author="Bo Shen" w:date="2023-03-02T15:13:00Z">
              <w:rPr>
                <w:rFonts w:ascii="Times New Roman" w:hAnsi="Times New Roman" w:cs="Times New Roman"/>
                <w:i w:val="0"/>
                <w:color w:val="000000" w:themeColor="text1"/>
                <w:sz w:val="20"/>
                <w:szCs w:val="20"/>
              </w:rPr>
            </w:rPrChange>
          </w:rPr>
          <w:t xml:space="preserve"> activities at the early stage decrease after </w:t>
        </w:r>
      </w:ins>
      <w:ins w:id="343" w:author="Bo Shen" w:date="2023-02-03T09:55:00Z">
        <w:r w:rsidRPr="00000AC0">
          <w:rPr>
            <w:rFonts w:ascii="Times New Roman" w:hAnsi="Times New Roman" w:cs="Times New Roman"/>
            <w:i w:val="0"/>
            <w:color w:val="000000" w:themeColor="text1"/>
            <w:sz w:val="24"/>
            <w:szCs w:val="24"/>
            <w:rPrChange w:id="344" w:author="Bo Shen" w:date="2023-03-02T15:13:00Z">
              <w:rPr>
                <w:rFonts w:ascii="Times New Roman" w:hAnsi="Times New Roman" w:cs="Times New Roman"/>
                <w:i w:val="0"/>
                <w:color w:val="000000" w:themeColor="text1"/>
                <w:sz w:val="20"/>
                <w:szCs w:val="20"/>
              </w:rPr>
            </w:rPrChange>
          </w:rPr>
          <w:t>a</w:t>
        </w:r>
      </w:ins>
      <w:ins w:id="345" w:author="Bo Shen" w:date="2023-02-03T09:54:00Z">
        <w:r w:rsidRPr="00000AC0">
          <w:rPr>
            <w:rFonts w:ascii="Times New Roman" w:hAnsi="Times New Roman" w:cs="Times New Roman"/>
            <w:i w:val="0"/>
            <w:color w:val="000000" w:themeColor="text1"/>
            <w:sz w:val="24"/>
            <w:szCs w:val="24"/>
            <w:rPrChange w:id="346" w:author="Bo Shen" w:date="2023-03-02T15:13:00Z">
              <w:rPr>
                <w:rFonts w:ascii="Times New Roman" w:hAnsi="Times New Roman" w:cs="Times New Roman"/>
                <w:i w:val="0"/>
                <w:color w:val="000000" w:themeColor="text1"/>
                <w:sz w:val="20"/>
                <w:szCs w:val="20"/>
              </w:rPr>
            </w:rPrChange>
          </w:rPr>
          <w:t xml:space="preserve"> peak </w:t>
        </w:r>
      </w:ins>
      <w:ins w:id="347" w:author="Bo Shen" w:date="2023-02-03T09:55:00Z">
        <w:r w:rsidRPr="00000AC0">
          <w:rPr>
            <w:rFonts w:ascii="Times New Roman" w:hAnsi="Times New Roman" w:cs="Times New Roman"/>
            <w:i w:val="0"/>
            <w:color w:val="000000" w:themeColor="text1"/>
            <w:sz w:val="24"/>
            <w:szCs w:val="24"/>
            <w:rPrChange w:id="348" w:author="Bo Shen" w:date="2023-03-02T15:13:00Z">
              <w:rPr>
                <w:rFonts w:ascii="Times New Roman" w:hAnsi="Times New Roman" w:cs="Times New Roman"/>
                <w:i w:val="0"/>
                <w:color w:val="000000" w:themeColor="text1"/>
                <w:sz w:val="20"/>
                <w:szCs w:val="20"/>
              </w:rPr>
            </w:rPrChange>
          </w:rPr>
          <w:t>(~</w:t>
        </w:r>
      </w:ins>
      <w:ins w:id="349" w:author="Bo Shen" w:date="2023-02-03T09:54:00Z">
        <w:r w:rsidRPr="00000AC0">
          <w:rPr>
            <w:rFonts w:ascii="Times New Roman" w:hAnsi="Times New Roman" w:cs="Times New Roman"/>
            <w:i w:val="0"/>
            <w:color w:val="000000" w:themeColor="text1"/>
            <w:sz w:val="24"/>
            <w:szCs w:val="24"/>
            <w:rPrChange w:id="350" w:author="Bo Shen" w:date="2023-03-02T15:13:00Z">
              <w:rPr>
                <w:rFonts w:ascii="Times New Roman" w:hAnsi="Times New Roman" w:cs="Times New Roman"/>
                <w:i w:val="0"/>
                <w:color w:val="000000" w:themeColor="text1"/>
                <w:sz w:val="20"/>
                <w:szCs w:val="20"/>
              </w:rPr>
            </w:rPrChange>
          </w:rPr>
          <w:t xml:space="preserve">240 </w:t>
        </w:r>
        <w:proofErr w:type="spellStart"/>
        <w:r w:rsidRPr="00000AC0">
          <w:rPr>
            <w:rFonts w:ascii="Times New Roman" w:hAnsi="Times New Roman" w:cs="Times New Roman"/>
            <w:i w:val="0"/>
            <w:color w:val="000000" w:themeColor="text1"/>
            <w:sz w:val="24"/>
            <w:szCs w:val="24"/>
            <w:rPrChange w:id="351" w:author="Bo Shen" w:date="2023-03-02T15:13:00Z">
              <w:rPr>
                <w:rFonts w:ascii="Times New Roman" w:hAnsi="Times New Roman" w:cs="Times New Roman"/>
                <w:i w:val="0"/>
                <w:color w:val="000000" w:themeColor="text1"/>
                <w:sz w:val="20"/>
                <w:szCs w:val="20"/>
              </w:rPr>
            </w:rPrChange>
          </w:rPr>
          <w:t>ms</w:t>
        </w:r>
        <w:proofErr w:type="spellEnd"/>
        <w:r w:rsidRPr="00000AC0">
          <w:rPr>
            <w:rFonts w:ascii="Times New Roman" w:hAnsi="Times New Roman" w:cs="Times New Roman"/>
            <w:i w:val="0"/>
            <w:color w:val="000000" w:themeColor="text1"/>
            <w:sz w:val="24"/>
            <w:szCs w:val="24"/>
            <w:rPrChange w:id="352" w:author="Bo Shen" w:date="2023-03-02T15:13:00Z">
              <w:rPr>
                <w:rFonts w:ascii="Times New Roman" w:hAnsi="Times New Roman" w:cs="Times New Roman"/>
                <w:i w:val="0"/>
                <w:color w:val="000000" w:themeColor="text1"/>
                <w:sz w:val="20"/>
                <w:szCs w:val="20"/>
              </w:rPr>
            </w:rPrChange>
          </w:rPr>
          <w:t xml:space="preserve"> after stimulus onset</w:t>
        </w:r>
      </w:ins>
      <w:ins w:id="353" w:author="Bo Shen" w:date="2023-02-03T09:55:00Z">
        <w:r w:rsidRPr="00000AC0">
          <w:rPr>
            <w:rFonts w:ascii="Times New Roman" w:hAnsi="Times New Roman" w:cs="Times New Roman"/>
            <w:i w:val="0"/>
            <w:color w:val="000000" w:themeColor="text1"/>
            <w:sz w:val="24"/>
            <w:szCs w:val="24"/>
            <w:rPrChange w:id="354" w:author="Bo Shen" w:date="2023-03-02T15:13:00Z">
              <w:rPr>
                <w:rFonts w:ascii="Times New Roman" w:hAnsi="Times New Roman" w:cs="Times New Roman"/>
                <w:i w:val="0"/>
                <w:color w:val="000000" w:themeColor="text1"/>
                <w:sz w:val="20"/>
                <w:szCs w:val="20"/>
              </w:rPr>
            </w:rPrChange>
          </w:rPr>
          <w:t>)</w:t>
        </w:r>
      </w:ins>
      <w:ins w:id="355" w:author="Bo Shen" w:date="2023-02-03T09:54:00Z">
        <w:r w:rsidRPr="00000AC0">
          <w:rPr>
            <w:rFonts w:ascii="Times New Roman" w:hAnsi="Times New Roman" w:cs="Times New Roman"/>
            <w:i w:val="0"/>
            <w:color w:val="000000" w:themeColor="text1"/>
            <w:sz w:val="24"/>
            <w:szCs w:val="24"/>
            <w:rPrChange w:id="356" w:author="Bo Shen" w:date="2023-03-02T15:13:00Z">
              <w:rPr>
                <w:rFonts w:ascii="Times New Roman" w:hAnsi="Times New Roman" w:cs="Times New Roman"/>
                <w:i w:val="0"/>
                <w:color w:val="000000" w:themeColor="text1"/>
                <w:sz w:val="20"/>
                <w:szCs w:val="20"/>
              </w:rPr>
            </w:rPrChange>
          </w:rPr>
          <w:t xml:space="preserve">. The chosen </w:t>
        </w:r>
        <w:r w:rsidRPr="00000AC0">
          <w:rPr>
            <w:rFonts w:ascii="Times New Roman" w:hAnsi="Times New Roman" w:cs="Times New Roman"/>
            <w:iCs w:val="0"/>
            <w:color w:val="000000" w:themeColor="text1"/>
            <w:sz w:val="24"/>
            <w:szCs w:val="24"/>
            <w:rPrChange w:id="357" w:author="Bo Shen" w:date="2023-03-02T15:13:00Z">
              <w:rPr>
                <w:rFonts w:ascii="Times New Roman" w:hAnsi="Times New Roman" w:cs="Times New Roman"/>
                <w:iCs w:val="0"/>
                <w:color w:val="000000" w:themeColor="text1"/>
                <w:sz w:val="20"/>
                <w:szCs w:val="20"/>
              </w:rPr>
            </w:rPrChange>
          </w:rPr>
          <w:t>G</w:t>
        </w:r>
        <w:r w:rsidRPr="00000AC0">
          <w:rPr>
            <w:rFonts w:ascii="Times New Roman" w:hAnsi="Times New Roman" w:cs="Times New Roman"/>
            <w:i w:val="0"/>
            <w:color w:val="000000" w:themeColor="text1"/>
            <w:sz w:val="24"/>
            <w:szCs w:val="24"/>
            <w:rPrChange w:id="358" w:author="Bo Shen" w:date="2023-03-02T15:13:00Z">
              <w:rPr>
                <w:rFonts w:ascii="Times New Roman" w:hAnsi="Times New Roman" w:cs="Times New Roman"/>
                <w:iCs w:val="0"/>
                <w:color w:val="000000" w:themeColor="text1"/>
                <w:sz w:val="20"/>
                <w:szCs w:val="20"/>
              </w:rPr>
            </w:rPrChange>
          </w:rPr>
          <w:t xml:space="preserve"> </w:t>
        </w:r>
        <w:r w:rsidRPr="00000AC0">
          <w:rPr>
            <w:rFonts w:ascii="Times New Roman" w:hAnsi="Times New Roman" w:cs="Times New Roman"/>
            <w:i w:val="0"/>
            <w:color w:val="000000" w:themeColor="text1"/>
            <w:sz w:val="24"/>
            <w:szCs w:val="24"/>
            <w:rPrChange w:id="359" w:author="Bo Shen" w:date="2023-03-02T15:13:00Z">
              <w:rPr>
                <w:rFonts w:ascii="Times New Roman" w:hAnsi="Times New Roman" w:cs="Times New Roman"/>
                <w:i w:val="0"/>
                <w:color w:val="000000" w:themeColor="text1"/>
                <w:sz w:val="20"/>
                <w:szCs w:val="20"/>
              </w:rPr>
            </w:rPrChange>
          </w:rPr>
          <w:t>units (</w:t>
        </w:r>
        <w:r w:rsidRPr="00000AC0">
          <w:rPr>
            <w:rFonts w:ascii="Times New Roman" w:hAnsi="Times New Roman" w:cs="Times New Roman"/>
            <w:b/>
            <w:bCs/>
            <w:i w:val="0"/>
            <w:color w:val="000000" w:themeColor="text1"/>
            <w:sz w:val="24"/>
            <w:szCs w:val="24"/>
            <w:rPrChange w:id="360" w:author="Bo Shen" w:date="2023-03-02T15:13:00Z">
              <w:rPr>
                <w:rFonts w:ascii="Times New Roman" w:hAnsi="Times New Roman" w:cs="Times New Roman"/>
                <w:b/>
                <w:bCs/>
                <w:i w:val="0"/>
                <w:color w:val="000000" w:themeColor="text1"/>
                <w:sz w:val="20"/>
                <w:szCs w:val="20"/>
              </w:rPr>
            </w:rPrChange>
          </w:rPr>
          <w:t>c</w:t>
        </w:r>
        <w:r w:rsidRPr="00000AC0">
          <w:rPr>
            <w:rFonts w:ascii="Times New Roman" w:hAnsi="Times New Roman" w:cs="Times New Roman"/>
            <w:i w:val="0"/>
            <w:color w:val="000000" w:themeColor="text1"/>
            <w:sz w:val="24"/>
            <w:szCs w:val="24"/>
            <w:rPrChange w:id="361" w:author="Bo Shen" w:date="2023-03-02T15:13:00Z">
              <w:rPr>
                <w:rFonts w:ascii="Times New Roman" w:hAnsi="Times New Roman" w:cs="Times New Roman"/>
                <w:i w:val="0"/>
                <w:color w:val="000000" w:themeColor="text1"/>
                <w:sz w:val="20"/>
                <w:szCs w:val="20"/>
              </w:rPr>
            </w:rPrChange>
          </w:rPr>
          <w:t xml:space="preserve">) show faster decreasing than the unchosen </w:t>
        </w:r>
        <w:r w:rsidRPr="00754907">
          <w:rPr>
            <w:rFonts w:ascii="Times New Roman" w:hAnsi="Times New Roman" w:cs="Times New Roman"/>
            <w:iCs w:val="0"/>
            <w:color w:val="000000" w:themeColor="text1"/>
            <w:sz w:val="24"/>
            <w:szCs w:val="24"/>
            <w:rPrChange w:id="362" w:author="Bo Shen" w:date="2023-03-02T15:13:00Z">
              <w:rPr>
                <w:rFonts w:ascii="Times New Roman" w:hAnsi="Times New Roman" w:cs="Times New Roman"/>
                <w:iCs w:val="0"/>
                <w:color w:val="000000" w:themeColor="text1"/>
                <w:sz w:val="20"/>
                <w:szCs w:val="20"/>
              </w:rPr>
            </w:rPrChange>
          </w:rPr>
          <w:t>G</w:t>
        </w:r>
        <w:r w:rsidRPr="00000AC0">
          <w:rPr>
            <w:rFonts w:ascii="Times New Roman" w:hAnsi="Times New Roman" w:cs="Times New Roman"/>
            <w:i w:val="0"/>
            <w:color w:val="000000" w:themeColor="text1"/>
            <w:sz w:val="24"/>
            <w:szCs w:val="24"/>
            <w:rPrChange w:id="363" w:author="Bo Shen" w:date="2023-03-02T15:13:00Z">
              <w:rPr>
                <w:rFonts w:ascii="Times New Roman" w:hAnsi="Times New Roman" w:cs="Times New Roman"/>
                <w:i w:val="0"/>
                <w:color w:val="000000" w:themeColor="text1"/>
                <w:sz w:val="20"/>
                <w:szCs w:val="20"/>
              </w:rPr>
            </w:rPrChange>
          </w:rPr>
          <w:t xml:space="preserve"> (</w:t>
        </w:r>
        <w:r w:rsidRPr="00000AC0">
          <w:rPr>
            <w:rFonts w:ascii="Times New Roman" w:hAnsi="Times New Roman" w:cs="Times New Roman"/>
            <w:b/>
            <w:bCs/>
            <w:i w:val="0"/>
            <w:color w:val="000000" w:themeColor="text1"/>
            <w:sz w:val="24"/>
            <w:szCs w:val="24"/>
            <w:rPrChange w:id="364" w:author="Bo Shen" w:date="2023-03-02T15:13:00Z">
              <w:rPr>
                <w:rFonts w:ascii="Times New Roman" w:hAnsi="Times New Roman" w:cs="Times New Roman"/>
                <w:b/>
                <w:bCs/>
                <w:i w:val="0"/>
                <w:color w:val="000000" w:themeColor="text1"/>
                <w:sz w:val="20"/>
                <w:szCs w:val="20"/>
              </w:rPr>
            </w:rPrChange>
          </w:rPr>
          <w:t>d</w:t>
        </w:r>
        <w:r w:rsidRPr="00000AC0">
          <w:rPr>
            <w:rFonts w:ascii="Times New Roman" w:hAnsi="Times New Roman" w:cs="Times New Roman"/>
            <w:i w:val="0"/>
            <w:color w:val="000000" w:themeColor="text1"/>
            <w:sz w:val="24"/>
            <w:szCs w:val="24"/>
            <w:rPrChange w:id="365" w:author="Bo Shen" w:date="2023-03-02T15:13:00Z">
              <w:rPr>
                <w:rFonts w:ascii="Times New Roman" w:hAnsi="Times New Roman" w:cs="Times New Roman"/>
                <w:i w:val="0"/>
                <w:color w:val="000000" w:themeColor="text1"/>
                <w:sz w:val="20"/>
                <w:szCs w:val="20"/>
              </w:rPr>
            </w:rPrChange>
          </w:rPr>
          <w:t>). Mixed with the impact of excitatory input</w:t>
        </w:r>
      </w:ins>
      <w:ins w:id="366" w:author="Bo Shen" w:date="2023-02-03T09:56:00Z">
        <w:r w:rsidRPr="00000AC0">
          <w:rPr>
            <w:rFonts w:ascii="Times New Roman" w:hAnsi="Times New Roman" w:cs="Times New Roman"/>
            <w:i w:val="0"/>
            <w:color w:val="000000" w:themeColor="text1"/>
            <w:sz w:val="24"/>
            <w:szCs w:val="24"/>
            <w:rPrChange w:id="367" w:author="Bo Shen" w:date="2023-03-02T15:13:00Z">
              <w:rPr>
                <w:rFonts w:ascii="Times New Roman" w:hAnsi="Times New Roman" w:cs="Times New Roman"/>
                <w:i w:val="0"/>
                <w:color w:val="000000" w:themeColor="text1"/>
                <w:sz w:val="20"/>
                <w:szCs w:val="20"/>
              </w:rPr>
            </w:rPrChange>
          </w:rPr>
          <w:t xml:space="preserve"> strength, </w:t>
        </w:r>
      </w:ins>
      <w:ins w:id="368" w:author="Bo Shen" w:date="2023-02-02T17:43:00Z">
        <w:r w:rsidRPr="00000AC0">
          <w:rPr>
            <w:rFonts w:ascii="Times New Roman" w:hAnsi="Times New Roman" w:cs="Times New Roman"/>
            <w:i w:val="0"/>
            <w:color w:val="000000" w:themeColor="text1"/>
            <w:sz w:val="24"/>
            <w:szCs w:val="24"/>
            <w:rPrChange w:id="369" w:author="Bo Shen" w:date="2023-03-02T15:13:00Z">
              <w:rPr>
                <w:rFonts w:ascii="Times New Roman" w:hAnsi="Times New Roman" w:cs="Times New Roman"/>
                <w:i w:val="0"/>
                <w:color w:val="000000" w:themeColor="text1"/>
                <w:sz w:val="20"/>
                <w:szCs w:val="20"/>
              </w:rPr>
            </w:rPrChange>
          </w:rPr>
          <w:t>the chosen (</w:t>
        </w:r>
        <w:r w:rsidRPr="00000AC0">
          <w:rPr>
            <w:rFonts w:ascii="Times New Roman" w:hAnsi="Times New Roman" w:cs="Times New Roman"/>
            <w:b/>
            <w:bCs/>
            <w:i w:val="0"/>
            <w:color w:val="000000" w:themeColor="text1"/>
            <w:sz w:val="24"/>
            <w:szCs w:val="24"/>
            <w:rPrChange w:id="370" w:author="Bo Shen" w:date="2023-03-02T15:13:00Z">
              <w:rPr>
                <w:rFonts w:ascii="Times New Roman" w:hAnsi="Times New Roman" w:cs="Times New Roman"/>
                <w:b/>
                <w:bCs/>
                <w:i w:val="0"/>
                <w:color w:val="000000" w:themeColor="text1"/>
                <w:sz w:val="20"/>
                <w:szCs w:val="20"/>
              </w:rPr>
            </w:rPrChange>
          </w:rPr>
          <w:t>a</w:t>
        </w:r>
        <w:r w:rsidRPr="00000AC0">
          <w:rPr>
            <w:rFonts w:ascii="Times New Roman" w:hAnsi="Times New Roman" w:cs="Times New Roman"/>
            <w:i w:val="0"/>
            <w:color w:val="000000" w:themeColor="text1"/>
            <w:sz w:val="24"/>
            <w:szCs w:val="24"/>
            <w:rPrChange w:id="371" w:author="Bo Shen" w:date="2023-03-02T15:13:00Z">
              <w:rPr>
                <w:rFonts w:ascii="Times New Roman" w:hAnsi="Times New Roman" w:cs="Times New Roman"/>
                <w:i w:val="0"/>
                <w:color w:val="000000" w:themeColor="text1"/>
                <w:sz w:val="20"/>
                <w:szCs w:val="20"/>
              </w:rPr>
            </w:rPrChange>
          </w:rPr>
          <w:t>) and unchosen (</w:t>
        </w:r>
        <w:r w:rsidRPr="00000AC0">
          <w:rPr>
            <w:rFonts w:ascii="Times New Roman" w:hAnsi="Times New Roman" w:cs="Times New Roman"/>
            <w:b/>
            <w:bCs/>
            <w:i w:val="0"/>
            <w:color w:val="000000" w:themeColor="text1"/>
            <w:sz w:val="24"/>
            <w:szCs w:val="24"/>
            <w:rPrChange w:id="372" w:author="Bo Shen" w:date="2023-03-02T15:13:00Z">
              <w:rPr>
                <w:rFonts w:ascii="Times New Roman" w:hAnsi="Times New Roman" w:cs="Times New Roman"/>
                <w:b/>
                <w:bCs/>
                <w:i w:val="0"/>
                <w:color w:val="000000" w:themeColor="text1"/>
                <w:sz w:val="20"/>
                <w:szCs w:val="20"/>
              </w:rPr>
            </w:rPrChange>
          </w:rPr>
          <w:t>b</w:t>
        </w:r>
        <w:r w:rsidRPr="00000AC0">
          <w:rPr>
            <w:rFonts w:ascii="Times New Roman" w:hAnsi="Times New Roman" w:cs="Times New Roman"/>
            <w:i w:val="0"/>
            <w:color w:val="000000" w:themeColor="text1"/>
            <w:sz w:val="24"/>
            <w:szCs w:val="24"/>
            <w:rPrChange w:id="373" w:author="Bo Shen" w:date="2023-03-02T15:13:00Z">
              <w:rPr>
                <w:rFonts w:ascii="Times New Roman" w:hAnsi="Times New Roman" w:cs="Times New Roman"/>
                <w:i w:val="0"/>
                <w:color w:val="000000" w:themeColor="text1"/>
                <w:sz w:val="20"/>
                <w:szCs w:val="20"/>
              </w:rPr>
            </w:rPrChange>
          </w:rPr>
          <w:t xml:space="preserve">) </w:t>
        </w:r>
      </w:ins>
      <w:ins w:id="374" w:author="Bo Shen" w:date="2023-02-02T17:20:00Z">
        <w:r w:rsidRPr="00607AC2">
          <w:rPr>
            <w:rFonts w:ascii="Times New Roman" w:hAnsi="Times New Roman" w:cs="Times New Roman"/>
            <w:i w:val="0"/>
            <w:color w:val="000000" w:themeColor="text1"/>
            <w:sz w:val="24"/>
            <w:szCs w:val="24"/>
            <w:rPrChange w:id="375" w:author="Bo Shen" w:date="2023-03-01T14:29:00Z">
              <w:rPr>
                <w:rFonts w:ascii="Times New Roman" w:hAnsi="Times New Roman" w:cs="Times New Roman"/>
                <w:i w:val="0"/>
                <w:color w:val="000000" w:themeColor="text1"/>
                <w:sz w:val="22"/>
                <w:szCs w:val="22"/>
              </w:rPr>
            </w:rPrChange>
          </w:rPr>
          <w:t>G</w:t>
        </w:r>
        <w:r w:rsidRPr="00EB6A66">
          <w:rPr>
            <w:rFonts w:ascii="Times New Roman" w:hAnsi="Times New Roman" w:cs="Times New Roman"/>
            <w:iCs w:val="0"/>
            <w:color w:val="000000" w:themeColor="text1"/>
            <w:sz w:val="24"/>
            <w:szCs w:val="24"/>
            <w:rPrChange w:id="376" w:author="Bo Shen" w:date="2023-02-03T09:58:00Z">
              <w:rPr>
                <w:rFonts w:ascii="Times New Roman" w:hAnsi="Times New Roman" w:cs="Times New Roman"/>
                <w:iCs w:val="0"/>
                <w:color w:val="000000" w:themeColor="text1"/>
                <w:sz w:val="22"/>
                <w:szCs w:val="22"/>
              </w:rPr>
            </w:rPrChange>
          </w:rPr>
          <w:t xml:space="preserve"> </w:t>
        </w:r>
        <w:r w:rsidRPr="00607AC2">
          <w:rPr>
            <w:rFonts w:ascii="Times New Roman" w:hAnsi="Times New Roman" w:cs="Times New Roman"/>
            <w:iCs w:val="0"/>
            <w:color w:val="000000" w:themeColor="text1"/>
            <w:sz w:val="24"/>
            <w:szCs w:val="24"/>
            <w:rPrChange w:id="377" w:author="Bo Shen" w:date="2023-03-01T14:29:00Z">
              <w:rPr>
                <w:rFonts w:ascii="Times New Roman" w:hAnsi="Times New Roman" w:cs="Times New Roman"/>
                <w:iCs w:val="0"/>
                <w:color w:val="000000" w:themeColor="text1"/>
                <w:sz w:val="22"/>
                <w:szCs w:val="22"/>
              </w:rPr>
            </w:rPrChange>
          </w:rPr>
          <w:t>activities</w:t>
        </w:r>
      </w:ins>
      <w:ins w:id="378" w:author="Bo Shen" w:date="2023-02-02T17:29:00Z">
        <w:r w:rsidRPr="00607AC2">
          <w:rPr>
            <w:rFonts w:ascii="Times New Roman" w:hAnsi="Times New Roman" w:cs="Times New Roman"/>
            <w:iCs w:val="0"/>
            <w:color w:val="000000" w:themeColor="text1"/>
            <w:sz w:val="24"/>
            <w:szCs w:val="24"/>
            <w:rPrChange w:id="379" w:author="Bo Shen" w:date="2023-03-01T14:29:00Z">
              <w:rPr>
                <w:rFonts w:ascii="Times New Roman" w:hAnsi="Times New Roman" w:cs="Times New Roman"/>
                <w:iCs w:val="0"/>
                <w:color w:val="000000" w:themeColor="text1"/>
                <w:sz w:val="22"/>
                <w:szCs w:val="22"/>
              </w:rPr>
            </w:rPrChange>
          </w:rPr>
          <w:t xml:space="preserve"> </w:t>
        </w:r>
      </w:ins>
      <w:ins w:id="380" w:author="Bo Shen" w:date="2023-02-02T17:24:00Z">
        <w:r w:rsidRPr="00607AC2">
          <w:rPr>
            <w:rFonts w:ascii="Times New Roman" w:hAnsi="Times New Roman" w:cs="Times New Roman"/>
            <w:iCs w:val="0"/>
            <w:color w:val="000000" w:themeColor="text1"/>
            <w:sz w:val="24"/>
            <w:szCs w:val="24"/>
            <w:rPrChange w:id="381" w:author="Bo Shen" w:date="2023-03-01T14:29:00Z">
              <w:rPr>
                <w:rFonts w:ascii="Times New Roman" w:hAnsi="Times New Roman" w:cs="Times New Roman"/>
                <w:iCs w:val="0"/>
                <w:color w:val="000000" w:themeColor="text1"/>
                <w:sz w:val="22"/>
                <w:szCs w:val="22"/>
              </w:rPr>
            </w:rPrChange>
          </w:rPr>
          <w:t>increase</w:t>
        </w:r>
      </w:ins>
      <w:ins w:id="382" w:author="Bo Shen" w:date="2023-02-02T17:27:00Z">
        <w:r w:rsidRPr="00607AC2">
          <w:rPr>
            <w:rFonts w:ascii="Times New Roman" w:hAnsi="Times New Roman" w:cs="Times New Roman"/>
            <w:iCs w:val="0"/>
            <w:color w:val="000000" w:themeColor="text1"/>
            <w:sz w:val="24"/>
            <w:szCs w:val="24"/>
            <w:rPrChange w:id="383" w:author="Bo Shen" w:date="2023-03-01T14:29:00Z">
              <w:rPr>
                <w:rFonts w:ascii="Times New Roman" w:hAnsi="Times New Roman" w:cs="Times New Roman"/>
                <w:iCs w:val="0"/>
                <w:color w:val="000000" w:themeColor="text1"/>
                <w:sz w:val="22"/>
                <w:szCs w:val="22"/>
              </w:rPr>
            </w:rPrChange>
          </w:rPr>
          <w:t xml:space="preserve"> and decrease</w:t>
        </w:r>
      </w:ins>
      <w:ins w:id="384" w:author="Bo Shen" w:date="2023-02-02T17:24:00Z">
        <w:r w:rsidRPr="00607AC2">
          <w:rPr>
            <w:rFonts w:ascii="Times New Roman" w:hAnsi="Times New Roman" w:cs="Times New Roman"/>
            <w:iCs w:val="0"/>
            <w:color w:val="000000" w:themeColor="text1"/>
            <w:sz w:val="24"/>
            <w:szCs w:val="24"/>
            <w:rPrChange w:id="385" w:author="Bo Shen" w:date="2023-03-01T14:29:00Z">
              <w:rPr>
                <w:rFonts w:ascii="Times New Roman" w:hAnsi="Times New Roman" w:cs="Times New Roman"/>
                <w:iCs w:val="0"/>
                <w:color w:val="000000" w:themeColor="text1"/>
                <w:sz w:val="22"/>
                <w:szCs w:val="22"/>
              </w:rPr>
            </w:rPrChange>
          </w:rPr>
          <w:t xml:space="preserve"> with input </w:t>
        </w:r>
      </w:ins>
      <w:ins w:id="386" w:author="Bo Shen" w:date="2023-02-02T17:25:00Z">
        <w:r w:rsidRPr="00607AC2">
          <w:rPr>
            <w:rFonts w:ascii="Times New Roman" w:hAnsi="Times New Roman" w:cs="Times New Roman"/>
            <w:iCs w:val="0"/>
            <w:color w:val="000000" w:themeColor="text1"/>
            <w:sz w:val="24"/>
            <w:szCs w:val="24"/>
            <w:rPrChange w:id="387" w:author="Bo Shen" w:date="2023-03-01T14:29:00Z">
              <w:rPr>
                <w:rFonts w:ascii="Times New Roman" w:hAnsi="Times New Roman" w:cs="Times New Roman"/>
                <w:iCs w:val="0"/>
                <w:color w:val="000000" w:themeColor="text1"/>
                <w:sz w:val="22"/>
                <w:szCs w:val="22"/>
              </w:rPr>
            </w:rPrChange>
          </w:rPr>
          <w:t>strength</w:t>
        </w:r>
      </w:ins>
      <w:ins w:id="388" w:author="Bo Shen" w:date="2023-02-02T17:27:00Z">
        <w:r w:rsidRPr="00607AC2">
          <w:rPr>
            <w:rFonts w:ascii="Times New Roman" w:hAnsi="Times New Roman" w:cs="Times New Roman"/>
            <w:iCs w:val="0"/>
            <w:color w:val="000000" w:themeColor="text1"/>
            <w:sz w:val="24"/>
            <w:szCs w:val="24"/>
            <w:rPrChange w:id="389" w:author="Bo Shen" w:date="2023-03-01T14:29:00Z">
              <w:rPr>
                <w:rFonts w:ascii="Times New Roman" w:hAnsi="Times New Roman" w:cs="Times New Roman"/>
                <w:iCs w:val="0"/>
                <w:color w:val="000000" w:themeColor="text1"/>
                <w:sz w:val="22"/>
                <w:szCs w:val="22"/>
              </w:rPr>
            </w:rPrChange>
          </w:rPr>
          <w:t xml:space="preserve"> </w:t>
        </w:r>
      </w:ins>
      <w:ins w:id="390" w:author="Bo Shen" w:date="2023-02-03T09:56:00Z">
        <w:r w:rsidRPr="00607AC2">
          <w:rPr>
            <w:rFonts w:ascii="Times New Roman" w:hAnsi="Times New Roman" w:cs="Times New Roman"/>
            <w:i w:val="0"/>
            <w:color w:val="000000" w:themeColor="text1"/>
            <w:sz w:val="24"/>
            <w:szCs w:val="24"/>
            <w:rPrChange w:id="391" w:author="Bo Shen" w:date="2023-03-01T14:29:00Z">
              <w:rPr>
                <w:rFonts w:ascii="Times New Roman" w:hAnsi="Times New Roman" w:cs="Times New Roman"/>
                <w:i w:val="0"/>
                <w:color w:val="000000" w:themeColor="text1"/>
                <w:sz w:val="20"/>
                <w:szCs w:val="20"/>
              </w:rPr>
            </w:rPrChange>
          </w:rPr>
          <w:t>with different slops</w:t>
        </w:r>
      </w:ins>
      <w:ins w:id="392" w:author="Bo Shen" w:date="2023-02-02T17:27:00Z">
        <w:r w:rsidRPr="00607AC2">
          <w:rPr>
            <w:rFonts w:ascii="Times New Roman" w:hAnsi="Times New Roman" w:cs="Times New Roman"/>
            <w:iCs w:val="0"/>
            <w:color w:val="000000" w:themeColor="text1"/>
            <w:sz w:val="24"/>
            <w:szCs w:val="24"/>
            <w:rPrChange w:id="393" w:author="Bo Shen" w:date="2023-03-01T14:29:00Z">
              <w:rPr>
                <w:rFonts w:ascii="Times New Roman" w:hAnsi="Times New Roman" w:cs="Times New Roman"/>
                <w:iCs w:val="0"/>
                <w:color w:val="000000" w:themeColor="text1"/>
                <w:sz w:val="22"/>
                <w:szCs w:val="22"/>
              </w:rPr>
            </w:rPrChange>
          </w:rPr>
          <w:t xml:space="preserve"> because of disinhibition, different from the </w:t>
        </w:r>
        <w:r w:rsidRPr="00607AC2">
          <w:rPr>
            <w:rFonts w:ascii="Times New Roman" w:hAnsi="Times New Roman" w:cs="Times New Roman"/>
            <w:i w:val="0"/>
            <w:color w:val="000000" w:themeColor="text1"/>
            <w:sz w:val="24"/>
            <w:szCs w:val="24"/>
            <w:rPrChange w:id="394" w:author="Bo Shen" w:date="2023-03-01T14:29:00Z">
              <w:rPr>
                <w:rFonts w:ascii="Times New Roman" w:hAnsi="Times New Roman" w:cs="Times New Roman"/>
                <w:i w:val="0"/>
                <w:color w:val="000000" w:themeColor="text1"/>
                <w:sz w:val="22"/>
                <w:szCs w:val="22"/>
              </w:rPr>
            </w:rPrChange>
          </w:rPr>
          <w:t>R</w:t>
        </w:r>
        <w:r w:rsidRPr="00607AC2">
          <w:rPr>
            <w:rFonts w:ascii="Times New Roman" w:hAnsi="Times New Roman" w:cs="Times New Roman"/>
            <w:iCs w:val="0"/>
            <w:color w:val="000000" w:themeColor="text1"/>
            <w:sz w:val="24"/>
            <w:szCs w:val="24"/>
            <w:rPrChange w:id="395" w:author="Bo Shen" w:date="2023-03-01T14:29:00Z">
              <w:rPr>
                <w:rFonts w:ascii="Times New Roman" w:hAnsi="Times New Roman" w:cs="Times New Roman"/>
                <w:iCs w:val="0"/>
                <w:color w:val="000000" w:themeColor="text1"/>
                <w:sz w:val="22"/>
                <w:szCs w:val="22"/>
              </w:rPr>
            </w:rPrChange>
          </w:rPr>
          <w:t xml:space="preserve"> units.</w:t>
        </w:r>
        <w:r w:rsidRPr="00EB6A66">
          <w:rPr>
            <w:rFonts w:ascii="Times New Roman" w:hAnsi="Times New Roman" w:cs="Times New Roman"/>
            <w:iCs w:val="0"/>
            <w:color w:val="000000" w:themeColor="text1"/>
            <w:sz w:val="24"/>
            <w:szCs w:val="24"/>
            <w:rPrChange w:id="396" w:author="Bo Shen" w:date="2023-02-03T09:58:00Z">
              <w:rPr>
                <w:rFonts w:ascii="Times New Roman" w:hAnsi="Times New Roman" w:cs="Times New Roman"/>
                <w:iCs w:val="0"/>
                <w:color w:val="000000" w:themeColor="text1"/>
                <w:sz w:val="22"/>
                <w:szCs w:val="22"/>
              </w:rPr>
            </w:rPrChange>
          </w:rPr>
          <w:t xml:space="preserve"> </w:t>
        </w:r>
      </w:ins>
      <w:ins w:id="397" w:author="Bo Shen" w:date="2023-02-02T17:43:00Z">
        <w:r w:rsidRPr="00717514">
          <w:rPr>
            <w:rFonts w:ascii="Times New Roman" w:hAnsi="Times New Roman" w:cs="Times New Roman"/>
            <w:i w:val="0"/>
            <w:color w:val="000000" w:themeColor="text1"/>
            <w:sz w:val="24"/>
            <w:szCs w:val="24"/>
            <w:rPrChange w:id="398" w:author="Bo Shen" w:date="2023-03-02T15:13:00Z">
              <w:rPr>
                <w:rFonts w:ascii="Times New Roman" w:hAnsi="Times New Roman" w:cs="Times New Roman"/>
                <w:i w:val="0"/>
                <w:color w:val="000000" w:themeColor="text1"/>
                <w:sz w:val="20"/>
                <w:szCs w:val="20"/>
              </w:rPr>
            </w:rPrChange>
          </w:rPr>
          <w:t>At the onset of model choice,</w:t>
        </w:r>
      </w:ins>
      <w:ins w:id="399" w:author="Bo Shen" w:date="2023-02-03T09:56:00Z">
        <w:r w:rsidRPr="00717514">
          <w:rPr>
            <w:rFonts w:ascii="Times New Roman" w:hAnsi="Times New Roman" w:cs="Times New Roman"/>
            <w:i w:val="0"/>
            <w:color w:val="000000" w:themeColor="text1"/>
            <w:sz w:val="24"/>
            <w:szCs w:val="24"/>
            <w:rPrChange w:id="400" w:author="Bo Shen" w:date="2023-03-02T15:13:00Z">
              <w:rPr>
                <w:rFonts w:ascii="Times New Roman" w:hAnsi="Times New Roman" w:cs="Times New Roman"/>
                <w:i w:val="0"/>
                <w:color w:val="000000" w:themeColor="text1"/>
                <w:sz w:val="20"/>
                <w:szCs w:val="20"/>
              </w:rPr>
            </w:rPrChange>
          </w:rPr>
          <w:t xml:space="preserve"> the chosen </w:t>
        </w:r>
        <w:r w:rsidRPr="00717514">
          <w:rPr>
            <w:rFonts w:ascii="Times New Roman" w:hAnsi="Times New Roman" w:cs="Times New Roman"/>
            <w:iCs w:val="0"/>
            <w:color w:val="000000" w:themeColor="text1"/>
            <w:sz w:val="24"/>
            <w:szCs w:val="24"/>
            <w:rPrChange w:id="401" w:author="Bo Shen" w:date="2023-03-02T15:13:00Z">
              <w:rPr>
                <w:rFonts w:ascii="Times New Roman" w:hAnsi="Times New Roman" w:cs="Times New Roman"/>
                <w:iCs w:val="0"/>
                <w:color w:val="000000" w:themeColor="text1"/>
                <w:sz w:val="20"/>
                <w:szCs w:val="20"/>
              </w:rPr>
            </w:rPrChange>
          </w:rPr>
          <w:t>G</w:t>
        </w:r>
        <w:r w:rsidRPr="00717514">
          <w:rPr>
            <w:rFonts w:ascii="Times New Roman" w:hAnsi="Times New Roman" w:cs="Times New Roman"/>
            <w:i w:val="0"/>
            <w:color w:val="000000" w:themeColor="text1"/>
            <w:sz w:val="24"/>
            <w:szCs w:val="24"/>
            <w:rPrChange w:id="402" w:author="Bo Shen" w:date="2023-03-02T15:13:00Z">
              <w:rPr>
                <w:rFonts w:ascii="Times New Roman" w:hAnsi="Times New Roman" w:cs="Times New Roman"/>
                <w:i w:val="0"/>
                <w:color w:val="000000" w:themeColor="text1"/>
                <w:sz w:val="20"/>
                <w:szCs w:val="20"/>
              </w:rPr>
            </w:rPrChange>
          </w:rPr>
          <w:t xml:space="preserve"> units (</w:t>
        </w:r>
        <w:r w:rsidRPr="00717514">
          <w:rPr>
            <w:rFonts w:ascii="Times New Roman" w:hAnsi="Times New Roman" w:cs="Times New Roman"/>
            <w:b/>
            <w:bCs/>
            <w:i w:val="0"/>
            <w:color w:val="000000" w:themeColor="text1"/>
            <w:sz w:val="24"/>
            <w:szCs w:val="24"/>
            <w:rPrChange w:id="403" w:author="Bo Shen" w:date="2023-03-02T15:13:00Z">
              <w:rPr>
                <w:rFonts w:ascii="Times New Roman" w:hAnsi="Times New Roman" w:cs="Times New Roman"/>
                <w:i w:val="0"/>
                <w:color w:val="000000" w:themeColor="text1"/>
                <w:sz w:val="20"/>
                <w:szCs w:val="20"/>
              </w:rPr>
            </w:rPrChange>
          </w:rPr>
          <w:t>c</w:t>
        </w:r>
        <w:r w:rsidRPr="00717514">
          <w:rPr>
            <w:rFonts w:ascii="Times New Roman" w:hAnsi="Times New Roman" w:cs="Times New Roman"/>
            <w:i w:val="0"/>
            <w:color w:val="000000" w:themeColor="text1"/>
            <w:sz w:val="24"/>
            <w:szCs w:val="24"/>
            <w:rPrChange w:id="404" w:author="Bo Shen" w:date="2023-03-02T15:13:00Z">
              <w:rPr>
                <w:rFonts w:ascii="Times New Roman" w:hAnsi="Times New Roman" w:cs="Times New Roman"/>
                <w:i w:val="0"/>
                <w:color w:val="000000" w:themeColor="text1"/>
                <w:sz w:val="20"/>
                <w:szCs w:val="20"/>
              </w:rPr>
            </w:rPrChange>
          </w:rPr>
          <w:t>) show</w:t>
        </w:r>
      </w:ins>
      <w:ins w:id="405" w:author="Bo Shen" w:date="2023-02-02T17:43:00Z">
        <w:r w:rsidRPr="00717514">
          <w:rPr>
            <w:rFonts w:ascii="Times New Roman" w:hAnsi="Times New Roman" w:cs="Times New Roman"/>
            <w:i w:val="0"/>
            <w:color w:val="000000" w:themeColor="text1"/>
            <w:sz w:val="24"/>
            <w:szCs w:val="24"/>
            <w:rPrChange w:id="406" w:author="Bo Shen" w:date="2023-03-02T15:13:00Z">
              <w:rPr>
                <w:rFonts w:ascii="Times New Roman" w:hAnsi="Times New Roman" w:cs="Times New Roman"/>
                <w:i w:val="0"/>
                <w:color w:val="000000" w:themeColor="text1"/>
                <w:sz w:val="20"/>
                <w:szCs w:val="20"/>
              </w:rPr>
            </w:rPrChange>
          </w:rPr>
          <w:t xml:space="preserve"> </w:t>
        </w:r>
      </w:ins>
      <w:ins w:id="407" w:author="Bo Shen" w:date="2023-02-02T17:30:00Z">
        <w:r w:rsidRPr="00607AC2">
          <w:rPr>
            <w:rFonts w:ascii="Times New Roman" w:hAnsi="Times New Roman" w:cs="Times New Roman"/>
            <w:iCs w:val="0"/>
            <w:color w:val="000000" w:themeColor="text1"/>
            <w:sz w:val="24"/>
            <w:szCs w:val="24"/>
            <w:rPrChange w:id="408" w:author="Bo Shen" w:date="2023-03-01T14:29:00Z">
              <w:rPr>
                <w:rFonts w:ascii="Times New Roman" w:hAnsi="Times New Roman" w:cs="Times New Roman"/>
                <w:iCs w:val="0"/>
                <w:color w:val="000000" w:themeColor="text1"/>
                <w:sz w:val="22"/>
                <w:szCs w:val="22"/>
              </w:rPr>
            </w:rPrChange>
          </w:rPr>
          <w:t>lower activities</w:t>
        </w:r>
      </w:ins>
      <w:ins w:id="409" w:author="Bo Shen" w:date="2023-02-02T17:31:00Z">
        <w:r w:rsidRPr="00607AC2">
          <w:rPr>
            <w:rFonts w:ascii="Times New Roman" w:hAnsi="Times New Roman" w:cs="Times New Roman"/>
            <w:iCs w:val="0"/>
            <w:color w:val="000000" w:themeColor="text1"/>
            <w:sz w:val="24"/>
            <w:szCs w:val="24"/>
            <w:rPrChange w:id="410" w:author="Bo Shen" w:date="2023-03-01T14:29:00Z">
              <w:rPr>
                <w:rFonts w:ascii="Times New Roman" w:hAnsi="Times New Roman" w:cs="Times New Roman"/>
                <w:iCs w:val="0"/>
                <w:color w:val="000000" w:themeColor="text1"/>
                <w:sz w:val="22"/>
                <w:szCs w:val="22"/>
              </w:rPr>
            </w:rPrChange>
          </w:rPr>
          <w:t xml:space="preserve"> than the unchosen units (</w:t>
        </w:r>
        <w:r w:rsidRPr="00607AC2">
          <w:rPr>
            <w:rFonts w:ascii="Times New Roman" w:hAnsi="Times New Roman" w:cs="Times New Roman"/>
            <w:b/>
            <w:bCs/>
            <w:iCs w:val="0"/>
            <w:color w:val="000000" w:themeColor="text1"/>
            <w:sz w:val="24"/>
            <w:szCs w:val="24"/>
            <w:rPrChange w:id="411" w:author="Bo Shen" w:date="2023-03-01T14:29:00Z">
              <w:rPr>
                <w:rFonts w:ascii="Times New Roman" w:hAnsi="Times New Roman" w:cs="Times New Roman"/>
                <w:iCs w:val="0"/>
                <w:color w:val="000000" w:themeColor="text1"/>
                <w:sz w:val="22"/>
                <w:szCs w:val="22"/>
              </w:rPr>
            </w:rPrChange>
          </w:rPr>
          <w:t>c</w:t>
        </w:r>
        <w:r w:rsidRPr="00607AC2">
          <w:rPr>
            <w:rFonts w:ascii="Times New Roman" w:hAnsi="Times New Roman" w:cs="Times New Roman"/>
            <w:iCs w:val="0"/>
            <w:color w:val="000000" w:themeColor="text1"/>
            <w:sz w:val="24"/>
            <w:szCs w:val="24"/>
            <w:rPrChange w:id="412" w:author="Bo Shen" w:date="2023-03-01T14:29:00Z">
              <w:rPr>
                <w:rFonts w:ascii="Times New Roman" w:hAnsi="Times New Roman" w:cs="Times New Roman"/>
                <w:iCs w:val="0"/>
                <w:color w:val="000000" w:themeColor="text1"/>
                <w:sz w:val="22"/>
                <w:szCs w:val="22"/>
              </w:rPr>
            </w:rPrChange>
          </w:rPr>
          <w:t xml:space="preserve">); the </w:t>
        </w:r>
      </w:ins>
      <w:ins w:id="413" w:author="Bo Shen" w:date="2023-02-02T17:33:00Z">
        <w:r w:rsidRPr="00717514">
          <w:rPr>
            <w:rFonts w:ascii="Times New Roman" w:hAnsi="Times New Roman" w:cs="Times New Roman"/>
            <w:iCs w:val="0"/>
            <w:color w:val="000000" w:themeColor="text1"/>
            <w:sz w:val="24"/>
            <w:szCs w:val="24"/>
            <w:rPrChange w:id="414" w:author="Bo Shen" w:date="2023-03-02T15:13:00Z">
              <w:rPr>
                <w:rFonts w:ascii="Times New Roman" w:hAnsi="Times New Roman" w:cs="Times New Roman"/>
                <w:iCs w:val="0"/>
                <w:color w:val="000000" w:themeColor="text1"/>
                <w:sz w:val="22"/>
                <w:szCs w:val="22"/>
              </w:rPr>
            </w:rPrChange>
          </w:rPr>
          <w:t>G</w:t>
        </w:r>
        <w:r w:rsidRPr="00607AC2">
          <w:rPr>
            <w:rFonts w:ascii="Times New Roman" w:hAnsi="Times New Roman" w:cs="Times New Roman"/>
            <w:iCs w:val="0"/>
            <w:color w:val="000000" w:themeColor="text1"/>
            <w:sz w:val="24"/>
            <w:szCs w:val="24"/>
            <w:rPrChange w:id="415" w:author="Bo Shen" w:date="2023-03-01T14:30:00Z">
              <w:rPr>
                <w:rFonts w:ascii="Times New Roman" w:hAnsi="Times New Roman" w:cs="Times New Roman"/>
                <w:iCs w:val="0"/>
                <w:color w:val="000000" w:themeColor="text1"/>
                <w:sz w:val="22"/>
                <w:szCs w:val="22"/>
              </w:rPr>
            </w:rPrChange>
          </w:rPr>
          <w:t xml:space="preserve"> units under smaller input differences</w:t>
        </w:r>
      </w:ins>
      <w:ins w:id="416" w:author="Bo Shen" w:date="2023-02-03T09:57:00Z">
        <w:r w:rsidRPr="00607AC2">
          <w:rPr>
            <w:rFonts w:ascii="Times New Roman" w:hAnsi="Times New Roman" w:cs="Times New Roman"/>
            <w:i w:val="0"/>
            <w:color w:val="000000" w:themeColor="text1"/>
            <w:sz w:val="24"/>
            <w:szCs w:val="24"/>
            <w:rPrChange w:id="417" w:author="Bo Shen" w:date="2023-03-01T14:30:00Z">
              <w:rPr>
                <w:rFonts w:ascii="Times New Roman" w:hAnsi="Times New Roman" w:cs="Times New Roman"/>
                <w:i w:val="0"/>
                <w:color w:val="000000" w:themeColor="text1"/>
                <w:sz w:val="20"/>
                <w:szCs w:val="20"/>
              </w:rPr>
            </w:rPrChange>
          </w:rPr>
          <w:t xml:space="preserve"> (i.e., longer RT)</w:t>
        </w:r>
      </w:ins>
      <w:ins w:id="418" w:author="Bo Shen" w:date="2023-02-02T17:33:00Z">
        <w:r w:rsidRPr="00607AC2">
          <w:rPr>
            <w:rFonts w:ascii="Times New Roman" w:hAnsi="Times New Roman" w:cs="Times New Roman"/>
            <w:iCs w:val="0"/>
            <w:color w:val="000000" w:themeColor="text1"/>
            <w:sz w:val="24"/>
            <w:szCs w:val="24"/>
            <w:rPrChange w:id="419" w:author="Bo Shen" w:date="2023-03-01T14:30:00Z">
              <w:rPr>
                <w:rFonts w:ascii="Times New Roman" w:hAnsi="Times New Roman" w:cs="Times New Roman"/>
                <w:iCs w:val="0"/>
                <w:color w:val="000000" w:themeColor="text1"/>
                <w:sz w:val="22"/>
                <w:szCs w:val="22"/>
              </w:rPr>
            </w:rPrChange>
          </w:rPr>
          <w:t xml:space="preserve"> are </w:t>
        </w:r>
      </w:ins>
      <w:ins w:id="420" w:author="Bo Shen" w:date="2023-02-02T17:32:00Z">
        <w:r w:rsidRPr="00607AC2">
          <w:rPr>
            <w:rFonts w:ascii="Times New Roman" w:hAnsi="Times New Roman" w:cs="Times New Roman"/>
            <w:iCs w:val="0"/>
            <w:color w:val="000000" w:themeColor="text1"/>
            <w:sz w:val="24"/>
            <w:szCs w:val="24"/>
            <w:rPrChange w:id="421" w:author="Bo Shen" w:date="2023-03-01T14:30:00Z">
              <w:rPr>
                <w:rFonts w:ascii="Times New Roman" w:hAnsi="Times New Roman" w:cs="Times New Roman"/>
                <w:iCs w:val="0"/>
                <w:color w:val="000000" w:themeColor="text1"/>
                <w:sz w:val="22"/>
                <w:szCs w:val="22"/>
              </w:rPr>
            </w:rPrChange>
          </w:rPr>
          <w:t>strongly inhibited.</w:t>
        </w:r>
      </w:ins>
      <w:ins w:id="422" w:author="Bo Shen" w:date="2023-02-02T17:30:00Z">
        <w:r w:rsidRPr="00607AC2">
          <w:rPr>
            <w:rFonts w:ascii="Times New Roman" w:hAnsi="Times New Roman" w:cs="Times New Roman"/>
            <w:iCs w:val="0"/>
            <w:color w:val="000000" w:themeColor="text1"/>
            <w:sz w:val="24"/>
            <w:szCs w:val="24"/>
            <w:rPrChange w:id="423" w:author="Bo Shen" w:date="2023-03-01T14:30:00Z">
              <w:rPr>
                <w:rFonts w:ascii="Times New Roman" w:hAnsi="Times New Roman" w:cs="Times New Roman"/>
                <w:iCs w:val="0"/>
                <w:color w:val="000000" w:themeColor="text1"/>
                <w:sz w:val="22"/>
                <w:szCs w:val="22"/>
              </w:rPr>
            </w:rPrChange>
          </w:rPr>
          <w:t xml:space="preserve"> </w:t>
        </w:r>
      </w:ins>
      <w:ins w:id="424" w:author="Bo Shen" w:date="2023-02-02T17:33:00Z">
        <w:r w:rsidRPr="00607AC2">
          <w:rPr>
            <w:rFonts w:ascii="Times New Roman" w:hAnsi="Times New Roman" w:cs="Times New Roman"/>
            <w:b/>
            <w:bCs/>
            <w:iCs w:val="0"/>
            <w:color w:val="000000" w:themeColor="text1"/>
            <w:sz w:val="24"/>
            <w:szCs w:val="24"/>
            <w:rPrChange w:id="425" w:author="Bo Shen" w:date="2023-03-01T14:30:00Z">
              <w:rPr>
                <w:rFonts w:ascii="Times New Roman" w:hAnsi="Times New Roman" w:cs="Times New Roman"/>
                <w:iCs w:val="0"/>
                <w:color w:val="000000" w:themeColor="text1"/>
                <w:sz w:val="22"/>
                <w:szCs w:val="22"/>
              </w:rPr>
            </w:rPrChange>
          </w:rPr>
          <w:t>H</w:t>
        </w:r>
        <w:r w:rsidRPr="00607AC2">
          <w:rPr>
            <w:rFonts w:ascii="Times New Roman" w:hAnsi="Times New Roman" w:cs="Times New Roman"/>
            <w:iCs w:val="0"/>
            <w:color w:val="000000" w:themeColor="text1"/>
            <w:sz w:val="24"/>
            <w:szCs w:val="24"/>
            <w:rPrChange w:id="426" w:author="Bo Shen" w:date="2023-03-01T14:30:00Z">
              <w:rPr>
                <w:rFonts w:ascii="Times New Roman" w:hAnsi="Times New Roman" w:cs="Times New Roman"/>
                <w:iCs w:val="0"/>
                <w:color w:val="000000" w:themeColor="text1"/>
                <w:sz w:val="22"/>
                <w:szCs w:val="22"/>
              </w:rPr>
            </w:rPrChange>
          </w:rPr>
          <w:t>. T</w:t>
        </w:r>
      </w:ins>
      <w:ins w:id="427" w:author="Bo Shen" w:date="2023-02-02T17:34:00Z">
        <w:r w:rsidRPr="00607AC2">
          <w:rPr>
            <w:rFonts w:ascii="Times New Roman" w:hAnsi="Times New Roman" w:cs="Times New Roman"/>
            <w:iCs w:val="0"/>
            <w:color w:val="000000" w:themeColor="text1"/>
            <w:sz w:val="24"/>
            <w:szCs w:val="24"/>
            <w:rPrChange w:id="428" w:author="Bo Shen" w:date="2023-03-01T14:30:00Z">
              <w:rPr>
                <w:rFonts w:ascii="Times New Roman" w:hAnsi="Times New Roman" w:cs="Times New Roman"/>
                <w:iCs w:val="0"/>
                <w:color w:val="000000" w:themeColor="text1"/>
                <w:sz w:val="22"/>
                <w:szCs w:val="22"/>
              </w:rPr>
            </w:rPrChange>
          </w:rPr>
          <w:t xml:space="preserve">he model predicted </w:t>
        </w:r>
        <w:r w:rsidRPr="00607AC2">
          <w:rPr>
            <w:rFonts w:ascii="Times New Roman" w:hAnsi="Times New Roman" w:cs="Times New Roman"/>
            <w:i w:val="0"/>
            <w:color w:val="000000" w:themeColor="text1"/>
            <w:sz w:val="24"/>
            <w:szCs w:val="24"/>
            <w:rPrChange w:id="429" w:author="Bo Shen" w:date="2023-03-01T14:30:00Z">
              <w:rPr>
                <w:rFonts w:ascii="Times New Roman" w:hAnsi="Times New Roman" w:cs="Times New Roman"/>
                <w:i w:val="0"/>
                <w:color w:val="000000" w:themeColor="text1"/>
                <w:sz w:val="22"/>
                <w:szCs w:val="22"/>
              </w:rPr>
            </w:rPrChange>
          </w:rPr>
          <w:t>D</w:t>
        </w:r>
        <w:r w:rsidRPr="00607AC2">
          <w:rPr>
            <w:rFonts w:ascii="Times New Roman" w:hAnsi="Times New Roman" w:cs="Times New Roman"/>
            <w:iCs w:val="0"/>
            <w:color w:val="000000" w:themeColor="text1"/>
            <w:sz w:val="24"/>
            <w:szCs w:val="24"/>
            <w:rPrChange w:id="430" w:author="Bo Shen" w:date="2023-03-01T14:30:00Z">
              <w:rPr>
                <w:rFonts w:ascii="Times New Roman" w:hAnsi="Times New Roman" w:cs="Times New Roman"/>
                <w:iCs w:val="0"/>
                <w:color w:val="000000" w:themeColor="text1"/>
                <w:sz w:val="22"/>
                <w:szCs w:val="22"/>
              </w:rPr>
            </w:rPrChange>
          </w:rPr>
          <w:t xml:space="preserve"> activities </w:t>
        </w:r>
      </w:ins>
      <w:ins w:id="431" w:author="Bo Shen" w:date="2023-02-02T17:35:00Z">
        <w:r w:rsidRPr="00607AC2">
          <w:rPr>
            <w:rFonts w:ascii="Times New Roman" w:hAnsi="Times New Roman" w:cs="Times New Roman"/>
            <w:iCs w:val="0"/>
            <w:color w:val="000000" w:themeColor="text1"/>
            <w:sz w:val="24"/>
            <w:szCs w:val="24"/>
            <w:rPrChange w:id="432" w:author="Bo Shen" w:date="2023-03-01T14:30:00Z">
              <w:rPr>
                <w:rFonts w:ascii="Times New Roman" w:hAnsi="Times New Roman" w:cs="Times New Roman"/>
                <w:iCs w:val="0"/>
                <w:color w:val="000000" w:themeColor="text1"/>
                <w:sz w:val="22"/>
                <w:szCs w:val="22"/>
              </w:rPr>
            </w:rPrChange>
          </w:rPr>
          <w:t>ramp up fast</w:t>
        </w:r>
      </w:ins>
      <w:ins w:id="433" w:author="Bo Shen" w:date="2023-02-02T17:34:00Z">
        <w:r w:rsidRPr="00607AC2">
          <w:rPr>
            <w:rFonts w:ascii="Times New Roman" w:hAnsi="Times New Roman" w:cs="Times New Roman"/>
            <w:iCs w:val="0"/>
            <w:color w:val="000000" w:themeColor="text1"/>
            <w:sz w:val="24"/>
            <w:szCs w:val="24"/>
            <w:rPrChange w:id="434" w:author="Bo Shen" w:date="2023-03-01T14:30:00Z">
              <w:rPr>
                <w:rFonts w:ascii="Times New Roman" w:hAnsi="Times New Roman" w:cs="Times New Roman"/>
                <w:iCs w:val="0"/>
                <w:color w:val="000000" w:themeColor="text1"/>
                <w:sz w:val="22"/>
                <w:szCs w:val="22"/>
              </w:rPr>
            </w:rPrChange>
          </w:rPr>
          <w:t xml:space="preserve"> </w:t>
        </w:r>
      </w:ins>
      <w:ins w:id="435" w:author="Bo Shen" w:date="2023-02-02T17:35:00Z">
        <w:r w:rsidRPr="00607AC2">
          <w:rPr>
            <w:rFonts w:ascii="Times New Roman" w:hAnsi="Times New Roman" w:cs="Times New Roman"/>
            <w:iCs w:val="0"/>
            <w:color w:val="000000" w:themeColor="text1"/>
            <w:sz w:val="24"/>
            <w:szCs w:val="24"/>
            <w:rPrChange w:id="436" w:author="Bo Shen" w:date="2023-03-01T14:30:00Z">
              <w:rPr>
                <w:rFonts w:ascii="Times New Roman" w:hAnsi="Times New Roman" w:cs="Times New Roman"/>
                <w:iCs w:val="0"/>
                <w:color w:val="000000" w:themeColor="text1"/>
                <w:sz w:val="22"/>
                <w:szCs w:val="22"/>
              </w:rPr>
            </w:rPrChange>
          </w:rPr>
          <w:t>in the early stage</w:t>
        </w:r>
      </w:ins>
      <w:ins w:id="437" w:author="Bo Shen" w:date="2023-02-02T17:36:00Z">
        <w:r w:rsidRPr="00607AC2">
          <w:rPr>
            <w:rFonts w:ascii="Times New Roman" w:hAnsi="Times New Roman" w:cs="Times New Roman"/>
            <w:iCs w:val="0"/>
            <w:color w:val="000000" w:themeColor="text1"/>
            <w:sz w:val="24"/>
            <w:szCs w:val="24"/>
            <w:rPrChange w:id="438" w:author="Bo Shen" w:date="2023-03-01T14:30:00Z">
              <w:rPr>
                <w:rFonts w:ascii="Times New Roman" w:hAnsi="Times New Roman" w:cs="Times New Roman"/>
                <w:iCs w:val="0"/>
                <w:color w:val="000000" w:themeColor="text1"/>
                <w:sz w:val="22"/>
                <w:szCs w:val="22"/>
              </w:rPr>
            </w:rPrChange>
          </w:rPr>
          <w:t xml:space="preserve">; the chosen </w:t>
        </w:r>
        <w:r w:rsidRPr="00607AC2">
          <w:rPr>
            <w:rFonts w:ascii="Times New Roman" w:hAnsi="Times New Roman" w:cs="Times New Roman"/>
            <w:i w:val="0"/>
            <w:color w:val="000000" w:themeColor="text1"/>
            <w:sz w:val="24"/>
            <w:szCs w:val="24"/>
            <w:rPrChange w:id="439" w:author="Bo Shen" w:date="2023-03-01T14:30:00Z">
              <w:rPr>
                <w:rFonts w:ascii="Times New Roman" w:hAnsi="Times New Roman" w:cs="Times New Roman"/>
                <w:i w:val="0"/>
                <w:color w:val="000000" w:themeColor="text1"/>
                <w:sz w:val="22"/>
                <w:szCs w:val="22"/>
              </w:rPr>
            </w:rPrChange>
          </w:rPr>
          <w:t>D</w:t>
        </w:r>
        <w:r w:rsidRPr="00607AC2">
          <w:rPr>
            <w:rFonts w:ascii="Times New Roman" w:hAnsi="Times New Roman" w:cs="Times New Roman"/>
            <w:iCs w:val="0"/>
            <w:color w:val="000000" w:themeColor="text1"/>
            <w:sz w:val="24"/>
            <w:szCs w:val="24"/>
            <w:rPrChange w:id="440" w:author="Bo Shen" w:date="2023-03-01T14:30:00Z">
              <w:rPr>
                <w:rFonts w:ascii="Times New Roman" w:hAnsi="Times New Roman" w:cs="Times New Roman"/>
                <w:iCs w:val="0"/>
                <w:color w:val="000000" w:themeColor="text1"/>
                <w:sz w:val="22"/>
                <w:szCs w:val="22"/>
              </w:rPr>
            </w:rPrChange>
          </w:rPr>
          <w:t xml:space="preserve"> units do not reach a </w:t>
        </w:r>
      </w:ins>
      <w:ins w:id="441" w:author="Bo Shen" w:date="2023-02-02T17:37:00Z">
        <w:r w:rsidRPr="00607AC2">
          <w:rPr>
            <w:rFonts w:ascii="Times New Roman" w:hAnsi="Times New Roman" w:cs="Times New Roman"/>
            <w:iCs w:val="0"/>
            <w:color w:val="000000" w:themeColor="text1"/>
            <w:sz w:val="24"/>
            <w:szCs w:val="24"/>
            <w:rPrChange w:id="442" w:author="Bo Shen" w:date="2023-03-01T14:30:00Z">
              <w:rPr>
                <w:rFonts w:ascii="Times New Roman" w:hAnsi="Times New Roman" w:cs="Times New Roman"/>
                <w:iCs w:val="0"/>
                <w:color w:val="000000" w:themeColor="text1"/>
                <w:sz w:val="22"/>
                <w:szCs w:val="22"/>
              </w:rPr>
            </w:rPrChange>
          </w:rPr>
          <w:t xml:space="preserve">common </w:t>
        </w:r>
        <w:r w:rsidRPr="00607AC2">
          <w:rPr>
            <w:rFonts w:ascii="Times New Roman" w:hAnsi="Times New Roman" w:cs="Times New Roman"/>
            <w:iCs w:val="0"/>
            <w:color w:val="000000" w:themeColor="text1"/>
            <w:sz w:val="24"/>
            <w:szCs w:val="24"/>
            <w:rPrChange w:id="443" w:author="Bo Shen" w:date="2023-03-01T14:30:00Z">
              <w:rPr>
                <w:rFonts w:ascii="Times New Roman" w:hAnsi="Times New Roman" w:cs="Times New Roman"/>
                <w:iCs w:val="0"/>
                <w:color w:val="000000" w:themeColor="text1"/>
                <w:sz w:val="21"/>
                <w:szCs w:val="21"/>
              </w:rPr>
            </w:rPrChange>
          </w:rPr>
          <w:t xml:space="preserve">threshold, different from the </w:t>
        </w:r>
        <w:r w:rsidRPr="00607AC2">
          <w:rPr>
            <w:rFonts w:ascii="Times New Roman" w:hAnsi="Times New Roman" w:cs="Times New Roman"/>
            <w:i w:val="0"/>
            <w:color w:val="000000" w:themeColor="text1"/>
            <w:sz w:val="24"/>
            <w:szCs w:val="24"/>
            <w:rPrChange w:id="444" w:author="Bo Shen" w:date="2023-03-01T14:30:00Z">
              <w:rPr>
                <w:rFonts w:ascii="Times New Roman" w:hAnsi="Times New Roman" w:cs="Times New Roman"/>
                <w:i w:val="0"/>
                <w:color w:val="000000" w:themeColor="text1"/>
                <w:sz w:val="21"/>
                <w:szCs w:val="21"/>
              </w:rPr>
            </w:rPrChange>
          </w:rPr>
          <w:t>R</w:t>
        </w:r>
        <w:r w:rsidRPr="00607AC2">
          <w:rPr>
            <w:rFonts w:ascii="Times New Roman" w:hAnsi="Times New Roman" w:cs="Times New Roman"/>
            <w:iCs w:val="0"/>
            <w:color w:val="000000" w:themeColor="text1"/>
            <w:sz w:val="24"/>
            <w:szCs w:val="24"/>
            <w:rPrChange w:id="445" w:author="Bo Shen" w:date="2023-03-01T14:30:00Z">
              <w:rPr>
                <w:rFonts w:ascii="Times New Roman" w:hAnsi="Times New Roman" w:cs="Times New Roman"/>
                <w:iCs w:val="0"/>
                <w:color w:val="000000" w:themeColor="text1"/>
                <w:sz w:val="21"/>
                <w:szCs w:val="21"/>
              </w:rPr>
            </w:rPrChange>
          </w:rPr>
          <w:t xml:space="preserve"> units. The chosen units reach higher than the unchosen units</w:t>
        </w:r>
      </w:ins>
      <w:ins w:id="446" w:author="Bo Shen" w:date="2023-02-02T17:38:00Z">
        <w:r w:rsidRPr="00607AC2">
          <w:rPr>
            <w:rFonts w:ascii="Times New Roman" w:hAnsi="Times New Roman" w:cs="Times New Roman"/>
            <w:iCs w:val="0"/>
            <w:color w:val="000000" w:themeColor="text1"/>
            <w:sz w:val="24"/>
            <w:szCs w:val="24"/>
            <w:rPrChange w:id="447" w:author="Bo Shen" w:date="2023-03-01T14:30:00Z">
              <w:rPr>
                <w:rFonts w:ascii="Times New Roman" w:hAnsi="Times New Roman" w:cs="Times New Roman"/>
                <w:iCs w:val="0"/>
                <w:color w:val="000000" w:themeColor="text1"/>
                <w:sz w:val="21"/>
                <w:szCs w:val="21"/>
              </w:rPr>
            </w:rPrChange>
          </w:rPr>
          <w:t xml:space="preserve">, indicating stronger disinhibition </w:t>
        </w:r>
      </w:ins>
      <w:ins w:id="448" w:author="Bo Shen" w:date="2023-02-02T17:45:00Z">
        <w:r w:rsidRPr="00607AC2">
          <w:rPr>
            <w:rFonts w:ascii="Times New Roman" w:hAnsi="Times New Roman" w:cs="Times New Roman"/>
            <w:i w:val="0"/>
            <w:color w:val="000000" w:themeColor="text1"/>
            <w:sz w:val="24"/>
            <w:szCs w:val="24"/>
            <w:rPrChange w:id="449" w:author="Bo Shen" w:date="2023-03-01T14:30:00Z">
              <w:rPr>
                <w:rFonts w:ascii="Times New Roman" w:hAnsi="Times New Roman" w:cs="Times New Roman"/>
                <w:i w:val="0"/>
                <w:color w:val="000000" w:themeColor="text1"/>
                <w:sz w:val="20"/>
                <w:szCs w:val="20"/>
              </w:rPr>
            </w:rPrChange>
          </w:rPr>
          <w:t>to</w:t>
        </w:r>
      </w:ins>
      <w:ins w:id="450" w:author="Bo Shen" w:date="2023-02-02T17:38:00Z">
        <w:r w:rsidRPr="00607AC2">
          <w:rPr>
            <w:rFonts w:ascii="Times New Roman" w:hAnsi="Times New Roman" w:cs="Times New Roman"/>
            <w:iCs w:val="0"/>
            <w:color w:val="000000" w:themeColor="text1"/>
            <w:sz w:val="24"/>
            <w:szCs w:val="24"/>
            <w:rPrChange w:id="451" w:author="Bo Shen" w:date="2023-03-01T14:30:00Z">
              <w:rPr>
                <w:rFonts w:ascii="Times New Roman" w:hAnsi="Times New Roman" w:cs="Times New Roman"/>
                <w:iCs w:val="0"/>
                <w:color w:val="000000" w:themeColor="text1"/>
                <w:sz w:val="21"/>
                <w:szCs w:val="21"/>
              </w:rPr>
            </w:rPrChange>
          </w:rPr>
          <w:t xml:space="preserve"> the chosen side than the unchosen side.</w:t>
        </w:r>
      </w:ins>
      <w:ins w:id="452" w:author="Bo Shen" w:date="2023-02-02T17:37:00Z">
        <w:r w:rsidRPr="00607AC2">
          <w:rPr>
            <w:rFonts w:ascii="Times New Roman" w:hAnsi="Times New Roman" w:cs="Times New Roman"/>
            <w:iCs w:val="0"/>
            <w:color w:val="000000" w:themeColor="text1"/>
            <w:sz w:val="24"/>
            <w:szCs w:val="24"/>
            <w:rPrChange w:id="453" w:author="Bo Shen" w:date="2023-03-01T14:30:00Z">
              <w:rPr>
                <w:rFonts w:ascii="Times New Roman" w:hAnsi="Times New Roman" w:cs="Times New Roman"/>
                <w:iCs w:val="0"/>
                <w:color w:val="000000" w:themeColor="text1"/>
                <w:sz w:val="21"/>
                <w:szCs w:val="21"/>
              </w:rPr>
            </w:rPrChange>
          </w:rPr>
          <w:t xml:space="preserve"> </w:t>
        </w:r>
      </w:ins>
      <w:ins w:id="454" w:author="Bo Shen" w:date="2023-02-02T17:33:00Z">
        <w:r w:rsidRPr="00607AC2">
          <w:rPr>
            <w:rFonts w:ascii="Times New Roman" w:hAnsi="Times New Roman" w:cs="Times New Roman"/>
            <w:b/>
            <w:bCs/>
            <w:iCs w:val="0"/>
            <w:color w:val="000000" w:themeColor="text1"/>
            <w:sz w:val="24"/>
            <w:szCs w:val="24"/>
            <w:rPrChange w:id="455" w:author="Bo Shen" w:date="2023-03-01T14:30:00Z">
              <w:rPr>
                <w:rFonts w:ascii="Times New Roman" w:hAnsi="Times New Roman" w:cs="Times New Roman"/>
                <w:iCs w:val="0"/>
                <w:color w:val="000000" w:themeColor="text1"/>
                <w:sz w:val="22"/>
                <w:szCs w:val="22"/>
              </w:rPr>
            </w:rPrChange>
          </w:rPr>
          <w:t>I</w:t>
        </w:r>
        <w:r w:rsidRPr="00607AC2">
          <w:rPr>
            <w:rFonts w:ascii="Times New Roman" w:hAnsi="Times New Roman" w:cs="Times New Roman"/>
            <w:iCs w:val="0"/>
            <w:color w:val="000000" w:themeColor="text1"/>
            <w:sz w:val="24"/>
            <w:szCs w:val="24"/>
            <w:rPrChange w:id="456" w:author="Bo Shen" w:date="2023-03-01T14:30:00Z">
              <w:rPr>
                <w:rFonts w:ascii="Times New Roman" w:hAnsi="Times New Roman" w:cs="Times New Roman"/>
                <w:iCs w:val="0"/>
                <w:color w:val="000000" w:themeColor="text1"/>
                <w:sz w:val="22"/>
                <w:szCs w:val="22"/>
              </w:rPr>
            </w:rPrChange>
          </w:rPr>
          <w:t>.</w:t>
        </w:r>
      </w:ins>
      <w:ins w:id="457" w:author="Bo Shen" w:date="2023-02-02T17:45:00Z">
        <w:r w:rsidRPr="00607AC2">
          <w:rPr>
            <w:rFonts w:ascii="Times New Roman" w:hAnsi="Times New Roman" w:cs="Times New Roman"/>
            <w:i w:val="0"/>
            <w:color w:val="000000" w:themeColor="text1"/>
            <w:sz w:val="24"/>
            <w:szCs w:val="24"/>
            <w:rPrChange w:id="458" w:author="Bo Shen" w:date="2023-03-01T14:30:00Z">
              <w:rPr>
                <w:rFonts w:ascii="Times New Roman" w:hAnsi="Times New Roman" w:cs="Times New Roman"/>
                <w:i w:val="0"/>
                <w:color w:val="000000" w:themeColor="text1"/>
                <w:sz w:val="20"/>
                <w:szCs w:val="20"/>
              </w:rPr>
            </w:rPrChange>
          </w:rPr>
          <w:t xml:space="preserve"> </w:t>
        </w:r>
        <w:r w:rsidRPr="004F09EA">
          <w:rPr>
            <w:rFonts w:ascii="Times New Roman" w:hAnsi="Times New Roman" w:cs="Times New Roman"/>
            <w:i w:val="0"/>
            <w:color w:val="000000" w:themeColor="text1"/>
            <w:sz w:val="24"/>
            <w:szCs w:val="24"/>
            <w:rPrChange w:id="459" w:author="Bo Shen" w:date="2023-03-02T15:13:00Z">
              <w:rPr>
                <w:rFonts w:ascii="Times New Roman" w:hAnsi="Times New Roman" w:cs="Times New Roman"/>
                <w:i w:val="0"/>
                <w:color w:val="000000" w:themeColor="text1"/>
                <w:sz w:val="20"/>
                <w:szCs w:val="20"/>
              </w:rPr>
            </w:rPrChange>
          </w:rPr>
          <w:t xml:space="preserve">At the early stage (same time as in </w:t>
        </w:r>
        <w:r w:rsidRPr="004F09EA">
          <w:rPr>
            <w:rFonts w:ascii="Times New Roman" w:hAnsi="Times New Roman" w:cs="Times New Roman"/>
            <w:b/>
            <w:bCs/>
            <w:i w:val="0"/>
            <w:color w:val="000000" w:themeColor="text1"/>
            <w:sz w:val="24"/>
            <w:szCs w:val="24"/>
            <w:rPrChange w:id="460" w:author="Bo Shen" w:date="2023-03-02T15:13:00Z">
              <w:rPr>
                <w:rFonts w:ascii="Times New Roman" w:hAnsi="Times New Roman" w:cs="Times New Roman"/>
                <w:iCs w:val="0"/>
                <w:color w:val="000000" w:themeColor="text1"/>
                <w:sz w:val="20"/>
                <w:szCs w:val="20"/>
              </w:rPr>
            </w:rPrChange>
          </w:rPr>
          <w:t>E</w:t>
        </w:r>
        <w:r w:rsidRPr="004F09EA">
          <w:rPr>
            <w:rFonts w:ascii="Times New Roman" w:hAnsi="Times New Roman" w:cs="Times New Roman"/>
            <w:i w:val="0"/>
            <w:color w:val="000000" w:themeColor="text1"/>
            <w:sz w:val="24"/>
            <w:szCs w:val="24"/>
            <w:rPrChange w:id="461" w:author="Bo Shen" w:date="2023-03-02T15:13:00Z">
              <w:rPr>
                <w:rFonts w:ascii="Times New Roman" w:hAnsi="Times New Roman" w:cs="Times New Roman"/>
                <w:i w:val="0"/>
                <w:color w:val="000000" w:themeColor="text1"/>
                <w:sz w:val="20"/>
                <w:szCs w:val="20"/>
              </w:rPr>
            </w:rPrChange>
          </w:rPr>
          <w:t>)</w:t>
        </w:r>
      </w:ins>
      <w:ins w:id="462" w:author="Bo Shen" w:date="2023-02-02T17:46:00Z">
        <w:r w:rsidRPr="004F09EA">
          <w:rPr>
            <w:rFonts w:ascii="Times New Roman" w:hAnsi="Times New Roman" w:cs="Times New Roman"/>
            <w:i w:val="0"/>
            <w:color w:val="000000" w:themeColor="text1"/>
            <w:sz w:val="24"/>
            <w:szCs w:val="24"/>
            <w:rPrChange w:id="463" w:author="Bo Shen" w:date="2023-03-02T15:13:00Z">
              <w:rPr>
                <w:rFonts w:ascii="Times New Roman" w:hAnsi="Times New Roman" w:cs="Times New Roman"/>
                <w:i w:val="0"/>
                <w:color w:val="000000" w:themeColor="text1"/>
                <w:sz w:val="20"/>
                <w:szCs w:val="20"/>
              </w:rPr>
            </w:rPrChange>
          </w:rPr>
          <w:t xml:space="preserve">, </w:t>
        </w:r>
      </w:ins>
      <w:ins w:id="464" w:author="Bo Shen" w:date="2023-02-02T17:33:00Z">
        <w:r w:rsidRPr="004F09EA">
          <w:rPr>
            <w:rFonts w:ascii="Times New Roman" w:hAnsi="Times New Roman" w:cs="Times New Roman"/>
            <w:i w:val="0"/>
            <w:color w:val="000000" w:themeColor="text1"/>
            <w:sz w:val="24"/>
            <w:szCs w:val="24"/>
            <w:rPrChange w:id="465" w:author="Bo Shen" w:date="2023-03-02T15:13:00Z">
              <w:rPr>
                <w:rFonts w:ascii="Times New Roman" w:hAnsi="Times New Roman" w:cs="Times New Roman"/>
                <w:iCs w:val="0"/>
                <w:color w:val="000000" w:themeColor="text1"/>
                <w:sz w:val="22"/>
                <w:szCs w:val="22"/>
              </w:rPr>
            </w:rPrChange>
          </w:rPr>
          <w:t xml:space="preserve"> </w:t>
        </w:r>
      </w:ins>
      <w:ins w:id="466" w:author="Bo Shen" w:date="2023-02-02T17:46:00Z">
        <w:r w:rsidRPr="004F09EA">
          <w:rPr>
            <w:rFonts w:ascii="Times New Roman" w:hAnsi="Times New Roman" w:cs="Times New Roman"/>
            <w:i w:val="0"/>
            <w:color w:val="000000" w:themeColor="text1"/>
            <w:sz w:val="24"/>
            <w:szCs w:val="24"/>
            <w:rPrChange w:id="467" w:author="Bo Shen" w:date="2023-03-02T15:13:00Z">
              <w:rPr>
                <w:rFonts w:ascii="Times New Roman" w:hAnsi="Times New Roman" w:cs="Times New Roman"/>
                <w:i w:val="0"/>
                <w:color w:val="000000" w:themeColor="text1"/>
                <w:sz w:val="20"/>
                <w:szCs w:val="20"/>
              </w:rPr>
            </w:rPrChange>
          </w:rPr>
          <w:t>t</w:t>
        </w:r>
      </w:ins>
      <w:ins w:id="468" w:author="Bo Shen" w:date="2023-02-02T17:38:00Z">
        <w:r w:rsidRPr="004F09EA">
          <w:rPr>
            <w:rFonts w:ascii="Times New Roman" w:hAnsi="Times New Roman" w:cs="Times New Roman"/>
            <w:i w:val="0"/>
            <w:color w:val="000000" w:themeColor="text1"/>
            <w:sz w:val="24"/>
            <w:szCs w:val="24"/>
            <w:rPrChange w:id="469" w:author="Bo Shen" w:date="2023-03-02T15:13:00Z">
              <w:rPr>
                <w:rFonts w:ascii="Times New Roman" w:hAnsi="Times New Roman" w:cs="Times New Roman"/>
                <w:iCs w:val="0"/>
                <w:color w:val="000000" w:themeColor="text1"/>
                <w:sz w:val="21"/>
                <w:szCs w:val="21"/>
              </w:rPr>
            </w:rPrChange>
          </w:rPr>
          <w:t xml:space="preserve">he </w:t>
        </w:r>
      </w:ins>
      <w:ins w:id="470" w:author="Bo Shen" w:date="2023-02-02T17:46:00Z">
        <w:r w:rsidRPr="004F09EA">
          <w:rPr>
            <w:rFonts w:ascii="Times New Roman" w:hAnsi="Times New Roman" w:cs="Times New Roman"/>
            <w:i w:val="0"/>
            <w:color w:val="000000" w:themeColor="text1"/>
            <w:sz w:val="24"/>
            <w:szCs w:val="24"/>
            <w:rPrChange w:id="471" w:author="Bo Shen" w:date="2023-03-02T15:13:00Z">
              <w:rPr>
                <w:rFonts w:ascii="Times New Roman" w:hAnsi="Times New Roman" w:cs="Times New Roman"/>
                <w:i w:val="0"/>
                <w:color w:val="000000" w:themeColor="text1"/>
                <w:sz w:val="20"/>
                <w:szCs w:val="20"/>
              </w:rPr>
            </w:rPrChange>
          </w:rPr>
          <w:t xml:space="preserve">chosen </w:t>
        </w:r>
      </w:ins>
      <w:ins w:id="472" w:author="Bo Shen" w:date="2023-02-02T17:38:00Z">
        <w:r w:rsidRPr="004F09EA">
          <w:rPr>
            <w:rFonts w:ascii="Times New Roman" w:hAnsi="Times New Roman" w:cs="Times New Roman"/>
            <w:iCs w:val="0"/>
            <w:color w:val="000000" w:themeColor="text1"/>
            <w:sz w:val="24"/>
            <w:szCs w:val="24"/>
            <w:rPrChange w:id="473" w:author="Bo Shen" w:date="2023-03-02T15:13:00Z">
              <w:rPr>
                <w:rFonts w:ascii="Times New Roman" w:hAnsi="Times New Roman" w:cs="Times New Roman"/>
                <w:i w:val="0"/>
                <w:color w:val="000000" w:themeColor="text1"/>
                <w:sz w:val="21"/>
                <w:szCs w:val="21"/>
              </w:rPr>
            </w:rPrChange>
          </w:rPr>
          <w:t>D</w:t>
        </w:r>
        <w:r w:rsidRPr="004F09EA">
          <w:rPr>
            <w:rFonts w:ascii="Times New Roman" w:hAnsi="Times New Roman" w:cs="Times New Roman"/>
            <w:i w:val="0"/>
            <w:color w:val="000000" w:themeColor="text1"/>
            <w:sz w:val="24"/>
            <w:szCs w:val="24"/>
            <w:rPrChange w:id="474" w:author="Bo Shen" w:date="2023-03-02T15:13:00Z">
              <w:rPr>
                <w:rFonts w:ascii="Times New Roman" w:hAnsi="Times New Roman" w:cs="Times New Roman"/>
                <w:iCs w:val="0"/>
                <w:color w:val="000000" w:themeColor="text1"/>
                <w:sz w:val="21"/>
                <w:szCs w:val="21"/>
              </w:rPr>
            </w:rPrChange>
          </w:rPr>
          <w:t xml:space="preserve"> </w:t>
        </w:r>
      </w:ins>
      <w:ins w:id="475" w:author="Bo Shen" w:date="2023-02-02T17:46:00Z">
        <w:r w:rsidRPr="004F09EA">
          <w:rPr>
            <w:rFonts w:ascii="Times New Roman" w:hAnsi="Times New Roman" w:cs="Times New Roman"/>
            <w:i w:val="0"/>
            <w:color w:val="000000" w:themeColor="text1"/>
            <w:sz w:val="24"/>
            <w:szCs w:val="24"/>
            <w:rPrChange w:id="476" w:author="Bo Shen" w:date="2023-03-02T15:13:00Z">
              <w:rPr>
                <w:rFonts w:ascii="Times New Roman" w:hAnsi="Times New Roman" w:cs="Times New Roman"/>
                <w:i w:val="0"/>
                <w:color w:val="000000" w:themeColor="text1"/>
                <w:sz w:val="20"/>
                <w:szCs w:val="20"/>
              </w:rPr>
            </w:rPrChange>
          </w:rPr>
          <w:t>activities</w:t>
        </w:r>
      </w:ins>
      <w:ins w:id="477" w:author="Bo Shen" w:date="2023-02-02T17:47:00Z">
        <w:r w:rsidRPr="004F09EA">
          <w:rPr>
            <w:rFonts w:ascii="Times New Roman" w:hAnsi="Times New Roman" w:cs="Times New Roman"/>
            <w:i w:val="0"/>
            <w:color w:val="000000" w:themeColor="text1"/>
            <w:sz w:val="24"/>
            <w:szCs w:val="24"/>
            <w:rPrChange w:id="478" w:author="Bo Shen" w:date="2023-03-02T15:13:00Z">
              <w:rPr>
                <w:rFonts w:ascii="Times New Roman" w:hAnsi="Times New Roman" w:cs="Times New Roman"/>
                <w:i w:val="0"/>
                <w:color w:val="000000" w:themeColor="text1"/>
                <w:sz w:val="20"/>
                <w:szCs w:val="20"/>
              </w:rPr>
            </w:rPrChange>
          </w:rPr>
          <w:t xml:space="preserve"> are</w:t>
        </w:r>
      </w:ins>
      <w:ins w:id="479" w:author="Bo Shen" w:date="2023-02-02T17:46:00Z">
        <w:r w:rsidRPr="004F09EA">
          <w:rPr>
            <w:rFonts w:ascii="Times New Roman" w:hAnsi="Times New Roman" w:cs="Times New Roman"/>
            <w:i w:val="0"/>
            <w:color w:val="000000" w:themeColor="text1"/>
            <w:sz w:val="24"/>
            <w:szCs w:val="24"/>
            <w:rPrChange w:id="480" w:author="Bo Shen" w:date="2023-03-02T15:13:00Z">
              <w:rPr>
                <w:rFonts w:ascii="Times New Roman" w:hAnsi="Times New Roman" w:cs="Times New Roman"/>
                <w:i w:val="0"/>
                <w:color w:val="000000" w:themeColor="text1"/>
                <w:sz w:val="20"/>
                <w:szCs w:val="20"/>
              </w:rPr>
            </w:rPrChange>
          </w:rPr>
          <w:t xml:space="preserve"> </w:t>
        </w:r>
      </w:ins>
      <w:ins w:id="481" w:author="Bo Shen" w:date="2023-02-02T17:47:00Z">
        <w:r w:rsidRPr="004F09EA">
          <w:rPr>
            <w:rFonts w:ascii="Times New Roman" w:hAnsi="Times New Roman" w:cs="Times New Roman"/>
            <w:i w:val="0"/>
            <w:color w:val="000000" w:themeColor="text1"/>
            <w:sz w:val="24"/>
            <w:szCs w:val="24"/>
            <w:rPrChange w:id="482" w:author="Bo Shen" w:date="2023-03-02T15:13:00Z">
              <w:rPr>
                <w:rFonts w:ascii="Times New Roman" w:hAnsi="Times New Roman" w:cs="Times New Roman"/>
                <w:i w:val="0"/>
                <w:color w:val="000000" w:themeColor="text1"/>
                <w:sz w:val="20"/>
                <w:szCs w:val="20"/>
              </w:rPr>
            </w:rPrChange>
          </w:rPr>
          <w:t>barely tuned</w:t>
        </w:r>
      </w:ins>
      <w:ins w:id="483" w:author="Bo Shen" w:date="2023-02-02T17:39:00Z">
        <w:r w:rsidRPr="004F09EA">
          <w:rPr>
            <w:rFonts w:ascii="Times New Roman" w:hAnsi="Times New Roman" w:cs="Times New Roman"/>
            <w:i w:val="0"/>
            <w:color w:val="000000" w:themeColor="text1"/>
            <w:sz w:val="24"/>
            <w:szCs w:val="24"/>
            <w:rPrChange w:id="484" w:author="Bo Shen" w:date="2023-03-02T15:13:00Z">
              <w:rPr>
                <w:rFonts w:ascii="Times New Roman" w:hAnsi="Times New Roman" w:cs="Times New Roman"/>
                <w:iCs w:val="0"/>
                <w:color w:val="000000" w:themeColor="text1"/>
                <w:sz w:val="21"/>
                <w:szCs w:val="21"/>
              </w:rPr>
            </w:rPrChange>
          </w:rPr>
          <w:t xml:space="preserve"> </w:t>
        </w:r>
      </w:ins>
      <w:ins w:id="485" w:author="Bo Shen" w:date="2023-02-02T17:47:00Z">
        <w:r w:rsidRPr="004F09EA">
          <w:rPr>
            <w:rFonts w:ascii="Times New Roman" w:hAnsi="Times New Roman" w:cs="Times New Roman"/>
            <w:i w:val="0"/>
            <w:color w:val="000000" w:themeColor="text1"/>
            <w:sz w:val="24"/>
            <w:szCs w:val="24"/>
            <w:rPrChange w:id="486" w:author="Bo Shen" w:date="2023-03-02T15:13:00Z">
              <w:rPr>
                <w:rFonts w:ascii="Times New Roman" w:hAnsi="Times New Roman" w:cs="Times New Roman"/>
                <w:i w:val="0"/>
                <w:color w:val="000000" w:themeColor="text1"/>
                <w:sz w:val="20"/>
                <w:szCs w:val="20"/>
              </w:rPr>
            </w:rPrChange>
          </w:rPr>
          <w:t>to</w:t>
        </w:r>
      </w:ins>
      <w:ins w:id="487" w:author="Bo Shen" w:date="2023-02-02T17:39:00Z">
        <w:r w:rsidRPr="004F09EA">
          <w:rPr>
            <w:rFonts w:ascii="Times New Roman" w:hAnsi="Times New Roman" w:cs="Times New Roman"/>
            <w:i w:val="0"/>
            <w:color w:val="000000" w:themeColor="text1"/>
            <w:sz w:val="24"/>
            <w:szCs w:val="24"/>
            <w:rPrChange w:id="488" w:author="Bo Shen" w:date="2023-03-02T15:13:00Z">
              <w:rPr>
                <w:rFonts w:ascii="Times New Roman" w:hAnsi="Times New Roman" w:cs="Times New Roman"/>
                <w:iCs w:val="0"/>
                <w:color w:val="000000" w:themeColor="text1"/>
                <w:sz w:val="21"/>
                <w:szCs w:val="21"/>
              </w:rPr>
            </w:rPrChange>
          </w:rPr>
          <w:t xml:space="preserve"> input strength</w:t>
        </w:r>
      </w:ins>
      <w:ins w:id="489" w:author="Bo Shen" w:date="2023-02-02T17:46:00Z">
        <w:r w:rsidRPr="004F09EA">
          <w:rPr>
            <w:rFonts w:ascii="Times New Roman" w:hAnsi="Times New Roman" w:cs="Times New Roman"/>
            <w:i w:val="0"/>
            <w:color w:val="000000" w:themeColor="text1"/>
            <w:sz w:val="24"/>
            <w:szCs w:val="24"/>
            <w:rPrChange w:id="490" w:author="Bo Shen" w:date="2023-03-02T15:13:00Z">
              <w:rPr>
                <w:rFonts w:ascii="Times New Roman" w:hAnsi="Times New Roman" w:cs="Times New Roman"/>
                <w:i w:val="0"/>
                <w:color w:val="000000" w:themeColor="text1"/>
                <w:sz w:val="20"/>
                <w:szCs w:val="20"/>
              </w:rPr>
            </w:rPrChange>
          </w:rPr>
          <w:t xml:space="preserve">, the unchosen </w:t>
        </w:r>
        <w:r w:rsidRPr="004F09EA">
          <w:rPr>
            <w:rFonts w:ascii="Times New Roman" w:hAnsi="Times New Roman" w:cs="Times New Roman"/>
            <w:iCs w:val="0"/>
            <w:color w:val="000000" w:themeColor="text1"/>
            <w:sz w:val="24"/>
            <w:szCs w:val="24"/>
            <w:rPrChange w:id="491" w:author="Bo Shen" w:date="2023-03-02T15:13:00Z">
              <w:rPr>
                <w:rFonts w:ascii="Times New Roman" w:hAnsi="Times New Roman" w:cs="Times New Roman"/>
                <w:iCs w:val="0"/>
                <w:color w:val="000000" w:themeColor="text1"/>
                <w:sz w:val="20"/>
                <w:szCs w:val="20"/>
              </w:rPr>
            </w:rPrChange>
          </w:rPr>
          <w:t>D</w:t>
        </w:r>
        <w:r w:rsidRPr="004F09EA">
          <w:rPr>
            <w:rFonts w:ascii="Times New Roman" w:hAnsi="Times New Roman" w:cs="Times New Roman"/>
            <w:i w:val="0"/>
            <w:color w:val="000000" w:themeColor="text1"/>
            <w:sz w:val="24"/>
            <w:szCs w:val="24"/>
            <w:rPrChange w:id="492" w:author="Bo Shen" w:date="2023-03-02T15:13:00Z">
              <w:rPr>
                <w:rFonts w:ascii="Times New Roman" w:hAnsi="Times New Roman" w:cs="Times New Roman"/>
                <w:i w:val="0"/>
                <w:color w:val="000000" w:themeColor="text1"/>
                <w:sz w:val="20"/>
                <w:szCs w:val="20"/>
              </w:rPr>
            </w:rPrChange>
          </w:rPr>
          <w:t xml:space="preserve"> activities </w:t>
        </w:r>
      </w:ins>
      <w:ins w:id="493" w:author="Bo Shen" w:date="2023-02-02T17:47:00Z">
        <w:r w:rsidRPr="004F09EA">
          <w:rPr>
            <w:rFonts w:ascii="Times New Roman" w:hAnsi="Times New Roman" w:cs="Times New Roman"/>
            <w:i w:val="0"/>
            <w:color w:val="000000" w:themeColor="text1"/>
            <w:sz w:val="24"/>
            <w:szCs w:val="24"/>
            <w:rPrChange w:id="494" w:author="Bo Shen" w:date="2023-03-02T15:13:00Z">
              <w:rPr>
                <w:rFonts w:ascii="Times New Roman" w:hAnsi="Times New Roman" w:cs="Times New Roman"/>
                <w:i w:val="0"/>
                <w:color w:val="000000" w:themeColor="text1"/>
                <w:sz w:val="20"/>
                <w:szCs w:val="20"/>
              </w:rPr>
            </w:rPrChange>
          </w:rPr>
          <w:t>are more strongly tuned to input strength</w:t>
        </w:r>
      </w:ins>
      <w:ins w:id="495" w:author="Bo Shen" w:date="2023-02-02T17:48:00Z">
        <w:r w:rsidRPr="004F09EA">
          <w:rPr>
            <w:rFonts w:ascii="Times New Roman" w:hAnsi="Times New Roman" w:cs="Times New Roman"/>
            <w:i w:val="0"/>
            <w:color w:val="000000" w:themeColor="text1"/>
            <w:sz w:val="24"/>
            <w:szCs w:val="24"/>
            <w:rPrChange w:id="496" w:author="Bo Shen" w:date="2023-03-02T15:13:00Z">
              <w:rPr>
                <w:rFonts w:ascii="Times New Roman" w:hAnsi="Times New Roman" w:cs="Times New Roman"/>
                <w:i w:val="0"/>
                <w:color w:val="000000" w:themeColor="text1"/>
                <w:sz w:val="20"/>
                <w:szCs w:val="20"/>
              </w:rPr>
            </w:rPrChange>
          </w:rPr>
          <w:t xml:space="preserve">; at the time of model choice, </w:t>
        </w:r>
        <w:r w:rsidRPr="004F09EA">
          <w:rPr>
            <w:rFonts w:ascii="Times New Roman" w:hAnsi="Times New Roman" w:cs="Times New Roman"/>
            <w:iCs w:val="0"/>
            <w:color w:val="000000" w:themeColor="text1"/>
            <w:sz w:val="24"/>
            <w:szCs w:val="24"/>
            <w:rPrChange w:id="497" w:author="Bo Shen" w:date="2023-03-02T15:13:00Z">
              <w:rPr>
                <w:rFonts w:ascii="Times New Roman" w:hAnsi="Times New Roman" w:cs="Times New Roman"/>
                <w:iCs w:val="0"/>
                <w:color w:val="000000" w:themeColor="text1"/>
                <w:sz w:val="20"/>
                <w:szCs w:val="20"/>
              </w:rPr>
            </w:rPrChange>
          </w:rPr>
          <w:t>D</w:t>
        </w:r>
        <w:r w:rsidRPr="004F09EA">
          <w:rPr>
            <w:rFonts w:ascii="Times New Roman" w:hAnsi="Times New Roman" w:cs="Times New Roman"/>
            <w:i w:val="0"/>
            <w:color w:val="000000" w:themeColor="text1"/>
            <w:sz w:val="24"/>
            <w:szCs w:val="24"/>
            <w:rPrChange w:id="498" w:author="Bo Shen" w:date="2023-03-02T15:13:00Z">
              <w:rPr>
                <w:rFonts w:ascii="Times New Roman" w:hAnsi="Times New Roman" w:cs="Times New Roman"/>
                <w:i w:val="0"/>
                <w:color w:val="000000" w:themeColor="text1"/>
                <w:sz w:val="20"/>
                <w:szCs w:val="20"/>
              </w:rPr>
            </w:rPrChange>
          </w:rPr>
          <w:t xml:space="preserve"> units with smaller input difference </w:t>
        </w:r>
      </w:ins>
      <w:ins w:id="499" w:author="Bo Shen" w:date="2023-02-03T09:59:00Z">
        <w:r w:rsidRPr="004F09EA">
          <w:rPr>
            <w:rFonts w:ascii="Times New Roman" w:hAnsi="Times New Roman" w:cs="Times New Roman"/>
            <w:i w:val="0"/>
            <w:color w:val="000000" w:themeColor="text1"/>
            <w:sz w:val="24"/>
            <w:szCs w:val="24"/>
          </w:rPr>
          <w:t xml:space="preserve">(i.e., longer RT) </w:t>
        </w:r>
      </w:ins>
      <w:ins w:id="500" w:author="Bo Shen" w:date="2023-02-02T17:48:00Z">
        <w:r w:rsidRPr="004F09EA">
          <w:rPr>
            <w:rFonts w:ascii="Times New Roman" w:hAnsi="Times New Roman" w:cs="Times New Roman"/>
            <w:i w:val="0"/>
            <w:color w:val="000000" w:themeColor="text1"/>
            <w:sz w:val="24"/>
            <w:szCs w:val="24"/>
            <w:rPrChange w:id="501" w:author="Bo Shen" w:date="2023-03-02T15:13:00Z">
              <w:rPr>
                <w:rFonts w:ascii="Times New Roman" w:hAnsi="Times New Roman" w:cs="Times New Roman"/>
                <w:i w:val="0"/>
                <w:color w:val="000000" w:themeColor="text1"/>
                <w:sz w:val="20"/>
                <w:szCs w:val="20"/>
              </w:rPr>
            </w:rPrChange>
          </w:rPr>
          <w:t>activate</w:t>
        </w:r>
      </w:ins>
      <w:ins w:id="502" w:author="Bo Shen" w:date="2023-02-02T17:49:00Z">
        <w:r w:rsidRPr="004F09EA">
          <w:rPr>
            <w:rFonts w:ascii="Times New Roman" w:hAnsi="Times New Roman" w:cs="Times New Roman"/>
            <w:i w:val="0"/>
            <w:color w:val="000000" w:themeColor="text1"/>
            <w:sz w:val="24"/>
            <w:szCs w:val="24"/>
            <w:rPrChange w:id="503" w:author="Bo Shen" w:date="2023-03-02T15:13:00Z">
              <w:rPr>
                <w:rFonts w:ascii="Times New Roman" w:hAnsi="Times New Roman" w:cs="Times New Roman"/>
                <w:i w:val="0"/>
                <w:color w:val="000000" w:themeColor="text1"/>
                <w:sz w:val="20"/>
                <w:szCs w:val="20"/>
              </w:rPr>
            </w:rPrChange>
          </w:rPr>
          <w:t xml:space="preserve"> more</w:t>
        </w:r>
      </w:ins>
      <w:ins w:id="504" w:author="Bo Shen" w:date="2023-02-02T17:48:00Z">
        <w:r w:rsidRPr="004F09EA">
          <w:rPr>
            <w:rFonts w:ascii="Times New Roman" w:hAnsi="Times New Roman" w:cs="Times New Roman"/>
            <w:i w:val="0"/>
            <w:color w:val="000000" w:themeColor="text1"/>
            <w:sz w:val="24"/>
            <w:szCs w:val="24"/>
            <w:rPrChange w:id="505" w:author="Bo Shen" w:date="2023-03-02T15:13:00Z">
              <w:rPr>
                <w:rFonts w:ascii="Times New Roman" w:hAnsi="Times New Roman" w:cs="Times New Roman"/>
                <w:i w:val="0"/>
                <w:color w:val="000000" w:themeColor="text1"/>
                <w:sz w:val="20"/>
                <w:szCs w:val="20"/>
              </w:rPr>
            </w:rPrChange>
          </w:rPr>
          <w:t xml:space="preserve"> strongly</w:t>
        </w:r>
      </w:ins>
      <w:ins w:id="506" w:author="Bo Shen" w:date="2023-02-02T17:49:00Z">
        <w:r w:rsidRPr="004F09EA">
          <w:rPr>
            <w:rFonts w:ascii="Times New Roman" w:hAnsi="Times New Roman" w:cs="Times New Roman"/>
            <w:i w:val="0"/>
            <w:color w:val="000000" w:themeColor="text1"/>
            <w:sz w:val="24"/>
            <w:szCs w:val="24"/>
            <w:rPrChange w:id="507" w:author="Bo Shen" w:date="2023-03-02T15:13:00Z">
              <w:rPr>
                <w:rFonts w:ascii="Times New Roman" w:hAnsi="Times New Roman" w:cs="Times New Roman"/>
                <w:i w:val="0"/>
                <w:color w:val="000000" w:themeColor="text1"/>
                <w:sz w:val="20"/>
                <w:szCs w:val="20"/>
              </w:rPr>
            </w:rPrChange>
          </w:rPr>
          <w:t>, indicating stronger disinhibition for the trials with weaker decision evidence.</w:t>
        </w:r>
      </w:ins>
      <w:del w:id="508" w:author="Bo Shen" w:date="2023-02-02T17:13:00Z">
        <w:r w:rsidRPr="004F09EA" w:rsidDel="007E1654">
          <w:rPr>
            <w:rFonts w:ascii="Times New Roman" w:hAnsi="Times New Roman" w:cs="Times New Roman"/>
            <w:i w:val="0"/>
            <w:sz w:val="24"/>
            <w:szCs w:val="24"/>
            <w:rPrChange w:id="509" w:author="Bo Shen" w:date="2023-03-02T15:13:00Z">
              <w:rPr>
                <w:rFonts w:ascii="Times New Roman" w:hAnsi="Times New Roman" w:cs="Times New Roman"/>
                <w:iCs w:val="0"/>
                <w:color w:val="000000" w:themeColor="text1"/>
              </w:rPr>
            </w:rPrChange>
          </w:rPr>
          <w:delText xml:space="preserve"> Consistent with empirical findings, </w:delText>
        </w:r>
      </w:del>
      <w:del w:id="510" w:author="Bo Shen" w:date="2023-02-02T17:12:00Z">
        <w:r w:rsidRPr="004F09EA" w:rsidDel="007E1654">
          <w:rPr>
            <w:rFonts w:ascii="Times New Roman" w:hAnsi="Times New Roman" w:cs="Times New Roman"/>
            <w:i w:val="0"/>
            <w:sz w:val="24"/>
            <w:szCs w:val="24"/>
            <w:rPrChange w:id="511" w:author="Bo Shen" w:date="2023-03-02T15:13: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512" w:author="Bo Shen" w:date="2023-02-02T17:13:00Z">
        <w:r w:rsidRPr="004F09EA" w:rsidDel="007E1654">
          <w:rPr>
            <w:rFonts w:ascii="Times New Roman" w:hAnsi="Times New Roman" w:cs="Times New Roman"/>
            <w:i w:val="0"/>
            <w:sz w:val="24"/>
            <w:szCs w:val="24"/>
            <w:rPrChange w:id="513" w:author="Bo Shen" w:date="2023-03-02T15:13:00Z">
              <w:rPr>
                <w:rFonts w:ascii="Times New Roman" w:hAnsi="Times New Roman" w:cs="Times New Roman"/>
                <w:iCs w:val="0"/>
                <w:color w:val="000000" w:themeColor="text1"/>
              </w:rPr>
            </w:rPrChange>
          </w:rPr>
          <w:delText xml:space="preserve">Empirical and behavioral and neural dataset from </w:delText>
        </w:r>
        <w:r w:rsidRPr="004F09EA" w:rsidDel="007E1654">
          <w:rPr>
            <w:rFonts w:ascii="Times New Roman" w:hAnsi="Times New Roman" w:cs="Times New Roman"/>
            <w:i w:val="0"/>
            <w:sz w:val="24"/>
            <w:szCs w:val="24"/>
            <w:rPrChange w:id="514" w:author="Bo Shen" w:date="2023-03-02T15:13:00Z">
              <w:rPr>
                <w:rFonts w:ascii="Times New Roman" w:hAnsi="Times New Roman" w:cs="Times New Roman"/>
                <w:iCs w:val="0"/>
                <w:color w:val="000000" w:themeColor="text1"/>
              </w:rPr>
            </w:rPrChange>
          </w:rPr>
          <w:fldChar w:fldCharType="begin"/>
        </w:r>
        <w:r w:rsidRPr="004F09EA" w:rsidDel="007E1654">
          <w:rPr>
            <w:rFonts w:ascii="Times New Roman" w:hAnsi="Times New Roman" w:cs="Times New Roman"/>
            <w:i w:val="0"/>
            <w:sz w:val="24"/>
            <w:szCs w:val="24"/>
            <w:rPrChange w:id="515" w:author="Bo Shen" w:date="2023-03-02T15:13: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4F09EA" w:rsidDel="007E1654">
          <w:rPr>
            <w:rFonts w:ascii="Times New Roman" w:hAnsi="Times New Roman" w:cs="Times New Roman"/>
            <w:i w:val="0"/>
            <w:sz w:val="24"/>
            <w:szCs w:val="24"/>
            <w:rPrChange w:id="516" w:author="Bo Shen" w:date="2023-03-02T15:13:00Z">
              <w:rPr>
                <w:rFonts w:ascii="Times New Roman" w:hAnsi="Times New Roman" w:cs="Times New Roman"/>
                <w:iCs w:val="0"/>
                <w:color w:val="000000" w:themeColor="text1"/>
              </w:rPr>
            </w:rPrChange>
          </w:rPr>
          <w:fldChar w:fldCharType="separate"/>
        </w:r>
        <w:r w:rsidRPr="004F09EA" w:rsidDel="007E1654">
          <w:rPr>
            <w:rFonts w:ascii="Times New Roman" w:hAnsi="Times New Roman" w:cs="Times New Roman"/>
            <w:i w:val="0"/>
            <w:sz w:val="24"/>
            <w:szCs w:val="24"/>
            <w:rPrChange w:id="517" w:author="Bo Shen" w:date="2023-03-02T15:13:00Z">
              <w:rPr>
                <w:rFonts w:ascii="Times New Roman" w:hAnsi="Times New Roman" w:cs="Times New Roman"/>
                <w:iCs w:val="0"/>
                <w:noProof/>
                <w:color w:val="000000" w:themeColor="text1"/>
              </w:rPr>
            </w:rPrChange>
          </w:rPr>
          <w:delText>Roitman &amp; Shadlen (2002)</w:delText>
        </w:r>
        <w:r w:rsidRPr="004F09EA" w:rsidDel="007E1654">
          <w:rPr>
            <w:rFonts w:ascii="Times New Roman" w:hAnsi="Times New Roman" w:cs="Times New Roman"/>
            <w:i w:val="0"/>
            <w:sz w:val="24"/>
            <w:szCs w:val="24"/>
            <w:rPrChange w:id="518" w:author="Bo Shen" w:date="2023-03-02T15:13:00Z">
              <w:rPr>
                <w:rFonts w:ascii="Times New Roman" w:hAnsi="Times New Roman" w:cs="Times New Roman"/>
                <w:iCs w:val="0"/>
                <w:color w:val="000000" w:themeColor="text1"/>
              </w:rPr>
            </w:rPrChange>
          </w:rPr>
          <w:fldChar w:fldCharType="end"/>
        </w:r>
        <w:r w:rsidRPr="004F09EA" w:rsidDel="007E1654">
          <w:rPr>
            <w:rFonts w:ascii="Times New Roman" w:hAnsi="Times New Roman" w:cs="Times New Roman"/>
            <w:i w:val="0"/>
            <w:sz w:val="24"/>
            <w:szCs w:val="24"/>
            <w:rPrChange w:id="519" w:author="Bo Shen" w:date="2023-03-02T15:13:00Z">
              <w:rPr>
                <w:rFonts w:ascii="Times New Roman" w:hAnsi="Times New Roman" w:cs="Times New Roman"/>
                <w:iCs w:val="0"/>
                <w:color w:val="000000" w:themeColor="text1"/>
              </w:rPr>
            </w:rPrChange>
          </w:rPr>
          <w:delText>.</w:delText>
        </w:r>
      </w:del>
    </w:p>
    <w:p w:rsidR="00EB6A66" w:rsidRPr="004F09EA" w:rsidRDefault="00EB6A66">
      <w:pPr>
        <w:jc w:val="both"/>
        <w:rPr>
          <w:iCs/>
        </w:rPr>
        <w:pPrChange w:id="520" w:author="Bo Shen" w:date="2023-03-01T14:54:00Z">
          <w:pPr/>
        </w:pPrChange>
      </w:pPr>
    </w:p>
    <w:p w:rsidR="007D1522" w:rsidRDefault="007D1522">
      <w:r>
        <w:br w:type="page"/>
      </w:r>
    </w:p>
    <w:p w:rsidR="0098534E" w:rsidRDefault="0098534E" w:rsidP="00E36B40">
      <w:pPr>
        <w:spacing w:line="480" w:lineRule="auto"/>
        <w:jc w:val="center"/>
        <w:rPr>
          <w:rFonts w:ascii="Times New Roman" w:hAnsi="Times New Roman" w:cs="Times New Roman"/>
          <w:b/>
        </w:rPr>
      </w:pPr>
      <w:ins w:id="521" w:author="Bo Shen" w:date="2023-01-26T16:40:00Z">
        <w:r>
          <w:rPr>
            <w:rFonts w:ascii="Times New Roman" w:hAnsi="Times New Roman" w:cs="Times New Roman"/>
            <w:b/>
            <w:noProof/>
          </w:rPr>
          <w:lastRenderedPageBreak/>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stretch>
                        <a:fillRect/>
                      </a:stretch>
                    </pic:blipFill>
                    <pic:spPr>
                      <a:xfrm>
                        <a:off x="0" y="0"/>
                        <a:ext cx="6859905" cy="4408170"/>
                      </a:xfrm>
                      <a:prstGeom prst="rect">
                        <a:avLst/>
                      </a:prstGeom>
                    </pic:spPr>
                  </pic:pic>
                </a:graphicData>
              </a:graphic>
            </wp:inline>
          </w:drawing>
        </w:r>
      </w:ins>
    </w:p>
    <w:p w:rsidR="0098534E" w:rsidRPr="00054B32" w:rsidRDefault="0098534E" w:rsidP="00520D97">
      <w:pPr>
        <w:jc w:val="both"/>
        <w:rPr>
          <w:ins w:id="522"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523" w:author="Bo Shen" w:date="2023-01-26T17:14:00Z">
        <w:r>
          <w:rPr>
            <w:rFonts w:ascii="Times New Roman" w:hAnsi="Times New Roman" w:cs="Times New Roman" w:hint="eastAsia"/>
          </w:rPr>
          <w:t>The</w:t>
        </w:r>
        <w:r>
          <w:rPr>
            <w:rFonts w:ascii="Times New Roman" w:hAnsi="Times New Roman" w:cs="Times New Roman"/>
          </w:rPr>
          <w:t xml:space="preserve"> g</w:t>
        </w:r>
      </w:ins>
      <w:ins w:id="524" w:author="Bo Shen" w:date="2023-01-26T16:42:00Z">
        <w:r>
          <w:rPr>
            <w:rFonts w:ascii="Times New Roman" w:hAnsi="Times New Roman" w:cs="Times New Roman"/>
          </w:rPr>
          <w:t xml:space="preserve">oodness of fitting of LDDM to </w:t>
        </w:r>
      </w:ins>
      <w:ins w:id="525"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526" w:author="Bo Shen" w:date="2023-01-26T16:42:00Z">
        <w:r>
          <w:rPr>
            <w:rFonts w:ascii="Times New Roman" w:hAnsi="Times New Roman" w:cs="Times New Roman"/>
          </w:rPr>
          <w:t xml:space="preserve"> </w:t>
        </w:r>
      </w:ins>
      <w:ins w:id="527" w:author="Bo Shen" w:date="2023-01-26T16:43:00Z">
        <w:r>
          <w:rPr>
            <w:rFonts w:ascii="Times New Roman" w:hAnsi="Times New Roman" w:cs="Times New Roman"/>
          </w:rPr>
          <w:t>over</w:t>
        </w:r>
      </w:ins>
      <w:ins w:id="528" w:author="Bo Shen" w:date="2023-01-26T16:42:00Z">
        <w:r>
          <w:rPr>
            <w:rFonts w:ascii="Times New Roman" w:hAnsi="Times New Roman" w:cs="Times New Roman"/>
          </w:rPr>
          <w:t xml:space="preserve"> </w:t>
        </w:r>
      </w:ins>
      <w:ins w:id="529" w:author="Bo Shen" w:date="2023-01-26T17:14:00Z">
        <w:r>
          <w:rPr>
            <w:rFonts w:ascii="Times New Roman" w:hAnsi="Times New Roman" w:cs="Times New Roman"/>
          </w:rPr>
          <w:t>the</w:t>
        </w:r>
      </w:ins>
      <w:ins w:id="530" w:author="Bo Shen" w:date="2023-01-26T16:43:00Z">
        <w:r>
          <w:rPr>
            <w:rFonts w:ascii="Times New Roman" w:hAnsi="Times New Roman" w:cs="Times New Roman"/>
          </w:rPr>
          <w:t xml:space="preserve"> regimes</w:t>
        </w:r>
      </w:ins>
      <w:ins w:id="531" w:author="Bo Shen" w:date="2023-01-26T16:44:00Z">
        <w:r>
          <w:rPr>
            <w:rFonts w:ascii="Times New Roman" w:hAnsi="Times New Roman" w:cs="Times New Roman"/>
          </w:rPr>
          <w:t xml:space="preserve"> of</w:t>
        </w:r>
      </w:ins>
      <w:ins w:id="532" w:author="Bo Shen" w:date="2023-01-26T16:43:00Z">
        <w:r>
          <w:rPr>
            <w:rFonts w:ascii="Times New Roman" w:hAnsi="Times New Roman" w:cs="Times New Roman"/>
          </w:rPr>
          <w:t xml:space="preserve"> </w:t>
        </w:r>
      </w:ins>
      <w:ins w:id="533" w:author="Bo Shen" w:date="2023-01-26T16:44:00Z">
        <w:r>
          <w:rPr>
            <w:rFonts w:ascii="Times New Roman" w:hAnsi="Times New Roman" w:cs="Times New Roman"/>
          </w:rPr>
          <w:t xml:space="preserve">the seven </w:t>
        </w:r>
      </w:ins>
      <w:ins w:id="534" w:author="Bo Shen" w:date="2023-01-26T16:43:00Z">
        <w:r>
          <w:rPr>
            <w:rFonts w:ascii="Times New Roman" w:hAnsi="Times New Roman" w:cs="Times New Roman"/>
          </w:rPr>
          <w:t>free parameters</w:t>
        </w:r>
      </w:ins>
      <w:ins w:id="535" w:author="Bo Shen" w:date="2023-01-26T16:44:00Z">
        <w:r>
          <w:rPr>
            <w:rFonts w:ascii="Times New Roman" w:hAnsi="Times New Roman" w:cs="Times New Roman"/>
          </w:rPr>
          <w:t>.</w:t>
        </w:r>
      </w:ins>
      <w:ins w:id="536" w:author="Bo Shen" w:date="2023-01-26T16:45:00Z">
        <w:r>
          <w:rPr>
            <w:rFonts w:ascii="Times New Roman" w:hAnsi="Times New Roman" w:cs="Times New Roman"/>
          </w:rPr>
          <w:t xml:space="preserve"> </w:t>
        </w:r>
      </w:ins>
      <w:ins w:id="537" w:author="Bo Shen" w:date="2023-01-26T16:54:00Z">
        <w:r>
          <w:rPr>
            <w:rFonts w:ascii="Times New Roman" w:hAnsi="Times New Roman" w:cs="Times New Roman"/>
          </w:rPr>
          <w:t>Each two p</w:t>
        </w:r>
      </w:ins>
      <w:ins w:id="538" w:author="Bo Shen" w:date="2023-01-26T16:53:00Z">
        <w:r>
          <w:rPr>
            <w:rFonts w:ascii="Times New Roman" w:hAnsi="Times New Roman" w:cs="Times New Roman"/>
          </w:rPr>
          <w:t xml:space="preserve">arameters </w:t>
        </w:r>
      </w:ins>
      <w:ins w:id="539" w:author="Bo Shen" w:date="2023-01-26T16:54:00Z">
        <w:r>
          <w:rPr>
            <w:rFonts w:ascii="Times New Roman" w:hAnsi="Times New Roman" w:cs="Times New Roman"/>
          </w:rPr>
          <w:t>were</w:t>
        </w:r>
      </w:ins>
      <w:ins w:id="540" w:author="Bo Shen" w:date="2023-01-26T16:53:00Z">
        <w:r>
          <w:rPr>
            <w:rFonts w:ascii="Times New Roman" w:hAnsi="Times New Roman" w:cs="Times New Roman"/>
          </w:rPr>
          <w:t xml:space="preserve"> paired to show the log-likelihood space</w:t>
        </w:r>
      </w:ins>
      <w:ins w:id="541" w:author="Bo Shen" w:date="2023-01-26T16:54:00Z">
        <w:r>
          <w:rPr>
            <w:rFonts w:ascii="Times New Roman" w:hAnsi="Times New Roman" w:cs="Times New Roman"/>
          </w:rPr>
          <w:t xml:space="preserve">, with </w:t>
        </w:r>
      </w:ins>
      <w:ins w:id="542" w:author="Bo Shen" w:date="2023-01-26T16:53:00Z">
        <w:r>
          <w:rPr>
            <w:rFonts w:ascii="Times New Roman" w:hAnsi="Times New Roman" w:cs="Times New Roman"/>
          </w:rPr>
          <w:t>other parameters se</w:t>
        </w:r>
      </w:ins>
      <w:ins w:id="543" w:author="Bo Shen" w:date="2023-01-26T16:54:00Z">
        <w:r>
          <w:rPr>
            <w:rFonts w:ascii="Times New Roman" w:hAnsi="Times New Roman" w:cs="Times New Roman"/>
          </w:rPr>
          <w:t xml:space="preserve">t as </w:t>
        </w:r>
      </w:ins>
      <w:ins w:id="544" w:author="Bo Shen" w:date="2023-01-26T17:20:00Z">
        <w:r>
          <w:rPr>
            <w:rFonts w:ascii="Times New Roman" w:hAnsi="Times New Roman" w:cs="Times New Roman"/>
          </w:rPr>
          <w:t xml:space="preserve">the </w:t>
        </w:r>
      </w:ins>
      <w:ins w:id="545"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546" w:author="Bo Shen" w:date="2023-01-26T16:47:00Z">
        <w:r>
          <w:rPr>
            <w:rFonts w:ascii="Times New Roman" w:hAnsi="Times New Roman" w:cs="Times New Roman"/>
          </w:rPr>
          <w:t>The contour lines indicate the isolines of log</w:t>
        </w:r>
      </w:ins>
      <w:ins w:id="547" w:author="Bo Shen" w:date="2023-01-26T16:48:00Z">
        <w:r>
          <w:rPr>
            <w:rFonts w:ascii="Times New Roman" w:hAnsi="Times New Roman" w:cs="Times New Roman"/>
          </w:rPr>
          <w:t>-</w:t>
        </w:r>
      </w:ins>
      <w:ins w:id="548" w:author="Bo Shen" w:date="2023-01-26T16:47:00Z">
        <w:r>
          <w:rPr>
            <w:rFonts w:ascii="Times New Roman" w:hAnsi="Times New Roman" w:cs="Times New Roman"/>
          </w:rPr>
          <w:t xml:space="preserve">likelihood, with the colors indicating </w:t>
        </w:r>
      </w:ins>
      <w:ins w:id="549" w:author="Bo Shen" w:date="2023-01-26T16:55:00Z">
        <w:r>
          <w:rPr>
            <w:rFonts w:ascii="Times New Roman" w:hAnsi="Times New Roman" w:cs="Times New Roman"/>
          </w:rPr>
          <w:t>its</w:t>
        </w:r>
      </w:ins>
      <w:ins w:id="550" w:author="Bo Shen" w:date="2023-01-26T16:47:00Z">
        <w:r>
          <w:rPr>
            <w:rFonts w:ascii="Times New Roman" w:hAnsi="Times New Roman" w:cs="Times New Roman"/>
          </w:rPr>
          <w:t xml:space="preserve"> value</w:t>
        </w:r>
      </w:ins>
      <w:ins w:id="551" w:author="Bo Shen" w:date="2023-01-26T16:56:00Z">
        <w:r>
          <w:rPr>
            <w:rFonts w:ascii="Times New Roman" w:hAnsi="Times New Roman" w:cs="Times New Roman"/>
          </w:rPr>
          <w:t xml:space="preserve"> and the red cross indicating the maximized log-likelihood</w:t>
        </w:r>
      </w:ins>
      <w:ins w:id="552" w:author="Bo Shen" w:date="2023-01-26T16:47:00Z">
        <w:r>
          <w:rPr>
            <w:rFonts w:ascii="Times New Roman" w:hAnsi="Times New Roman" w:cs="Times New Roman"/>
          </w:rPr>
          <w:t>.</w:t>
        </w:r>
      </w:ins>
      <w:ins w:id="553" w:author="Bo Shen" w:date="2023-01-26T17:20:00Z">
        <w:r>
          <w:rPr>
            <w:rFonts w:ascii="Times New Roman" w:hAnsi="Times New Roman" w:cs="Times New Roman"/>
          </w:rPr>
          <w:t xml:space="preserve"> </w:t>
        </w:r>
      </w:ins>
      <w:ins w:id="554" w:author="Bo Shen" w:date="2023-01-26T17:22:00Z">
        <w:r>
          <w:rPr>
            <w:rFonts w:ascii="Times New Roman" w:hAnsi="Times New Roman" w:cs="Times New Roman"/>
          </w:rPr>
          <w:t xml:space="preserve">The spaces of log-likelihood showed </w:t>
        </w:r>
      </w:ins>
      <w:ins w:id="555"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556" w:author="Bo Shen" w:date="2023-01-27T09:19:00Z">
        <w:r>
          <w:rPr>
            <w:rFonts w:ascii="Times New Roman" w:hAnsi="Times New Roman" w:cs="Times New Roman"/>
          </w:rPr>
          <w:t>topography</w:t>
        </w:r>
      </w:ins>
      <w:ins w:id="557" w:author="Bo Shen" w:date="2023-01-27T09:18:00Z">
        <w:r>
          <w:rPr>
            <w:rFonts w:ascii="Times New Roman" w:hAnsi="Times New Roman" w:cs="Times New Roman"/>
          </w:rPr>
          <w:t>.</w:t>
        </w:r>
      </w:ins>
      <w:ins w:id="558" w:author="Bo Shen" w:date="2023-01-26T17:21:00Z">
        <w:r>
          <w:rPr>
            <w:rFonts w:ascii="Times New Roman" w:hAnsi="Times New Roman" w:cs="Times New Roman"/>
          </w:rPr>
          <w:t xml:space="preserve"> </w:t>
        </w:r>
      </w:ins>
      <w:ins w:id="559" w:author="Bo Shen" w:date="2023-01-26T16:43:00Z">
        <w:r w:rsidRPr="00AA6167">
          <w:rPr>
            <w:rFonts w:ascii="Times New Roman" w:hAnsi="Times New Roman" w:cs="Times New Roman"/>
            <w:b/>
            <w:bCs/>
            <w:rPrChange w:id="560" w:author="Bo Shen" w:date="2023-01-26T17:15:00Z">
              <w:rPr>
                <w:rFonts w:ascii="Times New Roman" w:hAnsi="Times New Roman" w:cs="Times New Roman"/>
              </w:rPr>
            </w:rPrChange>
          </w:rPr>
          <w:t>A.</w:t>
        </w:r>
      </w:ins>
      <w:ins w:id="561" w:author="Bo Shen" w:date="2023-01-26T16:48:00Z">
        <w:r>
          <w:rPr>
            <w:rFonts w:ascii="Times New Roman" w:hAnsi="Times New Roman" w:cs="Times New Roman"/>
          </w:rPr>
          <w:t xml:space="preserve"> </w:t>
        </w:r>
      </w:ins>
      <w:ins w:id="562" w:author="Bo Shen" w:date="2023-01-26T16:55:00Z">
        <w:r>
          <w:rPr>
            <w:rFonts w:ascii="Times New Roman" w:hAnsi="Times New Roman" w:cs="Times New Roman"/>
          </w:rPr>
          <w:t>T</w:t>
        </w:r>
      </w:ins>
      <w:ins w:id="563" w:author="Bo Shen" w:date="2023-01-26T16:53:00Z">
        <w:r>
          <w:rPr>
            <w:rFonts w:ascii="Times New Roman" w:hAnsi="Times New Roman" w:cs="Times New Roman"/>
          </w:rPr>
          <w:t xml:space="preserve">he connection weights parameters </w:t>
        </w:r>
      </w:ins>
      <m:oMath>
        <m:r>
          <w:ins w:id="564" w:author="Bo Shen" w:date="2023-01-26T16:55:00Z">
            <w:rPr>
              <w:rFonts w:ascii="Cambria Math" w:hAnsi="Cambria Math" w:cs="Times New Roman"/>
            </w:rPr>
            <m:t>α</m:t>
          </w:ins>
        </m:r>
      </m:oMath>
      <w:ins w:id="565" w:author="Bo Shen" w:date="2023-01-26T16:55:00Z">
        <w:r>
          <w:rPr>
            <w:rFonts w:ascii="Times New Roman" w:hAnsi="Times New Roman" w:cs="Times New Roman"/>
          </w:rPr>
          <w:t xml:space="preserve"> </w:t>
        </w:r>
      </w:ins>
      <w:ins w:id="566" w:author="Bo Shen" w:date="2023-01-26T16:53:00Z">
        <w:r>
          <w:rPr>
            <w:rFonts w:ascii="Times New Roman" w:hAnsi="Times New Roman" w:cs="Times New Roman"/>
          </w:rPr>
          <w:t xml:space="preserve">and </w:t>
        </w:r>
      </w:ins>
      <m:oMath>
        <m:r>
          <w:ins w:id="567" w:author="Bo Shen" w:date="2023-01-26T16:56:00Z">
            <w:rPr>
              <w:rFonts w:ascii="Cambria Math" w:hAnsi="Cambria Math" w:cs="Times New Roman"/>
            </w:rPr>
            <m:t xml:space="preserve">β </m:t>
          </w:ins>
        </m:r>
      </m:oMath>
      <w:ins w:id="568" w:author="Bo Shen" w:date="2023-01-26T17:17:00Z">
        <w:r>
          <w:rPr>
            <w:rFonts w:ascii="Times New Roman" w:hAnsi="Times New Roman" w:cs="Times New Roman"/>
          </w:rPr>
          <w:t>were paired</w:t>
        </w:r>
      </w:ins>
      <w:ins w:id="569" w:author="Bo Shen" w:date="2023-01-27T09:23:00Z">
        <w:r>
          <w:rPr>
            <w:rFonts w:ascii="Times New Roman" w:hAnsi="Times New Roman" w:cs="Times New Roman"/>
          </w:rPr>
          <w:t xml:space="preserve"> since</w:t>
        </w:r>
      </w:ins>
      <w:ins w:id="570" w:author="Bo Shen" w:date="2023-01-26T17:16:00Z">
        <w:r>
          <w:rPr>
            <w:rFonts w:ascii="Times New Roman" w:hAnsi="Times New Roman" w:cs="Times New Roman"/>
          </w:rPr>
          <w:t xml:space="preserve"> </w:t>
        </w:r>
      </w:ins>
      <w:ins w:id="571" w:author="Bo Shen" w:date="2023-01-26T17:17:00Z">
        <w:r>
          <w:rPr>
            <w:rFonts w:ascii="Times New Roman" w:hAnsi="Times New Roman" w:cs="Times New Roman"/>
          </w:rPr>
          <w:t xml:space="preserve">both of them control the ramping-up speed of the competition dynamics. </w:t>
        </w:r>
      </w:ins>
      <w:ins w:id="572" w:author="Bo Shen" w:date="2023-01-26T17:01:00Z">
        <w:r w:rsidRPr="008604B0">
          <w:rPr>
            <w:rFonts w:ascii="Times New Roman" w:hAnsi="Times New Roman" w:cs="Times New Roman"/>
            <w:b/>
            <w:bCs/>
            <w:rPrChange w:id="573"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574" w:author="Bo Shen" w:date="2023-01-26T17:02:00Z">
        <w:r>
          <w:rPr>
            <w:rFonts w:ascii="Times New Roman" w:hAnsi="Times New Roman" w:cs="Times New Roman"/>
          </w:rPr>
          <w:t>(</w:t>
        </w:r>
      </w:ins>
      <m:oMath>
        <m:r>
          <w:ins w:id="575" w:author="Bo Shen" w:date="2023-01-26T17:12:00Z">
            <w:rPr>
              <w:rFonts w:ascii="Cambria Math" w:hAnsi="Cambria Math" w:cs="Times New Roman"/>
            </w:rPr>
            <m:t>σ</m:t>
          </w:ins>
        </m:r>
      </m:oMath>
      <w:ins w:id="576"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577" w:author="Bo Shen" w:date="2023-01-26T17:12:00Z">
              <w:rPr>
                <w:rFonts w:ascii="Times New Roman" w:hAnsi="Times New Roman" w:cs="Times New Roman"/>
              </w:rPr>
            </w:rPrChange>
          </w:rPr>
          <w:t>S</w:t>
        </w:r>
        <w:r>
          <w:rPr>
            <w:rFonts w:ascii="Times New Roman" w:hAnsi="Times New Roman" w:cs="Times New Roman"/>
          </w:rPr>
          <w:t>)</w:t>
        </w:r>
      </w:ins>
      <w:ins w:id="578"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579" w:author="Bo Shen" w:date="2023-01-27T09:33:00Z">
              <w:rPr>
                <w:rFonts w:ascii="Times New Roman" w:hAnsi="Times New Roman" w:cs="Times New Roman"/>
              </w:rPr>
            </w:rPrChange>
          </w:rPr>
          <w:t>C-E.</w:t>
        </w:r>
        <w:r>
          <w:rPr>
            <w:rFonts w:ascii="Times New Roman" w:hAnsi="Times New Roman" w:cs="Times New Roman"/>
          </w:rPr>
          <w:t xml:space="preserve"> </w:t>
        </w:r>
      </w:ins>
      <w:ins w:id="580" w:author="Bo Shen" w:date="2023-01-27T09:25:00Z">
        <w:r>
          <w:rPr>
            <w:rFonts w:ascii="Times New Roman" w:hAnsi="Times New Roman" w:cs="Times New Roman"/>
          </w:rPr>
          <w:t>The time constants of the three units were paired.</w:t>
        </w:r>
      </w:ins>
      <w:ins w:id="581" w:author="Bo Shen" w:date="2023-01-26T17:12:00Z">
        <w:r>
          <w:rPr>
            <w:rFonts w:ascii="Times New Roman" w:hAnsi="Times New Roman" w:cs="Times New Roman"/>
          </w:rPr>
          <w:t xml:space="preserve"> </w:t>
        </w:r>
      </w:ins>
      <w:ins w:id="582" w:author="Bo Shen" w:date="2023-01-27T17:08:00Z">
        <w:r>
          <w:rPr>
            <w:rFonts w:ascii="Times New Roman" w:hAnsi="Times New Roman" w:cs="Times New Roman"/>
          </w:rPr>
          <w:t xml:space="preserve">The values of the parameters at the maximum points </w:t>
        </w:r>
      </w:ins>
      <w:ins w:id="583" w:author="Bo Shen" w:date="2023-01-27T17:09:00Z">
        <w:r>
          <w:rPr>
            <w:rFonts w:ascii="Times New Roman" w:hAnsi="Times New Roman" w:cs="Times New Roman"/>
          </w:rPr>
          <w:t>precisely match</w:t>
        </w:r>
      </w:ins>
      <w:ins w:id="584" w:author="Bo Shen" w:date="2023-01-27T17:08:00Z">
        <w:r>
          <w:rPr>
            <w:rFonts w:ascii="Times New Roman" w:hAnsi="Times New Roman" w:cs="Times New Roman"/>
          </w:rPr>
          <w:t xml:space="preserve"> </w:t>
        </w:r>
      </w:ins>
      <w:ins w:id="585" w:author="Bo Shen" w:date="2023-01-27T17:09:00Z">
        <w:r>
          <w:rPr>
            <w:rFonts w:ascii="Times New Roman" w:hAnsi="Times New Roman" w:cs="Times New Roman"/>
          </w:rPr>
          <w:t>the best-fitting results given the precision</w:t>
        </w:r>
      </w:ins>
      <w:ins w:id="586" w:author="Bo Shen" w:date="2023-01-27T17:10:00Z">
        <w:r>
          <w:rPr>
            <w:rFonts w:ascii="Times New Roman" w:hAnsi="Times New Roman" w:cs="Times New Roman"/>
          </w:rPr>
          <w:t>s</w:t>
        </w:r>
      </w:ins>
      <w:ins w:id="587" w:author="Bo Shen" w:date="2023-01-27T17:09:00Z">
        <w:r>
          <w:rPr>
            <w:rFonts w:ascii="Times New Roman" w:hAnsi="Times New Roman" w:cs="Times New Roman"/>
          </w:rPr>
          <w:t xml:space="preserve"> of the grids (parameter values on the peaks: </w:t>
        </w:r>
      </w:ins>
      <m:oMath>
        <m:r>
          <w:ins w:id="588" w:author="Bo Shen" w:date="2023-01-27T16:40:00Z">
            <w:rPr>
              <w:rFonts w:ascii="Cambria Math" w:hAnsi="Cambria Math" w:cs="Times New Roman"/>
            </w:rPr>
            <m:t>α=0</m:t>
          </w:ins>
        </m:r>
      </m:oMath>
      <w:ins w:id="589" w:author="Bo Shen" w:date="2023-01-27T16:40:00Z">
        <w:r>
          <w:rPr>
            <w:rFonts w:ascii="Times New Roman" w:hAnsi="Times New Roman" w:cs="Times New Roman"/>
          </w:rPr>
          <w:t xml:space="preserve">, </w:t>
        </w:r>
      </w:ins>
      <m:oMath>
        <m:r>
          <w:ins w:id="590" w:author="Bo Shen" w:date="2023-01-27T16:40:00Z">
            <w:rPr>
              <w:rFonts w:ascii="Cambria Math" w:hAnsi="Cambria Math" w:cs="Times New Roman"/>
            </w:rPr>
            <m:t>β=1.4</m:t>
          </w:ins>
        </m:r>
      </m:oMath>
      <w:ins w:id="591" w:author="Bo Shen" w:date="2023-01-27T16:40:00Z">
        <w:r>
          <w:rPr>
            <w:rFonts w:ascii="Times New Roman" w:hAnsi="Times New Roman" w:cs="Times New Roman"/>
          </w:rPr>
          <w:t xml:space="preserve">, </w:t>
        </w:r>
      </w:ins>
      <m:oMath>
        <m:r>
          <w:ins w:id="592" w:author="Bo Shen" w:date="2023-01-27T16:40:00Z">
            <w:rPr>
              <w:rFonts w:ascii="Cambria Math" w:hAnsi="Cambria Math" w:cs="Times New Roman"/>
            </w:rPr>
            <m:t>σ = 26</m:t>
          </w:ins>
        </m:r>
      </m:oMath>
      <w:ins w:id="593" w:author="Bo Shen" w:date="2023-01-27T16:40:00Z">
        <w:r>
          <w:rPr>
            <w:rFonts w:ascii="Times New Roman" w:hAnsi="Times New Roman" w:cs="Times New Roman"/>
          </w:rPr>
          <w:t xml:space="preserve">, </w:t>
        </w:r>
      </w:ins>
      <m:oMath>
        <m:r>
          <w:ins w:id="594" w:author="Bo Shen" w:date="2023-01-27T16:40:00Z">
            <w:rPr>
              <w:rFonts w:ascii="Cambria Math" w:hAnsi="Cambria Math" w:cs="Times New Roman"/>
            </w:rPr>
            <m:t>S = 3210</m:t>
          </w:ins>
        </m:r>
      </m:oMath>
      <w:ins w:id="595" w:author="Bo Shen" w:date="2023-01-27T16:40:00Z">
        <w:r>
          <w:rPr>
            <w:rFonts w:ascii="Times New Roman" w:hAnsi="Times New Roman" w:cs="Times New Roman"/>
          </w:rPr>
          <w:t xml:space="preserve">, </w:t>
        </w:r>
      </w:ins>
      <m:oMath>
        <m:sSub>
          <m:sSubPr>
            <m:ctrlPr>
              <w:ins w:id="596" w:author="Bo Shen" w:date="2023-01-27T16:40:00Z">
                <w:rPr>
                  <w:rFonts w:ascii="Cambria Math" w:hAnsi="Cambria Math" w:cs="Times New Roman"/>
                  <w:i/>
                </w:rPr>
              </w:ins>
            </m:ctrlPr>
          </m:sSubPr>
          <m:e>
            <m:r>
              <w:ins w:id="597" w:author="Bo Shen" w:date="2023-01-27T16:40:00Z">
                <w:rPr>
                  <w:rFonts w:ascii="Cambria Math" w:hAnsi="Cambria Math" w:cs="Times New Roman"/>
                </w:rPr>
                <m:t>τ</m:t>
              </w:ins>
            </m:r>
          </m:e>
          <m:sub>
            <m:r>
              <w:ins w:id="598" w:author="Bo Shen" w:date="2023-01-27T16:40:00Z">
                <w:rPr>
                  <w:rFonts w:ascii="Cambria Math" w:hAnsi="Cambria Math" w:cs="Times New Roman"/>
                </w:rPr>
                <m:t>R</m:t>
              </w:ins>
            </m:r>
          </m:sub>
        </m:sSub>
        <m:r>
          <w:ins w:id="599" w:author="Bo Shen" w:date="2023-01-27T16:40:00Z">
            <w:rPr>
              <w:rFonts w:ascii="Cambria Math" w:hAnsi="Cambria Math" w:cs="Times New Roman"/>
            </w:rPr>
            <m:t xml:space="preserve"> = .1995</m:t>
          </w:ins>
        </m:r>
      </m:oMath>
      <w:ins w:id="600" w:author="Bo Shen" w:date="2023-01-27T16:40:00Z">
        <w:r>
          <w:rPr>
            <w:rFonts w:ascii="Times New Roman" w:hAnsi="Times New Roman" w:cs="Times New Roman"/>
          </w:rPr>
          <w:t xml:space="preserve">, </w:t>
        </w:r>
      </w:ins>
      <m:oMath>
        <m:sSub>
          <m:sSubPr>
            <m:ctrlPr>
              <w:ins w:id="601" w:author="Bo Shen" w:date="2023-01-27T16:40:00Z">
                <w:rPr>
                  <w:rFonts w:ascii="Cambria Math" w:hAnsi="Cambria Math" w:cs="Times New Roman"/>
                  <w:i/>
                </w:rPr>
              </w:ins>
            </m:ctrlPr>
          </m:sSubPr>
          <m:e>
            <m:r>
              <w:ins w:id="602" w:author="Bo Shen" w:date="2023-01-27T16:40:00Z">
                <w:rPr>
                  <w:rFonts w:ascii="Cambria Math" w:hAnsi="Cambria Math" w:cs="Times New Roman"/>
                </w:rPr>
                <m:t>τ</m:t>
              </w:ins>
            </m:r>
          </m:e>
          <m:sub>
            <m:r>
              <w:ins w:id="603" w:author="Bo Shen" w:date="2023-01-27T16:40:00Z">
                <w:rPr>
                  <w:rFonts w:ascii="Cambria Math" w:hAnsi="Cambria Math" w:cs="Times New Roman"/>
                </w:rPr>
                <m:t>G</m:t>
              </w:ins>
            </m:r>
          </m:sub>
        </m:sSub>
        <m:r>
          <w:ins w:id="604" w:author="Bo Shen" w:date="2023-01-27T16:40:00Z">
            <w:rPr>
              <w:rFonts w:ascii="Cambria Math" w:hAnsi="Cambria Math" w:cs="Times New Roman"/>
            </w:rPr>
            <m:t xml:space="preserve"> = </m:t>
          </w:ins>
        </m:r>
        <m:r>
          <w:ins w:id="605" w:author="Bo Shen" w:date="2023-01-27T16:42:00Z">
            <w:rPr>
              <w:rFonts w:ascii="Cambria Math" w:hAnsi="Cambria Math" w:cs="Times New Roman"/>
            </w:rPr>
            <m:t xml:space="preserve">.1995 </m:t>
          </w:ins>
        </m:r>
      </m:oMath>
      <w:ins w:id="606" w:author="Bo Shen" w:date="2023-01-27T16:44:00Z">
        <w:r>
          <w:rPr>
            <w:rFonts w:ascii="Times New Roman" w:hAnsi="Times New Roman" w:cs="Times New Roman"/>
          </w:rPr>
          <w:t xml:space="preserve">(panel </w:t>
        </w:r>
        <w:r w:rsidRPr="00520D97">
          <w:rPr>
            <w:rFonts w:ascii="Times New Roman" w:hAnsi="Times New Roman" w:cs="Times New Roman"/>
            <w:b/>
            <w:bCs/>
            <w:rPrChange w:id="607"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608" w:author="Bo Shen" w:date="2023-01-27T16:44:00Z">
            <w:rPr>
              <w:rFonts w:ascii="Cambria Math" w:hAnsi="Cambria Math" w:cs="Times New Roman"/>
            </w:rPr>
            <m:t>.2512</m:t>
          </w:ins>
        </m:r>
      </m:oMath>
      <w:ins w:id="609" w:author="Bo Shen" w:date="2023-01-27T16:44:00Z">
        <w:r>
          <w:rPr>
            <w:rFonts w:ascii="Times New Roman" w:hAnsi="Times New Roman" w:cs="Times New Roman"/>
          </w:rPr>
          <w:t xml:space="preserve"> </w:t>
        </w:r>
      </w:ins>
      <w:ins w:id="610" w:author="Bo Shen" w:date="2023-01-27T16:43:00Z">
        <w:r>
          <w:rPr>
            <w:rFonts w:ascii="Times New Roman" w:hAnsi="Times New Roman" w:cs="Times New Roman"/>
          </w:rPr>
          <w:t xml:space="preserve">(panel </w:t>
        </w:r>
        <w:r w:rsidRPr="00520D97">
          <w:rPr>
            <w:rFonts w:ascii="Times New Roman" w:hAnsi="Times New Roman" w:cs="Times New Roman"/>
            <w:b/>
            <w:bCs/>
            <w:rPrChange w:id="611" w:author="Bo Shen" w:date="2023-01-27T16:44:00Z">
              <w:rPr>
                <w:rFonts w:ascii="Times New Roman" w:hAnsi="Times New Roman" w:cs="Times New Roman"/>
              </w:rPr>
            </w:rPrChange>
          </w:rPr>
          <w:t>D</w:t>
        </w:r>
        <w:r>
          <w:rPr>
            <w:rFonts w:ascii="Times New Roman" w:hAnsi="Times New Roman" w:cs="Times New Roman"/>
          </w:rPr>
          <w:t>)</w:t>
        </w:r>
      </w:ins>
      <w:ins w:id="612" w:author="Bo Shen" w:date="2023-01-27T16:45:00Z">
        <w:r>
          <w:rPr>
            <w:rFonts w:ascii="Times New Roman" w:hAnsi="Times New Roman" w:cs="Times New Roman"/>
          </w:rPr>
          <w:t xml:space="preserve"> (two adjacent points given the grid resolution)</w:t>
        </w:r>
      </w:ins>
      <w:ins w:id="613" w:author="Bo Shen" w:date="2023-01-27T16:43:00Z">
        <w:r>
          <w:rPr>
            <w:rFonts w:ascii="Times New Roman" w:hAnsi="Times New Roman" w:cs="Times New Roman"/>
          </w:rPr>
          <w:t>,</w:t>
        </w:r>
      </w:ins>
      <w:ins w:id="614" w:author="Bo Shen" w:date="2023-01-27T16:40:00Z">
        <w:r>
          <w:rPr>
            <w:rFonts w:ascii="Times New Roman" w:hAnsi="Times New Roman" w:cs="Times New Roman"/>
          </w:rPr>
          <w:t xml:space="preserve"> </w:t>
        </w:r>
      </w:ins>
      <m:oMath>
        <m:sSub>
          <m:sSubPr>
            <m:ctrlPr>
              <w:ins w:id="615" w:author="Bo Shen" w:date="2023-01-27T16:40:00Z">
                <w:rPr>
                  <w:rFonts w:ascii="Cambria Math" w:hAnsi="Cambria Math" w:cs="Times New Roman"/>
                  <w:i/>
                </w:rPr>
              </w:ins>
            </m:ctrlPr>
          </m:sSubPr>
          <m:e>
            <m:r>
              <w:ins w:id="616" w:author="Bo Shen" w:date="2023-01-27T16:40:00Z">
                <w:rPr>
                  <w:rFonts w:ascii="Cambria Math" w:hAnsi="Cambria Math" w:cs="Times New Roman"/>
                </w:rPr>
                <m:t>τ</m:t>
              </w:ins>
            </m:r>
          </m:e>
          <m:sub>
            <m:r>
              <w:ins w:id="617" w:author="Bo Shen" w:date="2023-01-27T16:40:00Z">
                <w:rPr>
                  <w:rFonts w:ascii="Cambria Math" w:hAnsi="Cambria Math" w:cs="Times New Roman"/>
                </w:rPr>
                <m:t>D</m:t>
              </w:ins>
            </m:r>
          </m:sub>
        </m:sSub>
        <m:r>
          <w:ins w:id="618" w:author="Bo Shen" w:date="2023-01-27T16:40:00Z">
            <w:rPr>
              <w:rFonts w:ascii="Cambria Math" w:hAnsi="Cambria Math" w:cs="Times New Roman"/>
            </w:rPr>
            <m:t xml:space="preserve"> = .3162</m:t>
          </w:ins>
        </m:r>
      </m:oMath>
      <w:ins w:id="619" w:author="Bo Shen" w:date="2023-01-27T16:44:00Z">
        <w:r>
          <w:rPr>
            <w:rFonts w:ascii="Times New Roman" w:hAnsi="Times New Roman" w:cs="Times New Roman"/>
          </w:rPr>
          <w:t>.</w:t>
        </w:r>
      </w:ins>
      <w:ins w:id="620" w:author="Bo Shen" w:date="2023-01-27T17:09:00Z">
        <w:r>
          <w:rPr>
            <w:rFonts w:ascii="Times New Roman" w:hAnsi="Times New Roman" w:cs="Times New Roman"/>
          </w:rPr>
          <w:t>)</w:t>
        </w:r>
      </w:ins>
    </w:p>
    <w:p w:rsidR="0098534E" w:rsidRDefault="0098534E"/>
    <w:p w:rsidR="0098534E" w:rsidRDefault="0098534E">
      <w:r>
        <w:br w:type="page"/>
      </w:r>
    </w:p>
    <w:p w:rsidR="0098534E" w:rsidRDefault="009A322F" w:rsidP="00737325">
      <w:pPr>
        <w:spacing w:line="480" w:lineRule="auto"/>
        <w:jc w:val="center"/>
        <w:rPr>
          <w:rFonts w:ascii="Times New Roman" w:hAnsi="Times New Roman" w:cs="Times New Roman"/>
          <w:b/>
        </w:rPr>
      </w:pPr>
      <w:ins w:id="621" w:author="Bo Shen" w:date="2023-03-02T14:02:00Z">
        <w:r>
          <w:rPr>
            <w:rFonts w:ascii="Times New Roman" w:hAnsi="Times New Roman" w:cs="Times New Roman"/>
            <w:b/>
            <w:noProof/>
          </w:rPr>
          <w:lastRenderedPageBreak/>
          <w:drawing>
            <wp:inline distT="0" distB="0" distL="0" distR="0">
              <wp:extent cx="5943600" cy="3842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ins>
    </w:p>
    <w:p w:rsidR="0098534E" w:rsidRDefault="0098534E">
      <w:pPr>
        <w:jc w:val="both"/>
        <w:pPrChange w:id="622" w:author="Bo Shen" w:date="2023-03-01T14:55:00Z">
          <w:pPr/>
        </w:pPrChange>
      </w:pPr>
      <w:r>
        <w:rPr>
          <w:rFonts w:ascii="Times New Roman" w:hAnsi="Times New Roman" w:cs="Times New Roman"/>
          <w:b/>
        </w:rPr>
        <w:t xml:space="preserve">Figure 6-figure supplement </w:t>
      </w:r>
      <w:ins w:id="623" w:author="Bo Shen" w:date="2023-01-27T09:49:00Z">
        <w:r>
          <w:rPr>
            <w:rFonts w:ascii="Times New Roman" w:hAnsi="Times New Roman" w:cs="Times New Roman"/>
            <w:b/>
          </w:rPr>
          <w:t>2</w:t>
        </w:r>
      </w:ins>
      <w:del w:id="624"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625"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626" w:author="Bo Shen" w:date="2023-01-26T16:42:00Z">
        <w:r>
          <w:rPr>
            <w:rFonts w:ascii="Times New Roman" w:hAnsi="Times New Roman" w:cs="Times New Roman"/>
          </w:rPr>
          <w:t xml:space="preserve">of LDDM </w:t>
        </w:r>
      </w:ins>
      <w:ins w:id="627" w:author="Bo Shen" w:date="2023-01-27T09:49:00Z">
        <w:r>
          <w:rPr>
            <w:rFonts w:ascii="Times New Roman" w:hAnsi="Times New Roman" w:cs="Times New Roman"/>
          </w:rPr>
          <w:t>on the parameters</w:t>
        </w:r>
      </w:ins>
      <w:ins w:id="628" w:author="Bo Shen" w:date="2023-03-02T14:02:00Z">
        <w:r w:rsidR="009A322F">
          <w:rPr>
            <w:rFonts w:ascii="Times New Roman" w:hAnsi="Times New Roman" w:cs="Times New Roman"/>
          </w:rPr>
          <w:t xml:space="preserve"> of </w:t>
        </w:r>
      </w:ins>
      <w:ins w:id="629" w:author="Bo Shen" w:date="2023-03-02T14:03:00Z">
        <w:r w:rsidR="009A322F">
          <w:rPr>
            <w:rFonts w:ascii="Times New Roman" w:hAnsi="Times New Roman" w:cs="Times New Roman"/>
          </w:rPr>
          <w:t>best fit</w:t>
        </w:r>
      </w:ins>
      <w:ins w:id="630" w:author="Bo Shen" w:date="2023-01-27T09:49:00Z">
        <w:r>
          <w:rPr>
            <w:rFonts w:ascii="Times New Roman" w:hAnsi="Times New Roman" w:cs="Times New Roman"/>
          </w:rPr>
          <w:t xml:space="preserve"> </w:t>
        </w:r>
      </w:ins>
      <w:ins w:id="631" w:author="Bo Shen" w:date="2023-01-27T09:50:00Z">
        <w:r>
          <w:rPr>
            <w:rFonts w:ascii="Times New Roman" w:hAnsi="Times New Roman" w:cs="Times New Roman"/>
          </w:rPr>
          <w:t>to</w:t>
        </w:r>
      </w:ins>
      <w:ins w:id="632" w:author="Bo Shen" w:date="2023-01-26T16:42:00Z">
        <w:r>
          <w:rPr>
            <w:rFonts w:ascii="Times New Roman" w:hAnsi="Times New Roman" w:cs="Times New Roman"/>
          </w:rPr>
          <w:t xml:space="preserve"> </w:t>
        </w:r>
      </w:ins>
      <w:ins w:id="633"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634" w:author="Bo Shen" w:date="2023-01-26T16:44:00Z">
        <w:r>
          <w:rPr>
            <w:rFonts w:ascii="Times New Roman" w:hAnsi="Times New Roman" w:cs="Times New Roman"/>
          </w:rPr>
          <w:t>.</w:t>
        </w:r>
      </w:ins>
      <w:ins w:id="635" w:author="Bo Shen" w:date="2023-01-27T17:15:00Z">
        <w:r>
          <w:rPr>
            <w:rFonts w:ascii="Times New Roman" w:hAnsi="Times New Roman" w:cs="Times New Roman"/>
          </w:rPr>
          <w:t xml:space="preserve"> We </w:t>
        </w:r>
      </w:ins>
      <w:ins w:id="636" w:author="Bo Shen" w:date="2023-01-27T17:16:00Z">
        <w:r>
          <w:rPr>
            <w:rFonts w:ascii="Times New Roman" w:hAnsi="Times New Roman" w:cs="Times New Roman"/>
          </w:rPr>
          <w:t>visualized</w:t>
        </w:r>
      </w:ins>
      <w:ins w:id="637" w:author="Bo Shen" w:date="2023-01-27T09:52:00Z">
        <w:r>
          <w:rPr>
            <w:rFonts w:ascii="Times New Roman" w:hAnsi="Times New Roman" w:cs="Times New Roman"/>
          </w:rPr>
          <w:t xml:space="preserve"> </w:t>
        </w:r>
      </w:ins>
      <w:ins w:id="638" w:author="Bo Shen" w:date="2023-01-27T17:16:00Z">
        <w:r>
          <w:rPr>
            <w:rFonts w:ascii="Times New Roman" w:hAnsi="Times New Roman" w:cs="Times New Roman"/>
          </w:rPr>
          <w:t>t</w:t>
        </w:r>
      </w:ins>
      <w:ins w:id="639" w:author="Bo Shen" w:date="2023-01-27T17:15:00Z">
        <w:r>
          <w:rPr>
            <w:rFonts w:ascii="Times New Roman" w:hAnsi="Times New Roman" w:cs="Times New Roman"/>
          </w:rPr>
          <w:t xml:space="preserve">he log-likelihood of the model </w:t>
        </w:r>
      </w:ins>
      <w:ins w:id="640" w:author="Bo Shen" w:date="2023-03-02T14:05:00Z">
        <w:r w:rsidR="009A322F">
          <w:rPr>
            <w:rFonts w:ascii="Times New Roman" w:hAnsi="Times New Roman" w:cs="Times New Roman"/>
          </w:rPr>
          <w:t xml:space="preserve">when </w:t>
        </w:r>
      </w:ins>
      <w:ins w:id="641" w:author="Bo Shen" w:date="2023-01-27T17:16:00Z">
        <w:r>
          <w:rPr>
            <w:rFonts w:ascii="Times New Roman" w:hAnsi="Times New Roman" w:cs="Times New Roman"/>
          </w:rPr>
          <w:t>re-fit</w:t>
        </w:r>
      </w:ins>
      <w:ins w:id="642" w:author="Bo Shen" w:date="2023-03-02T14:05:00Z">
        <w:r w:rsidR="009A322F">
          <w:rPr>
            <w:rFonts w:ascii="Times New Roman" w:hAnsi="Times New Roman" w:cs="Times New Roman"/>
          </w:rPr>
          <w:t>ting</w:t>
        </w:r>
      </w:ins>
      <w:ins w:id="643" w:author="Bo Shen" w:date="2023-01-27T17:16:00Z">
        <w:r>
          <w:rPr>
            <w:rFonts w:ascii="Times New Roman" w:hAnsi="Times New Roman" w:cs="Times New Roman"/>
          </w:rPr>
          <w:t xml:space="preserve"> </w:t>
        </w:r>
      </w:ins>
      <w:ins w:id="644" w:author="Bo Shen" w:date="2023-01-27T17:15:00Z">
        <w:r>
          <w:rPr>
            <w:rFonts w:ascii="Times New Roman" w:hAnsi="Times New Roman" w:cs="Times New Roman"/>
          </w:rPr>
          <w:t xml:space="preserve">to </w:t>
        </w:r>
      </w:ins>
      <w:ins w:id="645" w:author="Bo Shen" w:date="2023-01-27T09:52:00Z">
        <w:r>
          <w:rPr>
            <w:rFonts w:ascii="Times New Roman" w:hAnsi="Times New Roman" w:cs="Times New Roman"/>
          </w:rPr>
          <w:t xml:space="preserve">the </w:t>
        </w:r>
      </w:ins>
      <w:ins w:id="646" w:author="Bo Shen" w:date="2023-03-02T14:03:00Z">
        <w:r w:rsidR="009A322F">
          <w:rPr>
            <w:rFonts w:ascii="Times New Roman" w:hAnsi="Times New Roman" w:cs="Times New Roman"/>
          </w:rPr>
          <w:t>generated</w:t>
        </w:r>
      </w:ins>
      <w:ins w:id="647" w:author="Bo Shen" w:date="2023-01-27T09:52:00Z">
        <w:r>
          <w:rPr>
            <w:rFonts w:ascii="Times New Roman" w:hAnsi="Times New Roman" w:cs="Times New Roman"/>
          </w:rPr>
          <w:t xml:space="preserve"> </w:t>
        </w:r>
      </w:ins>
      <w:ins w:id="648" w:author="Bo Shen" w:date="2023-01-27T09:53:00Z">
        <w:r>
          <w:rPr>
            <w:rFonts w:ascii="Times New Roman" w:hAnsi="Times New Roman" w:cs="Times New Roman"/>
          </w:rPr>
          <w:t>data</w:t>
        </w:r>
      </w:ins>
      <w:ins w:id="649" w:author="Bo Shen" w:date="2023-01-27T09:55:00Z">
        <w:r>
          <w:rPr>
            <w:rFonts w:ascii="Times New Roman" w:hAnsi="Times New Roman" w:cs="Times New Roman"/>
          </w:rPr>
          <w:t xml:space="preserve"> based on the set of </w:t>
        </w:r>
      </w:ins>
      <w:ins w:id="650" w:author="Bo Shen" w:date="2023-01-27T17:13:00Z">
        <w:r>
          <w:rPr>
            <w:rFonts w:ascii="Times New Roman" w:hAnsi="Times New Roman" w:cs="Times New Roman"/>
          </w:rPr>
          <w:t xml:space="preserve">parameters </w:t>
        </w:r>
      </w:ins>
      <w:ins w:id="651" w:author="Bo Shen" w:date="2023-03-02T14:03:00Z">
        <w:r w:rsidR="009A322F">
          <w:rPr>
            <w:rFonts w:ascii="Times New Roman" w:hAnsi="Times New Roman" w:cs="Times New Roman"/>
          </w:rPr>
          <w:t>of best fit (</w:t>
        </w:r>
      </w:ins>
      <w:ins w:id="652" w:author="Bo Shen" w:date="2023-01-27T17:13:00Z">
        <w:r>
          <w:rPr>
            <w:rFonts w:ascii="Times New Roman" w:hAnsi="Times New Roman" w:cs="Times New Roman"/>
          </w:rPr>
          <w:t>shown</w:t>
        </w:r>
      </w:ins>
      <w:ins w:id="653" w:author="Bo Shen" w:date="2023-01-27T09:55:00Z">
        <w:r>
          <w:rPr>
            <w:rFonts w:ascii="Times New Roman" w:hAnsi="Times New Roman" w:cs="Times New Roman"/>
          </w:rPr>
          <w:t xml:space="preserve"> in </w:t>
        </w:r>
      </w:ins>
      <w:ins w:id="654" w:author="Bo Shen" w:date="2023-03-02T14:03:00Z">
        <w:r w:rsidR="009A322F">
          <w:rPr>
            <w:rFonts w:ascii="Times New Roman" w:hAnsi="Times New Roman" w:cs="Times New Roman"/>
          </w:rPr>
          <w:t>blue crosses)</w:t>
        </w:r>
      </w:ins>
      <w:ins w:id="655" w:author="Bo Shen" w:date="2023-01-27T17:13:00Z">
        <w:r>
          <w:rPr>
            <w:rFonts w:ascii="Times New Roman" w:hAnsi="Times New Roman" w:cs="Times New Roman"/>
          </w:rPr>
          <w:t xml:space="preserve">. </w:t>
        </w:r>
      </w:ins>
      <w:ins w:id="656" w:author="Bo Shen" w:date="2023-01-27T17:16:00Z">
        <w:r>
          <w:rPr>
            <w:rFonts w:ascii="Times New Roman" w:hAnsi="Times New Roman" w:cs="Times New Roman"/>
          </w:rPr>
          <w:t xml:space="preserve">Each panel </w:t>
        </w:r>
      </w:ins>
      <w:ins w:id="657" w:author="Bo Shen" w:date="2023-03-02T14:06:00Z">
        <w:r w:rsidR="009A322F">
          <w:rPr>
            <w:rFonts w:ascii="Times New Roman" w:hAnsi="Times New Roman" w:cs="Times New Roman"/>
          </w:rPr>
          <w:t xml:space="preserve">shows </w:t>
        </w:r>
        <w:r w:rsidR="009A322F">
          <w:rPr>
            <w:rFonts w:ascii="Times New Roman" w:hAnsi="Times New Roman" w:cs="Times New Roman"/>
          </w:rPr>
          <w:t xml:space="preserve">the log-likelihood values </w:t>
        </w:r>
      </w:ins>
      <w:ins w:id="658" w:author="Bo Shen" w:date="2023-03-02T14:07:00Z">
        <w:r w:rsidR="009A322F">
          <w:rPr>
            <w:rFonts w:ascii="Times New Roman" w:hAnsi="Times New Roman" w:cs="Times New Roman"/>
          </w:rPr>
          <w:t>of</w:t>
        </w:r>
      </w:ins>
      <w:ins w:id="659" w:author="Bo Shen" w:date="2023-03-02T14:06:00Z">
        <w:r w:rsidR="009A322F">
          <w:rPr>
            <w:rFonts w:ascii="Times New Roman" w:hAnsi="Times New Roman" w:cs="Times New Roman"/>
          </w:rPr>
          <w:t xml:space="preserve"> the model </w:t>
        </w:r>
      </w:ins>
      <w:ins w:id="660" w:author="Bo Shen" w:date="2023-03-02T14:07:00Z">
        <w:r w:rsidR="009A322F">
          <w:rPr>
            <w:rFonts w:ascii="Times New Roman" w:hAnsi="Times New Roman" w:cs="Times New Roman"/>
          </w:rPr>
          <w:t xml:space="preserve">to fit the </w:t>
        </w:r>
      </w:ins>
      <w:ins w:id="661" w:author="Bo Shen" w:date="2023-03-02T14:06:00Z">
        <w:r w:rsidR="009A322F">
          <w:rPr>
            <w:rFonts w:ascii="Times New Roman" w:hAnsi="Times New Roman" w:cs="Times New Roman"/>
          </w:rPr>
          <w:t>generated data</w:t>
        </w:r>
        <w:r w:rsidR="009A322F">
          <w:rPr>
            <w:rFonts w:ascii="Times New Roman" w:hAnsi="Times New Roman" w:cs="Times New Roman"/>
          </w:rPr>
          <w:t xml:space="preserve"> </w:t>
        </w:r>
      </w:ins>
      <w:ins w:id="662" w:author="Bo Shen" w:date="2023-03-02T14:07:00Z">
        <w:r w:rsidR="009A322F">
          <w:rPr>
            <w:rFonts w:ascii="Times New Roman" w:hAnsi="Times New Roman" w:cs="Times New Roman"/>
          </w:rPr>
          <w:t>across pairs of parameters</w:t>
        </w:r>
      </w:ins>
      <w:ins w:id="663" w:author="Bo Shen" w:date="2023-01-27T17:14:00Z">
        <w:r>
          <w:rPr>
            <w:rFonts w:ascii="Times New Roman" w:hAnsi="Times New Roman" w:cs="Times New Roman"/>
          </w:rPr>
          <w:t>. T</w:t>
        </w:r>
      </w:ins>
      <w:ins w:id="664" w:author="Bo Shen" w:date="2023-01-27T17:10:00Z">
        <w:r>
          <w:rPr>
            <w:rFonts w:ascii="Times New Roman" w:hAnsi="Times New Roman" w:cs="Times New Roman"/>
          </w:rPr>
          <w:t xml:space="preserve">he </w:t>
        </w:r>
      </w:ins>
      <w:ins w:id="665" w:author="Bo Shen" w:date="2023-03-02T14:11:00Z">
        <w:r w:rsidR="009A322F">
          <w:rPr>
            <w:rFonts w:ascii="Times New Roman" w:hAnsi="Times New Roman" w:cs="Times New Roman"/>
          </w:rPr>
          <w:t xml:space="preserve">recovered </w:t>
        </w:r>
      </w:ins>
      <w:ins w:id="666" w:author="Bo Shen" w:date="2023-01-27T17:10:00Z">
        <w:r>
          <w:rPr>
            <w:rFonts w:ascii="Times New Roman" w:hAnsi="Times New Roman" w:cs="Times New Roman"/>
          </w:rPr>
          <w:t>parameter</w:t>
        </w:r>
      </w:ins>
      <w:ins w:id="667" w:author="Bo Shen" w:date="2023-03-02T14:08:00Z">
        <w:r w:rsidR="009A322F">
          <w:rPr>
            <w:rFonts w:ascii="Times New Roman" w:hAnsi="Times New Roman" w:cs="Times New Roman"/>
          </w:rPr>
          <w:t xml:space="preserve">s recovered (on </w:t>
        </w:r>
      </w:ins>
      <w:ins w:id="668" w:author="Bo Shen" w:date="2023-03-02T14:09:00Z">
        <w:r w:rsidR="009A322F">
          <w:rPr>
            <w:rFonts w:ascii="Times New Roman" w:hAnsi="Times New Roman" w:cs="Times New Roman"/>
          </w:rPr>
          <w:t xml:space="preserve">the grid with </w:t>
        </w:r>
      </w:ins>
      <w:ins w:id="669" w:author="Bo Shen" w:date="2023-03-02T14:14:00Z">
        <w:r w:rsidR="00224293">
          <w:rPr>
            <w:rFonts w:ascii="Times New Roman" w:hAnsi="Times New Roman" w:cs="Times New Roman"/>
          </w:rPr>
          <w:t xml:space="preserve">the </w:t>
        </w:r>
      </w:ins>
      <w:ins w:id="670" w:author="Bo Shen" w:date="2023-03-02T14:09:00Z">
        <w:r w:rsidR="009A322F">
          <w:rPr>
            <w:rFonts w:ascii="Times New Roman" w:hAnsi="Times New Roman" w:cs="Times New Roman"/>
          </w:rPr>
          <w:t xml:space="preserve">highest log-likelihood, indicated at </w:t>
        </w:r>
      </w:ins>
      <w:ins w:id="671" w:author="Bo Shen" w:date="2023-03-02T14:05:00Z">
        <w:r w:rsidR="009A322F">
          <w:rPr>
            <w:rFonts w:ascii="Times New Roman" w:hAnsi="Times New Roman" w:cs="Times New Roman"/>
          </w:rPr>
          <w:t>red crosses)</w:t>
        </w:r>
      </w:ins>
      <w:ins w:id="672" w:author="Bo Shen" w:date="2023-03-02T14:08:00Z">
        <w:r w:rsidR="009A322F">
          <w:rPr>
            <w:rFonts w:ascii="Times New Roman" w:hAnsi="Times New Roman" w:cs="Times New Roman"/>
          </w:rPr>
          <w:t xml:space="preserve"> overlapped well with the parameters of best fit.</w:t>
        </w:r>
      </w:ins>
      <w:ins w:id="673" w:author="Bo Shen" w:date="2023-03-02T14:05:00Z">
        <w:r w:rsidR="009A322F">
          <w:rPr>
            <w:rFonts w:ascii="Times New Roman" w:hAnsi="Times New Roman" w:cs="Times New Roman"/>
          </w:rPr>
          <w:t xml:space="preserve"> </w:t>
        </w:r>
      </w:ins>
      <w:ins w:id="674" w:author="Bo Shen" w:date="2023-03-02T14:09:00Z">
        <w:r w:rsidR="009A322F">
          <w:rPr>
            <w:rFonts w:ascii="Times New Roman" w:hAnsi="Times New Roman" w:cs="Times New Roman"/>
          </w:rPr>
          <w:t xml:space="preserve">The </w:t>
        </w:r>
      </w:ins>
      <w:ins w:id="675" w:author="Bo Shen" w:date="2023-03-02T14:10:00Z">
        <w:r w:rsidR="009A322F">
          <w:rPr>
            <w:rFonts w:ascii="Times New Roman" w:hAnsi="Times New Roman" w:cs="Times New Roman"/>
          </w:rPr>
          <w:t>discrepancy</w:t>
        </w:r>
      </w:ins>
      <w:ins w:id="676" w:author="Bo Shen" w:date="2023-03-02T14:09:00Z">
        <w:r w:rsidR="009A322F">
          <w:rPr>
            <w:rFonts w:ascii="Times New Roman" w:hAnsi="Times New Roman" w:cs="Times New Roman"/>
          </w:rPr>
          <w:t xml:space="preserve"> between them </w:t>
        </w:r>
      </w:ins>
      <w:ins w:id="677" w:author="Bo Shen" w:date="2023-03-02T14:10:00Z">
        <w:r w:rsidR="009A322F">
          <w:rPr>
            <w:rFonts w:ascii="Times New Roman" w:hAnsi="Times New Roman" w:cs="Times New Roman"/>
          </w:rPr>
          <w:t xml:space="preserve">is due to the resolution of the grids. </w:t>
        </w:r>
      </w:ins>
      <w:ins w:id="678" w:author="Bo Shen" w:date="2023-03-02T14:12:00Z">
        <w:r w:rsidR="000E65C9">
          <w:rPr>
            <w:rFonts w:ascii="Times New Roman" w:hAnsi="Times New Roman" w:cs="Times New Roman"/>
          </w:rPr>
          <w:t xml:space="preserve">When the </w:t>
        </w:r>
      </w:ins>
      <w:ins w:id="679" w:author="Bo Shen" w:date="2023-03-02T14:11:00Z">
        <w:r w:rsidR="009A322F">
          <w:rPr>
            <w:rFonts w:ascii="Times New Roman" w:hAnsi="Times New Roman" w:cs="Times New Roman"/>
          </w:rPr>
          <w:t>grid resolution</w:t>
        </w:r>
      </w:ins>
      <w:ins w:id="680" w:author="Bo Shen" w:date="2023-03-02T14:12:00Z">
        <w:r w:rsidR="000E65C9">
          <w:rPr>
            <w:rFonts w:ascii="Times New Roman" w:hAnsi="Times New Roman" w:cs="Times New Roman"/>
          </w:rPr>
          <w:t xml:space="preserve"> is controlled</w:t>
        </w:r>
        <w:r w:rsidR="00D8730C">
          <w:rPr>
            <w:rFonts w:ascii="Times New Roman" w:hAnsi="Times New Roman" w:cs="Times New Roman"/>
          </w:rPr>
          <w:t xml:space="preserve"> as the same</w:t>
        </w:r>
      </w:ins>
      <w:ins w:id="681" w:author="Bo Shen" w:date="2023-03-02T14:11:00Z">
        <w:r w:rsidR="009A322F" w:rsidRPr="009A322F">
          <w:rPr>
            <w:rFonts w:ascii="Times New Roman" w:hAnsi="Times New Roman" w:cs="Times New Roman"/>
            <w:bCs/>
            <w:rPrChange w:id="682" w:author="Bo Shen" w:date="2023-03-02T14:11:00Z">
              <w:rPr>
                <w:rFonts w:ascii="Times New Roman" w:hAnsi="Times New Roman" w:cs="Times New Roman"/>
                <w:b/>
              </w:rPr>
            </w:rPrChange>
          </w:rPr>
          <w:t xml:space="preserve">, </w:t>
        </w:r>
        <w:r w:rsidR="009A322F">
          <w:rPr>
            <w:rFonts w:ascii="Times New Roman" w:hAnsi="Times New Roman" w:cs="Times New Roman"/>
          </w:rPr>
          <w:t>t</w:t>
        </w:r>
      </w:ins>
      <w:ins w:id="683" w:author="Bo Shen" w:date="2023-03-02T14:10:00Z">
        <w:r w:rsidR="009A322F">
          <w:rPr>
            <w:rFonts w:ascii="Times New Roman" w:hAnsi="Times New Roman" w:cs="Times New Roman"/>
          </w:rPr>
          <w:t xml:space="preserve">he </w:t>
        </w:r>
      </w:ins>
      <w:ins w:id="684" w:author="Bo Shen" w:date="2023-03-02T14:11:00Z">
        <w:r w:rsidR="009A322F">
          <w:rPr>
            <w:rFonts w:ascii="Times New Roman" w:hAnsi="Times New Roman" w:cs="Times New Roman"/>
          </w:rPr>
          <w:t>recovered parameters</w:t>
        </w:r>
      </w:ins>
      <w:ins w:id="685" w:author="Bo Shen" w:date="2023-03-02T14:10:00Z">
        <w:r w:rsidR="009A322F">
          <w:rPr>
            <w:rFonts w:ascii="Times New Roman" w:hAnsi="Times New Roman" w:cs="Times New Roman"/>
          </w:rPr>
          <w:t xml:space="preserve"> </w:t>
        </w:r>
      </w:ins>
      <w:ins w:id="686" w:author="Bo Shen" w:date="2023-03-02T14:11:00Z">
        <w:r w:rsidR="009A322F">
          <w:rPr>
            <w:rFonts w:ascii="Times New Roman" w:hAnsi="Times New Roman" w:cs="Times New Roman"/>
          </w:rPr>
          <w:t xml:space="preserve">in the current figure are </w:t>
        </w:r>
      </w:ins>
      <w:ins w:id="687" w:author="Bo Shen" w:date="2023-01-27T17:10:00Z">
        <w:r>
          <w:rPr>
            <w:rFonts w:ascii="Times New Roman" w:hAnsi="Times New Roman" w:cs="Times New Roman"/>
          </w:rPr>
          <w:t>exactly the same as in</w:t>
        </w:r>
      </w:ins>
      <w:ins w:id="688"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689"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690" w:author="Bo Shen" w:date="2023-01-27T17:12:00Z">
        <w:r>
          <w:rPr>
            <w:rFonts w:ascii="Times New Roman" w:hAnsi="Times New Roman" w:cs="Times New Roman"/>
            <w:bCs/>
          </w:rPr>
          <w:t xml:space="preserve"> and </w:t>
        </w:r>
      </w:ins>
      <w:ins w:id="691" w:author="Bo Shen" w:date="2023-01-27T17:48:00Z">
        <w:r>
          <w:rPr>
            <w:rFonts w:ascii="Times New Roman" w:hAnsi="Times New Roman" w:cs="Times New Roman"/>
            <w:bCs/>
          </w:rPr>
          <w:t>identifiable</w:t>
        </w:r>
      </w:ins>
      <w:ins w:id="692" w:author="Bo Shen" w:date="2023-01-27T17:12:00Z">
        <w:r>
          <w:rPr>
            <w:rFonts w:ascii="Times New Roman" w:hAnsi="Times New Roman" w:cs="Times New Roman"/>
            <w:bCs/>
          </w:rPr>
          <w:t xml:space="preserve"> </w:t>
        </w:r>
      </w:ins>
      <w:ins w:id="693" w:author="Bo Shen" w:date="2023-01-27T17:11:00Z">
        <w:r>
          <w:rPr>
            <w:rFonts w:ascii="Times New Roman" w:hAnsi="Times New Roman" w:cs="Times New Roman"/>
          </w:rPr>
          <w:t>(</w:t>
        </w:r>
      </w:ins>
      <m:oMath>
        <m:r>
          <w:ins w:id="694" w:author="Bo Shen" w:date="2023-01-27T16:44:00Z">
            <w:rPr>
              <w:rFonts w:ascii="Cambria Math" w:hAnsi="Cambria Math" w:cs="Times New Roman"/>
            </w:rPr>
            <m:t>α=0</m:t>
          </w:ins>
        </m:r>
      </m:oMath>
      <w:ins w:id="695" w:author="Bo Shen" w:date="2023-01-27T16:44:00Z">
        <w:r>
          <w:rPr>
            <w:rFonts w:ascii="Times New Roman" w:hAnsi="Times New Roman" w:cs="Times New Roman"/>
          </w:rPr>
          <w:t xml:space="preserve">, </w:t>
        </w:r>
      </w:ins>
      <m:oMath>
        <m:r>
          <w:ins w:id="696" w:author="Bo Shen" w:date="2023-01-27T16:44:00Z">
            <w:rPr>
              <w:rFonts w:ascii="Cambria Math" w:hAnsi="Cambria Math" w:cs="Times New Roman"/>
            </w:rPr>
            <m:t>β=1.4</m:t>
          </w:ins>
        </m:r>
      </m:oMath>
      <w:ins w:id="697" w:author="Bo Shen" w:date="2023-01-27T16:44:00Z">
        <w:r>
          <w:rPr>
            <w:rFonts w:ascii="Times New Roman" w:hAnsi="Times New Roman" w:cs="Times New Roman"/>
          </w:rPr>
          <w:t xml:space="preserve">, </w:t>
        </w:r>
      </w:ins>
      <m:oMath>
        <m:r>
          <w:ins w:id="698" w:author="Bo Shen" w:date="2023-01-27T16:44:00Z">
            <w:rPr>
              <w:rFonts w:ascii="Cambria Math" w:hAnsi="Cambria Math" w:cs="Times New Roman"/>
            </w:rPr>
            <m:t>σ = 26</m:t>
          </w:ins>
        </m:r>
      </m:oMath>
      <w:ins w:id="699" w:author="Bo Shen" w:date="2023-01-27T16:44:00Z">
        <w:r>
          <w:rPr>
            <w:rFonts w:ascii="Times New Roman" w:hAnsi="Times New Roman" w:cs="Times New Roman"/>
          </w:rPr>
          <w:t xml:space="preserve">, </w:t>
        </w:r>
      </w:ins>
      <m:oMath>
        <m:r>
          <w:ins w:id="700" w:author="Bo Shen" w:date="2023-01-27T16:44:00Z">
            <w:rPr>
              <w:rFonts w:ascii="Cambria Math" w:hAnsi="Cambria Math" w:cs="Times New Roman"/>
            </w:rPr>
            <m:t>S = 3210</m:t>
          </w:ins>
        </m:r>
      </m:oMath>
      <w:ins w:id="701" w:author="Bo Shen" w:date="2023-01-27T16:44:00Z">
        <w:r>
          <w:rPr>
            <w:rFonts w:ascii="Times New Roman" w:hAnsi="Times New Roman" w:cs="Times New Roman"/>
          </w:rPr>
          <w:t xml:space="preserve">, </w:t>
        </w:r>
      </w:ins>
      <m:oMath>
        <m:sSub>
          <m:sSubPr>
            <m:ctrlPr>
              <w:ins w:id="702" w:author="Bo Shen" w:date="2023-01-27T16:44:00Z">
                <w:rPr>
                  <w:rFonts w:ascii="Cambria Math" w:hAnsi="Cambria Math" w:cs="Times New Roman"/>
                  <w:i/>
                </w:rPr>
              </w:ins>
            </m:ctrlPr>
          </m:sSubPr>
          <m:e>
            <m:r>
              <w:ins w:id="703" w:author="Bo Shen" w:date="2023-01-27T16:44:00Z">
                <w:rPr>
                  <w:rFonts w:ascii="Cambria Math" w:hAnsi="Cambria Math" w:cs="Times New Roman"/>
                </w:rPr>
                <m:t>τ</m:t>
              </w:ins>
            </m:r>
          </m:e>
          <m:sub>
            <m:r>
              <w:ins w:id="704" w:author="Bo Shen" w:date="2023-01-27T16:44:00Z">
                <w:rPr>
                  <w:rFonts w:ascii="Cambria Math" w:hAnsi="Cambria Math" w:cs="Times New Roman"/>
                </w:rPr>
                <m:t>R</m:t>
              </w:ins>
            </m:r>
          </m:sub>
        </m:sSub>
        <m:r>
          <w:ins w:id="705" w:author="Bo Shen" w:date="2023-01-27T16:44:00Z">
            <w:rPr>
              <w:rFonts w:ascii="Cambria Math" w:hAnsi="Cambria Math" w:cs="Times New Roman"/>
            </w:rPr>
            <m:t xml:space="preserve"> = .1995</m:t>
          </w:ins>
        </m:r>
      </m:oMath>
      <w:ins w:id="706" w:author="Bo Shen" w:date="2023-01-27T16:44:00Z">
        <w:r>
          <w:rPr>
            <w:rFonts w:ascii="Times New Roman" w:hAnsi="Times New Roman" w:cs="Times New Roman"/>
          </w:rPr>
          <w:t xml:space="preserve">, </w:t>
        </w:r>
      </w:ins>
      <m:oMath>
        <m:sSub>
          <m:sSubPr>
            <m:ctrlPr>
              <w:ins w:id="707" w:author="Bo Shen" w:date="2023-01-27T16:44:00Z">
                <w:rPr>
                  <w:rFonts w:ascii="Cambria Math" w:hAnsi="Cambria Math" w:cs="Times New Roman"/>
                  <w:i/>
                </w:rPr>
              </w:ins>
            </m:ctrlPr>
          </m:sSubPr>
          <m:e>
            <m:r>
              <w:ins w:id="708" w:author="Bo Shen" w:date="2023-01-27T16:44:00Z">
                <w:rPr>
                  <w:rFonts w:ascii="Cambria Math" w:hAnsi="Cambria Math" w:cs="Times New Roman"/>
                </w:rPr>
                <m:t>τ</m:t>
              </w:ins>
            </m:r>
          </m:e>
          <m:sub>
            <m:r>
              <w:ins w:id="709" w:author="Bo Shen" w:date="2023-01-27T16:44:00Z">
                <w:rPr>
                  <w:rFonts w:ascii="Cambria Math" w:hAnsi="Cambria Math" w:cs="Times New Roman"/>
                </w:rPr>
                <m:t>G</m:t>
              </w:ins>
            </m:r>
          </m:sub>
        </m:sSub>
        <m:r>
          <w:ins w:id="710" w:author="Bo Shen" w:date="2023-01-27T16:44:00Z">
            <w:rPr>
              <w:rFonts w:ascii="Cambria Math" w:hAnsi="Cambria Math" w:cs="Times New Roman"/>
            </w:rPr>
            <m:t xml:space="preserve"> = .1995 </m:t>
          </w:ins>
        </m:r>
      </m:oMath>
      <w:ins w:id="711"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712" w:author="Bo Shen" w:date="2023-01-27T16:44:00Z">
            <w:rPr>
              <w:rFonts w:ascii="Cambria Math" w:hAnsi="Cambria Math" w:cs="Times New Roman"/>
            </w:rPr>
            <m:t>.2512</m:t>
          </w:ins>
        </m:r>
      </m:oMath>
      <w:ins w:id="713"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714"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715" w:author="Bo Shen" w:date="2023-01-27T16:44:00Z">
        <w:r>
          <w:rPr>
            <w:rFonts w:ascii="Times New Roman" w:hAnsi="Times New Roman" w:cs="Times New Roman"/>
          </w:rPr>
          <w:t xml:space="preserve">, </w:t>
        </w:r>
      </w:ins>
      <m:oMath>
        <m:sSub>
          <m:sSubPr>
            <m:ctrlPr>
              <w:ins w:id="716" w:author="Bo Shen" w:date="2023-01-27T16:44:00Z">
                <w:rPr>
                  <w:rFonts w:ascii="Cambria Math" w:hAnsi="Cambria Math" w:cs="Times New Roman"/>
                  <w:i/>
                </w:rPr>
              </w:ins>
            </m:ctrlPr>
          </m:sSubPr>
          <m:e>
            <m:r>
              <w:ins w:id="717" w:author="Bo Shen" w:date="2023-01-27T16:44:00Z">
                <w:rPr>
                  <w:rFonts w:ascii="Cambria Math" w:hAnsi="Cambria Math" w:cs="Times New Roman"/>
                </w:rPr>
                <m:t>τ</m:t>
              </w:ins>
            </m:r>
          </m:e>
          <m:sub>
            <m:r>
              <w:ins w:id="718" w:author="Bo Shen" w:date="2023-01-27T16:44:00Z">
                <w:rPr>
                  <w:rFonts w:ascii="Cambria Math" w:hAnsi="Cambria Math" w:cs="Times New Roman"/>
                </w:rPr>
                <m:t>D</m:t>
              </w:ins>
            </m:r>
          </m:sub>
        </m:sSub>
        <m:r>
          <w:ins w:id="719" w:author="Bo Shen" w:date="2023-01-27T16:44:00Z">
            <w:rPr>
              <w:rFonts w:ascii="Cambria Math" w:hAnsi="Cambria Math" w:cs="Times New Roman"/>
            </w:rPr>
            <m:t xml:space="preserve"> = .3162</m:t>
          </w:ins>
        </m:r>
      </m:oMath>
      <w:ins w:id="720" w:author="Bo Shen" w:date="2023-01-27T16:44:00Z">
        <w:r>
          <w:rPr>
            <w:rFonts w:ascii="Times New Roman" w:hAnsi="Times New Roman" w:cs="Times New Roman"/>
          </w:rPr>
          <w:t>.</w:t>
        </w:r>
      </w:ins>
      <w:ins w:id="721" w:author="Bo Shen" w:date="2023-01-27T17:11:00Z">
        <w:r>
          <w:rPr>
            <w:rFonts w:ascii="Times New Roman" w:hAnsi="Times New Roman" w:cs="Times New Roman"/>
          </w:rPr>
          <w:t>)</w:t>
        </w:r>
      </w:ins>
    </w:p>
    <w:p w:rsidR="0098534E" w:rsidRDefault="0098534E">
      <w:r>
        <w:br w:type="page"/>
      </w:r>
    </w:p>
    <w:p w:rsidR="0098534E" w:rsidRDefault="0098534E" w:rsidP="001C58BB">
      <w:pPr>
        <w:spacing w:line="480" w:lineRule="auto"/>
        <w:jc w:val="center"/>
        <w:rPr>
          <w:rFonts w:ascii="Times New Roman" w:hAnsi="Times New Roman" w:cs="Times New Roman"/>
          <w:b/>
        </w:rPr>
      </w:pPr>
      <w:ins w:id="722" w:author="Bo Shen" w:date="2023-01-27T09:36:00Z">
        <w:r>
          <w:rPr>
            <w:rFonts w:ascii="Times New Roman" w:hAnsi="Times New Roman" w:cs="Times New Roman"/>
            <w:b/>
            <w:noProof/>
          </w:rPr>
          <w:lastRenderedPageBreak/>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a:stretch>
                        <a:fillRect/>
                      </a:stretch>
                    </pic:blipFill>
                    <pic:spPr>
                      <a:xfrm>
                        <a:off x="0" y="0"/>
                        <a:ext cx="3670300" cy="2755900"/>
                      </a:xfrm>
                      <a:prstGeom prst="rect">
                        <a:avLst/>
                      </a:prstGeom>
                    </pic:spPr>
                  </pic:pic>
                </a:graphicData>
              </a:graphic>
            </wp:inline>
          </w:drawing>
        </w:r>
      </w:ins>
    </w:p>
    <w:p w:rsidR="0098534E" w:rsidRDefault="0098534E">
      <w:r>
        <w:rPr>
          <w:rFonts w:ascii="Times New Roman" w:hAnsi="Times New Roman" w:cs="Times New Roman"/>
          <w:b/>
        </w:rPr>
        <w:t>Figure 6-figure supplement 3.</w:t>
      </w:r>
      <w:ins w:id="723" w:author="Bo Shen" w:date="2023-01-26T17:12:00Z">
        <w:r>
          <w:rPr>
            <w:rFonts w:ascii="Times New Roman" w:hAnsi="Times New Roman" w:cs="Times New Roman"/>
          </w:rPr>
          <w:t xml:space="preserve"> </w:t>
        </w:r>
      </w:ins>
      <w:ins w:id="724" w:author="Bo Shen" w:date="2023-01-27T09:40:00Z">
        <w:r>
          <w:rPr>
            <w:rFonts w:ascii="Times New Roman" w:hAnsi="Times New Roman" w:cs="Times New Roman"/>
          </w:rPr>
          <w:t>Collinearity</w:t>
        </w:r>
      </w:ins>
      <w:ins w:id="725" w:author="Bo Shen" w:date="2023-01-27T09:35:00Z">
        <w:r>
          <w:rPr>
            <w:rFonts w:ascii="Times New Roman" w:hAnsi="Times New Roman" w:cs="Times New Roman"/>
          </w:rPr>
          <w:t xml:space="preserve"> between</w:t>
        </w:r>
      </w:ins>
      <w:ins w:id="726" w:author="Bo Shen" w:date="2023-01-27T09:36:00Z">
        <w:r>
          <w:rPr>
            <w:rFonts w:ascii="Times New Roman" w:hAnsi="Times New Roman" w:cs="Times New Roman"/>
          </w:rPr>
          <w:t xml:space="preserve"> self-</w:t>
        </w:r>
      </w:ins>
      <w:ins w:id="727" w:author="Bo Shen" w:date="2023-01-27T17:25:00Z">
        <w:r>
          <w:rPr>
            <w:rFonts w:ascii="Times New Roman" w:hAnsi="Times New Roman" w:cs="Times New Roman"/>
          </w:rPr>
          <w:t>excitation</w:t>
        </w:r>
      </w:ins>
      <w:ins w:id="728" w:author="Bo Shen" w:date="2023-01-27T09:35:00Z">
        <w:r>
          <w:rPr>
            <w:rFonts w:ascii="Times New Roman" w:hAnsi="Times New Roman" w:cs="Times New Roman"/>
          </w:rPr>
          <w:t xml:space="preserve"> </w:t>
        </w:r>
      </w:ins>
      <m:oMath>
        <m:r>
          <w:ins w:id="729" w:author="Bo Shen" w:date="2023-01-27T09:35:00Z">
            <w:rPr>
              <w:rFonts w:ascii="Cambria Math" w:hAnsi="Cambria Math" w:cs="Times New Roman"/>
            </w:rPr>
            <m:t>α</m:t>
          </w:ins>
        </m:r>
      </m:oMath>
      <w:ins w:id="730" w:author="Bo Shen" w:date="2023-01-27T09:35:00Z">
        <w:r>
          <w:rPr>
            <w:rFonts w:ascii="Times New Roman" w:hAnsi="Times New Roman" w:cs="Times New Roman"/>
          </w:rPr>
          <w:t xml:space="preserve"> and</w:t>
        </w:r>
      </w:ins>
      <w:ins w:id="731" w:author="Bo Shen" w:date="2023-01-27T09:36:00Z">
        <w:r>
          <w:rPr>
            <w:rFonts w:ascii="Times New Roman" w:hAnsi="Times New Roman" w:cs="Times New Roman"/>
          </w:rPr>
          <w:t xml:space="preserve"> baseline gain control</w:t>
        </w:r>
      </w:ins>
      <w:ins w:id="732" w:author="Bo Shen" w:date="2023-01-27T09:35:00Z">
        <w:r>
          <w:rPr>
            <w:rFonts w:ascii="Times New Roman" w:hAnsi="Times New Roman" w:cs="Times New Roman"/>
          </w:rPr>
          <w:t xml:space="preserve"> </w:t>
        </w:r>
      </w:ins>
      <m:oMath>
        <m:sSub>
          <m:sSubPr>
            <m:ctrlPr>
              <w:ins w:id="733" w:author="Bo Shen" w:date="2023-01-27T09:36:00Z">
                <w:rPr>
                  <w:rFonts w:ascii="Cambria Math" w:hAnsi="Cambria Math" w:cs="Times New Roman"/>
                  <w:i/>
                </w:rPr>
              </w:ins>
            </m:ctrlPr>
          </m:sSubPr>
          <m:e>
            <m:r>
              <w:ins w:id="734" w:author="Bo Shen" w:date="2023-01-27T09:36:00Z">
                <w:rPr>
                  <w:rFonts w:ascii="Cambria Math" w:hAnsi="Cambria Math" w:cs="Times New Roman"/>
                </w:rPr>
                <m:t>G</m:t>
              </w:ins>
            </m:r>
          </m:e>
          <m:sub>
            <m:r>
              <w:ins w:id="735" w:author="Bo Shen" w:date="2023-01-27T09:36:00Z">
                <w:rPr>
                  <w:rFonts w:ascii="Cambria Math" w:hAnsi="Cambria Math" w:cs="Times New Roman"/>
                </w:rPr>
                <m:t>0</m:t>
              </w:ins>
            </m:r>
          </m:sub>
        </m:sSub>
      </m:oMath>
      <w:ins w:id="736" w:author="Bo Shen" w:date="2023-01-27T09:36:00Z">
        <w:r>
          <w:rPr>
            <w:rFonts w:ascii="Times New Roman" w:hAnsi="Times New Roman" w:cs="Times New Roman"/>
          </w:rPr>
          <w:t xml:space="preserve">. </w:t>
        </w:r>
      </w:ins>
      <w:ins w:id="737" w:author="Bo Shen" w:date="2023-01-27T09:43:00Z">
        <w:r>
          <w:rPr>
            <w:rFonts w:ascii="Times New Roman" w:hAnsi="Times New Roman" w:cs="Times New Roman" w:hint="eastAsia"/>
          </w:rPr>
          <w:t>T</w:t>
        </w:r>
      </w:ins>
      <w:ins w:id="738" w:author="Bo Shen" w:date="2023-01-27T09:37:00Z">
        <w:r>
          <w:rPr>
            <w:rFonts w:ascii="Times New Roman" w:hAnsi="Times New Roman" w:cs="Times New Roman"/>
          </w:rPr>
          <w:t xml:space="preserve">he log-likelihood </w:t>
        </w:r>
      </w:ins>
      <w:ins w:id="739" w:author="Bo Shen" w:date="2023-01-27T09:43:00Z">
        <w:r>
          <w:rPr>
            <w:rFonts w:ascii="Times New Roman" w:hAnsi="Times New Roman" w:cs="Times New Roman"/>
          </w:rPr>
          <w:t xml:space="preserve">space </w:t>
        </w:r>
      </w:ins>
      <w:ins w:id="740" w:author="Bo Shen" w:date="2023-01-27T09:44:00Z">
        <w:r>
          <w:rPr>
            <w:rFonts w:ascii="Times New Roman" w:hAnsi="Times New Roman" w:cs="Times New Roman"/>
          </w:rPr>
          <w:t xml:space="preserve">showed high </w:t>
        </w:r>
      </w:ins>
      <w:ins w:id="741" w:author="Bo Shen" w:date="2023-01-27T16:46:00Z">
        <w:r>
          <w:rPr>
            <w:rFonts w:ascii="Times New Roman" w:hAnsi="Times New Roman" w:cs="Times New Roman"/>
          </w:rPr>
          <w:t>collinearity</w:t>
        </w:r>
      </w:ins>
      <w:ins w:id="742" w:author="Bo Shen" w:date="2023-01-27T09:44:00Z">
        <w:r>
          <w:rPr>
            <w:rFonts w:ascii="Times New Roman" w:hAnsi="Times New Roman" w:cs="Times New Roman"/>
          </w:rPr>
          <w:t xml:space="preserve"> between </w:t>
        </w:r>
      </w:ins>
      <m:oMath>
        <m:r>
          <w:ins w:id="743" w:author="Bo Shen" w:date="2023-01-27T09:37:00Z">
            <w:rPr>
              <w:rFonts w:ascii="Cambria Math" w:hAnsi="Cambria Math" w:cs="Times New Roman"/>
            </w:rPr>
            <m:t>α</m:t>
          </w:ins>
        </m:r>
      </m:oMath>
      <w:ins w:id="744" w:author="Bo Shen" w:date="2023-01-27T09:37:00Z">
        <w:r>
          <w:rPr>
            <w:rFonts w:ascii="Times New Roman" w:hAnsi="Times New Roman" w:cs="Times New Roman"/>
          </w:rPr>
          <w:t xml:space="preserve"> and </w:t>
        </w:r>
      </w:ins>
      <m:oMath>
        <m:sSub>
          <m:sSubPr>
            <m:ctrlPr>
              <w:ins w:id="745" w:author="Bo Shen" w:date="2023-01-27T09:38:00Z">
                <w:rPr>
                  <w:rFonts w:ascii="Cambria Math" w:hAnsi="Cambria Math" w:cs="Times New Roman"/>
                  <w:i/>
                </w:rPr>
              </w:ins>
            </m:ctrlPr>
          </m:sSubPr>
          <m:e>
            <m:r>
              <w:ins w:id="746" w:author="Bo Shen" w:date="2023-01-27T09:38:00Z">
                <w:rPr>
                  <w:rFonts w:ascii="Cambria Math" w:hAnsi="Cambria Math" w:cs="Times New Roman"/>
                </w:rPr>
                <m:t>G</m:t>
              </w:ins>
            </m:r>
          </m:e>
          <m:sub>
            <m:r>
              <w:ins w:id="747" w:author="Bo Shen" w:date="2023-01-27T09:38:00Z">
                <w:rPr>
                  <w:rFonts w:ascii="Cambria Math" w:hAnsi="Cambria Math" w:cs="Times New Roman"/>
                </w:rPr>
                <m:t>0</m:t>
              </w:ins>
            </m:r>
          </m:sub>
        </m:sSub>
        <m:r>
          <w:ins w:id="748" w:author="Bo Shen" w:date="2023-01-27T09:44:00Z">
            <w:rPr>
              <w:rFonts w:ascii="Cambria Math" w:hAnsi="Cambria Math" w:cs="Times New Roman"/>
            </w:rPr>
            <m:t>.</m:t>
          </w:ins>
        </m:r>
      </m:oMath>
      <w:ins w:id="749" w:author="Bo Shen" w:date="2023-01-27T09:44:00Z">
        <w:r>
          <w:rPr>
            <w:rFonts w:ascii="Times New Roman" w:hAnsi="Times New Roman" w:cs="Times New Roman"/>
          </w:rPr>
          <w:t xml:space="preserve"> </w:t>
        </w:r>
      </w:ins>
      <w:ins w:id="750" w:author="Bo Shen" w:date="2023-01-27T09:38:00Z">
        <w:r>
          <w:rPr>
            <w:rFonts w:ascii="Times New Roman" w:hAnsi="Times New Roman" w:cs="Times New Roman"/>
          </w:rPr>
          <w:t xml:space="preserve">Other parameters were set as the best fitted values </w:t>
        </w:r>
      </w:ins>
      <w:ins w:id="751" w:author="Bo Shen" w:date="2023-01-27T09:46:00Z">
        <w:r>
          <w:rPr>
            <w:rFonts w:ascii="Times New Roman" w:hAnsi="Times New Roman" w:cs="Times New Roman" w:hint="eastAsia"/>
          </w:rPr>
          <w:t>shown</w:t>
        </w:r>
        <w:r>
          <w:rPr>
            <w:rFonts w:ascii="Times New Roman" w:hAnsi="Times New Roman" w:cs="Times New Roman"/>
          </w:rPr>
          <w:t xml:space="preserve"> </w:t>
        </w:r>
      </w:ins>
      <w:ins w:id="752" w:author="Bo Shen" w:date="2023-01-27T09:38:00Z">
        <w:r>
          <w:rPr>
            <w:rFonts w:ascii="Times New Roman" w:hAnsi="Times New Roman" w:cs="Times New Roman"/>
          </w:rPr>
          <w:t>in Figure 6.</w:t>
        </w:r>
      </w:ins>
    </w:p>
    <w:p w:rsidR="0098534E" w:rsidRDefault="0098534E">
      <w:r>
        <w:br w:type="page"/>
      </w:r>
    </w:p>
    <w:p w:rsidR="0098534E" w:rsidDel="004848F5" w:rsidRDefault="006F1796" w:rsidP="003A7944">
      <w:pPr>
        <w:jc w:val="both"/>
        <w:rPr>
          <w:del w:id="753" w:author="Bo Shen" w:date="2023-02-02T16:41:00Z"/>
          <w:rFonts w:ascii="Times New Roman" w:hAnsi="Times New Roman" w:cs="Times New Roman"/>
          <w:b/>
        </w:rPr>
      </w:pPr>
      <w:ins w:id="754" w:author="Bo Shen" w:date="2023-03-01T14:32:00Z">
        <w:r>
          <w:rPr>
            <w:rFonts w:ascii="Times New Roman" w:hAnsi="Times New Roman" w:cs="Times New Roman"/>
            <w:b/>
            <w:noProof/>
          </w:rPr>
          <w:lastRenderedPageBreak/>
          <w:drawing>
            <wp:inline distT="0" distB="0" distL="0" distR="0">
              <wp:extent cx="5943600" cy="4491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ins>
    </w:p>
    <w:p w:rsidR="0098534E" w:rsidRDefault="0098534E" w:rsidP="003A7944">
      <w:pPr>
        <w:spacing w:line="480" w:lineRule="auto"/>
        <w:jc w:val="center"/>
        <w:rPr>
          <w:ins w:id="755" w:author="Bo Shen" w:date="2023-02-02T16:41:00Z"/>
          <w:rFonts w:ascii="Times New Roman" w:hAnsi="Times New Roman" w:cs="Times New Roman"/>
          <w:b/>
        </w:rPr>
      </w:pPr>
    </w:p>
    <w:p w:rsidR="0098534E" w:rsidDel="009D42DA" w:rsidRDefault="0098534E">
      <w:pPr>
        <w:jc w:val="both"/>
        <w:rPr>
          <w:del w:id="756" w:author="Bo Shen" w:date="2023-03-01T15:06:00Z"/>
        </w:rPr>
        <w:pPrChange w:id="757" w:author="Bo Shen" w:date="2023-03-01T14:55:00Z">
          <w:pPr/>
        </w:pPrChange>
      </w:pPr>
      <w:r w:rsidRPr="00703A03">
        <w:rPr>
          <w:rFonts w:ascii="Times New Roman" w:hAnsi="Times New Roman" w:cs="Times New Roman"/>
          <w:b/>
          <w:sz w:val="22"/>
          <w:szCs w:val="22"/>
          <w:rPrChange w:id="758" w:author="Bo Shen" w:date="2023-02-02T17:51:00Z">
            <w:rPr>
              <w:rFonts w:ascii="Times New Roman" w:hAnsi="Times New Roman" w:cs="Times New Roman"/>
              <w:b/>
            </w:rPr>
          </w:rPrChange>
        </w:rPr>
        <w:t xml:space="preserve">Figure 6-figure supplement </w:t>
      </w:r>
      <w:ins w:id="759" w:author="Bo Shen" w:date="2023-01-27T09:35:00Z">
        <w:r w:rsidRPr="00703A03">
          <w:rPr>
            <w:rFonts w:ascii="Times New Roman" w:hAnsi="Times New Roman" w:cs="Times New Roman"/>
            <w:b/>
            <w:sz w:val="22"/>
            <w:szCs w:val="22"/>
            <w:rPrChange w:id="760" w:author="Bo Shen" w:date="2023-02-02T17:51:00Z">
              <w:rPr>
                <w:rFonts w:ascii="Times New Roman" w:hAnsi="Times New Roman" w:cs="Times New Roman"/>
                <w:b/>
              </w:rPr>
            </w:rPrChange>
          </w:rPr>
          <w:t>4</w:t>
        </w:r>
      </w:ins>
      <w:del w:id="761" w:author="Bo Shen" w:date="2023-01-26T16:27:00Z">
        <w:r w:rsidRPr="00703A03" w:rsidDel="00F803D9">
          <w:rPr>
            <w:rFonts w:ascii="Times New Roman" w:hAnsi="Times New Roman" w:cs="Times New Roman"/>
            <w:b/>
            <w:sz w:val="22"/>
            <w:szCs w:val="22"/>
            <w:rPrChange w:id="762"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763"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764" w:author="Bo Shen" w:date="2023-02-02T17:51:00Z">
            <w:rPr>
              <w:rFonts w:ascii="Times New Roman" w:hAnsi="Times New Roman" w:cs="Times New Roman"/>
            </w:rPr>
          </w:rPrChange>
        </w:rPr>
        <w:t xml:space="preserve"> Fit the original RNM to the classical dataset (Roitman and Shadlen, 2002)</w:t>
      </w:r>
      <w:ins w:id="765"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766" w:author="Bo Shen" w:date="2023-02-02T17:51:00Z">
            <w:rPr>
              <w:rFonts w:ascii="Times New Roman" w:hAnsi="Times New Roman" w:cs="Times New Roman"/>
            </w:rPr>
          </w:rPrChange>
        </w:rPr>
        <w:t>.</w:t>
      </w:r>
      <w:ins w:id="767" w:author="Bo Shen" w:date="2023-02-02T19:20:00Z">
        <w:r>
          <w:rPr>
            <w:rFonts w:ascii="Times New Roman" w:hAnsi="Times New Roman" w:cs="Times New Roman"/>
            <w:sz w:val="22"/>
            <w:szCs w:val="22"/>
          </w:rPr>
          <w:t xml:space="preserve"> </w:t>
        </w:r>
      </w:ins>
      <w:ins w:id="768" w:author="Bo Shen" w:date="2023-02-02T19:21:00Z">
        <w:r>
          <w:rPr>
            <w:rFonts w:ascii="Times New Roman" w:hAnsi="Times New Roman" w:cs="Times New Roman"/>
            <w:sz w:val="22"/>
            <w:szCs w:val="22"/>
          </w:rPr>
          <w:t>All</w:t>
        </w:r>
      </w:ins>
      <w:ins w:id="769" w:author="Bo Shen" w:date="2023-02-02T19:20:00Z">
        <w:r>
          <w:rPr>
            <w:rFonts w:ascii="Times New Roman" w:hAnsi="Times New Roman" w:cs="Times New Roman"/>
            <w:sz w:val="22"/>
            <w:szCs w:val="22"/>
          </w:rPr>
          <w:t xml:space="preserve"> legends are consistent with the </w:t>
        </w:r>
      </w:ins>
      <w:ins w:id="770" w:author="Bo Shen" w:date="2023-02-02T19:21:00Z">
        <w:r>
          <w:rPr>
            <w:rFonts w:ascii="Times New Roman" w:hAnsi="Times New Roman" w:cs="Times New Roman"/>
            <w:sz w:val="22"/>
            <w:szCs w:val="22"/>
          </w:rPr>
          <w:t>corresponding</w:t>
        </w:r>
      </w:ins>
      <w:ins w:id="771"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772"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73"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774" w:author="Bo Shen" w:date="2023-02-02T17:51:00Z">
            <w:rPr>
              <w:rFonts w:ascii="Times New Roman" w:hAnsi="Times New Roman" w:cs="Times New Roman"/>
            </w:rPr>
          </w:rPrChange>
        </w:rPr>
        <w:t xml:space="preserve"> Model predicts RT distributions (lines) </w:t>
      </w:r>
      <w:ins w:id="775" w:author="Bo Shen" w:date="2023-02-02T19:18:00Z">
        <w:r>
          <w:rPr>
            <w:rFonts w:ascii="Times New Roman" w:hAnsi="Times New Roman" w:cs="Times New Roman"/>
            <w:sz w:val="22"/>
            <w:szCs w:val="22"/>
          </w:rPr>
          <w:t xml:space="preserve">are slightly more </w:t>
        </w:r>
      </w:ins>
      <w:ins w:id="776" w:author="Bo Shen" w:date="2023-02-02T19:19:00Z">
        <w:r>
          <w:rPr>
            <w:rFonts w:ascii="Times New Roman" w:hAnsi="Times New Roman" w:cs="Times New Roman"/>
            <w:sz w:val="22"/>
            <w:szCs w:val="22"/>
          </w:rPr>
          <w:t>right</w:t>
        </w:r>
      </w:ins>
      <w:ins w:id="777" w:author="Bo Shen" w:date="2023-02-02T19:20:00Z">
        <w:r>
          <w:rPr>
            <w:rFonts w:ascii="Times New Roman" w:hAnsi="Times New Roman" w:cs="Times New Roman"/>
            <w:sz w:val="22"/>
            <w:szCs w:val="22"/>
          </w:rPr>
          <w:t>-</w:t>
        </w:r>
      </w:ins>
      <w:ins w:id="778" w:author="Bo Shen" w:date="2023-02-02T19:19:00Z">
        <w:r>
          <w:rPr>
            <w:rFonts w:ascii="Times New Roman" w:hAnsi="Times New Roman" w:cs="Times New Roman"/>
            <w:sz w:val="22"/>
            <w:szCs w:val="22"/>
          </w:rPr>
          <w:t xml:space="preserve">skewed than the </w:t>
        </w:r>
      </w:ins>
      <w:del w:id="779" w:author="Bo Shen" w:date="2023-02-02T19:19:00Z">
        <w:r w:rsidRPr="00703A03" w:rsidDel="00B27C90">
          <w:rPr>
            <w:rFonts w:ascii="Times New Roman" w:hAnsi="Times New Roman" w:cs="Times New Roman"/>
            <w:sz w:val="22"/>
            <w:szCs w:val="22"/>
            <w:rPrChange w:id="780"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781" w:author="Bo Shen" w:date="2023-02-02T17:51:00Z">
            <w:rPr>
              <w:rFonts w:ascii="Times New Roman" w:hAnsi="Times New Roman" w:cs="Times New Roman"/>
            </w:rPr>
          </w:rPrChange>
        </w:rPr>
        <w:t>empirical RT distribution (</w:t>
      </w:r>
      <w:ins w:id="782" w:author="Bo Shen" w:date="2023-02-02T19:19:00Z">
        <w:r>
          <w:rPr>
            <w:rFonts w:ascii="Times New Roman" w:hAnsi="Times New Roman" w:cs="Times New Roman"/>
            <w:sz w:val="22"/>
            <w:szCs w:val="22"/>
          </w:rPr>
          <w:t>histograms)</w:t>
        </w:r>
      </w:ins>
      <w:del w:id="783" w:author="Bo Shen" w:date="2023-02-02T19:19:00Z">
        <w:r w:rsidRPr="00703A03" w:rsidDel="00B27C90">
          <w:rPr>
            <w:rFonts w:ascii="Times New Roman" w:hAnsi="Times New Roman" w:cs="Times New Roman"/>
            <w:sz w:val="22"/>
            <w:szCs w:val="22"/>
            <w:rPrChange w:id="784" w:author="Bo Shen" w:date="2023-02-02T17:51:00Z">
              <w:rPr>
                <w:rFonts w:ascii="Times New Roman" w:hAnsi="Times New Roman" w:cs="Times New Roman"/>
              </w:rPr>
            </w:rPrChange>
          </w:rPr>
          <w:delText>bars)</w:delText>
        </w:r>
      </w:del>
      <w:del w:id="785" w:author="Bo Shen" w:date="2023-02-02T19:20:00Z">
        <w:r w:rsidRPr="00703A03" w:rsidDel="00B27C90">
          <w:rPr>
            <w:rFonts w:ascii="Times New Roman" w:hAnsi="Times New Roman" w:cs="Times New Roman"/>
            <w:sz w:val="22"/>
            <w:szCs w:val="22"/>
            <w:rPrChange w:id="786" w:author="Bo Shen" w:date="2023-02-02T17:51:00Z">
              <w:rPr>
                <w:rFonts w:ascii="Times New Roman" w:hAnsi="Times New Roman" w:cs="Times New Roman"/>
              </w:rPr>
            </w:rPrChange>
          </w:rPr>
          <w:delText>,</w:delText>
        </w:r>
      </w:del>
      <w:del w:id="787" w:author="Bo Shen" w:date="2023-02-02T19:21:00Z">
        <w:r w:rsidRPr="00703A03" w:rsidDel="00B27C90">
          <w:rPr>
            <w:rFonts w:ascii="Times New Roman" w:hAnsi="Times New Roman" w:cs="Times New Roman"/>
            <w:sz w:val="22"/>
            <w:szCs w:val="22"/>
            <w:rPrChange w:id="788"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78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90"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791" w:author="Bo Shen" w:date="2023-02-02T17:51:00Z">
            <w:rPr>
              <w:rFonts w:ascii="Times New Roman" w:hAnsi="Times New Roman" w:cs="Times New Roman"/>
            </w:rPr>
          </w:rPrChange>
        </w:rPr>
        <w:t xml:space="preserve"> Re-plot the fitting results in </w:t>
      </w:r>
      <w:del w:id="792" w:author="Bo Shen" w:date="2022-11-28T13:49:00Z">
        <w:r w:rsidRPr="00703A03" w:rsidDel="00662EFE">
          <w:rPr>
            <w:rFonts w:ascii="Times New Roman" w:hAnsi="Times New Roman" w:cs="Times New Roman"/>
            <w:sz w:val="22"/>
            <w:szCs w:val="22"/>
            <w:rPrChange w:id="793" w:author="Bo Shen" w:date="2023-02-02T17:51:00Z">
              <w:rPr>
                <w:rFonts w:ascii="Times New Roman" w:hAnsi="Times New Roman" w:cs="Times New Roman"/>
              </w:rPr>
            </w:rPrChange>
          </w:rPr>
          <w:delText>a quantile-quantile (Q-Q) plot</w:delText>
        </w:r>
      </w:del>
      <w:ins w:id="794" w:author="Bo Shen" w:date="2023-02-02T17:50:00Z">
        <w:r w:rsidRPr="00703A03">
          <w:rPr>
            <w:rFonts w:ascii="Times New Roman" w:hAnsi="Times New Roman" w:cs="Times New Roman"/>
            <w:sz w:val="22"/>
            <w:szCs w:val="22"/>
            <w:rPrChange w:id="795" w:author="Bo Shen" w:date="2023-02-02T17:51:00Z">
              <w:rPr>
                <w:rFonts w:ascii="Times New Roman" w:hAnsi="Times New Roman" w:cs="Times New Roman"/>
              </w:rPr>
            </w:rPrChange>
          </w:rPr>
          <w:t>quantile probabilities</w:t>
        </w:r>
      </w:ins>
      <w:ins w:id="796" w:author="Bo Shen" w:date="2023-02-02T19:21:00Z">
        <w:r>
          <w:rPr>
            <w:rFonts w:ascii="Times New Roman" w:hAnsi="Times New Roman" w:cs="Times New Roman"/>
            <w:sz w:val="22"/>
            <w:szCs w:val="22"/>
          </w:rPr>
          <w:t xml:space="preserve"> shows that</w:t>
        </w:r>
      </w:ins>
      <w:ins w:id="797" w:author="Bo Shen" w:date="2023-02-02T19:23:00Z">
        <w:r>
          <w:rPr>
            <w:rFonts w:ascii="Times New Roman" w:hAnsi="Times New Roman" w:cs="Times New Roman"/>
            <w:sz w:val="22"/>
            <w:szCs w:val="22"/>
          </w:rPr>
          <w:t xml:space="preserve"> th</w:t>
        </w:r>
      </w:ins>
      <w:ins w:id="798"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799"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800"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801" w:author="Bo Shen" w:date="2023-02-02T19:25:00Z">
        <w:r>
          <w:rPr>
            <w:rFonts w:ascii="Times New Roman" w:hAnsi="Times New Roman" w:cs="Times New Roman"/>
            <w:sz w:val="22"/>
            <w:szCs w:val="22"/>
          </w:rPr>
          <w:t xml:space="preserve"> (counting upwards from the bottom)</w:t>
        </w:r>
      </w:ins>
      <w:ins w:id="802" w:author="Bo Shen" w:date="2023-02-02T19:24:00Z">
        <w:r>
          <w:rPr>
            <w:rFonts w:ascii="Times New Roman" w:hAnsi="Times New Roman" w:cs="Times New Roman"/>
            <w:sz w:val="22"/>
            <w:szCs w:val="22"/>
          </w:rPr>
          <w:t xml:space="preserve"> were slightly </w:t>
        </w:r>
      </w:ins>
      <w:ins w:id="803" w:author="Bo Shen" w:date="2023-02-02T19:22:00Z">
        <w:r>
          <w:rPr>
            <w:rFonts w:ascii="Times New Roman" w:hAnsi="Times New Roman" w:cs="Times New Roman"/>
            <w:sz w:val="22"/>
            <w:szCs w:val="22"/>
          </w:rPr>
          <w:t xml:space="preserve">deviated from the </w:t>
        </w:r>
      </w:ins>
      <w:ins w:id="804" w:author="Bo Shen" w:date="2023-02-02T19:24:00Z">
        <w:r>
          <w:rPr>
            <w:rFonts w:ascii="Times New Roman" w:hAnsi="Times New Roman" w:cs="Times New Roman"/>
            <w:sz w:val="22"/>
            <w:szCs w:val="22"/>
          </w:rPr>
          <w:t>data points</w:t>
        </w:r>
      </w:ins>
      <w:del w:id="805" w:author="Bo Shen" w:date="2023-02-02T19:21:00Z">
        <w:r w:rsidRPr="00703A03" w:rsidDel="00B27C90">
          <w:rPr>
            <w:rFonts w:ascii="Times New Roman" w:hAnsi="Times New Roman" w:cs="Times New Roman"/>
            <w:sz w:val="22"/>
            <w:szCs w:val="22"/>
            <w:rPrChange w:id="806"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807"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08" w:author="Bo Shen" w:date="2023-02-02T17:51:00Z">
            <w:rPr>
              <w:rFonts w:ascii="Times New Roman" w:hAnsi="Times New Roman" w:cs="Times New Roman"/>
              <w:b/>
            </w:rPr>
          </w:rPrChange>
        </w:rPr>
        <w:t>C</w:t>
      </w:r>
      <w:del w:id="809" w:author="Bo Shen" w:date="2023-02-02T19:26:00Z">
        <w:r w:rsidRPr="00703A03" w:rsidDel="00BF2227">
          <w:rPr>
            <w:rFonts w:ascii="Times New Roman" w:hAnsi="Times New Roman" w:cs="Times New Roman"/>
            <w:b/>
            <w:sz w:val="22"/>
            <w:szCs w:val="22"/>
            <w:rPrChange w:id="810"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811" w:author="Bo Shen" w:date="2023-02-02T17:51:00Z">
              <w:rPr>
                <w:rFonts w:ascii="Times New Roman" w:hAnsi="Times New Roman" w:cs="Times New Roman"/>
              </w:rPr>
            </w:rPrChange>
          </w:rPr>
          <w:delText xml:space="preserve"> </w:delText>
        </w:r>
      </w:del>
      <w:ins w:id="812" w:author="Bo Shen" w:date="2023-02-02T19:26:00Z">
        <w:r>
          <w:rPr>
            <w:rFonts w:ascii="Times New Roman" w:hAnsi="Times New Roman" w:cs="Times New Roman"/>
            <w:sz w:val="22"/>
            <w:szCs w:val="22"/>
          </w:rPr>
          <w:t xml:space="preserve">. The </w:t>
        </w:r>
      </w:ins>
      <w:ins w:id="813" w:author="Bo Shen" w:date="2023-02-02T19:27:00Z">
        <w:r>
          <w:rPr>
            <w:rFonts w:ascii="Times New Roman" w:hAnsi="Times New Roman" w:cs="Times New Roman"/>
            <w:sz w:val="22"/>
            <w:szCs w:val="22"/>
          </w:rPr>
          <w:t xml:space="preserve">model predicted </w:t>
        </w:r>
      </w:ins>
      <w:ins w:id="814" w:author="Bo Shen" w:date="2023-02-02T19:28:00Z">
        <w:r>
          <w:rPr>
            <w:rFonts w:ascii="Times New Roman" w:hAnsi="Times New Roman" w:cs="Times New Roman"/>
            <w:sz w:val="22"/>
            <w:szCs w:val="22"/>
          </w:rPr>
          <w:t xml:space="preserve">average values of </w:t>
        </w:r>
      </w:ins>
      <w:ins w:id="815" w:author="Bo Shen" w:date="2023-02-02T19:26:00Z">
        <w:r>
          <w:rPr>
            <w:rFonts w:ascii="Times New Roman" w:hAnsi="Times New Roman" w:cs="Times New Roman"/>
            <w:sz w:val="22"/>
            <w:szCs w:val="22"/>
          </w:rPr>
          <w:t>RT an</w:t>
        </w:r>
      </w:ins>
      <w:ins w:id="816" w:author="Bo Shen" w:date="2023-02-02T19:27:00Z">
        <w:r>
          <w:rPr>
            <w:rFonts w:ascii="Times New Roman" w:hAnsi="Times New Roman" w:cs="Times New Roman"/>
            <w:sz w:val="22"/>
            <w:szCs w:val="22"/>
          </w:rPr>
          <w:t>d</w:t>
        </w:r>
      </w:ins>
      <w:ins w:id="817" w:author="Bo Shen" w:date="2023-02-02T19:26:00Z">
        <w:r>
          <w:rPr>
            <w:rFonts w:ascii="Times New Roman" w:hAnsi="Times New Roman" w:cs="Times New Roman"/>
            <w:sz w:val="22"/>
            <w:szCs w:val="22"/>
          </w:rPr>
          <w:t xml:space="preserve"> ch</w:t>
        </w:r>
      </w:ins>
      <w:ins w:id="818" w:author="Bo Shen" w:date="2023-02-02T19:27:00Z">
        <w:r>
          <w:rPr>
            <w:rFonts w:ascii="Times New Roman" w:hAnsi="Times New Roman" w:cs="Times New Roman"/>
            <w:sz w:val="22"/>
            <w:szCs w:val="22"/>
          </w:rPr>
          <w:t xml:space="preserve">oice accuracy </w:t>
        </w:r>
      </w:ins>
      <w:del w:id="819" w:author="Bo Shen" w:date="2023-02-02T19:26:00Z">
        <w:r w:rsidRPr="00703A03" w:rsidDel="00BF2227">
          <w:rPr>
            <w:rFonts w:ascii="Times New Roman" w:hAnsi="Times New Roman" w:cs="Times New Roman"/>
            <w:sz w:val="22"/>
            <w:szCs w:val="22"/>
            <w:rPrChange w:id="820" w:author="Bo Shen" w:date="2023-02-02T17:51:00Z">
              <w:rPr>
                <w:rFonts w:ascii="Times New Roman" w:hAnsi="Times New Roman" w:cs="Times New Roman"/>
              </w:rPr>
            </w:rPrChange>
          </w:rPr>
          <w:delText xml:space="preserve">Model predicted </w:delText>
        </w:r>
      </w:del>
      <w:ins w:id="821" w:author="Bo Shen" w:date="2023-02-02T19:27:00Z">
        <w:r>
          <w:rPr>
            <w:rFonts w:ascii="Times New Roman" w:hAnsi="Times New Roman" w:cs="Times New Roman"/>
            <w:sz w:val="22"/>
            <w:szCs w:val="22"/>
          </w:rPr>
          <w:t>still</w:t>
        </w:r>
      </w:ins>
      <w:del w:id="822" w:author="Bo Shen" w:date="2023-02-02T19:27:00Z">
        <w:r w:rsidRPr="00703A03" w:rsidDel="00BF2227">
          <w:rPr>
            <w:rFonts w:ascii="Times New Roman" w:hAnsi="Times New Roman" w:cs="Times New Roman"/>
            <w:sz w:val="22"/>
            <w:szCs w:val="22"/>
            <w:rPrChange w:id="823" w:author="Bo Shen" w:date="2023-02-02T17:51:00Z">
              <w:rPr>
                <w:rFonts w:ascii="Times New Roman" w:hAnsi="Times New Roman" w:cs="Times New Roman"/>
              </w:rPr>
            </w:rPrChange>
          </w:rPr>
          <w:delText>psychometric function and chronometric function aggregated input strength</w:delText>
        </w:r>
      </w:del>
      <w:del w:id="824" w:author="Bo Shen" w:date="2023-02-02T19:25:00Z">
        <w:r w:rsidRPr="00703A03" w:rsidDel="00BF2227">
          <w:rPr>
            <w:rFonts w:ascii="Times New Roman" w:hAnsi="Times New Roman" w:cs="Times New Roman"/>
            <w:sz w:val="22"/>
            <w:szCs w:val="22"/>
            <w:rPrChange w:id="825"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826"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827"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828" w:author="Bo Shen" w:date="2023-02-02T17:51:00Z">
            <w:rPr>
              <w:rFonts w:ascii="Times New Roman" w:hAnsi="Times New Roman" w:cs="Times New Roman"/>
            </w:rPr>
          </w:rPrChange>
        </w:rPr>
        <w:t xml:space="preserve"> capture</w:t>
      </w:r>
      <w:ins w:id="829" w:author="Bo Shen" w:date="2023-02-02T19:27:00Z">
        <w:r>
          <w:rPr>
            <w:rFonts w:ascii="Times New Roman" w:hAnsi="Times New Roman" w:cs="Times New Roman"/>
            <w:sz w:val="22"/>
            <w:szCs w:val="22"/>
          </w:rPr>
          <w:t>d</w:t>
        </w:r>
      </w:ins>
      <w:del w:id="830" w:author="Bo Shen" w:date="2023-02-02T19:27:00Z">
        <w:r w:rsidRPr="00703A03" w:rsidDel="00BF2227">
          <w:rPr>
            <w:rFonts w:ascii="Times New Roman" w:hAnsi="Times New Roman" w:cs="Times New Roman"/>
            <w:sz w:val="22"/>
            <w:szCs w:val="22"/>
            <w:rPrChange w:id="831"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832" w:author="Bo Shen" w:date="2023-02-02T17:51:00Z">
            <w:rPr>
              <w:rFonts w:ascii="Times New Roman" w:hAnsi="Times New Roman" w:cs="Times New Roman"/>
            </w:rPr>
          </w:rPrChange>
        </w:rPr>
        <w:t xml:space="preserve"> well the </w:t>
      </w:r>
      <w:del w:id="833" w:author="Bo Shen" w:date="2023-02-02T19:26:00Z">
        <w:r w:rsidRPr="00703A03" w:rsidDel="00BF2227">
          <w:rPr>
            <w:rFonts w:ascii="Times New Roman" w:hAnsi="Times New Roman" w:cs="Times New Roman"/>
            <w:sz w:val="22"/>
            <w:szCs w:val="22"/>
            <w:rPrChange w:id="834"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835" w:author="Bo Shen" w:date="2023-02-02T17:51:00Z">
            <w:rPr>
              <w:rFonts w:ascii="Times New Roman" w:hAnsi="Times New Roman" w:cs="Times New Roman"/>
            </w:rPr>
          </w:rPrChange>
        </w:rPr>
        <w:t xml:space="preserve">empirical </w:t>
      </w:r>
      <w:ins w:id="836" w:author="Bo Shen" w:date="2023-02-02T19:28:00Z">
        <w:r>
          <w:rPr>
            <w:rFonts w:ascii="Times New Roman" w:hAnsi="Times New Roman" w:cs="Times New Roman"/>
            <w:sz w:val="22"/>
            <w:szCs w:val="22"/>
          </w:rPr>
          <w:t>averages</w:t>
        </w:r>
      </w:ins>
      <w:del w:id="837" w:author="Bo Shen" w:date="2023-02-02T19:28:00Z">
        <w:r w:rsidRPr="00703A03" w:rsidDel="00BF2227">
          <w:rPr>
            <w:rFonts w:ascii="Times New Roman" w:hAnsi="Times New Roman" w:cs="Times New Roman"/>
            <w:sz w:val="22"/>
            <w:szCs w:val="22"/>
            <w:rPrChange w:id="838"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83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40"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841" w:author="Bo Shen" w:date="2023-02-02T17:51:00Z">
            <w:rPr>
              <w:rFonts w:ascii="Times New Roman" w:hAnsi="Times New Roman" w:cs="Times New Roman"/>
            </w:rPr>
          </w:rPrChange>
        </w:rPr>
        <w:t xml:space="preserve"> The aggregated neural dynamics from the best</w:t>
      </w:r>
      <w:ins w:id="842" w:author="Bo Shen" w:date="2023-02-03T10:01:00Z">
        <w:r>
          <w:rPr>
            <w:rFonts w:ascii="Times New Roman" w:hAnsi="Times New Roman" w:cs="Times New Roman"/>
            <w:sz w:val="22"/>
            <w:szCs w:val="22"/>
          </w:rPr>
          <w:t xml:space="preserve"> </w:t>
        </w:r>
      </w:ins>
      <w:del w:id="843" w:author="Bo Shen" w:date="2023-02-03T10:01:00Z">
        <w:r w:rsidRPr="00703A03" w:rsidDel="00994A00">
          <w:rPr>
            <w:rFonts w:ascii="Times New Roman" w:hAnsi="Times New Roman" w:cs="Times New Roman"/>
            <w:sz w:val="22"/>
            <w:szCs w:val="22"/>
            <w:rPrChange w:id="844"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845" w:author="Bo Shen" w:date="2023-02-02T17:51:00Z">
            <w:rPr>
              <w:rFonts w:ascii="Times New Roman" w:hAnsi="Times New Roman" w:cs="Times New Roman"/>
            </w:rPr>
          </w:rPrChange>
        </w:rPr>
        <w:t>fit</w:t>
      </w:r>
      <w:ins w:id="846"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847" w:author="Bo Shen" w:date="2023-02-02T17:51:00Z">
            <w:rPr>
              <w:rFonts w:ascii="Times New Roman" w:hAnsi="Times New Roman" w:cs="Times New Roman"/>
            </w:rPr>
          </w:rPrChange>
        </w:rPr>
        <w:t xml:space="preserve"> </w:t>
      </w:r>
      <w:del w:id="848" w:author="Bo Shen" w:date="2023-02-03T10:01:00Z">
        <w:r w:rsidRPr="00703A03" w:rsidDel="00994A00">
          <w:rPr>
            <w:rFonts w:ascii="Times New Roman" w:hAnsi="Times New Roman" w:cs="Times New Roman"/>
            <w:sz w:val="22"/>
            <w:szCs w:val="22"/>
            <w:rPrChange w:id="849"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850" w:author="Bo Shen" w:date="2023-02-02T17:51:00Z">
            <w:rPr>
              <w:rFonts w:ascii="Times New Roman" w:hAnsi="Times New Roman" w:cs="Times New Roman"/>
            </w:rPr>
          </w:rPrChange>
        </w:rPr>
        <w:t xml:space="preserve">of RNM. Left, mean-field activities on the excitatory pools aligned to the onset of stimulus inputs. </w:t>
      </w:r>
      <w:del w:id="851" w:author="Bo Shen" w:date="2023-02-02T17:50:00Z">
        <w:r w:rsidRPr="00703A03" w:rsidDel="00703A03">
          <w:rPr>
            <w:rFonts w:ascii="Times New Roman" w:hAnsi="Times New Roman" w:cs="Times New Roman"/>
            <w:sz w:val="22"/>
            <w:szCs w:val="22"/>
            <w:rPrChange w:id="852"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853"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854"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855" w:author="Bo Shen" w:date="2023-02-02T17:51:00Z">
            <w:rPr>
              <w:rFonts w:ascii="Times New Roman" w:hAnsi="Times New Roman" w:cs="Times New Roman"/>
            </w:rPr>
          </w:rPrChange>
        </w:rPr>
        <w:t xml:space="preserve">). </w:t>
      </w:r>
      <w:del w:id="856" w:author="Bo Shen" w:date="2023-02-02T17:55:00Z">
        <w:r w:rsidRPr="00703A03" w:rsidDel="00680930">
          <w:rPr>
            <w:rFonts w:ascii="Times New Roman" w:hAnsi="Times New Roman" w:cs="Times New Roman"/>
            <w:sz w:val="22"/>
            <w:szCs w:val="22"/>
            <w:rPrChange w:id="857"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858" w:author="Bo Shen" w:date="2023-02-02T17:51:00Z">
            <w:rPr>
              <w:rFonts w:ascii="Times New Roman" w:hAnsi="Times New Roman" w:cs="Times New Roman"/>
            </w:rPr>
          </w:rPrChange>
        </w:rPr>
        <w:t xml:space="preserve">Right, mean-field activities on the excitatory pools aligned to the time of choice execution. </w:t>
      </w:r>
      <w:del w:id="859" w:author="Bo Shen" w:date="2023-02-02T17:58:00Z">
        <w:r w:rsidRPr="00703A03" w:rsidDel="009E5749">
          <w:rPr>
            <w:rFonts w:ascii="Times New Roman" w:hAnsi="Times New Roman" w:cs="Times New Roman"/>
            <w:sz w:val="22"/>
            <w:szCs w:val="22"/>
            <w:rPrChange w:id="860"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861" w:author="Bo Shen" w:date="2023-02-02T17:51:00Z">
            <w:rPr>
              <w:rFonts w:ascii="Times New Roman" w:hAnsi="Times New Roman" w:cs="Times New Roman"/>
            </w:rPr>
          </w:rPrChange>
        </w:rPr>
        <w:t xml:space="preserve">The unchosen signals show graded coding of the input strengths (see detailed pattern in </w:t>
      </w:r>
      <w:del w:id="862" w:author="Bo Shen" w:date="2023-03-01T14:56:00Z">
        <w:r w:rsidRPr="00703A03" w:rsidDel="005B5A77">
          <w:rPr>
            <w:rFonts w:ascii="Times New Roman" w:hAnsi="Times New Roman" w:cs="Times New Roman"/>
            <w:b/>
            <w:sz w:val="22"/>
            <w:szCs w:val="22"/>
            <w:rPrChange w:id="863" w:author="Bo Shen" w:date="2023-02-02T17:51:00Z">
              <w:rPr>
                <w:rFonts w:ascii="Times New Roman" w:hAnsi="Times New Roman" w:cs="Times New Roman"/>
                <w:b/>
              </w:rPr>
            </w:rPrChange>
          </w:rPr>
          <w:delText>F</w:delText>
        </w:r>
      </w:del>
      <w:ins w:id="864" w:author="Bo Shen" w:date="2023-03-01T14:56:00Z">
        <w:r w:rsidR="005B5A77">
          <w:rPr>
            <w:rFonts w:ascii="Times New Roman" w:hAnsi="Times New Roman" w:cs="Times New Roman"/>
            <w:b/>
            <w:sz w:val="22"/>
            <w:szCs w:val="22"/>
          </w:rPr>
          <w:t>E</w:t>
        </w:r>
      </w:ins>
      <w:r w:rsidRPr="00703A03">
        <w:rPr>
          <w:rFonts w:ascii="Times New Roman" w:hAnsi="Times New Roman" w:cs="Times New Roman"/>
          <w:sz w:val="22"/>
          <w:szCs w:val="22"/>
          <w:rPrChange w:id="865" w:author="Bo Shen" w:date="2023-02-02T17:51:00Z">
            <w:rPr>
              <w:rFonts w:ascii="Times New Roman" w:hAnsi="Times New Roman" w:cs="Times New Roman"/>
            </w:rPr>
          </w:rPrChange>
        </w:rPr>
        <w:t>).</w:t>
      </w:r>
      <w:ins w:id="866" w:author="Bo Shen" w:date="2023-02-03T10:03:00Z">
        <w:r>
          <w:rPr>
            <w:rFonts w:ascii="Times New Roman" w:hAnsi="Times New Roman" w:cs="Times New Roman"/>
            <w:sz w:val="22"/>
            <w:szCs w:val="22"/>
          </w:rPr>
          <w:t xml:space="preserve"> The activities at the time point of the smallest median RT</w:t>
        </w:r>
      </w:ins>
      <w:ins w:id="867" w:author="Bo Shen" w:date="2023-02-03T10:04:00Z">
        <w:r>
          <w:rPr>
            <w:rFonts w:ascii="Times New Roman" w:hAnsi="Times New Roman" w:cs="Times New Roman"/>
            <w:sz w:val="22"/>
            <w:szCs w:val="22"/>
          </w:rPr>
          <w:t xml:space="preserve"> of the six conditions</w:t>
        </w:r>
      </w:ins>
      <w:ins w:id="868" w:author="Bo Shen" w:date="2023-02-03T10:03:00Z">
        <w:r>
          <w:rPr>
            <w:rFonts w:ascii="Times New Roman" w:hAnsi="Times New Roman" w:cs="Times New Roman"/>
            <w:sz w:val="22"/>
            <w:szCs w:val="22"/>
          </w:rPr>
          <w:t xml:space="preserve"> (</w:t>
        </w:r>
      </w:ins>
      <w:ins w:id="869" w:author="Bo Shen" w:date="2023-02-03T10:04:00Z">
        <w:r>
          <w:rPr>
            <w:rFonts w:ascii="Times New Roman" w:hAnsi="Times New Roman" w:cs="Times New Roman"/>
            <w:sz w:val="22"/>
            <w:szCs w:val="22"/>
          </w:rPr>
          <w:t xml:space="preserve">340 </w:t>
        </w: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after stimulus onset</w:t>
        </w:r>
      </w:ins>
      <w:ins w:id="870"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871"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872" w:author="Bo Shen" w:date="2023-02-02T17:51:00Z">
            <w:rPr>
              <w:rFonts w:ascii="Times New Roman" w:hAnsi="Times New Roman" w:cs="Times New Roman"/>
            </w:rPr>
          </w:rPrChange>
        </w:rPr>
        <w:t xml:space="preserve"> </w:t>
      </w:r>
      <w:ins w:id="873" w:author="Bo Shen" w:date="2023-02-03T10:04:00Z">
        <w:r>
          <w:rPr>
            <w:rFonts w:ascii="Times New Roman" w:hAnsi="Times New Roman" w:cs="Times New Roman"/>
            <w:sz w:val="22"/>
            <w:szCs w:val="22"/>
          </w:rPr>
          <w:t>and at the onset of model choice</w:t>
        </w:r>
      </w:ins>
      <w:ins w:id="874" w:author="Bo Shen" w:date="2023-02-03T10:05:00Z">
        <w:r>
          <w:rPr>
            <w:rFonts w:ascii="Times New Roman" w:hAnsi="Times New Roman" w:cs="Times New Roman"/>
            <w:sz w:val="22"/>
            <w:szCs w:val="22"/>
          </w:rPr>
          <w:t xml:space="preserve"> (indicated by </w:t>
        </w:r>
      </w:ins>
      <w:ins w:id="875"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876"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877" w:author="Bo Shen" w:date="2023-02-03T10:15:00Z">
              <w:rPr>
                <w:rFonts w:ascii="Times New Roman" w:hAnsi="Times New Roman" w:cs="Times New Roman"/>
                <w:sz w:val="22"/>
                <w:szCs w:val="22"/>
              </w:rPr>
            </w:rPrChange>
          </w:rPr>
          <w:t>d</w:t>
        </w:r>
      </w:ins>
      <w:ins w:id="878" w:author="Bo Shen" w:date="2023-02-03T10:05:00Z">
        <w:r>
          <w:rPr>
            <w:rFonts w:ascii="Times New Roman" w:hAnsi="Times New Roman" w:cs="Times New Roman"/>
            <w:sz w:val="22"/>
            <w:szCs w:val="22"/>
          </w:rPr>
          <w:t>)</w:t>
        </w:r>
      </w:ins>
      <w:ins w:id="879"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880"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881" w:author="Bo Shen" w:date="2023-02-02T17:51:00Z">
            <w:rPr>
              <w:rFonts w:ascii="Times New Roman" w:hAnsi="Times New Roman" w:cs="Times New Roman"/>
            </w:rPr>
          </w:rPrChange>
        </w:rPr>
        <w:t xml:space="preserve"> </w:t>
      </w:r>
      <w:ins w:id="882" w:author="Bo Shen" w:date="2023-03-01T15:01:00Z">
        <w:r w:rsidR="00FE2DFD">
          <w:rPr>
            <w:rFonts w:ascii="Times New Roman" w:hAnsi="Times New Roman" w:cs="Times New Roman"/>
            <w:sz w:val="22"/>
            <w:szCs w:val="22"/>
          </w:rPr>
          <w:t>Quantification of the rescaled model activities (dots and lines) to the empirical data (crosses). Upper panel: t</w:t>
        </w:r>
      </w:ins>
      <w:ins w:id="883" w:author="Bo Shen" w:date="2023-02-02T19:29:00Z">
        <w:r w:rsidRPr="007B43DA">
          <w:rPr>
            <w:rFonts w:ascii="Times New Roman" w:hAnsi="Times New Roman" w:cs="Times New Roman"/>
            <w:sz w:val="22"/>
            <w:szCs w:val="22"/>
          </w:rPr>
          <w: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884"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885"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886" w:author="Bo Shen" w:date="2023-03-01T15:02:00Z">
        <w:r w:rsidR="00FE2DFD">
          <w:rPr>
            <w:rFonts w:ascii="Times New Roman" w:hAnsi="Times New Roman" w:cs="Times New Roman"/>
            <w:sz w:val="22"/>
            <w:szCs w:val="22"/>
          </w:rPr>
          <w:t xml:space="preserve"> at the median RT</w:t>
        </w:r>
      </w:ins>
      <w:del w:id="887" w:author="Bo Shen" w:date="2023-02-02T19:30:00Z">
        <w:r w:rsidRPr="00703A03" w:rsidDel="002371E0">
          <w:rPr>
            <w:rFonts w:ascii="Times New Roman" w:hAnsi="Times New Roman" w:cs="Times New Roman"/>
            <w:sz w:val="22"/>
            <w:szCs w:val="22"/>
            <w:rPrChange w:id="888" w:author="Bo Shen" w:date="2023-02-02T17:51:00Z">
              <w:rPr>
                <w:rFonts w:ascii="Times New Roman" w:hAnsi="Times New Roman" w:cs="Times New Roman"/>
              </w:rPr>
            </w:rPrChange>
          </w:rPr>
          <w:delText>Effect of input strength on early</w:delText>
        </w:r>
      </w:del>
      <w:del w:id="889" w:author="Bo Shen" w:date="2023-02-02T17:59:00Z">
        <w:r w:rsidRPr="00703A03" w:rsidDel="009E5749">
          <w:rPr>
            <w:rFonts w:ascii="Times New Roman" w:hAnsi="Times New Roman" w:cs="Times New Roman"/>
            <w:sz w:val="22"/>
            <w:szCs w:val="22"/>
            <w:rPrChange w:id="890" w:author="Bo Shen" w:date="2023-02-02T17:51:00Z">
              <w:rPr>
                <w:rFonts w:ascii="Times New Roman" w:hAnsi="Times New Roman" w:cs="Times New Roman"/>
              </w:rPr>
            </w:rPrChange>
          </w:rPr>
          <w:delText xml:space="preserve"> </w:delText>
        </w:r>
      </w:del>
      <w:del w:id="891" w:author="Bo Shen" w:date="2023-02-02T19:30:00Z">
        <w:r w:rsidRPr="00703A03" w:rsidDel="002371E0">
          <w:rPr>
            <w:rFonts w:ascii="Times New Roman" w:hAnsi="Times New Roman" w:cs="Times New Roman"/>
            <w:sz w:val="22"/>
            <w:szCs w:val="22"/>
            <w:rPrChange w:id="892"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893"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894"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895"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896" w:author="Bo Shen" w:date="2023-02-02T17:51:00Z">
              <w:rPr>
                <w:rFonts w:ascii="Times New Roman" w:hAnsi="Times New Roman" w:cs="Times New Roman"/>
              </w:rPr>
            </w:rPrChange>
          </w:rPr>
          <w:delText xml:space="preserve"> (unchosen side). </w:delText>
        </w:r>
      </w:del>
      <w:del w:id="897" w:author="Bo Shen" w:date="2023-02-02T19:29:00Z">
        <w:r w:rsidRPr="00703A03" w:rsidDel="00BF2227">
          <w:rPr>
            <w:rFonts w:ascii="Times New Roman" w:hAnsi="Times New Roman" w:cs="Times New Roman"/>
            <w:sz w:val="22"/>
            <w:szCs w:val="22"/>
            <w:rPrChange w:id="898" w:author="Bo Shen" w:date="2023-02-02T17:51:00Z">
              <w:rPr>
                <w:rFonts w:ascii="Times New Roman" w:hAnsi="Times New Roman" w:cs="Times New Roman"/>
              </w:rPr>
            </w:rPrChange>
          </w:rPr>
          <w:delText xml:space="preserve">The activities linearly increase and decrease with input strength </w:delText>
        </w:r>
      </w:del>
      <w:del w:id="899" w:author="Bo Shen" w:date="2023-02-02T19:30:00Z">
        <w:r w:rsidRPr="00703A03" w:rsidDel="002371E0">
          <w:rPr>
            <w:rFonts w:ascii="Times New Roman" w:hAnsi="Times New Roman" w:cs="Times New Roman"/>
            <w:sz w:val="22"/>
            <w:szCs w:val="22"/>
            <w:rPrChange w:id="900" w:author="Bo Shen" w:date="2023-02-02T17:51:00Z">
              <w:rPr>
                <w:rFonts w:ascii="Times New Roman" w:hAnsi="Times New Roman" w:cs="Times New Roman"/>
              </w:rPr>
            </w:rPrChange>
          </w:rPr>
          <w:delText>but exhibit very subtle competition</w:delText>
        </w:r>
      </w:del>
      <w:ins w:id="901" w:author="Bo Shen" w:date="2023-03-01T15:02:00Z">
        <w:r w:rsidR="00FE2DFD">
          <w:rPr>
            <w:rFonts w:ascii="Times New Roman" w:hAnsi="Times New Roman" w:cs="Times New Roman"/>
            <w:sz w:val="22"/>
            <w:szCs w:val="22"/>
          </w:rPr>
          <w:t>.</w:t>
        </w:r>
      </w:ins>
      <w:del w:id="902" w:author="Bo Shen" w:date="2023-03-01T15:02:00Z">
        <w:r w:rsidRPr="00703A03" w:rsidDel="00FE2DFD">
          <w:rPr>
            <w:rFonts w:ascii="Times New Roman" w:hAnsi="Times New Roman" w:cs="Times New Roman"/>
            <w:sz w:val="22"/>
            <w:szCs w:val="22"/>
            <w:rPrChange w:id="903"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904" w:author="Bo Shen" w:date="2023-02-02T17:51:00Z">
            <w:rPr>
              <w:rFonts w:ascii="Times New Roman" w:hAnsi="Times New Roman" w:cs="Times New Roman"/>
            </w:rPr>
          </w:rPrChange>
        </w:rPr>
        <w:t xml:space="preserve"> </w:t>
      </w:r>
      <w:del w:id="905" w:author="Bo Shen" w:date="2023-03-01T15:02:00Z">
        <w:r w:rsidRPr="00FE2DFD" w:rsidDel="00FE2DFD">
          <w:rPr>
            <w:rFonts w:ascii="Times New Roman" w:hAnsi="Times New Roman" w:cs="Times New Roman"/>
            <w:bCs/>
            <w:sz w:val="22"/>
            <w:szCs w:val="22"/>
            <w:rPrChange w:id="906" w:author="Bo Shen" w:date="2023-03-01T15:02:00Z">
              <w:rPr>
                <w:rFonts w:ascii="Times New Roman" w:hAnsi="Times New Roman" w:cs="Times New Roman"/>
                <w:b/>
              </w:rPr>
            </w:rPrChange>
          </w:rPr>
          <w:delText>F</w:delText>
        </w:r>
      </w:del>
      <w:ins w:id="907" w:author="Bo Shen" w:date="2023-03-01T15:02:00Z">
        <w:r w:rsidR="00FE2DFD" w:rsidRPr="00FE2DFD">
          <w:rPr>
            <w:rFonts w:ascii="Times New Roman" w:hAnsi="Times New Roman" w:cs="Times New Roman"/>
            <w:bCs/>
            <w:sz w:val="22"/>
            <w:szCs w:val="22"/>
            <w:rPrChange w:id="908" w:author="Bo Shen" w:date="2023-03-01T15:02:00Z">
              <w:rPr>
                <w:rFonts w:ascii="Times New Roman" w:hAnsi="Times New Roman" w:cs="Times New Roman"/>
                <w:b/>
                <w:sz w:val="22"/>
                <w:szCs w:val="22"/>
              </w:rPr>
            </w:rPrChange>
          </w:rPr>
          <w:t>Lower panel:</w:t>
        </w:r>
      </w:ins>
      <w:del w:id="909" w:author="Bo Shen" w:date="2023-03-01T15:02:00Z">
        <w:r w:rsidRPr="00FE2DFD" w:rsidDel="00FE2DFD">
          <w:rPr>
            <w:rFonts w:ascii="Times New Roman" w:hAnsi="Times New Roman" w:cs="Times New Roman"/>
            <w:bCs/>
            <w:sz w:val="22"/>
            <w:szCs w:val="22"/>
            <w:rPrChange w:id="910" w:author="Bo Shen" w:date="2023-03-01T15:02:00Z">
              <w:rPr>
                <w:rFonts w:ascii="Times New Roman" w:hAnsi="Times New Roman" w:cs="Times New Roman"/>
                <w:b/>
              </w:rPr>
            </w:rPrChange>
          </w:rPr>
          <w:delText>.</w:delText>
        </w:r>
      </w:del>
      <w:r w:rsidRPr="00FE2DFD">
        <w:rPr>
          <w:rFonts w:ascii="Times New Roman" w:hAnsi="Times New Roman" w:cs="Times New Roman"/>
          <w:bCs/>
          <w:sz w:val="22"/>
          <w:szCs w:val="22"/>
          <w:rPrChange w:id="911" w:author="Bo Shen" w:date="2023-03-01T15:02:00Z">
            <w:rPr>
              <w:rFonts w:ascii="Times New Roman" w:hAnsi="Times New Roman" w:cs="Times New Roman"/>
            </w:rPr>
          </w:rPrChange>
        </w:rPr>
        <w:t xml:space="preserve"> </w:t>
      </w:r>
      <w:ins w:id="912" w:author="Bo Shen" w:date="2023-03-01T15:02:00Z">
        <w:r w:rsidR="00FE2DFD">
          <w:rPr>
            <w:rFonts w:ascii="Times New Roman" w:hAnsi="Times New Roman" w:cs="Times New Roman"/>
            <w:sz w:val="22"/>
            <w:szCs w:val="22"/>
          </w:rPr>
          <w:t>t</w:t>
        </w:r>
        <w:r w:rsidR="00FE2DFD" w:rsidRPr="007B43DA">
          <w:rPr>
            <w:rFonts w:ascii="Times New Roman" w:hAnsi="Times New Roman" w:cs="Times New Roman"/>
            <w:sz w:val="22"/>
            <w:szCs w:val="22"/>
          </w:rPr>
          <w:t>he activities</w:t>
        </w:r>
        <w:r w:rsidR="00FE2DFD">
          <w:rPr>
            <w:rFonts w:ascii="Times New Roman" w:hAnsi="Times New Roman" w:cs="Times New Roman"/>
            <w:sz w:val="22"/>
            <w:szCs w:val="22"/>
          </w:rPr>
          <w:t xml:space="preserve"> of</w:t>
        </w:r>
      </w:ins>
      <w:ins w:id="913" w:author="Bo Shen" w:date="2023-02-02T19:31:00Z">
        <w:r>
          <w:rPr>
            <w:rFonts w:ascii="Times New Roman" w:hAnsi="Times New Roman" w:cs="Times New Roman"/>
            <w:sz w:val="22"/>
            <w:szCs w:val="22"/>
          </w:rPr>
          <w:t xml:space="preserve"> the c</w:t>
        </w:r>
      </w:ins>
      <w:del w:id="914" w:author="Bo Shen" w:date="2023-02-02T19:30:00Z">
        <w:r w:rsidRPr="00703A03" w:rsidDel="002371E0">
          <w:rPr>
            <w:rFonts w:ascii="Times New Roman" w:hAnsi="Times New Roman" w:cs="Times New Roman"/>
            <w:sz w:val="22"/>
            <w:szCs w:val="22"/>
            <w:rPrChange w:id="915" w:author="Bo Shen" w:date="2023-02-02T17:51:00Z">
              <w:rPr>
                <w:rFonts w:ascii="Times New Roman" w:hAnsi="Times New Roman" w:cs="Times New Roman"/>
              </w:rPr>
            </w:rPrChange>
          </w:rPr>
          <w:delText>Effect of input strength on late</w:delText>
        </w:r>
      </w:del>
      <w:del w:id="916" w:author="Bo Shen" w:date="2023-02-02T17:59:00Z">
        <w:r w:rsidRPr="00703A03" w:rsidDel="009E5749">
          <w:rPr>
            <w:rFonts w:ascii="Times New Roman" w:hAnsi="Times New Roman" w:cs="Times New Roman"/>
            <w:sz w:val="22"/>
            <w:szCs w:val="22"/>
            <w:rPrChange w:id="917" w:author="Bo Shen" w:date="2023-02-02T17:51:00Z">
              <w:rPr>
                <w:rFonts w:ascii="Times New Roman" w:hAnsi="Times New Roman" w:cs="Times New Roman"/>
              </w:rPr>
            </w:rPrChange>
          </w:rPr>
          <w:delText xml:space="preserve"> </w:delText>
        </w:r>
      </w:del>
      <w:del w:id="918" w:author="Bo Shen" w:date="2023-02-02T19:30:00Z">
        <w:r w:rsidRPr="00703A03" w:rsidDel="002371E0">
          <w:rPr>
            <w:rFonts w:ascii="Times New Roman" w:hAnsi="Times New Roman" w:cs="Times New Roman"/>
            <w:sz w:val="22"/>
            <w:szCs w:val="22"/>
            <w:rPrChange w:id="919"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920"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921"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922"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923" w:author="Bo Shen" w:date="2023-02-02T17:51:00Z">
              <w:rPr>
                <w:rFonts w:ascii="Times New Roman" w:hAnsi="Times New Roman" w:cs="Times New Roman"/>
              </w:rPr>
            </w:rPrChange>
          </w:rPr>
          <w:delText xml:space="preserve">. </w:delText>
        </w:r>
      </w:del>
      <w:del w:id="924" w:author="Bo Shen" w:date="2023-02-02T19:31:00Z">
        <w:r w:rsidRPr="00703A03" w:rsidDel="002371E0">
          <w:rPr>
            <w:rFonts w:ascii="Times New Roman" w:hAnsi="Times New Roman" w:cs="Times New Roman"/>
            <w:sz w:val="22"/>
            <w:szCs w:val="22"/>
            <w:rPrChange w:id="925"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926" w:author="Bo Shen" w:date="2023-02-02T17:51:00Z">
            <w:rPr>
              <w:rFonts w:ascii="Times New Roman" w:hAnsi="Times New Roman" w:cs="Times New Roman"/>
            </w:rPr>
          </w:rPrChange>
        </w:rPr>
        <w:t xml:space="preserve">hosen </w:t>
      </w:r>
      <w:del w:id="927" w:author="Bo Shen" w:date="2023-03-01T15:02:00Z">
        <w:r w:rsidRPr="00703A03" w:rsidDel="00FE2DFD">
          <w:rPr>
            <w:rFonts w:ascii="Times New Roman" w:hAnsi="Times New Roman" w:cs="Times New Roman"/>
            <w:sz w:val="22"/>
            <w:szCs w:val="22"/>
            <w:rPrChange w:id="928" w:author="Bo Shen" w:date="2023-02-02T17:51:00Z">
              <w:rPr>
                <w:rFonts w:ascii="Times New Roman" w:hAnsi="Times New Roman" w:cs="Times New Roman"/>
              </w:rPr>
            </w:rPrChange>
          </w:rPr>
          <w:delText>unit</w:delText>
        </w:r>
      </w:del>
      <w:del w:id="929" w:author="Bo Shen" w:date="2023-02-02T19:32:00Z">
        <w:r w:rsidRPr="00703A03" w:rsidDel="002371E0">
          <w:rPr>
            <w:rFonts w:ascii="Times New Roman" w:hAnsi="Times New Roman" w:cs="Times New Roman"/>
            <w:sz w:val="22"/>
            <w:szCs w:val="22"/>
            <w:rPrChange w:id="930" w:author="Bo Shen" w:date="2023-02-02T17:51:00Z">
              <w:rPr>
                <w:rFonts w:ascii="Times New Roman" w:hAnsi="Times New Roman" w:cs="Times New Roman"/>
              </w:rPr>
            </w:rPrChange>
          </w:rPr>
          <w:delText xml:space="preserve"> </w:delText>
        </w:r>
      </w:del>
      <w:ins w:id="931" w:author="Bo Shen" w:date="2023-03-01T15:02:00Z">
        <w:r w:rsidR="00FE2DFD">
          <w:rPr>
            <w:rFonts w:ascii="Times New Roman" w:hAnsi="Times New Roman" w:cs="Times New Roman"/>
            <w:sz w:val="22"/>
            <w:szCs w:val="22"/>
          </w:rPr>
          <w:t>units</w:t>
        </w:r>
      </w:ins>
      <w:ins w:id="932" w:author="Bo Shen" w:date="2023-02-02T19:31:00Z">
        <w:r>
          <w:rPr>
            <w:rFonts w:ascii="Times New Roman" w:hAnsi="Times New Roman" w:cs="Times New Roman"/>
            <w:sz w:val="22"/>
            <w:szCs w:val="22"/>
          </w:rPr>
          <w:t xml:space="preserve"> </w:t>
        </w:r>
      </w:ins>
      <w:del w:id="933" w:author="Bo Shen" w:date="2023-03-01T15:02:00Z">
        <w:r w:rsidRPr="00703A03" w:rsidDel="00FE2DFD">
          <w:rPr>
            <w:rFonts w:ascii="Times New Roman" w:hAnsi="Times New Roman" w:cs="Times New Roman"/>
            <w:sz w:val="22"/>
            <w:szCs w:val="22"/>
            <w:rPrChange w:id="934" w:author="Bo Shen" w:date="2023-02-02T17:51:00Z">
              <w:rPr>
                <w:rFonts w:ascii="Times New Roman" w:hAnsi="Times New Roman" w:cs="Times New Roman"/>
              </w:rPr>
            </w:rPrChange>
          </w:rPr>
          <w:delText>activity</w:delText>
        </w:r>
      </w:del>
      <w:ins w:id="935" w:author="Bo Shen" w:date="2023-02-02T19:32:00Z">
        <w:r>
          <w:rPr>
            <w:rFonts w:ascii="Times New Roman" w:hAnsi="Times New Roman" w:cs="Times New Roman"/>
            <w:sz w:val="22"/>
            <w:szCs w:val="22"/>
          </w:rPr>
          <w:t>(</w:t>
        </w:r>
        <w:r w:rsidRPr="00FE2DFD">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936" w:author="Bo Shen" w:date="2023-02-02T17:51:00Z">
            <w:rPr>
              <w:rFonts w:ascii="Times New Roman" w:hAnsi="Times New Roman" w:cs="Times New Roman"/>
            </w:rPr>
          </w:rPrChange>
        </w:rPr>
        <w:t xml:space="preserve"> </w:t>
      </w:r>
      <w:del w:id="937" w:author="Bo Shen" w:date="2023-03-01T15:02:00Z">
        <w:r w:rsidRPr="00703A03" w:rsidDel="00FE2DFD">
          <w:rPr>
            <w:rFonts w:ascii="Times New Roman" w:hAnsi="Times New Roman" w:cs="Times New Roman"/>
            <w:sz w:val="22"/>
            <w:szCs w:val="22"/>
            <w:rPrChange w:id="938" w:author="Bo Shen" w:date="2023-02-02T17:51:00Z">
              <w:rPr>
                <w:rFonts w:ascii="Times New Roman" w:hAnsi="Times New Roman" w:cs="Times New Roman"/>
              </w:rPr>
            </w:rPrChange>
          </w:rPr>
          <w:delText>reaches a common decision bound</w:delText>
        </w:r>
      </w:del>
      <w:del w:id="939" w:author="Bo Shen" w:date="2023-02-02T19:31:00Z">
        <w:r w:rsidRPr="00703A03" w:rsidDel="002371E0">
          <w:rPr>
            <w:rFonts w:ascii="Times New Roman" w:hAnsi="Times New Roman" w:cs="Times New Roman"/>
            <w:sz w:val="22"/>
            <w:szCs w:val="22"/>
            <w:rPrChange w:id="940" w:author="Bo Shen" w:date="2023-02-02T17:51:00Z">
              <w:rPr>
                <w:rFonts w:ascii="Times New Roman" w:hAnsi="Times New Roman" w:cs="Times New Roman"/>
              </w:rPr>
            </w:rPrChange>
          </w:rPr>
          <w:delText xml:space="preserve"> and show little input dependence</w:delText>
        </w:r>
      </w:del>
      <w:ins w:id="941" w:author="Bo Shen" w:date="2023-03-01T15:02:00Z">
        <w:r w:rsidR="00FE2DFD">
          <w:rPr>
            <w:rFonts w:ascii="Times New Roman" w:hAnsi="Times New Roman" w:cs="Times New Roman"/>
            <w:sz w:val="22"/>
            <w:szCs w:val="22"/>
          </w:rPr>
          <w:t>and</w:t>
        </w:r>
      </w:ins>
      <w:del w:id="942" w:author="Bo Shen" w:date="2023-02-02T19:31:00Z">
        <w:r w:rsidRPr="00703A03" w:rsidDel="002371E0">
          <w:rPr>
            <w:rFonts w:ascii="Times New Roman" w:hAnsi="Times New Roman" w:cs="Times New Roman"/>
            <w:sz w:val="22"/>
            <w:szCs w:val="22"/>
            <w:rPrChange w:id="943"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944" w:author="Bo Shen" w:date="2023-02-02T17:51:00Z">
            <w:rPr>
              <w:rFonts w:ascii="Times New Roman" w:hAnsi="Times New Roman" w:cs="Times New Roman"/>
            </w:rPr>
          </w:rPrChange>
        </w:rPr>
        <w:t xml:space="preserve"> </w:t>
      </w:r>
      <w:del w:id="945" w:author="Bo Shen" w:date="2023-02-02T19:31:00Z">
        <w:r w:rsidRPr="00703A03" w:rsidDel="002371E0">
          <w:rPr>
            <w:rFonts w:ascii="Times New Roman" w:hAnsi="Times New Roman" w:cs="Times New Roman"/>
            <w:sz w:val="22"/>
            <w:szCs w:val="22"/>
            <w:rPrChange w:id="946"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947" w:author="Bo Shen" w:date="2023-02-02T17:51:00Z">
            <w:rPr>
              <w:rFonts w:ascii="Times New Roman" w:hAnsi="Times New Roman" w:cs="Times New Roman"/>
            </w:rPr>
          </w:rPrChange>
        </w:rPr>
        <w:t xml:space="preserve">unchosen </w:t>
      </w:r>
      <w:ins w:id="948" w:author="Bo Shen" w:date="2023-02-02T19:31:00Z">
        <w:r>
          <w:rPr>
            <w:rFonts w:ascii="Times New Roman" w:hAnsi="Times New Roman" w:cs="Times New Roman"/>
            <w:sz w:val="22"/>
            <w:szCs w:val="22"/>
          </w:rPr>
          <w:t>unit</w:t>
        </w:r>
      </w:ins>
      <w:ins w:id="949" w:author="Bo Shen" w:date="2023-03-01T15:02:00Z">
        <w:r w:rsidR="00FE2DFD">
          <w:rPr>
            <w:rFonts w:ascii="Times New Roman" w:hAnsi="Times New Roman" w:cs="Times New Roman"/>
            <w:sz w:val="22"/>
            <w:szCs w:val="22"/>
          </w:rPr>
          <w:t>s</w:t>
        </w:r>
      </w:ins>
      <w:ins w:id="950" w:author="Bo Shen" w:date="2023-02-02T19:31:00Z">
        <w:r>
          <w:rPr>
            <w:rFonts w:ascii="Times New Roman" w:hAnsi="Times New Roman" w:cs="Times New Roman"/>
            <w:sz w:val="22"/>
            <w:szCs w:val="22"/>
          </w:rPr>
          <w:t xml:space="preserve"> </w:t>
        </w:r>
      </w:ins>
      <w:del w:id="951" w:author="Bo Shen" w:date="2023-03-01T15:02:00Z">
        <w:r w:rsidRPr="00703A03" w:rsidDel="00FE2DFD">
          <w:rPr>
            <w:rFonts w:ascii="Times New Roman" w:hAnsi="Times New Roman" w:cs="Times New Roman"/>
            <w:sz w:val="22"/>
            <w:szCs w:val="22"/>
            <w:rPrChange w:id="952" w:author="Bo Shen" w:date="2023-02-02T17:51:00Z">
              <w:rPr>
                <w:rFonts w:ascii="Times New Roman" w:hAnsi="Times New Roman" w:cs="Times New Roman"/>
              </w:rPr>
            </w:rPrChange>
          </w:rPr>
          <w:delText>activity</w:delText>
        </w:r>
      </w:del>
      <w:ins w:id="953" w:author="Bo Shen" w:date="2023-02-02T19:31:00Z">
        <w:r>
          <w:rPr>
            <w:rFonts w:ascii="Times New Roman" w:hAnsi="Times New Roman" w:cs="Times New Roman"/>
            <w:sz w:val="22"/>
            <w:szCs w:val="22"/>
          </w:rPr>
          <w:t>(</w:t>
        </w:r>
        <w:r w:rsidRPr="002371E0">
          <w:rPr>
            <w:rFonts w:ascii="Times New Roman" w:hAnsi="Times New Roman" w:cs="Times New Roman"/>
            <w:b/>
            <w:bCs/>
            <w:sz w:val="22"/>
            <w:szCs w:val="22"/>
            <w:rPrChange w:id="954"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955" w:author="Bo Shen" w:date="2023-02-02T17:51:00Z">
            <w:rPr>
              <w:rFonts w:ascii="Times New Roman" w:hAnsi="Times New Roman" w:cs="Times New Roman"/>
            </w:rPr>
          </w:rPrChange>
        </w:rPr>
        <w:t xml:space="preserve"> </w:t>
      </w:r>
      <w:ins w:id="956" w:author="Bo Shen" w:date="2023-03-01T15:03:00Z">
        <w:r w:rsidR="00FE2DFD">
          <w:rPr>
            <w:rFonts w:ascii="Times New Roman" w:hAnsi="Times New Roman" w:cs="Times New Roman"/>
            <w:sz w:val="22"/>
            <w:szCs w:val="22"/>
          </w:rPr>
          <w:t>at the choice onset. The model activities were rescaled to the empirical threshold</w:t>
        </w:r>
      </w:ins>
      <w:ins w:id="957" w:author="Bo Shen" w:date="2023-03-01T15:04:00Z">
        <w:r w:rsidR="00FE2DFD">
          <w:rPr>
            <w:rFonts w:ascii="Times New Roman" w:hAnsi="Times New Roman" w:cs="Times New Roman"/>
            <w:sz w:val="22"/>
            <w:szCs w:val="22"/>
          </w:rPr>
          <w:t xml:space="preserve">, i.e., </w:t>
        </w:r>
      </w:ins>
      <w:ins w:id="958" w:author="Bo Shen" w:date="2023-03-01T15:03:00Z">
        <w:r w:rsidR="00FE2DFD">
          <w:rPr>
            <w:rFonts w:ascii="Times New Roman" w:hAnsi="Times New Roman" w:cs="Times New Roman"/>
            <w:sz w:val="22"/>
            <w:szCs w:val="22"/>
          </w:rPr>
          <w:t>mean value</w:t>
        </w:r>
      </w:ins>
      <w:ins w:id="959" w:author="Bo Shen" w:date="2023-03-01T15:04:00Z">
        <w:r w:rsidR="00FE2DFD">
          <w:rPr>
            <w:rFonts w:ascii="Times New Roman" w:hAnsi="Times New Roman" w:cs="Times New Roman"/>
            <w:sz w:val="22"/>
            <w:szCs w:val="22"/>
          </w:rPr>
          <w:t xml:space="preserve"> across conditions </w:t>
        </w:r>
      </w:ins>
      <w:ins w:id="960" w:author="Bo Shen" w:date="2023-03-01T15:03:00Z">
        <w:r w:rsidR="00FE2DFD">
          <w:rPr>
            <w:rFonts w:ascii="Times New Roman" w:hAnsi="Times New Roman" w:cs="Times New Roman"/>
            <w:sz w:val="22"/>
            <w:szCs w:val="22"/>
          </w:rPr>
          <w:t xml:space="preserve">at the time point indicated by arrow </w:t>
        </w:r>
        <w:r w:rsidR="00FE2DFD" w:rsidRPr="00FE2DFD">
          <w:rPr>
            <w:rFonts w:ascii="Times New Roman" w:hAnsi="Times New Roman" w:cs="Times New Roman"/>
            <w:b/>
            <w:bCs/>
            <w:sz w:val="22"/>
            <w:szCs w:val="22"/>
            <w:rPrChange w:id="961" w:author="Bo Shen" w:date="2023-03-01T15:03:00Z">
              <w:rPr>
                <w:rFonts w:ascii="Times New Roman" w:hAnsi="Times New Roman" w:cs="Times New Roman"/>
                <w:sz w:val="22"/>
                <w:szCs w:val="22"/>
              </w:rPr>
            </w:rPrChange>
          </w:rPr>
          <w:t>c</w:t>
        </w:r>
        <w:r w:rsidR="00FE2DFD">
          <w:rPr>
            <w:rFonts w:ascii="Times New Roman" w:hAnsi="Times New Roman" w:cs="Times New Roman"/>
            <w:sz w:val="22"/>
            <w:szCs w:val="22"/>
          </w:rPr>
          <w:t xml:space="preserve">. </w:t>
        </w:r>
      </w:ins>
      <w:ins w:id="962" w:author="Bo Shen" w:date="2023-03-01T15:04:00Z">
        <w:r w:rsidR="006B5C75">
          <w:rPr>
            <w:rFonts w:ascii="Times New Roman" w:hAnsi="Times New Roman" w:cs="Times New Roman"/>
            <w:sz w:val="22"/>
            <w:szCs w:val="22"/>
          </w:rPr>
          <w:t>The RMSE</w:t>
        </w:r>
      </w:ins>
      <w:ins w:id="963" w:author="Bo Shen" w:date="2023-03-01T15:06:00Z">
        <w:r w:rsidR="007D12D5">
          <w:rPr>
            <w:rFonts w:ascii="Times New Roman" w:hAnsi="Times New Roman" w:cs="Times New Roman"/>
            <w:sz w:val="22"/>
            <w:szCs w:val="22"/>
          </w:rPr>
          <w:t xml:space="preserve"> </w:t>
        </w:r>
      </w:ins>
      <w:ins w:id="964" w:author="Bo Shen" w:date="2023-03-01T15:05:00Z">
        <w:r w:rsidR="006B5C75">
          <w:rPr>
            <w:rFonts w:ascii="Times New Roman" w:hAnsi="Times New Roman" w:cs="Times New Roman"/>
            <w:sz w:val="22"/>
            <w:szCs w:val="22"/>
          </w:rPr>
          <w:t>at</w:t>
        </w:r>
      </w:ins>
      <w:ins w:id="965" w:author="Bo Shen" w:date="2023-03-01T15:06:00Z">
        <w:r w:rsidR="00B83C71">
          <w:rPr>
            <w:rFonts w:ascii="Times New Roman" w:hAnsi="Times New Roman" w:cs="Times New Roman"/>
            <w:sz w:val="22"/>
            <w:szCs w:val="22"/>
          </w:rPr>
          <w:t xml:space="preserve"> the</w:t>
        </w:r>
      </w:ins>
      <w:ins w:id="966" w:author="Bo Shen" w:date="2023-03-01T15:05:00Z">
        <w:r w:rsidR="006B5C75">
          <w:rPr>
            <w:rFonts w:ascii="Times New Roman" w:hAnsi="Times New Roman" w:cs="Times New Roman"/>
            <w:sz w:val="22"/>
            <w:szCs w:val="22"/>
          </w:rPr>
          <w:t xml:space="preserve"> </w:t>
        </w:r>
        <w:r w:rsidR="00C412EC">
          <w:rPr>
            <w:rFonts w:ascii="Times New Roman" w:hAnsi="Times New Roman" w:cs="Times New Roman"/>
            <w:sz w:val="22"/>
            <w:szCs w:val="22"/>
          </w:rPr>
          <w:t>median RT</w:t>
        </w:r>
        <w:r w:rsidR="006B5C75">
          <w:rPr>
            <w:rFonts w:ascii="Times New Roman" w:hAnsi="Times New Roman" w:cs="Times New Roman"/>
            <w:sz w:val="22"/>
            <w:szCs w:val="22"/>
          </w:rPr>
          <w:t xml:space="preserve"> and choice onset</w:t>
        </w:r>
      </w:ins>
      <w:ins w:id="967" w:author="Bo Shen" w:date="2023-03-01T15:04:00Z">
        <w:r w:rsidR="006B5C75">
          <w:rPr>
            <w:rFonts w:ascii="Times New Roman" w:hAnsi="Times New Roman" w:cs="Times New Roman"/>
            <w:sz w:val="22"/>
            <w:szCs w:val="22"/>
          </w:rPr>
          <w:t xml:space="preserve"> </w:t>
        </w:r>
      </w:ins>
      <w:ins w:id="968" w:author="Bo Shen" w:date="2023-03-01T15:05:00Z">
        <w:r w:rsidR="006B5C75">
          <w:rPr>
            <w:rFonts w:ascii="Times New Roman" w:hAnsi="Times New Roman" w:cs="Times New Roman"/>
            <w:sz w:val="22"/>
            <w:szCs w:val="22"/>
          </w:rPr>
          <w:t>were</w:t>
        </w:r>
      </w:ins>
      <w:ins w:id="969" w:author="Bo Shen" w:date="2023-03-01T15:04:00Z">
        <w:r w:rsidR="006B5C75">
          <w:rPr>
            <w:rFonts w:ascii="Times New Roman" w:hAnsi="Times New Roman" w:cs="Times New Roman"/>
            <w:sz w:val="22"/>
            <w:szCs w:val="22"/>
          </w:rPr>
          <w:t xml:space="preserve"> calculated and indicated</w:t>
        </w:r>
      </w:ins>
      <w:ins w:id="970" w:author="Bo Shen" w:date="2023-03-01T15:05:00Z">
        <w:r w:rsidR="006B5C75">
          <w:rPr>
            <w:rFonts w:ascii="Times New Roman" w:hAnsi="Times New Roman" w:cs="Times New Roman"/>
            <w:sz w:val="22"/>
            <w:szCs w:val="22"/>
          </w:rPr>
          <w:t xml:space="preserve"> on the panels. </w:t>
        </w:r>
      </w:ins>
      <w:del w:id="971" w:author="Bo Shen" w:date="2023-03-01T15:03:00Z">
        <w:r w:rsidRPr="00703A03" w:rsidDel="00FE2DFD">
          <w:rPr>
            <w:rFonts w:ascii="Times New Roman" w:hAnsi="Times New Roman" w:cs="Times New Roman"/>
            <w:sz w:val="22"/>
            <w:szCs w:val="22"/>
            <w:rPrChange w:id="972" w:author="Bo Shen" w:date="2023-02-02T17:51:00Z">
              <w:rPr>
                <w:rFonts w:ascii="Times New Roman" w:hAnsi="Times New Roman" w:cs="Times New Roman"/>
              </w:rPr>
            </w:rPrChange>
          </w:rPr>
          <w:delText xml:space="preserve">remains </w:delText>
        </w:r>
      </w:del>
      <w:del w:id="973" w:author="Bo Shen" w:date="2023-02-03T10:17:00Z">
        <w:r w:rsidRPr="00703A03" w:rsidDel="00481840">
          <w:rPr>
            <w:rFonts w:ascii="Times New Roman" w:hAnsi="Times New Roman" w:cs="Times New Roman"/>
            <w:sz w:val="22"/>
            <w:szCs w:val="22"/>
            <w:rPrChange w:id="974" w:author="Bo Shen" w:date="2023-02-02T17:51:00Z">
              <w:rPr>
                <w:rFonts w:ascii="Times New Roman" w:hAnsi="Times New Roman" w:cs="Times New Roman"/>
              </w:rPr>
            </w:rPrChange>
          </w:rPr>
          <w:delText>at lower level</w:delText>
        </w:r>
      </w:del>
      <w:del w:id="975" w:author="Bo Shen" w:date="2023-03-01T15:03:00Z">
        <w:r w:rsidRPr="00703A03" w:rsidDel="00FE2DFD">
          <w:rPr>
            <w:rFonts w:ascii="Times New Roman" w:hAnsi="Times New Roman" w:cs="Times New Roman"/>
            <w:sz w:val="22"/>
            <w:szCs w:val="22"/>
            <w:rPrChange w:id="976" w:author="Bo Shen" w:date="2023-02-02T17:51:00Z">
              <w:rPr>
                <w:rFonts w:ascii="Times New Roman" w:hAnsi="Times New Roman" w:cs="Times New Roman"/>
              </w:rPr>
            </w:rPrChange>
          </w:rPr>
          <w:delText>s, graded coding of input strengths.</w:delText>
        </w:r>
      </w:del>
      <w:ins w:id="977" w:author="Bo Shen" w:date="2023-02-02T17:54:00Z">
        <w:r>
          <w:rPr>
            <w:rFonts w:ascii="Times New Roman" w:hAnsi="Times New Roman" w:cs="Times New Roman"/>
            <w:sz w:val="22"/>
            <w:szCs w:val="22"/>
          </w:rPr>
          <w:t xml:space="preserve">The best-fitting parameters </w:t>
        </w:r>
      </w:ins>
      <w:ins w:id="978" w:author="Bo Shen" w:date="2023-02-03T10:56:00Z">
        <w:r>
          <w:rPr>
            <w:rFonts w:ascii="Times New Roman" w:hAnsi="Times New Roman" w:cs="Times New Roman"/>
            <w:sz w:val="22"/>
            <w:szCs w:val="22"/>
          </w:rPr>
          <w:t>were</w:t>
        </w:r>
      </w:ins>
      <w:ins w:id="979" w:author="Bo Shen" w:date="2023-02-02T17:54:00Z">
        <w:r w:rsidRPr="00680930">
          <w:rPr>
            <w:rFonts w:ascii="Times New Roman" w:hAnsi="Times New Roman" w:cs="Times New Roman"/>
            <w:sz w:val="22"/>
            <w:szCs w:val="22"/>
          </w:rPr>
          <w:t xml:space="preserve"> </w:t>
        </w:r>
      </w:ins>
      <w:ins w:id="980" w:author="Bo Shen" w:date="2023-02-03T11:05:00Z">
        <w:r>
          <w:rPr>
            <w:rFonts w:ascii="Times New Roman" w:hAnsi="Times New Roman" w:cs="Times New Roman"/>
            <w:sz w:val="22"/>
            <w:szCs w:val="22"/>
          </w:rPr>
          <w:t xml:space="preserve">self-excitation </w:t>
        </w:r>
      </w:ins>
      <m:oMath>
        <m:r>
          <w:ins w:id="981" w:author="Bo Shen" w:date="2023-02-02T17:54:00Z">
            <w:rPr>
              <w:rFonts w:ascii="Cambria Math" w:hAnsi="Cambria Math" w:cs="Times New Roman"/>
              <w:sz w:val="22"/>
              <w:szCs w:val="22"/>
              <w:lang w:eastAsia="zh-TW"/>
            </w:rPr>
            <m:t>J</m:t>
          </w:ins>
        </m:r>
        <m:sSub>
          <m:sSubPr>
            <m:ctrlPr>
              <w:ins w:id="982" w:author="Bo Shen" w:date="2023-02-02T17:54:00Z">
                <w:rPr>
                  <w:rFonts w:ascii="Cambria Math" w:hAnsi="Cambria Math" w:cs="Times New Roman"/>
                  <w:i/>
                  <w:sz w:val="22"/>
                  <w:szCs w:val="22"/>
                  <w:lang w:eastAsia="zh-TW"/>
                </w:rPr>
              </w:ins>
            </m:ctrlPr>
          </m:sSubPr>
          <m:e>
            <m:r>
              <w:ins w:id="983" w:author="Bo Shen" w:date="2023-02-02T17:54:00Z">
                <w:rPr>
                  <w:rFonts w:ascii="Cambria Math" w:hAnsi="Cambria Math" w:cs="Times New Roman"/>
                  <w:sz w:val="22"/>
                  <w:szCs w:val="22"/>
                  <w:lang w:eastAsia="zh-TW"/>
                </w:rPr>
                <m:t>N</m:t>
              </w:ins>
            </m:r>
          </m:e>
          <m:sub>
            <m:r>
              <w:ins w:id="984" w:author="Bo Shen" w:date="2023-02-02T17:54:00Z">
                <w:rPr>
                  <w:rFonts w:ascii="Cambria Math" w:hAnsi="Cambria Math" w:cs="Times New Roman"/>
                  <w:sz w:val="22"/>
                  <w:szCs w:val="22"/>
                  <w:lang w:eastAsia="zh-TW"/>
                </w:rPr>
                <m:t>1,1</m:t>
              </w:ins>
            </m:r>
          </m:sub>
        </m:sSub>
        <m:r>
          <w:ins w:id="985" w:author="Bo Shen" w:date="2023-02-02T17:54:00Z">
            <w:rPr>
              <w:rFonts w:ascii="Cambria Math" w:hAnsi="Cambria Math" w:cs="Times New Roman"/>
              <w:sz w:val="22"/>
              <w:szCs w:val="22"/>
              <w:lang w:eastAsia="zh-TW"/>
            </w:rPr>
            <m:t>=J</m:t>
          </w:ins>
        </m:r>
        <m:sSub>
          <m:sSubPr>
            <m:ctrlPr>
              <w:ins w:id="986" w:author="Bo Shen" w:date="2023-02-02T17:54:00Z">
                <w:rPr>
                  <w:rFonts w:ascii="Cambria Math" w:hAnsi="Cambria Math" w:cs="Times New Roman"/>
                  <w:i/>
                  <w:sz w:val="22"/>
                  <w:szCs w:val="22"/>
                  <w:lang w:eastAsia="zh-TW"/>
                </w:rPr>
              </w:ins>
            </m:ctrlPr>
          </m:sSubPr>
          <m:e>
            <m:r>
              <w:ins w:id="987" w:author="Bo Shen" w:date="2023-02-02T17:54:00Z">
                <w:rPr>
                  <w:rFonts w:ascii="Cambria Math" w:hAnsi="Cambria Math" w:cs="Times New Roman"/>
                  <w:sz w:val="22"/>
                  <w:szCs w:val="22"/>
                  <w:lang w:eastAsia="zh-TW"/>
                </w:rPr>
                <m:t>N</m:t>
              </w:ins>
            </m:r>
          </m:e>
          <m:sub>
            <m:r>
              <w:ins w:id="988" w:author="Bo Shen" w:date="2023-02-02T17:54:00Z">
                <w:rPr>
                  <w:rFonts w:ascii="Cambria Math" w:hAnsi="Cambria Math" w:cs="Times New Roman"/>
                  <w:sz w:val="22"/>
                  <w:szCs w:val="22"/>
                  <w:lang w:eastAsia="zh-TW"/>
                </w:rPr>
                <m:t>2,2</m:t>
              </w:ins>
            </m:r>
          </m:sub>
        </m:sSub>
        <m:r>
          <w:ins w:id="989" w:author="Bo Shen" w:date="2023-02-02T17:54:00Z">
            <w:rPr>
              <w:rFonts w:ascii="Cambria Math" w:hAnsi="Cambria Math" w:cs="Times New Roman"/>
              <w:sz w:val="22"/>
              <w:szCs w:val="22"/>
              <w:lang w:eastAsia="zh-TW"/>
            </w:rPr>
            <m:t>=.2632</m:t>
          </w:ins>
        </m:r>
      </m:oMath>
      <w:ins w:id="990" w:author="Bo Shen" w:date="2023-02-02T17:54:00Z">
        <w:r w:rsidRPr="0020720A">
          <w:rPr>
            <w:rFonts w:ascii="Times New Roman" w:hAnsi="Times New Roman" w:cs="Times New Roman"/>
            <w:sz w:val="22"/>
            <w:szCs w:val="22"/>
            <w:lang w:eastAsia="zh-TW"/>
          </w:rPr>
          <w:t>,</w:t>
        </w:r>
      </w:ins>
      <w:ins w:id="991" w:author="Bo Shen" w:date="2023-02-03T11:05:00Z">
        <w:r>
          <w:rPr>
            <w:rFonts w:ascii="Times New Roman" w:hAnsi="Times New Roman" w:cs="Times New Roman"/>
            <w:sz w:val="22"/>
            <w:szCs w:val="22"/>
            <w:lang w:eastAsia="zh-TW"/>
          </w:rPr>
          <w:t xml:space="preserve"> </w:t>
        </w:r>
      </w:ins>
      <w:ins w:id="992" w:author="Bo Shen" w:date="2023-02-03T11:09:00Z">
        <w:r>
          <w:rPr>
            <w:rFonts w:ascii="Times New Roman" w:hAnsi="Times New Roman" w:cs="Times New Roman"/>
            <w:sz w:val="22"/>
            <w:szCs w:val="22"/>
            <w:lang w:eastAsia="zh-TW"/>
          </w:rPr>
          <w:t>mutual</w:t>
        </w:r>
      </w:ins>
      <w:ins w:id="993" w:author="Bo Shen" w:date="2023-02-03T11:05:00Z">
        <w:r>
          <w:rPr>
            <w:rFonts w:ascii="Times New Roman" w:hAnsi="Times New Roman" w:cs="Times New Roman"/>
            <w:sz w:val="22"/>
            <w:szCs w:val="22"/>
            <w:lang w:eastAsia="zh-TW"/>
          </w:rPr>
          <w:t xml:space="preserve"> inhibition</w:t>
        </w:r>
      </w:ins>
      <w:ins w:id="994" w:author="Bo Shen" w:date="2023-02-02T17:54:00Z">
        <w:r w:rsidRPr="0020720A">
          <w:rPr>
            <w:rFonts w:ascii="Times New Roman" w:hAnsi="Times New Roman" w:cs="Times New Roman"/>
            <w:sz w:val="22"/>
            <w:szCs w:val="22"/>
            <w:lang w:eastAsia="zh-TW"/>
          </w:rPr>
          <w:t xml:space="preserve"> </w:t>
        </w:r>
      </w:ins>
      <m:oMath>
        <m:r>
          <w:ins w:id="995" w:author="Bo Shen" w:date="2023-02-02T17:54:00Z">
            <w:rPr>
              <w:rFonts w:ascii="Cambria Math" w:hAnsi="Cambria Math" w:cs="Times New Roman"/>
              <w:sz w:val="22"/>
              <w:szCs w:val="22"/>
              <w:lang w:eastAsia="zh-TW"/>
            </w:rPr>
            <m:t>J</m:t>
          </w:ins>
        </m:r>
        <m:sSub>
          <m:sSubPr>
            <m:ctrlPr>
              <w:ins w:id="996" w:author="Bo Shen" w:date="2023-02-02T17:54:00Z">
                <w:rPr>
                  <w:rFonts w:ascii="Cambria Math" w:hAnsi="Cambria Math" w:cs="Times New Roman"/>
                  <w:i/>
                  <w:sz w:val="22"/>
                  <w:szCs w:val="22"/>
                  <w:lang w:eastAsia="zh-TW"/>
                </w:rPr>
              </w:ins>
            </m:ctrlPr>
          </m:sSubPr>
          <m:e>
            <m:r>
              <w:ins w:id="997" w:author="Bo Shen" w:date="2023-02-02T17:54:00Z">
                <w:rPr>
                  <w:rFonts w:ascii="Cambria Math" w:hAnsi="Cambria Math" w:cs="Times New Roman"/>
                  <w:sz w:val="22"/>
                  <w:szCs w:val="22"/>
                  <w:lang w:eastAsia="zh-TW"/>
                </w:rPr>
                <m:t>N</m:t>
              </w:ins>
            </m:r>
          </m:e>
          <m:sub>
            <m:r>
              <w:ins w:id="998" w:author="Bo Shen" w:date="2023-02-02T17:54:00Z">
                <w:rPr>
                  <w:rFonts w:ascii="Cambria Math" w:hAnsi="Cambria Math" w:cs="Times New Roman"/>
                  <w:sz w:val="22"/>
                  <w:szCs w:val="22"/>
                  <w:lang w:eastAsia="zh-TW"/>
                </w:rPr>
                <m:t>1,2</m:t>
              </w:ins>
            </m:r>
          </m:sub>
        </m:sSub>
        <m:r>
          <w:ins w:id="999" w:author="Bo Shen" w:date="2023-02-02T17:54:00Z">
            <w:rPr>
              <w:rFonts w:ascii="Cambria Math" w:hAnsi="Cambria Math" w:cs="Times New Roman"/>
              <w:sz w:val="22"/>
              <w:szCs w:val="22"/>
              <w:lang w:eastAsia="zh-TW"/>
            </w:rPr>
            <m:t>=J</m:t>
          </w:ins>
        </m:r>
        <m:sSub>
          <m:sSubPr>
            <m:ctrlPr>
              <w:ins w:id="1000" w:author="Bo Shen" w:date="2023-02-02T17:54:00Z">
                <w:rPr>
                  <w:rFonts w:ascii="Cambria Math" w:hAnsi="Cambria Math" w:cs="Times New Roman"/>
                  <w:i/>
                  <w:sz w:val="22"/>
                  <w:szCs w:val="22"/>
                  <w:lang w:eastAsia="zh-TW"/>
                </w:rPr>
              </w:ins>
            </m:ctrlPr>
          </m:sSubPr>
          <m:e>
            <m:r>
              <w:ins w:id="1001" w:author="Bo Shen" w:date="2023-02-02T17:54:00Z">
                <w:rPr>
                  <w:rFonts w:ascii="Cambria Math" w:hAnsi="Cambria Math" w:cs="Times New Roman"/>
                  <w:sz w:val="22"/>
                  <w:szCs w:val="22"/>
                  <w:lang w:eastAsia="zh-TW"/>
                </w:rPr>
                <m:t>N</m:t>
              </w:ins>
            </m:r>
          </m:e>
          <m:sub>
            <m:r>
              <w:ins w:id="1002" w:author="Bo Shen" w:date="2023-02-02T17:54:00Z">
                <w:rPr>
                  <w:rFonts w:ascii="Cambria Math" w:hAnsi="Cambria Math" w:cs="Times New Roman"/>
                  <w:sz w:val="22"/>
                  <w:szCs w:val="22"/>
                  <w:lang w:eastAsia="zh-TW"/>
                </w:rPr>
                <m:t>2,1</m:t>
              </w:ins>
            </m:r>
          </m:sub>
        </m:sSub>
        <m:r>
          <w:ins w:id="1003" w:author="Bo Shen" w:date="2023-02-02T17:54:00Z">
            <w:rPr>
              <w:rFonts w:ascii="Cambria Math" w:hAnsi="Cambria Math" w:cs="Times New Roman"/>
              <w:sz w:val="22"/>
              <w:szCs w:val="22"/>
              <w:lang w:eastAsia="zh-TW"/>
            </w:rPr>
            <m:t>=.0224</m:t>
          </w:ins>
        </m:r>
      </m:oMath>
      <w:ins w:id="1004" w:author="Bo Shen" w:date="2023-02-02T17:54:00Z">
        <w:r w:rsidRPr="0020720A">
          <w:rPr>
            <w:rFonts w:ascii="Times New Roman" w:hAnsi="Times New Roman" w:cs="Times New Roman"/>
            <w:sz w:val="22"/>
            <w:szCs w:val="22"/>
            <w:lang w:eastAsia="zh-TW"/>
          </w:rPr>
          <w:t>,</w:t>
        </w:r>
      </w:ins>
      <w:ins w:id="1005" w:author="Bo Shen" w:date="2023-02-03T11:05:00Z">
        <w:r>
          <w:rPr>
            <w:rFonts w:ascii="Times New Roman" w:hAnsi="Times New Roman" w:cs="Times New Roman"/>
            <w:sz w:val="22"/>
            <w:szCs w:val="22"/>
            <w:lang w:eastAsia="zh-TW"/>
          </w:rPr>
          <w:t xml:space="preserve"> </w:t>
        </w:r>
      </w:ins>
      <w:ins w:id="1006" w:author="Bo Shen" w:date="2023-02-03T11:09:00Z">
        <w:r>
          <w:rPr>
            <w:rFonts w:ascii="Times New Roman" w:hAnsi="Times New Roman" w:cs="Times New Roman"/>
            <w:sz w:val="22"/>
            <w:szCs w:val="22"/>
            <w:lang w:eastAsia="zh-TW"/>
          </w:rPr>
          <w:t>non-selective</w:t>
        </w:r>
      </w:ins>
      <w:ins w:id="1007" w:author="Bo Shen" w:date="2023-02-03T11:05:00Z">
        <w:r>
          <w:rPr>
            <w:rFonts w:ascii="Times New Roman" w:hAnsi="Times New Roman" w:cs="Times New Roman"/>
            <w:sz w:val="22"/>
            <w:szCs w:val="22"/>
            <w:lang w:eastAsia="zh-TW"/>
          </w:rPr>
          <w:t xml:space="preserve"> input</w:t>
        </w:r>
      </w:ins>
      <w:ins w:id="1008" w:author="Bo Shen" w:date="2023-02-02T17:54:00Z">
        <w:r w:rsidRPr="0020720A">
          <w:rPr>
            <w:rFonts w:ascii="Times New Roman" w:hAnsi="Times New Roman" w:cs="Times New Roman"/>
            <w:sz w:val="22"/>
            <w:szCs w:val="22"/>
            <w:lang w:eastAsia="zh-TW"/>
          </w:rPr>
          <w:t xml:space="preserve"> </w:t>
        </w:r>
      </w:ins>
      <m:oMath>
        <m:sSub>
          <m:sSubPr>
            <m:ctrlPr>
              <w:ins w:id="1009" w:author="Bo Shen" w:date="2023-02-02T17:54:00Z">
                <w:rPr>
                  <w:rFonts w:ascii="Cambria Math" w:hAnsi="Cambria Math" w:cs="Times New Roman"/>
                  <w:i/>
                  <w:sz w:val="22"/>
                  <w:szCs w:val="22"/>
                  <w:lang w:eastAsia="zh-TW"/>
                </w:rPr>
              </w:ins>
            </m:ctrlPr>
          </m:sSubPr>
          <m:e>
            <m:r>
              <w:ins w:id="1010" w:author="Bo Shen" w:date="2023-02-02T17:54:00Z">
                <w:rPr>
                  <w:rFonts w:ascii="Cambria Math" w:hAnsi="Cambria Math" w:cs="Times New Roman"/>
                  <w:sz w:val="22"/>
                  <w:szCs w:val="22"/>
                  <w:lang w:eastAsia="zh-TW"/>
                </w:rPr>
                <m:t>I</m:t>
              </w:ins>
            </m:r>
          </m:e>
          <m:sub>
            <m:r>
              <w:ins w:id="1011" w:author="Bo Shen" w:date="2023-02-02T17:54:00Z">
                <w:rPr>
                  <w:rFonts w:ascii="Cambria Math" w:hAnsi="Cambria Math" w:cs="Times New Roman"/>
                  <w:sz w:val="22"/>
                  <w:szCs w:val="22"/>
                  <w:lang w:eastAsia="zh-TW"/>
                </w:rPr>
                <m:t>0</m:t>
              </w:ins>
            </m:r>
          </m:sub>
        </m:sSub>
        <m:r>
          <w:ins w:id="1012" w:author="Bo Shen" w:date="2023-02-02T17:54:00Z">
            <w:rPr>
              <w:rFonts w:ascii="Cambria Math" w:hAnsi="Cambria Math" w:cs="Times New Roman"/>
              <w:sz w:val="22"/>
              <w:szCs w:val="22"/>
              <w:lang w:eastAsia="zh-TW"/>
            </w:rPr>
            <m:t>=.2647</m:t>
          </w:ins>
        </m:r>
      </m:oMath>
      <w:ins w:id="1013" w:author="Bo Shen" w:date="2023-02-02T17:54:00Z">
        <w:r w:rsidRPr="0020720A">
          <w:rPr>
            <w:rFonts w:ascii="Times New Roman" w:hAnsi="Times New Roman" w:cs="Times New Roman"/>
            <w:sz w:val="22"/>
            <w:szCs w:val="22"/>
            <w:lang w:eastAsia="zh-TW"/>
          </w:rPr>
          <w:t xml:space="preserve">, </w:t>
        </w:r>
      </w:ins>
      <w:ins w:id="1014" w:author="Bo Shen" w:date="2023-02-03T11:06:00Z">
        <w:r>
          <w:rPr>
            <w:rFonts w:ascii="Times New Roman" w:hAnsi="Times New Roman" w:cs="Times New Roman"/>
            <w:sz w:val="22"/>
            <w:szCs w:val="22"/>
            <w:lang w:eastAsia="zh-TW"/>
          </w:rPr>
          <w:t xml:space="preserve">noise </w:t>
        </w:r>
      </w:ins>
      <w:ins w:id="1015" w:author="Bo Shen" w:date="2023-02-03T11:09:00Z">
        <w:r>
          <w:rPr>
            <w:rFonts w:ascii="Times New Roman" w:hAnsi="Times New Roman" w:cs="Times New Roman"/>
            <w:sz w:val="22"/>
            <w:szCs w:val="22"/>
            <w:lang w:eastAsia="zh-TW"/>
          </w:rPr>
          <w:t>amplitude</w:t>
        </w:r>
      </w:ins>
      <w:ins w:id="1016" w:author="Bo Shen" w:date="2023-02-03T11:06:00Z">
        <w:r>
          <w:rPr>
            <w:rFonts w:ascii="Times New Roman" w:hAnsi="Times New Roman" w:cs="Times New Roman"/>
            <w:sz w:val="22"/>
            <w:szCs w:val="22"/>
            <w:lang w:eastAsia="zh-TW"/>
          </w:rPr>
          <w:t xml:space="preserve"> </w:t>
        </w:r>
      </w:ins>
      <m:oMath>
        <m:sSub>
          <m:sSubPr>
            <m:ctrlPr>
              <w:ins w:id="1017" w:author="Bo Shen" w:date="2023-02-02T17:54:00Z">
                <w:rPr>
                  <w:rFonts w:ascii="Cambria Math" w:hAnsi="Cambria Math" w:cs="Times New Roman"/>
                  <w:i/>
                  <w:sz w:val="22"/>
                  <w:szCs w:val="22"/>
                  <w:lang w:eastAsia="zh-TW"/>
                </w:rPr>
              </w:ins>
            </m:ctrlPr>
          </m:sSubPr>
          <m:e>
            <m:r>
              <w:ins w:id="1018" w:author="Bo Shen" w:date="2023-02-02T17:54:00Z">
                <w:rPr>
                  <w:rFonts w:ascii="Cambria Math" w:hAnsi="Cambria Math" w:cs="Times New Roman"/>
                  <w:sz w:val="22"/>
                  <w:szCs w:val="22"/>
                  <w:lang w:eastAsia="zh-TW"/>
                </w:rPr>
                <m:t>σ</m:t>
              </w:ins>
            </m:r>
          </m:e>
          <m:sub>
            <m:r>
              <w:ins w:id="1019" w:author="Bo Shen" w:date="2023-02-02T17:54:00Z">
                <w:rPr>
                  <w:rFonts w:ascii="Cambria Math" w:hAnsi="Cambria Math" w:cs="Times New Roman"/>
                  <w:sz w:val="22"/>
                  <w:szCs w:val="22"/>
                  <w:lang w:eastAsia="zh-TW"/>
                </w:rPr>
                <m:t>noise</m:t>
              </w:ins>
            </m:r>
          </m:sub>
        </m:sSub>
        <m:r>
          <w:ins w:id="1020" w:author="Bo Shen" w:date="2023-02-02T17:54:00Z">
            <w:rPr>
              <w:rFonts w:ascii="Cambria Math" w:hAnsi="Cambria Math" w:cs="Times New Roman"/>
              <w:sz w:val="22"/>
              <w:szCs w:val="22"/>
              <w:lang w:eastAsia="zh-TW"/>
            </w:rPr>
            <m:t>=.0709</m:t>
          </w:ins>
        </m:r>
      </m:oMath>
      <w:ins w:id="1021" w:author="Bo Shen" w:date="2023-02-02T17:54:00Z">
        <w:r w:rsidRPr="0020720A">
          <w:rPr>
            <w:rFonts w:ascii="Times New Roman" w:hAnsi="Times New Roman" w:cs="Times New Roman"/>
            <w:sz w:val="22"/>
            <w:szCs w:val="22"/>
            <w:lang w:eastAsia="zh-TW"/>
          </w:rPr>
          <w:t>,</w:t>
        </w:r>
      </w:ins>
      <w:ins w:id="1022" w:author="Bo Shen" w:date="2023-02-03T11:09:00Z">
        <w:r>
          <w:rPr>
            <w:rFonts w:ascii="Times New Roman" w:hAnsi="Times New Roman" w:cs="Times New Roman"/>
            <w:sz w:val="22"/>
            <w:szCs w:val="22"/>
            <w:lang w:eastAsia="zh-TW"/>
          </w:rPr>
          <w:t xml:space="preserve"> input scale</w:t>
        </w:r>
      </w:ins>
      <w:ins w:id="1023" w:author="Bo Shen" w:date="2023-02-02T17:54:00Z">
        <w:r w:rsidRPr="0020720A">
          <w:rPr>
            <w:rFonts w:ascii="Times New Roman" w:hAnsi="Times New Roman" w:cs="Times New Roman"/>
            <w:sz w:val="22"/>
            <w:szCs w:val="22"/>
            <w:lang w:eastAsia="zh-TW"/>
          </w:rPr>
          <w:t xml:space="preserve"> </w:t>
        </w:r>
      </w:ins>
      <m:oMath>
        <m:sSub>
          <m:sSubPr>
            <m:ctrlPr>
              <w:ins w:id="1024" w:author="Bo Shen" w:date="2023-02-02T17:54:00Z">
                <w:rPr>
                  <w:rFonts w:ascii="Cambria Math" w:hAnsi="Cambria Math" w:cs="Times New Roman"/>
                  <w:i/>
                  <w:sz w:val="22"/>
                  <w:szCs w:val="22"/>
                  <w:lang w:eastAsia="zh-TW"/>
                </w:rPr>
              </w:ins>
            </m:ctrlPr>
          </m:sSubPr>
          <m:e>
            <m:r>
              <w:ins w:id="1025" w:author="Bo Shen" w:date="2023-02-02T17:54:00Z">
                <w:rPr>
                  <w:rFonts w:ascii="Cambria Math" w:hAnsi="Cambria Math" w:cs="Times New Roman"/>
                  <w:sz w:val="22"/>
                  <w:szCs w:val="22"/>
                  <w:lang w:eastAsia="zh-TW"/>
                </w:rPr>
                <m:t>μ</m:t>
              </w:ins>
            </m:r>
          </m:e>
          <m:sub>
            <m:r>
              <w:ins w:id="1026" w:author="Bo Shen" w:date="2023-02-02T17:54:00Z">
                <w:rPr>
                  <w:rFonts w:ascii="Cambria Math" w:hAnsi="Cambria Math" w:cs="Times New Roman"/>
                  <w:sz w:val="22"/>
                  <w:szCs w:val="22"/>
                  <w:lang w:eastAsia="zh-TW"/>
                </w:rPr>
                <m:t>0</m:t>
              </w:ins>
            </m:r>
          </m:sub>
        </m:sSub>
        <m:r>
          <w:ins w:id="1027" w:author="Bo Shen" w:date="2023-02-02T17:54:00Z">
            <w:rPr>
              <w:rFonts w:ascii="Cambria Math" w:hAnsi="Cambria Math" w:cs="Times New Roman"/>
              <w:sz w:val="22"/>
              <w:szCs w:val="22"/>
              <w:lang w:eastAsia="zh-TW"/>
            </w:rPr>
            <m:t>=55.63</m:t>
          </w:ins>
        </m:r>
      </m:oMath>
      <w:ins w:id="1028" w:author="Bo Shen" w:date="2023-02-02T17:54:00Z">
        <w:r w:rsidRPr="0020720A">
          <w:rPr>
            <w:rFonts w:ascii="Times New Roman" w:hAnsi="Times New Roman" w:cs="Times New Roman"/>
            <w:sz w:val="22"/>
            <w:szCs w:val="22"/>
            <w:lang w:eastAsia="zh-TW"/>
          </w:rPr>
          <w:t xml:space="preserve">, </w:t>
        </w:r>
      </w:ins>
      <w:ins w:id="1029" w:author="Bo Shen" w:date="2023-02-03T11:09:00Z">
        <w:r>
          <w:rPr>
            <w:rFonts w:ascii="Times New Roman" w:hAnsi="Times New Roman" w:cs="Times New Roman"/>
            <w:sz w:val="22"/>
            <w:szCs w:val="22"/>
            <w:lang w:eastAsia="zh-TW"/>
          </w:rPr>
          <w:t>synaptic kin</w:t>
        </w:r>
      </w:ins>
      <w:ins w:id="1030" w:author="Bo Shen" w:date="2023-02-03T11:10:00Z">
        <w:r>
          <w:rPr>
            <w:rFonts w:ascii="Times New Roman" w:hAnsi="Times New Roman" w:cs="Times New Roman"/>
            <w:sz w:val="22"/>
            <w:szCs w:val="22"/>
            <w:lang w:eastAsia="zh-TW"/>
          </w:rPr>
          <w:t xml:space="preserve">etic parameter </w:t>
        </w:r>
      </w:ins>
      <m:oMath>
        <m:r>
          <w:ins w:id="1031" w:author="Bo Shen" w:date="2023-02-02T17:54:00Z">
            <w:rPr>
              <w:rFonts w:ascii="Cambria Math" w:hAnsi="Cambria Math" w:cs="Times New Roman"/>
              <w:sz w:val="22"/>
              <w:szCs w:val="22"/>
            </w:rPr>
            <m:t>γ=.5887</m:t>
          </w:ins>
        </m:r>
      </m:oMath>
      <w:ins w:id="1032" w:author="Bo Shen" w:date="2023-02-02T17:54:00Z">
        <w:r w:rsidRPr="0020720A">
          <w:rPr>
            <w:rFonts w:ascii="Times New Roman" w:hAnsi="Times New Roman" w:cs="Times New Roman"/>
            <w:sz w:val="22"/>
            <w:szCs w:val="22"/>
            <w:lang w:eastAsia="zh-TW"/>
          </w:rPr>
          <w:t>,</w:t>
        </w:r>
      </w:ins>
      <w:ins w:id="1033" w:author="Bo Shen" w:date="2023-02-03T11:10:00Z">
        <w:r>
          <w:rPr>
            <w:rFonts w:ascii="Times New Roman" w:hAnsi="Times New Roman" w:cs="Times New Roman"/>
            <w:sz w:val="22"/>
            <w:szCs w:val="22"/>
            <w:lang w:eastAsia="zh-TW"/>
          </w:rPr>
          <w:t xml:space="preserve"> initial value</w:t>
        </w:r>
      </w:ins>
      <w:ins w:id="1034" w:author="Bo Shen" w:date="2023-02-02T17:54:00Z">
        <w:r w:rsidRPr="0020720A">
          <w:rPr>
            <w:rFonts w:ascii="Times New Roman" w:hAnsi="Times New Roman" w:cs="Times New Roman"/>
            <w:sz w:val="22"/>
            <w:szCs w:val="22"/>
            <w:lang w:eastAsia="zh-TW"/>
          </w:rPr>
          <w:t xml:space="preserve"> </w:t>
        </w:r>
      </w:ins>
      <m:oMath>
        <m:sSub>
          <m:sSubPr>
            <m:ctrlPr>
              <w:ins w:id="1035" w:author="Bo Shen" w:date="2023-02-02T17:54:00Z">
                <w:rPr>
                  <w:rFonts w:ascii="Cambria Math" w:hAnsi="Cambria Math" w:cs="Times New Roman"/>
                  <w:i/>
                  <w:sz w:val="22"/>
                  <w:szCs w:val="22"/>
                  <w:lang w:eastAsia="zh-TW"/>
                </w:rPr>
              </w:ins>
            </m:ctrlPr>
          </m:sSubPr>
          <m:e>
            <m:r>
              <w:ins w:id="1036" w:author="Bo Shen" w:date="2023-02-02T17:54:00Z">
                <w:rPr>
                  <w:rFonts w:ascii="Cambria Math" w:hAnsi="Cambria Math" w:cs="Times New Roman"/>
                  <w:sz w:val="22"/>
                  <w:szCs w:val="22"/>
                  <w:lang w:eastAsia="zh-TW"/>
                </w:rPr>
                <m:t>H</m:t>
              </w:ins>
            </m:r>
          </m:e>
          <m:sub>
            <m:r>
              <w:ins w:id="1037" w:author="Bo Shen" w:date="2023-02-02T17:54:00Z">
                <w:rPr>
                  <w:rFonts w:ascii="Cambria Math" w:hAnsi="Cambria Math" w:cs="Times New Roman"/>
                  <w:sz w:val="22"/>
                  <w:szCs w:val="22"/>
                  <w:lang w:eastAsia="zh-TW"/>
                </w:rPr>
                <m:t>0</m:t>
              </w:ins>
            </m:r>
          </m:sub>
        </m:sSub>
        <m:r>
          <w:ins w:id="1038" w:author="Bo Shen" w:date="2023-02-02T17:54:00Z">
            <w:rPr>
              <w:rFonts w:ascii="Cambria Math" w:hAnsi="Cambria Math" w:cs="Times New Roman"/>
              <w:sz w:val="22"/>
              <w:szCs w:val="22"/>
              <w:lang w:eastAsia="zh-TW"/>
            </w:rPr>
            <m:t>=2.622</m:t>
          </w:ins>
        </m:r>
      </m:oMath>
      <w:ins w:id="1039" w:author="Bo Shen" w:date="2023-02-02T17:54:00Z">
        <w:r w:rsidRPr="0020720A">
          <w:rPr>
            <w:rFonts w:ascii="Times New Roman" w:hAnsi="Times New Roman" w:cs="Times New Roman"/>
            <w:sz w:val="22"/>
            <w:szCs w:val="22"/>
            <w:lang w:eastAsia="zh-TW"/>
          </w:rPr>
          <w:t>, and</w:t>
        </w:r>
      </w:ins>
      <w:ins w:id="1040" w:author="Bo Shen" w:date="2023-02-03T11:06:00Z">
        <w:r>
          <w:rPr>
            <w:rFonts w:ascii="Times New Roman" w:hAnsi="Times New Roman" w:cs="Times New Roman"/>
            <w:sz w:val="22"/>
            <w:szCs w:val="22"/>
            <w:lang w:eastAsia="zh-TW"/>
          </w:rPr>
          <w:t xml:space="preserve"> the time constant of the excitatory units</w:t>
        </w:r>
      </w:ins>
      <w:ins w:id="1041" w:author="Bo Shen" w:date="2023-02-02T17:54:00Z">
        <w:r w:rsidRPr="0020720A">
          <w:rPr>
            <w:rFonts w:ascii="Times New Roman" w:hAnsi="Times New Roman" w:cs="Times New Roman"/>
            <w:sz w:val="22"/>
            <w:szCs w:val="22"/>
            <w:lang w:eastAsia="zh-TW"/>
          </w:rPr>
          <w:t xml:space="preserve"> </w:t>
        </w:r>
      </w:ins>
      <m:oMath>
        <m:sSub>
          <m:sSubPr>
            <m:ctrlPr>
              <w:ins w:id="1042" w:author="Bo Shen" w:date="2023-02-02T17:54:00Z">
                <w:rPr>
                  <w:rFonts w:ascii="Cambria Math" w:hAnsi="Cambria Math" w:cs="Times New Roman"/>
                  <w:i/>
                  <w:sz w:val="22"/>
                  <w:szCs w:val="22"/>
                  <w:lang w:eastAsia="zh-TW"/>
                </w:rPr>
              </w:ins>
            </m:ctrlPr>
          </m:sSubPr>
          <m:e>
            <m:r>
              <w:ins w:id="1043" w:author="Bo Shen" w:date="2023-02-02T17:54:00Z">
                <w:rPr>
                  <w:rFonts w:ascii="Cambria Math" w:hAnsi="Cambria Math" w:cs="Times New Roman"/>
                  <w:sz w:val="22"/>
                  <w:szCs w:val="22"/>
                  <w:lang w:eastAsia="zh-TW"/>
                </w:rPr>
                <m:t>τ</m:t>
              </w:ins>
            </m:r>
          </m:e>
          <m:sub>
            <m:r>
              <w:ins w:id="1044" w:author="Bo Shen" w:date="2023-02-02T17:54:00Z">
                <w:rPr>
                  <w:rFonts w:ascii="Cambria Math" w:hAnsi="Cambria Math" w:cs="Times New Roman"/>
                  <w:sz w:val="22"/>
                  <w:szCs w:val="22"/>
                  <w:lang w:eastAsia="zh-TW"/>
                </w:rPr>
                <m:t>S</m:t>
              </w:ins>
            </m:r>
          </m:sub>
        </m:sSub>
        <m:r>
          <w:ins w:id="1045" w:author="Bo Shen" w:date="2023-02-02T17:54:00Z">
            <w:rPr>
              <w:rFonts w:ascii="Cambria Math" w:hAnsi="Cambria Math" w:cs="Times New Roman"/>
              <w:sz w:val="22"/>
              <w:szCs w:val="22"/>
              <w:lang w:eastAsia="zh-TW"/>
            </w:rPr>
            <m:t>=.1672</m:t>
          </w:ins>
        </m:r>
      </m:oMath>
      <w:ins w:id="1046" w:author="Bo Shen" w:date="2023-02-02T17:55:00Z">
        <w:r>
          <w:rPr>
            <w:rFonts w:ascii="Times New Roman" w:hAnsi="Times New Roman" w:cs="Times New Roman"/>
            <w:sz w:val="22"/>
            <w:szCs w:val="22"/>
          </w:rPr>
          <w:t>.</w:t>
        </w:r>
      </w:ins>
    </w:p>
    <w:p w:rsidR="00140DF0" w:rsidRDefault="00140DF0">
      <w:pPr>
        <w:jc w:val="both"/>
        <w:pPrChange w:id="1047" w:author="Bo Shen" w:date="2023-03-01T15:06:00Z">
          <w:pPr/>
        </w:pPrChange>
      </w:pPr>
      <w:del w:id="1048" w:author="Bo Shen" w:date="2023-03-01T15:06:00Z">
        <w:r w:rsidDel="009D42DA">
          <w:br w:type="page"/>
        </w:r>
      </w:del>
    </w:p>
    <w:p w:rsidR="00140DF0" w:rsidDel="004848F5" w:rsidRDefault="006F1796" w:rsidP="00522C01">
      <w:pPr>
        <w:jc w:val="both"/>
        <w:rPr>
          <w:del w:id="1049" w:author="Bo Shen" w:date="2023-02-02T16:41:00Z"/>
          <w:rFonts w:ascii="Times New Roman" w:hAnsi="Times New Roman" w:cs="Times New Roman"/>
          <w:b/>
        </w:rPr>
      </w:pPr>
      <w:ins w:id="1050" w:author="Bo Shen" w:date="2023-03-01T14:32:00Z">
        <w:r>
          <w:rPr>
            <w:rFonts w:ascii="Times New Roman" w:hAnsi="Times New Roman" w:cs="Times New Roman"/>
            <w:b/>
            <w:noProof/>
          </w:rPr>
          <w:lastRenderedPageBreak/>
          <w:drawing>
            <wp:inline distT="0" distB="0" distL="0" distR="0">
              <wp:extent cx="5943600" cy="4523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105"/>
                      </a:xfrm>
                      <a:prstGeom prst="rect">
                        <a:avLst/>
                      </a:prstGeom>
                    </pic:spPr>
                  </pic:pic>
                </a:graphicData>
              </a:graphic>
            </wp:inline>
          </w:drawing>
        </w:r>
      </w:ins>
    </w:p>
    <w:p w:rsidR="00140DF0" w:rsidRDefault="00140DF0" w:rsidP="00522C01">
      <w:pPr>
        <w:spacing w:line="480" w:lineRule="auto"/>
        <w:jc w:val="center"/>
        <w:rPr>
          <w:ins w:id="1051" w:author="Bo Shen" w:date="2023-02-02T16:41:00Z"/>
          <w:rFonts w:ascii="Times New Roman" w:hAnsi="Times New Roman" w:cs="Times New Roman"/>
          <w:b/>
        </w:rPr>
      </w:pPr>
    </w:p>
    <w:p w:rsidR="00140DF0" w:rsidRPr="0020720A" w:rsidRDefault="00140DF0" w:rsidP="002B57D3">
      <w:pPr>
        <w:jc w:val="both"/>
        <w:rPr>
          <w:ins w:id="1052"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1053" w:author="Bo Shen" w:date="2023-02-03T10:37:00Z">
            <w:rPr>
              <w:rFonts w:ascii="Times New Roman" w:hAnsi="Times New Roman" w:cs="Times New Roman"/>
              <w:b/>
            </w:rPr>
          </w:rPrChange>
        </w:rPr>
        <w:t xml:space="preserve">Figure 6-figure supplement </w:t>
      </w:r>
      <w:ins w:id="1054" w:author="Bo Shen" w:date="2023-02-02T16:42:00Z">
        <w:r w:rsidRPr="00D60AB4">
          <w:rPr>
            <w:rFonts w:ascii="Times New Roman" w:hAnsi="Times New Roman" w:cs="Times New Roman"/>
            <w:b/>
            <w:sz w:val="22"/>
            <w:szCs w:val="22"/>
            <w:rPrChange w:id="1055" w:author="Bo Shen" w:date="2023-02-03T10:37:00Z">
              <w:rPr>
                <w:rFonts w:ascii="Times New Roman" w:hAnsi="Times New Roman" w:cs="Times New Roman"/>
                <w:b/>
              </w:rPr>
            </w:rPrChange>
          </w:rPr>
          <w:t>5</w:t>
        </w:r>
      </w:ins>
      <w:del w:id="1056" w:author="Bo Shen" w:date="2023-01-26T16:27:00Z">
        <w:r w:rsidRPr="00D60AB4" w:rsidDel="00F803D9">
          <w:rPr>
            <w:rFonts w:ascii="Times New Roman" w:hAnsi="Times New Roman" w:cs="Times New Roman"/>
            <w:b/>
            <w:sz w:val="22"/>
            <w:szCs w:val="22"/>
            <w:rPrChange w:id="1057"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1058"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1059" w:author="Bo Shen" w:date="2023-02-03T10:37:00Z">
            <w:rPr>
              <w:rFonts w:ascii="Times New Roman" w:hAnsi="Times New Roman" w:cs="Times New Roman"/>
            </w:rPr>
          </w:rPrChange>
        </w:rPr>
        <w:t xml:space="preserve"> Fit </w:t>
      </w:r>
      <w:del w:id="1060" w:author="Bo Shen" w:date="2023-02-02T16:42:00Z">
        <w:r w:rsidRPr="00D60AB4" w:rsidDel="00522C01">
          <w:rPr>
            <w:rFonts w:ascii="Times New Roman" w:hAnsi="Times New Roman" w:cs="Times New Roman"/>
            <w:sz w:val="22"/>
            <w:szCs w:val="22"/>
            <w:rPrChange w:id="1061" w:author="Bo Shen" w:date="2023-02-03T10:37:00Z">
              <w:rPr>
                <w:rFonts w:ascii="Times New Roman" w:hAnsi="Times New Roman" w:cs="Times New Roman"/>
              </w:rPr>
            </w:rPrChange>
          </w:rPr>
          <w:delText xml:space="preserve">the original RNM </w:delText>
        </w:r>
      </w:del>
      <w:ins w:id="1062" w:author="Bo Shen" w:date="2023-02-02T16:42:00Z">
        <w:r w:rsidRPr="00D60AB4">
          <w:rPr>
            <w:rFonts w:ascii="Times New Roman" w:hAnsi="Times New Roman" w:cs="Times New Roman"/>
            <w:sz w:val="22"/>
            <w:szCs w:val="22"/>
            <w:rPrChange w:id="1063"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1064" w:author="Bo Shen" w:date="2023-02-03T10:37:00Z">
            <w:rPr>
              <w:rFonts w:ascii="Times New Roman" w:hAnsi="Times New Roman" w:cs="Times New Roman"/>
            </w:rPr>
          </w:rPrChange>
        </w:rPr>
        <w:t>to the classical dataset (Roitman and Shadlen, 2002)</w:t>
      </w:r>
      <w:ins w:id="1065" w:author="Bo Shen" w:date="2023-02-02T18:53:00Z">
        <w:r w:rsidRPr="00D60AB4">
          <w:rPr>
            <w:rFonts w:ascii="Times New Roman" w:hAnsi="Times New Roman" w:cs="Times New Roman"/>
            <w:sz w:val="22"/>
            <w:szCs w:val="22"/>
            <w:rPrChange w:id="1066" w:author="Bo Shen" w:date="2023-02-03T10:37:00Z">
              <w:rPr>
                <w:rFonts w:ascii="Times New Roman" w:hAnsi="Times New Roman" w:cs="Times New Roman"/>
              </w:rPr>
            </w:rPrChange>
          </w:rPr>
          <w:t xml:space="preserve">, with 5 free </w:t>
        </w:r>
      </w:ins>
      <w:ins w:id="1067" w:author="Bo Shen" w:date="2023-02-02T18:54:00Z">
        <w:r w:rsidRPr="00D60AB4">
          <w:rPr>
            <w:rFonts w:ascii="Times New Roman" w:hAnsi="Times New Roman" w:cs="Times New Roman"/>
            <w:sz w:val="22"/>
            <w:szCs w:val="22"/>
            <w:rPrChange w:id="1068" w:author="Bo Shen" w:date="2023-02-03T10:37:00Z">
              <w:rPr>
                <w:rFonts w:ascii="Times New Roman" w:hAnsi="Times New Roman" w:cs="Times New Roman"/>
              </w:rPr>
            </w:rPrChange>
          </w:rPr>
          <w:t>parameters</w:t>
        </w:r>
      </w:ins>
      <w:ins w:id="1069" w:author="Bo Shen" w:date="2023-02-03T11:04:00Z">
        <w:r>
          <w:rPr>
            <w:rFonts w:ascii="Times New Roman" w:hAnsi="Times New Roman" w:cs="Times New Roman"/>
            <w:sz w:val="22"/>
            <w:szCs w:val="22"/>
          </w:rPr>
          <w:t xml:space="preserve"> (Usher and McCle</w:t>
        </w:r>
      </w:ins>
      <w:ins w:id="1070" w:author="Bo Shen" w:date="2023-02-03T11:05:00Z">
        <w:r>
          <w:rPr>
            <w:rFonts w:ascii="Times New Roman" w:hAnsi="Times New Roman" w:cs="Times New Roman"/>
            <w:sz w:val="22"/>
            <w:szCs w:val="22"/>
          </w:rPr>
          <w:t>ll</w:t>
        </w:r>
      </w:ins>
      <w:ins w:id="1071" w:author="Bo Shen" w:date="2023-02-03T11:04:00Z">
        <w:r>
          <w:rPr>
            <w:rFonts w:ascii="Times New Roman" w:hAnsi="Times New Roman" w:cs="Times New Roman"/>
            <w:sz w:val="22"/>
            <w:szCs w:val="22"/>
          </w:rPr>
          <w:t>an</w:t>
        </w:r>
      </w:ins>
      <w:ins w:id="1072" w:author="Bo Shen" w:date="2023-02-03T11:05:00Z">
        <w:r>
          <w:rPr>
            <w:rFonts w:ascii="Times New Roman" w:hAnsi="Times New Roman" w:cs="Times New Roman"/>
            <w:sz w:val="22"/>
            <w:szCs w:val="22"/>
          </w:rPr>
          <w:t>d</w:t>
        </w:r>
      </w:ins>
      <w:ins w:id="1073"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1074" w:author="Bo Shen" w:date="2023-02-03T10:37:00Z">
            <w:rPr>
              <w:rFonts w:ascii="Times New Roman" w:hAnsi="Times New Roman" w:cs="Times New Roman"/>
            </w:rPr>
          </w:rPrChange>
        </w:rPr>
        <w:t>.</w:t>
      </w:r>
      <w:ins w:id="1075" w:author="Bo Shen" w:date="2023-02-03T10:26:00Z">
        <w:r w:rsidRPr="00D60AB4">
          <w:rPr>
            <w:rFonts w:ascii="Times New Roman" w:hAnsi="Times New Roman" w:cs="Times New Roman"/>
            <w:sz w:val="22"/>
            <w:szCs w:val="22"/>
            <w:rPrChange w:id="1076"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1077"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78"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1079" w:author="Bo Shen" w:date="2023-02-03T10:37:00Z">
            <w:rPr>
              <w:rFonts w:ascii="Times New Roman" w:hAnsi="Times New Roman" w:cs="Times New Roman"/>
            </w:rPr>
          </w:rPrChange>
        </w:rPr>
        <w:t xml:space="preserve"> Model predicts RT distributions (lines) </w:t>
      </w:r>
      <w:ins w:id="1080" w:author="Bo Shen" w:date="2023-02-02T19:16:00Z">
        <w:r w:rsidRPr="00D60AB4">
          <w:rPr>
            <w:rFonts w:ascii="Times New Roman" w:hAnsi="Times New Roman" w:cs="Times New Roman"/>
            <w:sz w:val="22"/>
            <w:szCs w:val="22"/>
            <w:rPrChange w:id="1081" w:author="Bo Shen" w:date="2023-02-03T10:37:00Z">
              <w:rPr>
                <w:rFonts w:ascii="Times New Roman" w:hAnsi="Times New Roman" w:cs="Times New Roman"/>
              </w:rPr>
            </w:rPrChange>
          </w:rPr>
          <w:t>was slightly more right skewed than the empirical data</w:t>
        </w:r>
      </w:ins>
      <w:ins w:id="1082" w:author="Bo Shen" w:date="2023-02-02T19:14:00Z">
        <w:r w:rsidRPr="00D60AB4">
          <w:rPr>
            <w:rFonts w:ascii="Times New Roman" w:hAnsi="Times New Roman" w:cs="Times New Roman"/>
            <w:sz w:val="22"/>
            <w:szCs w:val="22"/>
            <w:rPrChange w:id="1083" w:author="Bo Shen" w:date="2023-02-03T10:37:00Z">
              <w:rPr>
                <w:rFonts w:ascii="Times New Roman" w:hAnsi="Times New Roman" w:cs="Times New Roman"/>
              </w:rPr>
            </w:rPrChange>
          </w:rPr>
          <w:t xml:space="preserve"> </w:t>
        </w:r>
      </w:ins>
      <w:del w:id="1084" w:author="Bo Shen" w:date="2023-02-02T19:15:00Z">
        <w:r w:rsidRPr="00D60AB4" w:rsidDel="0019704E">
          <w:rPr>
            <w:rFonts w:ascii="Times New Roman" w:hAnsi="Times New Roman" w:cs="Times New Roman"/>
            <w:sz w:val="22"/>
            <w:szCs w:val="22"/>
            <w:rPrChange w:id="1085" w:author="Bo Shen" w:date="2023-02-03T10:37:00Z">
              <w:rPr>
                <w:rFonts w:ascii="Times New Roman" w:hAnsi="Times New Roman" w:cs="Times New Roman"/>
              </w:rPr>
            </w:rPrChange>
          </w:rPr>
          <w:delText xml:space="preserve">match </w:delText>
        </w:r>
      </w:del>
      <w:del w:id="1086" w:author="Bo Shen" w:date="2023-02-02T19:16:00Z">
        <w:r w:rsidRPr="00D60AB4" w:rsidDel="0019704E">
          <w:rPr>
            <w:rFonts w:ascii="Times New Roman" w:hAnsi="Times New Roman" w:cs="Times New Roman"/>
            <w:sz w:val="22"/>
            <w:szCs w:val="22"/>
            <w:rPrChange w:id="1087"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1088" w:author="Bo Shen" w:date="2023-02-03T10:37:00Z">
            <w:rPr>
              <w:rFonts w:ascii="Times New Roman" w:hAnsi="Times New Roman" w:cs="Times New Roman"/>
            </w:rPr>
          </w:rPrChange>
        </w:rPr>
        <w:t>histogram</w:t>
      </w:r>
      <w:ins w:id="1089" w:author="Bo Shen" w:date="2023-02-02T19:17:00Z">
        <w:r w:rsidRPr="00D60AB4">
          <w:rPr>
            <w:rFonts w:ascii="Times New Roman" w:hAnsi="Times New Roman" w:cs="Times New Roman"/>
            <w:sz w:val="22"/>
            <w:szCs w:val="22"/>
            <w:rPrChange w:id="1090" w:author="Bo Shen" w:date="2023-02-03T10:37:00Z">
              <w:rPr>
                <w:rFonts w:ascii="Times New Roman" w:hAnsi="Times New Roman" w:cs="Times New Roman"/>
              </w:rPr>
            </w:rPrChange>
          </w:rPr>
          <w:t xml:space="preserve"> </w:t>
        </w:r>
      </w:ins>
      <w:del w:id="1091" w:author="Bo Shen" w:date="2023-02-02T19:16:00Z">
        <w:r w:rsidRPr="00D60AB4" w:rsidDel="0019704E">
          <w:rPr>
            <w:rFonts w:ascii="Times New Roman" w:hAnsi="Times New Roman" w:cs="Times New Roman"/>
            <w:sz w:val="22"/>
            <w:szCs w:val="22"/>
            <w:rPrChange w:id="1092"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1093" w:author="Bo Shen" w:date="2023-02-03T10:37:00Z">
            <w:rPr>
              <w:rFonts w:ascii="Times New Roman" w:hAnsi="Times New Roman" w:cs="Times New Roman"/>
            </w:rPr>
          </w:rPrChange>
        </w:rPr>
        <w:t>(bars)</w:t>
      </w:r>
      <w:del w:id="1094" w:author="Bo Shen" w:date="2023-02-02T19:17:00Z">
        <w:r w:rsidRPr="00D60AB4" w:rsidDel="0019704E">
          <w:rPr>
            <w:rFonts w:ascii="Times New Roman" w:hAnsi="Times New Roman" w:cs="Times New Roman"/>
            <w:sz w:val="22"/>
            <w:szCs w:val="22"/>
            <w:rPrChange w:id="1095"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1096"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97"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1098" w:author="Bo Shen" w:date="2023-02-03T10:37:00Z">
            <w:rPr>
              <w:rFonts w:ascii="Times New Roman" w:hAnsi="Times New Roman" w:cs="Times New Roman"/>
            </w:rPr>
          </w:rPrChange>
        </w:rPr>
        <w:t xml:space="preserve"> Re-plot the fitting results in </w:t>
      </w:r>
      <w:del w:id="1099" w:author="Bo Shen" w:date="2022-11-28T13:49:00Z">
        <w:r w:rsidRPr="00D60AB4" w:rsidDel="00662EFE">
          <w:rPr>
            <w:rFonts w:ascii="Times New Roman" w:hAnsi="Times New Roman" w:cs="Times New Roman"/>
            <w:sz w:val="22"/>
            <w:szCs w:val="22"/>
            <w:rPrChange w:id="1100" w:author="Bo Shen" w:date="2023-02-03T10:37:00Z">
              <w:rPr>
                <w:rFonts w:ascii="Times New Roman" w:hAnsi="Times New Roman" w:cs="Times New Roman"/>
              </w:rPr>
            </w:rPrChange>
          </w:rPr>
          <w:delText>a quantile-quantile (Q-Q) plot</w:delText>
        </w:r>
      </w:del>
      <w:ins w:id="1101" w:author="Bo Shen" w:date="2023-02-02T19:15:00Z">
        <w:r w:rsidRPr="00D60AB4">
          <w:rPr>
            <w:rFonts w:ascii="Times New Roman" w:hAnsi="Times New Roman" w:cs="Times New Roman"/>
            <w:sz w:val="22"/>
            <w:szCs w:val="22"/>
            <w:rPrChange w:id="1102" w:author="Bo Shen" w:date="2023-02-03T10:37:00Z">
              <w:rPr>
                <w:rFonts w:ascii="Times New Roman" w:hAnsi="Times New Roman" w:cs="Times New Roman"/>
              </w:rPr>
            </w:rPrChange>
          </w:rPr>
          <w:t>quantile probabilities</w:t>
        </w:r>
      </w:ins>
      <w:ins w:id="1103" w:author="Bo Shen" w:date="2023-02-03T10:27:00Z">
        <w:r w:rsidRPr="00D60AB4">
          <w:rPr>
            <w:rFonts w:ascii="Times New Roman" w:hAnsi="Times New Roman" w:cs="Times New Roman"/>
            <w:sz w:val="22"/>
            <w:szCs w:val="22"/>
            <w:rPrChange w:id="1104" w:author="Bo Shen" w:date="2023-02-03T10:37:00Z">
              <w:rPr>
                <w:rFonts w:ascii="Times New Roman" w:hAnsi="Times New Roman" w:cs="Times New Roman"/>
              </w:rPr>
            </w:rPrChange>
          </w:rPr>
          <w:t>.</w:t>
        </w:r>
      </w:ins>
      <w:del w:id="1105" w:author="Bo Shen" w:date="2023-02-03T10:27:00Z">
        <w:r w:rsidRPr="00D60AB4" w:rsidDel="00A87C94">
          <w:rPr>
            <w:rFonts w:ascii="Times New Roman" w:hAnsi="Times New Roman" w:cs="Times New Roman"/>
            <w:sz w:val="22"/>
            <w:szCs w:val="22"/>
            <w:rPrChange w:id="1106" w:author="Bo Shen" w:date="2023-02-03T10:37:00Z">
              <w:rPr>
                <w:rFonts w:ascii="Times New Roman" w:hAnsi="Times New Roman" w:cs="Times New Roman"/>
              </w:rPr>
            </w:rPrChange>
          </w:rPr>
          <w:delText xml:space="preserve">, </w:delText>
        </w:r>
      </w:del>
      <w:del w:id="1107" w:author="Bo Shen" w:date="2023-02-02T19:15:00Z">
        <w:r w:rsidRPr="00D60AB4" w:rsidDel="0019704E">
          <w:rPr>
            <w:rFonts w:ascii="Times New Roman" w:hAnsi="Times New Roman" w:cs="Times New Roman"/>
            <w:sz w:val="22"/>
            <w:szCs w:val="22"/>
            <w:rPrChange w:id="1108"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1109" w:author="Bo Shen" w:date="2023-02-03T10:27:00Z">
        <w:r w:rsidRPr="00D60AB4" w:rsidDel="00A87C94">
          <w:rPr>
            <w:rFonts w:ascii="Times New Roman" w:hAnsi="Times New Roman" w:cs="Times New Roman"/>
            <w:sz w:val="22"/>
            <w:szCs w:val="22"/>
            <w:rPrChange w:id="1110"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111" w:author="Bo Shen" w:date="2023-02-03T10:37:00Z">
            <w:rPr>
              <w:rFonts w:ascii="Times New Roman" w:hAnsi="Times New Roman" w:cs="Times New Roman"/>
            </w:rPr>
          </w:rPrChange>
        </w:rPr>
        <w:t xml:space="preserve"> </w:t>
      </w:r>
      <w:ins w:id="1112" w:author="Bo Shen" w:date="2023-02-03T10:28:00Z">
        <w:r w:rsidRPr="00D60AB4">
          <w:rPr>
            <w:rFonts w:ascii="Times New Roman" w:hAnsi="Times New Roman" w:cs="Times New Roman"/>
            <w:sz w:val="22"/>
            <w:szCs w:val="22"/>
            <w:rPrChange w:id="1113" w:author="Bo Shen" w:date="2023-02-03T10:37:00Z">
              <w:rPr>
                <w:rFonts w:ascii="Times New Roman" w:hAnsi="Times New Roman" w:cs="Times New Roman"/>
              </w:rPr>
            </w:rPrChange>
          </w:rPr>
          <w:t xml:space="preserve">The predicted RTs </w:t>
        </w:r>
      </w:ins>
      <w:ins w:id="1114" w:author="Bo Shen" w:date="2023-02-03T10:29:00Z">
        <w:r w:rsidRPr="00D60AB4">
          <w:rPr>
            <w:rFonts w:ascii="Times New Roman" w:hAnsi="Times New Roman" w:cs="Times New Roman"/>
            <w:sz w:val="22"/>
            <w:szCs w:val="22"/>
            <w:rPrChange w:id="1115"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1116"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1117" w:author="Bo Shen" w:date="2023-02-03T10:37:00Z">
              <w:rPr>
                <w:rFonts w:ascii="Times New Roman" w:hAnsi="Times New Roman" w:cs="Times New Roman"/>
              </w:rPr>
            </w:rPrChange>
          </w:rPr>
          <w:t xml:space="preserve"> to 3</w:t>
        </w:r>
        <w:r w:rsidRPr="00D60AB4">
          <w:rPr>
            <w:rFonts w:ascii="Times New Roman" w:hAnsi="Times New Roman" w:cs="Times New Roman"/>
            <w:sz w:val="22"/>
            <w:szCs w:val="22"/>
            <w:vertAlign w:val="superscript"/>
            <w:rPrChange w:id="1118"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1119" w:author="Bo Shen" w:date="2023-02-03T10:37:00Z">
              <w:rPr>
                <w:rFonts w:ascii="Times New Roman" w:hAnsi="Times New Roman" w:cs="Times New Roman"/>
              </w:rPr>
            </w:rPrChange>
          </w:rPr>
          <w:t xml:space="preserve"> quantile lines, while slightly longer at the 9</w:t>
        </w:r>
        <w:r w:rsidRPr="00D60AB4">
          <w:rPr>
            <w:rFonts w:ascii="Times New Roman" w:hAnsi="Times New Roman" w:cs="Times New Roman"/>
            <w:sz w:val="22"/>
            <w:szCs w:val="22"/>
            <w:vertAlign w:val="superscript"/>
            <w:rPrChange w:id="1120" w:author="Bo Shen" w:date="2023-02-03T10:37:00Z">
              <w:rPr>
                <w:rFonts w:ascii="Times New Roman" w:hAnsi="Times New Roman" w:cs="Times New Roman"/>
              </w:rPr>
            </w:rPrChange>
          </w:rPr>
          <w:t>th</w:t>
        </w:r>
        <w:r w:rsidRPr="00D60AB4">
          <w:rPr>
            <w:rFonts w:ascii="Times New Roman" w:hAnsi="Times New Roman" w:cs="Times New Roman"/>
            <w:sz w:val="22"/>
            <w:szCs w:val="22"/>
            <w:rPrChange w:id="1121" w:author="Bo Shen" w:date="2023-02-03T10:37:00Z">
              <w:rPr>
                <w:rFonts w:ascii="Times New Roman" w:hAnsi="Times New Roman" w:cs="Times New Roman"/>
              </w:rPr>
            </w:rPrChange>
          </w:rPr>
          <w:t xml:space="preserve"> quantile. </w:t>
        </w:r>
      </w:ins>
      <w:del w:id="1122" w:author="Bo Shen" w:date="2023-02-03T10:30:00Z">
        <w:r w:rsidRPr="00D60AB4" w:rsidDel="00A87C94">
          <w:rPr>
            <w:rFonts w:ascii="Times New Roman" w:hAnsi="Times New Roman" w:cs="Times New Roman"/>
            <w:sz w:val="22"/>
            <w:szCs w:val="22"/>
            <w:rPrChange w:id="1123"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124"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125" w:author="Bo Shen" w:date="2023-02-03T10:37:00Z">
            <w:rPr>
              <w:rFonts w:ascii="Times New Roman" w:hAnsi="Times New Roman" w:cs="Times New Roman"/>
            </w:rPr>
          </w:rPrChange>
        </w:rPr>
        <w:t xml:space="preserve"> Model predicted </w:t>
      </w:r>
      <w:ins w:id="1126" w:author="Bo Shen" w:date="2023-02-03T10:30:00Z">
        <w:r w:rsidRPr="00D60AB4">
          <w:rPr>
            <w:rFonts w:ascii="Times New Roman" w:hAnsi="Times New Roman" w:cs="Times New Roman"/>
            <w:sz w:val="22"/>
            <w:szCs w:val="22"/>
            <w:rPrChange w:id="1127" w:author="Bo Shen" w:date="2023-02-03T10:37:00Z">
              <w:rPr>
                <w:rFonts w:ascii="Times New Roman" w:hAnsi="Times New Roman" w:cs="Times New Roman"/>
              </w:rPr>
            </w:rPrChange>
          </w:rPr>
          <w:t xml:space="preserve">mean RTs and accuracy matched well with </w:t>
        </w:r>
      </w:ins>
      <w:del w:id="1128" w:author="Bo Shen" w:date="2023-02-03T10:30:00Z">
        <w:r w:rsidRPr="00D60AB4" w:rsidDel="00A87C94">
          <w:rPr>
            <w:rFonts w:ascii="Times New Roman" w:hAnsi="Times New Roman" w:cs="Times New Roman"/>
            <w:sz w:val="22"/>
            <w:szCs w:val="22"/>
            <w:rPrChange w:id="1129"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130" w:author="Bo Shen" w:date="2023-02-03T10:37:00Z">
            <w:rPr>
              <w:rFonts w:ascii="Times New Roman" w:hAnsi="Times New Roman" w:cs="Times New Roman"/>
            </w:rPr>
          </w:rPrChange>
        </w:rPr>
        <w:t>the empirical data</w:t>
      </w:r>
      <w:del w:id="1131" w:author="Bo Shen" w:date="2023-02-03T10:30:00Z">
        <w:r w:rsidRPr="00D60AB4" w:rsidDel="00A87C94">
          <w:rPr>
            <w:rFonts w:ascii="Times New Roman" w:hAnsi="Times New Roman" w:cs="Times New Roman"/>
            <w:sz w:val="22"/>
            <w:szCs w:val="22"/>
            <w:rPrChange w:id="1132"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133"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134"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13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136"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137" w:author="Bo Shen" w:date="2023-02-03T10:37:00Z">
            <w:rPr>
              <w:rFonts w:ascii="Times New Roman" w:hAnsi="Times New Roman" w:cs="Times New Roman"/>
            </w:rPr>
          </w:rPrChange>
        </w:rPr>
        <w:t xml:space="preserve"> The aggregated neural dynamics from the best</w:t>
      </w:r>
      <w:ins w:id="1138" w:author="Bo Shen" w:date="2023-02-03T10:30:00Z">
        <w:r w:rsidRPr="00D60AB4">
          <w:rPr>
            <w:rFonts w:ascii="Times New Roman" w:hAnsi="Times New Roman" w:cs="Times New Roman"/>
            <w:sz w:val="22"/>
            <w:szCs w:val="22"/>
            <w:rPrChange w:id="1139" w:author="Bo Shen" w:date="2023-02-03T10:37:00Z">
              <w:rPr>
                <w:rFonts w:ascii="Times New Roman" w:hAnsi="Times New Roman" w:cs="Times New Roman"/>
              </w:rPr>
            </w:rPrChange>
          </w:rPr>
          <w:t xml:space="preserve"> </w:t>
        </w:r>
      </w:ins>
      <w:del w:id="1140" w:author="Bo Shen" w:date="2023-02-03T10:30:00Z">
        <w:r w:rsidRPr="00D60AB4" w:rsidDel="00A87C94">
          <w:rPr>
            <w:rFonts w:ascii="Times New Roman" w:hAnsi="Times New Roman" w:cs="Times New Roman"/>
            <w:sz w:val="22"/>
            <w:szCs w:val="22"/>
            <w:rPrChange w:id="1141"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142" w:author="Bo Shen" w:date="2023-02-03T10:37:00Z">
            <w:rPr>
              <w:rFonts w:ascii="Times New Roman" w:hAnsi="Times New Roman" w:cs="Times New Roman"/>
            </w:rPr>
          </w:rPrChange>
        </w:rPr>
        <w:t>fit</w:t>
      </w:r>
      <w:ins w:id="1143" w:author="Bo Shen" w:date="2023-02-03T10:30:00Z">
        <w:r w:rsidRPr="00D60AB4">
          <w:rPr>
            <w:rFonts w:ascii="Times New Roman" w:hAnsi="Times New Roman" w:cs="Times New Roman"/>
            <w:sz w:val="22"/>
            <w:szCs w:val="22"/>
            <w:rPrChange w:id="1144" w:author="Bo Shen" w:date="2023-02-03T10:37:00Z">
              <w:rPr>
                <w:rFonts w:ascii="Times New Roman" w:hAnsi="Times New Roman" w:cs="Times New Roman"/>
              </w:rPr>
            </w:rPrChange>
          </w:rPr>
          <w:t>ting parameters</w:t>
        </w:r>
      </w:ins>
      <w:ins w:id="1145" w:author="Bo Shen" w:date="2023-02-03T10:31:00Z">
        <w:r w:rsidRPr="00D60AB4">
          <w:rPr>
            <w:rFonts w:ascii="Times New Roman" w:hAnsi="Times New Roman" w:cs="Times New Roman"/>
            <w:sz w:val="22"/>
            <w:szCs w:val="22"/>
            <w:rPrChange w:id="1146" w:author="Bo Shen" w:date="2023-02-03T10:37:00Z">
              <w:rPr>
                <w:rFonts w:ascii="Times New Roman" w:hAnsi="Times New Roman" w:cs="Times New Roman"/>
              </w:rPr>
            </w:rPrChange>
          </w:rPr>
          <w:t xml:space="preserve"> of LCA</w:t>
        </w:r>
      </w:ins>
      <w:del w:id="1147" w:author="Bo Shen" w:date="2023-02-03T10:31:00Z">
        <w:r w:rsidRPr="00D60AB4" w:rsidDel="00186A8A">
          <w:rPr>
            <w:rFonts w:ascii="Times New Roman" w:hAnsi="Times New Roman" w:cs="Times New Roman"/>
            <w:sz w:val="22"/>
            <w:szCs w:val="22"/>
            <w:rPrChange w:id="1148"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149" w:author="Bo Shen" w:date="2023-02-03T10:37:00Z">
            <w:rPr>
              <w:rFonts w:ascii="Times New Roman" w:hAnsi="Times New Roman" w:cs="Times New Roman"/>
            </w:rPr>
          </w:rPrChange>
        </w:rPr>
        <w:t xml:space="preserve">. </w:t>
      </w:r>
      <w:ins w:id="1150" w:author="Bo Shen" w:date="2023-02-03T10:31:00Z">
        <w:r w:rsidRPr="00D60AB4">
          <w:rPr>
            <w:rFonts w:ascii="Times New Roman" w:hAnsi="Times New Roman" w:cs="Times New Roman"/>
            <w:sz w:val="22"/>
            <w:szCs w:val="22"/>
            <w:rPrChange w:id="1151" w:author="Bo Shen" w:date="2023-02-03T10:37:00Z">
              <w:rPr>
                <w:rFonts w:ascii="Times New Roman" w:hAnsi="Times New Roman" w:cs="Times New Roman"/>
              </w:rPr>
            </w:rPrChange>
          </w:rPr>
          <w:t xml:space="preserve">The dynamics sorted to the onset of stimulus and (left) sorted to the onset of choice (right) </w:t>
        </w:r>
      </w:ins>
      <w:ins w:id="1152" w:author="Bo Shen" w:date="2023-02-03T10:32:00Z">
        <w:r w:rsidRPr="00D60AB4">
          <w:rPr>
            <w:rFonts w:ascii="Times New Roman" w:hAnsi="Times New Roman" w:cs="Times New Roman"/>
            <w:sz w:val="22"/>
            <w:szCs w:val="22"/>
            <w:rPrChange w:id="1153" w:author="Bo Shen" w:date="2023-02-03T10:37:00Z">
              <w:rPr>
                <w:rFonts w:ascii="Times New Roman" w:hAnsi="Times New Roman" w:cs="Times New Roman"/>
              </w:rPr>
            </w:rPrChange>
          </w:rPr>
          <w:t xml:space="preserve">behave similar to the predictions from LDDM and RNM. The mean activities at the </w:t>
        </w:r>
      </w:ins>
      <w:ins w:id="1154" w:author="Bo Shen" w:date="2023-03-01T15:06:00Z">
        <w:r w:rsidR="009D42DA">
          <w:rPr>
            <w:rFonts w:ascii="Times New Roman" w:hAnsi="Times New Roman" w:cs="Times New Roman"/>
            <w:sz w:val="22"/>
            <w:szCs w:val="22"/>
          </w:rPr>
          <w:t xml:space="preserve">smallest </w:t>
        </w:r>
      </w:ins>
      <w:ins w:id="1155" w:author="Bo Shen" w:date="2023-02-03T10:32:00Z">
        <w:r w:rsidRPr="00D60AB4">
          <w:rPr>
            <w:rFonts w:ascii="Times New Roman" w:hAnsi="Times New Roman" w:cs="Times New Roman"/>
            <w:sz w:val="22"/>
            <w:szCs w:val="22"/>
            <w:rPrChange w:id="1156" w:author="Bo Shen" w:date="2023-02-03T10:37:00Z">
              <w:rPr>
                <w:rFonts w:ascii="Times New Roman" w:hAnsi="Times New Roman" w:cs="Times New Roman"/>
              </w:rPr>
            </w:rPrChange>
          </w:rPr>
          <w:t xml:space="preserve">median RT of the </w:t>
        </w:r>
      </w:ins>
      <w:ins w:id="1157" w:author="Bo Shen" w:date="2023-03-01T15:06:00Z">
        <w:r w:rsidR="009D42DA">
          <w:rPr>
            <w:rFonts w:ascii="Times New Roman" w:hAnsi="Times New Roman" w:cs="Times New Roman"/>
            <w:sz w:val="22"/>
            <w:szCs w:val="22"/>
          </w:rPr>
          <w:t xml:space="preserve">six </w:t>
        </w:r>
      </w:ins>
      <w:ins w:id="1158" w:author="Bo Shen" w:date="2023-02-03T10:32:00Z">
        <w:r w:rsidRPr="00D60AB4">
          <w:rPr>
            <w:rFonts w:ascii="Times New Roman" w:hAnsi="Times New Roman" w:cs="Times New Roman"/>
            <w:sz w:val="22"/>
            <w:szCs w:val="22"/>
            <w:rPrChange w:id="1159" w:author="Bo Shen" w:date="2023-02-03T10:37:00Z">
              <w:rPr>
                <w:rFonts w:ascii="Times New Roman" w:hAnsi="Times New Roman" w:cs="Times New Roman"/>
              </w:rPr>
            </w:rPrChange>
          </w:rPr>
          <w:t>condition</w:t>
        </w:r>
      </w:ins>
      <w:ins w:id="1160" w:author="Bo Shen" w:date="2023-03-01T15:06:00Z">
        <w:r w:rsidR="009D42DA">
          <w:rPr>
            <w:rFonts w:ascii="Times New Roman" w:hAnsi="Times New Roman" w:cs="Times New Roman"/>
            <w:sz w:val="22"/>
            <w:szCs w:val="22"/>
          </w:rPr>
          <w:t>s</w:t>
        </w:r>
      </w:ins>
      <w:ins w:id="1161" w:author="Bo Shen" w:date="2023-02-03T10:32:00Z">
        <w:r w:rsidRPr="00D60AB4">
          <w:rPr>
            <w:rFonts w:ascii="Times New Roman" w:hAnsi="Times New Roman" w:cs="Times New Roman"/>
            <w:sz w:val="22"/>
            <w:szCs w:val="22"/>
            <w:rPrChange w:id="1162" w:author="Bo Shen" w:date="2023-02-03T10:37:00Z">
              <w:rPr>
                <w:rFonts w:ascii="Times New Roman" w:hAnsi="Times New Roman" w:cs="Times New Roman"/>
              </w:rPr>
            </w:rPrChange>
          </w:rPr>
          <w:t xml:space="preserve"> </w:t>
        </w:r>
      </w:ins>
      <w:ins w:id="1163" w:author="Bo Shen" w:date="2023-02-03T10:33:00Z">
        <w:r w:rsidRPr="00D60AB4">
          <w:rPr>
            <w:rFonts w:ascii="Times New Roman" w:hAnsi="Times New Roman" w:cs="Times New Roman"/>
            <w:sz w:val="22"/>
            <w:szCs w:val="22"/>
            <w:rPrChange w:id="1164" w:author="Bo Shen" w:date="2023-02-03T10:37:00Z">
              <w:rPr>
                <w:rFonts w:ascii="Times New Roman" w:hAnsi="Times New Roman" w:cs="Times New Roman"/>
              </w:rPr>
            </w:rPrChange>
          </w:rPr>
          <w:t>(</w:t>
        </w:r>
      </w:ins>
      <w:ins w:id="1165" w:author="Bo Shen" w:date="2023-02-03T10:35:00Z">
        <w:r w:rsidRPr="00D60AB4">
          <w:rPr>
            <w:rFonts w:ascii="Times New Roman" w:hAnsi="Times New Roman" w:cs="Times New Roman"/>
            <w:sz w:val="22"/>
            <w:szCs w:val="22"/>
            <w:rPrChange w:id="1166" w:author="Bo Shen" w:date="2023-02-03T10:37:00Z">
              <w:rPr>
                <w:rFonts w:ascii="Times New Roman" w:hAnsi="Times New Roman" w:cs="Times New Roman"/>
              </w:rPr>
            </w:rPrChange>
          </w:rPr>
          <w:t xml:space="preserve">460 </w:t>
        </w:r>
        <w:proofErr w:type="spellStart"/>
        <w:r w:rsidRPr="00D60AB4">
          <w:rPr>
            <w:rFonts w:ascii="Times New Roman" w:hAnsi="Times New Roman" w:cs="Times New Roman"/>
            <w:sz w:val="22"/>
            <w:szCs w:val="22"/>
            <w:rPrChange w:id="1167" w:author="Bo Shen" w:date="2023-02-03T10:37:00Z">
              <w:rPr>
                <w:rFonts w:ascii="Times New Roman" w:hAnsi="Times New Roman" w:cs="Times New Roman"/>
              </w:rPr>
            </w:rPrChange>
          </w:rPr>
          <w:t>ms</w:t>
        </w:r>
      </w:ins>
      <w:proofErr w:type="spellEnd"/>
      <w:ins w:id="1168" w:author="Bo Shen" w:date="2023-02-03T10:33:00Z">
        <w:r w:rsidRPr="00D60AB4">
          <w:rPr>
            <w:rFonts w:ascii="Times New Roman" w:hAnsi="Times New Roman" w:cs="Times New Roman"/>
            <w:sz w:val="22"/>
            <w:szCs w:val="22"/>
            <w:rPrChange w:id="1169" w:author="Bo Shen" w:date="2023-02-03T10:37:00Z">
              <w:rPr>
                <w:rFonts w:ascii="Times New Roman" w:hAnsi="Times New Roman" w:cs="Times New Roman"/>
              </w:rPr>
            </w:rPrChange>
          </w:rPr>
          <w:t xml:space="preserve"> after </w:t>
        </w:r>
      </w:ins>
      <w:ins w:id="1170" w:author="Bo Shen" w:date="2023-02-03T10:34:00Z">
        <w:r w:rsidRPr="00D60AB4">
          <w:rPr>
            <w:rFonts w:ascii="Times New Roman" w:hAnsi="Times New Roman" w:cs="Times New Roman"/>
            <w:sz w:val="22"/>
            <w:szCs w:val="22"/>
            <w:rPrChange w:id="1171" w:author="Bo Shen" w:date="2023-02-03T10:37:00Z">
              <w:rPr>
                <w:rFonts w:ascii="Times New Roman" w:hAnsi="Times New Roman" w:cs="Times New Roman"/>
              </w:rPr>
            </w:rPrChange>
          </w:rPr>
          <w:t xml:space="preserve">stimulus onset; </w:t>
        </w:r>
      </w:ins>
      <w:ins w:id="1172" w:author="Bo Shen" w:date="2023-02-03T10:33:00Z">
        <w:r w:rsidRPr="00D60AB4">
          <w:rPr>
            <w:rFonts w:ascii="Times New Roman" w:hAnsi="Times New Roman" w:cs="Times New Roman"/>
            <w:sz w:val="22"/>
            <w:szCs w:val="22"/>
            <w:rPrChange w:id="1173"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1174" w:author="Bo Shen" w:date="2023-02-03T10:37:00Z">
              <w:rPr>
                <w:rFonts w:ascii="Times New Roman" w:hAnsi="Times New Roman" w:cs="Times New Roman"/>
              </w:rPr>
            </w:rPrChange>
          </w:rPr>
          <w:t>a</w:t>
        </w:r>
        <w:r w:rsidRPr="00D60AB4">
          <w:rPr>
            <w:rFonts w:ascii="Times New Roman" w:hAnsi="Times New Roman" w:cs="Times New Roman"/>
            <w:sz w:val="22"/>
            <w:szCs w:val="22"/>
            <w:rPrChange w:id="1175"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176" w:author="Bo Shen" w:date="2023-02-03T10:37:00Z">
              <w:rPr>
                <w:rFonts w:ascii="Times New Roman" w:hAnsi="Times New Roman" w:cs="Times New Roman"/>
              </w:rPr>
            </w:rPrChange>
          </w:rPr>
          <w:t>b</w:t>
        </w:r>
        <w:r w:rsidRPr="00D60AB4">
          <w:rPr>
            <w:rFonts w:ascii="Times New Roman" w:hAnsi="Times New Roman" w:cs="Times New Roman"/>
            <w:sz w:val="22"/>
            <w:szCs w:val="22"/>
            <w:rPrChange w:id="1177"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1178" w:author="Bo Shen" w:date="2023-02-03T10:37:00Z">
              <w:rPr>
                <w:rFonts w:ascii="Times New Roman" w:hAnsi="Times New Roman" w:cs="Times New Roman"/>
              </w:rPr>
            </w:rPrChange>
          </w:rPr>
          <w:t>c</w:t>
        </w:r>
        <w:r w:rsidRPr="00D60AB4">
          <w:rPr>
            <w:rFonts w:ascii="Times New Roman" w:hAnsi="Times New Roman" w:cs="Times New Roman"/>
            <w:sz w:val="22"/>
            <w:szCs w:val="22"/>
            <w:rPrChange w:id="1179"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180" w:author="Bo Shen" w:date="2023-02-03T10:37:00Z">
              <w:rPr>
                <w:rFonts w:ascii="Times New Roman" w:hAnsi="Times New Roman" w:cs="Times New Roman"/>
              </w:rPr>
            </w:rPrChange>
          </w:rPr>
          <w:t>d</w:t>
        </w:r>
        <w:r w:rsidRPr="00D60AB4">
          <w:rPr>
            <w:rFonts w:ascii="Times New Roman" w:hAnsi="Times New Roman" w:cs="Times New Roman"/>
            <w:sz w:val="22"/>
            <w:szCs w:val="22"/>
            <w:rPrChange w:id="1181" w:author="Bo Shen" w:date="2023-02-03T10:37:00Z">
              <w:rPr>
                <w:rFonts w:ascii="Times New Roman" w:hAnsi="Times New Roman" w:cs="Times New Roman"/>
              </w:rPr>
            </w:rPrChange>
          </w:rPr>
          <w:t xml:space="preserve">) were examined in the following panels. </w:t>
        </w:r>
      </w:ins>
      <w:del w:id="1182" w:author="Bo Shen" w:date="2023-02-03T10:32:00Z">
        <w:r w:rsidRPr="00D60AB4" w:rsidDel="00186A8A">
          <w:rPr>
            <w:rFonts w:ascii="Times New Roman" w:hAnsi="Times New Roman" w:cs="Times New Roman"/>
            <w:sz w:val="22"/>
            <w:szCs w:val="22"/>
            <w:rPrChange w:id="1183"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184"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185"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186"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187"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188" w:author="Bo Shen" w:date="2023-02-03T10:37:00Z">
            <w:rPr>
              <w:rFonts w:ascii="Times New Roman" w:hAnsi="Times New Roman" w:cs="Times New Roman"/>
              <w:b/>
            </w:rPr>
          </w:rPrChange>
        </w:rPr>
        <w:t>E.</w:t>
      </w:r>
      <w:del w:id="1189" w:author="Bo Shen" w:date="2023-02-03T10:35:00Z">
        <w:r w:rsidRPr="00D60AB4" w:rsidDel="00186A8A">
          <w:rPr>
            <w:rFonts w:ascii="Times New Roman" w:hAnsi="Times New Roman" w:cs="Times New Roman"/>
            <w:sz w:val="22"/>
            <w:szCs w:val="22"/>
            <w:rPrChange w:id="1190"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191" w:author="Bo Shen" w:date="2023-02-03T10:37:00Z">
            <w:rPr>
              <w:rFonts w:ascii="Times New Roman" w:hAnsi="Times New Roman" w:cs="Times New Roman"/>
            </w:rPr>
          </w:rPrChange>
        </w:rPr>
        <w:t xml:space="preserve"> </w:t>
      </w:r>
      <w:ins w:id="1192" w:author="Bo Shen" w:date="2023-02-03T10:37:00Z">
        <w:r>
          <w:rPr>
            <w:rFonts w:ascii="Times New Roman" w:hAnsi="Times New Roman" w:cs="Times New Roman"/>
            <w:sz w:val="22"/>
            <w:szCs w:val="22"/>
          </w:rPr>
          <w:t>At the early stage, t</w:t>
        </w:r>
      </w:ins>
      <w:del w:id="1193" w:author="Bo Shen" w:date="2023-02-03T10:37:00Z">
        <w:r w:rsidRPr="00D60AB4" w:rsidDel="007C183D">
          <w:rPr>
            <w:rFonts w:ascii="Times New Roman" w:hAnsi="Times New Roman" w:cs="Times New Roman"/>
            <w:sz w:val="22"/>
            <w:szCs w:val="22"/>
            <w:rPrChange w:id="1194"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1195" w:author="Bo Shen" w:date="2023-02-03T10:37:00Z">
            <w:rPr>
              <w:rFonts w:ascii="Times New Roman" w:hAnsi="Times New Roman" w:cs="Times New Roman"/>
            </w:rPr>
          </w:rPrChange>
        </w:rPr>
        <w:t>he activities</w:t>
      </w:r>
      <w:ins w:id="1196" w:author="Bo Shen" w:date="2023-02-03T10:35:00Z">
        <w:r w:rsidRPr="00D60AB4">
          <w:rPr>
            <w:rFonts w:ascii="Times New Roman" w:hAnsi="Times New Roman" w:cs="Times New Roman"/>
            <w:sz w:val="22"/>
            <w:szCs w:val="22"/>
            <w:rPrChange w:id="1197" w:author="Bo Shen" w:date="2023-02-03T10:37:00Z">
              <w:rPr>
                <w:rFonts w:ascii="Times New Roman" w:hAnsi="Times New Roman" w:cs="Times New Roman"/>
              </w:rPr>
            </w:rPrChange>
          </w:rPr>
          <w:t xml:space="preserve"> of the chosen units (</w:t>
        </w:r>
        <w:r w:rsidRPr="00D60AB4">
          <w:rPr>
            <w:rFonts w:ascii="Times New Roman" w:hAnsi="Times New Roman" w:cs="Times New Roman"/>
            <w:b/>
            <w:bCs/>
            <w:sz w:val="22"/>
            <w:szCs w:val="22"/>
            <w:rPrChange w:id="1198" w:author="Bo Shen" w:date="2023-02-03T10:37:00Z">
              <w:rPr>
                <w:rFonts w:ascii="Times New Roman" w:hAnsi="Times New Roman" w:cs="Times New Roman"/>
              </w:rPr>
            </w:rPrChange>
          </w:rPr>
          <w:t>a</w:t>
        </w:r>
        <w:r w:rsidRPr="00D60AB4">
          <w:rPr>
            <w:rFonts w:ascii="Times New Roman" w:hAnsi="Times New Roman" w:cs="Times New Roman"/>
            <w:sz w:val="22"/>
            <w:szCs w:val="22"/>
            <w:rPrChange w:id="1199" w:author="Bo Shen" w:date="2023-02-03T10:37:00Z">
              <w:rPr>
                <w:rFonts w:ascii="Times New Roman" w:hAnsi="Times New Roman" w:cs="Times New Roman"/>
              </w:rPr>
            </w:rPrChange>
          </w:rPr>
          <w:t>) and unchosen units (</w:t>
        </w:r>
        <w:r w:rsidRPr="00D60AB4">
          <w:rPr>
            <w:rFonts w:ascii="Times New Roman" w:hAnsi="Times New Roman" w:cs="Times New Roman"/>
            <w:b/>
            <w:bCs/>
            <w:sz w:val="22"/>
            <w:szCs w:val="22"/>
            <w:rPrChange w:id="1200" w:author="Bo Shen" w:date="2023-02-03T10:37:00Z">
              <w:rPr>
                <w:rFonts w:ascii="Times New Roman" w:hAnsi="Times New Roman" w:cs="Times New Roman"/>
              </w:rPr>
            </w:rPrChange>
          </w:rPr>
          <w:t>b</w:t>
        </w:r>
        <w:r w:rsidRPr="00D60AB4">
          <w:rPr>
            <w:rFonts w:ascii="Times New Roman" w:hAnsi="Times New Roman" w:cs="Times New Roman"/>
            <w:sz w:val="22"/>
            <w:szCs w:val="22"/>
            <w:rPrChange w:id="1201"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202" w:author="Bo Shen" w:date="2023-02-03T10:37:00Z">
            <w:rPr>
              <w:rFonts w:ascii="Times New Roman" w:hAnsi="Times New Roman" w:cs="Times New Roman"/>
            </w:rPr>
          </w:rPrChange>
        </w:rPr>
        <w:t xml:space="preserve"> linearly increase</w:t>
      </w:r>
      <w:ins w:id="1203" w:author="Bo Shen" w:date="2023-02-03T10:36:00Z">
        <w:r w:rsidRPr="00D60AB4">
          <w:rPr>
            <w:rFonts w:ascii="Times New Roman" w:hAnsi="Times New Roman" w:cs="Times New Roman"/>
            <w:sz w:val="22"/>
            <w:szCs w:val="22"/>
            <w:rPrChange w:id="1204" w:author="Bo Shen" w:date="2023-02-03T10:37:00Z">
              <w:rPr>
                <w:rFonts w:ascii="Times New Roman" w:hAnsi="Times New Roman" w:cs="Times New Roman"/>
              </w:rPr>
            </w:rPrChange>
          </w:rPr>
          <w:t xml:space="preserve"> (1.01</w:t>
        </w:r>
      </w:ins>
      <w:ins w:id="1205" w:author="Bo Shen" w:date="2023-02-03T10:37:00Z">
        <w:r w:rsidRPr="00D60AB4">
          <w:rPr>
            <w:rFonts w:ascii="Times New Roman" w:hAnsi="Times New Roman" w:cs="Times New Roman"/>
            <w:sz w:val="22"/>
            <w:szCs w:val="22"/>
            <w:rPrChange w:id="1206"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w:t>
        </w:r>
        <w:r w:rsidRPr="00D60AB4">
          <w:rPr>
            <w:rFonts w:ascii="Times New Roman" w:hAnsi="Times New Roman" w:cs="Times New Roman"/>
            <w:color w:val="000000" w:themeColor="text1"/>
            <w:sz w:val="22"/>
            <w:szCs w:val="22"/>
          </w:rPr>
          <w:t>nd/100% coherence</w:t>
        </w:r>
      </w:ins>
      <w:ins w:id="1207" w:author="Bo Shen" w:date="2023-02-03T10:36:00Z">
        <w:r w:rsidRPr="00D60AB4">
          <w:rPr>
            <w:rFonts w:ascii="Times New Roman" w:hAnsi="Times New Roman" w:cs="Times New Roman"/>
            <w:sz w:val="22"/>
            <w:szCs w:val="22"/>
            <w:rPrChange w:id="1208"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209" w:author="Bo Shen" w:date="2023-02-03T10:37:00Z">
            <w:rPr>
              <w:rFonts w:ascii="Times New Roman" w:hAnsi="Times New Roman" w:cs="Times New Roman"/>
            </w:rPr>
          </w:rPrChange>
        </w:rPr>
        <w:t xml:space="preserve"> and decrease</w:t>
      </w:r>
      <w:ins w:id="1210" w:author="Bo Shen" w:date="2023-02-03T10:36:00Z">
        <w:r w:rsidRPr="00D60AB4">
          <w:rPr>
            <w:rFonts w:ascii="Times New Roman" w:hAnsi="Times New Roman" w:cs="Times New Roman"/>
            <w:sz w:val="22"/>
            <w:szCs w:val="22"/>
            <w:rPrChange w:id="1211" w:author="Bo Shen" w:date="2023-02-03T10:37:00Z">
              <w:rPr>
                <w:rFonts w:ascii="Times New Roman" w:hAnsi="Times New Roman" w:cs="Times New Roman"/>
              </w:rPr>
            </w:rPrChange>
          </w:rPr>
          <w:t xml:space="preserve"> (-2.31</w:t>
        </w:r>
      </w:ins>
      <w:ins w:id="1212" w:author="Bo Shen" w:date="2023-02-03T10:37:00Z">
        <w:r w:rsidRPr="00D60AB4">
          <w:rPr>
            <w:rFonts w:ascii="Times New Roman" w:hAnsi="Times New Roman" w:cs="Times New Roman"/>
            <w:sz w:val="22"/>
            <w:szCs w:val="22"/>
            <w:rPrChange w:id="1213"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spikes/second/100% coherence</w:t>
        </w:r>
      </w:ins>
      <w:ins w:id="1214" w:author="Bo Shen" w:date="2023-02-03T10:36:00Z">
        <w:r w:rsidRPr="00D60AB4">
          <w:rPr>
            <w:rFonts w:ascii="Times New Roman" w:hAnsi="Times New Roman" w:cs="Times New Roman"/>
            <w:sz w:val="22"/>
            <w:szCs w:val="22"/>
            <w:rPrChange w:id="1215"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216" w:author="Bo Shen" w:date="2023-02-03T10:37:00Z">
            <w:rPr>
              <w:rFonts w:ascii="Times New Roman" w:hAnsi="Times New Roman" w:cs="Times New Roman"/>
            </w:rPr>
          </w:rPrChange>
        </w:rPr>
        <w:t xml:space="preserve"> with input strength</w:t>
      </w:r>
      <w:ins w:id="1217" w:author="Bo Shen" w:date="2023-02-03T10:36:00Z">
        <w:r w:rsidRPr="00D60AB4">
          <w:rPr>
            <w:rFonts w:ascii="Times New Roman" w:hAnsi="Times New Roman" w:cs="Times New Roman"/>
            <w:sz w:val="22"/>
            <w:szCs w:val="22"/>
            <w:rPrChange w:id="1218" w:author="Bo Shen" w:date="2023-02-03T10:37:00Z">
              <w:rPr>
                <w:rFonts w:ascii="Times New Roman" w:hAnsi="Times New Roman" w:cs="Times New Roman"/>
              </w:rPr>
            </w:rPrChange>
          </w:rPr>
          <w:t xml:space="preserve">, </w:t>
        </w:r>
      </w:ins>
      <w:ins w:id="1219" w:author="Bo Shen" w:date="2023-02-03T10:35:00Z">
        <w:r w:rsidRPr="00D60AB4">
          <w:rPr>
            <w:rFonts w:ascii="Times New Roman" w:hAnsi="Times New Roman" w:cs="Times New Roman"/>
            <w:sz w:val="22"/>
            <w:szCs w:val="22"/>
            <w:rPrChange w:id="1220" w:author="Bo Shen" w:date="2023-02-03T10:37:00Z">
              <w:rPr>
                <w:rFonts w:ascii="Times New Roman" w:hAnsi="Times New Roman" w:cs="Times New Roman"/>
              </w:rPr>
            </w:rPrChange>
          </w:rPr>
          <w:t>respectively</w:t>
        </w:r>
      </w:ins>
      <w:ins w:id="1221" w:author="Bo Shen" w:date="2023-02-03T10:36:00Z">
        <w:r w:rsidRPr="00D60AB4">
          <w:rPr>
            <w:rFonts w:ascii="Times New Roman" w:hAnsi="Times New Roman" w:cs="Times New Roman"/>
            <w:sz w:val="22"/>
            <w:szCs w:val="22"/>
            <w:rPrChange w:id="1222" w:author="Bo Shen" w:date="2023-02-03T10:37:00Z">
              <w:rPr>
                <w:rFonts w:ascii="Times New Roman" w:hAnsi="Times New Roman" w:cs="Times New Roman"/>
              </w:rPr>
            </w:rPrChange>
          </w:rPr>
          <w:t>, similar to the predictions on the excitatory units in LDDM and RNM</w:t>
        </w:r>
      </w:ins>
      <w:del w:id="1223" w:author="Bo Shen" w:date="2023-02-03T10:36:00Z">
        <w:r w:rsidRPr="00D60AB4" w:rsidDel="00186A8A">
          <w:rPr>
            <w:rFonts w:ascii="Times New Roman" w:hAnsi="Times New Roman" w:cs="Times New Roman"/>
            <w:sz w:val="22"/>
            <w:szCs w:val="22"/>
            <w:rPrChange w:id="1224"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122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226"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1227" w:author="Bo Shen" w:date="2023-02-03T10:37:00Z">
            <w:rPr>
              <w:rFonts w:ascii="Times New Roman" w:hAnsi="Times New Roman" w:cs="Times New Roman"/>
            </w:rPr>
          </w:rPrChange>
        </w:rPr>
        <w:t xml:space="preserve"> </w:t>
      </w:r>
      <w:ins w:id="1228" w:author="Bo Shen" w:date="2023-02-03T10:37:00Z">
        <w:r>
          <w:rPr>
            <w:rFonts w:ascii="Times New Roman" w:hAnsi="Times New Roman" w:cs="Times New Roman"/>
            <w:sz w:val="22"/>
            <w:szCs w:val="22"/>
          </w:rPr>
          <w:t>At the onse</w:t>
        </w:r>
      </w:ins>
      <w:ins w:id="1229" w:author="Bo Shen" w:date="2023-02-03T10:38:00Z">
        <w:r>
          <w:rPr>
            <w:rFonts w:ascii="Times New Roman" w:hAnsi="Times New Roman" w:cs="Times New Roman"/>
            <w:sz w:val="22"/>
            <w:szCs w:val="22"/>
          </w:rPr>
          <w:t xml:space="preserve">t of choice, the </w:t>
        </w:r>
      </w:ins>
      <w:del w:id="1230" w:author="Bo Shen" w:date="2023-02-03T10:38:00Z">
        <w:r w:rsidRPr="00D60AB4" w:rsidDel="007C183D">
          <w:rPr>
            <w:rFonts w:ascii="Times New Roman" w:hAnsi="Times New Roman" w:cs="Times New Roman"/>
            <w:sz w:val="22"/>
            <w:szCs w:val="22"/>
            <w:rPrChange w:id="1231"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1232" w:author="Bo Shen" w:date="2023-02-03T10:38:00Z">
        <w:r>
          <w:rPr>
            <w:rFonts w:ascii="Times New Roman" w:hAnsi="Times New Roman" w:cs="Times New Roman"/>
            <w:sz w:val="22"/>
            <w:szCs w:val="22"/>
          </w:rPr>
          <w:t>c</w:t>
        </w:r>
      </w:ins>
      <w:del w:id="1233" w:author="Bo Shen" w:date="2023-02-03T10:38:00Z">
        <w:r w:rsidRPr="00D60AB4" w:rsidDel="007C183D">
          <w:rPr>
            <w:rFonts w:ascii="Times New Roman" w:hAnsi="Times New Roman" w:cs="Times New Roman"/>
            <w:sz w:val="22"/>
            <w:szCs w:val="22"/>
            <w:rPrChange w:id="1234"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1235" w:author="Bo Shen" w:date="2023-02-03T10:37:00Z">
            <w:rPr>
              <w:rFonts w:ascii="Times New Roman" w:hAnsi="Times New Roman" w:cs="Times New Roman"/>
            </w:rPr>
          </w:rPrChange>
        </w:rPr>
        <w:t>hosen unit</w:t>
      </w:r>
      <w:ins w:id="1236" w:author="Bo Shen" w:date="2023-02-03T10:38:00Z">
        <w:r>
          <w:rPr>
            <w:rFonts w:ascii="Times New Roman" w:hAnsi="Times New Roman" w:cs="Times New Roman"/>
            <w:sz w:val="22"/>
            <w:szCs w:val="22"/>
          </w:rPr>
          <w:t>s</w:t>
        </w:r>
      </w:ins>
      <w:r w:rsidRPr="00D60AB4">
        <w:rPr>
          <w:rFonts w:ascii="Times New Roman" w:hAnsi="Times New Roman" w:cs="Times New Roman"/>
          <w:sz w:val="22"/>
          <w:szCs w:val="22"/>
          <w:rPrChange w:id="1237" w:author="Bo Shen" w:date="2023-02-03T10:37:00Z">
            <w:rPr>
              <w:rFonts w:ascii="Times New Roman" w:hAnsi="Times New Roman" w:cs="Times New Roman"/>
            </w:rPr>
          </w:rPrChange>
        </w:rPr>
        <w:t xml:space="preserve"> activit</w:t>
      </w:r>
      <w:ins w:id="1238" w:author="Bo Shen" w:date="2023-02-03T10:38:00Z">
        <w:r>
          <w:rPr>
            <w:rFonts w:ascii="Times New Roman" w:hAnsi="Times New Roman" w:cs="Times New Roman"/>
            <w:sz w:val="22"/>
            <w:szCs w:val="22"/>
          </w:rPr>
          <w:t>ies</w:t>
        </w:r>
      </w:ins>
      <w:del w:id="1239" w:author="Bo Shen" w:date="2023-02-03T10:38:00Z">
        <w:r w:rsidRPr="00D60AB4" w:rsidDel="007C183D">
          <w:rPr>
            <w:rFonts w:ascii="Times New Roman" w:hAnsi="Times New Roman" w:cs="Times New Roman"/>
            <w:sz w:val="22"/>
            <w:szCs w:val="22"/>
            <w:rPrChange w:id="1240"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241" w:author="Bo Shen" w:date="2023-02-03T10:37:00Z">
            <w:rPr>
              <w:rFonts w:ascii="Times New Roman" w:hAnsi="Times New Roman" w:cs="Times New Roman"/>
            </w:rPr>
          </w:rPrChange>
        </w:rPr>
        <w:t xml:space="preserve"> reach</w:t>
      </w:r>
      <w:del w:id="1242" w:author="Bo Shen" w:date="2023-02-03T10:38:00Z">
        <w:r w:rsidRPr="00D60AB4" w:rsidDel="007C183D">
          <w:rPr>
            <w:rFonts w:ascii="Times New Roman" w:hAnsi="Times New Roman" w:cs="Times New Roman"/>
            <w:sz w:val="22"/>
            <w:szCs w:val="22"/>
            <w:rPrChange w:id="1243"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1244" w:author="Bo Shen" w:date="2023-02-03T10:37:00Z">
            <w:rPr>
              <w:rFonts w:ascii="Times New Roman" w:hAnsi="Times New Roman" w:cs="Times New Roman"/>
            </w:rPr>
          </w:rPrChange>
        </w:rPr>
        <w:t xml:space="preserve"> a common decision bound</w:t>
      </w:r>
      <w:del w:id="1245" w:author="Bo Shen" w:date="2023-02-03T10:38:00Z">
        <w:r w:rsidRPr="00D60AB4" w:rsidDel="007C183D">
          <w:rPr>
            <w:rFonts w:ascii="Times New Roman" w:hAnsi="Times New Roman" w:cs="Times New Roman"/>
            <w:sz w:val="22"/>
            <w:szCs w:val="22"/>
            <w:rPrChange w:id="1246" w:author="Bo Shen" w:date="2023-02-03T10:37:00Z">
              <w:rPr>
                <w:rFonts w:ascii="Times New Roman" w:hAnsi="Times New Roman" w:cs="Times New Roman"/>
              </w:rPr>
            </w:rPrChange>
          </w:rPr>
          <w:delText xml:space="preserve"> </w:delText>
        </w:r>
      </w:del>
      <w:ins w:id="1247" w:author="Bo Shen" w:date="2023-02-03T10:38:00Z">
        <w:r>
          <w:rPr>
            <w:rFonts w:ascii="Times New Roman" w:hAnsi="Times New Roman" w:cs="Times New Roman"/>
            <w:sz w:val="22"/>
            <w:szCs w:val="22"/>
          </w:rPr>
          <w:t xml:space="preserve"> (</w:t>
        </w:r>
      </w:ins>
      <w:ins w:id="1248" w:author="Bo Shen" w:date="2023-02-03T10:39:00Z">
        <w:r>
          <w:rPr>
            <w:rFonts w:ascii="Times New Roman" w:hAnsi="Times New Roman" w:cs="Times New Roman"/>
            <w:sz w:val="22"/>
            <w:szCs w:val="22"/>
          </w:rPr>
          <w:t xml:space="preserve">.002 </w:t>
        </w:r>
        <w:r w:rsidRPr="0020720A">
          <w:rPr>
            <w:rFonts w:ascii="Times New Roman" w:hAnsi="Times New Roman" w:cs="Times New Roman"/>
            <w:color w:val="000000" w:themeColor="text1"/>
            <w:sz w:val="22"/>
            <w:szCs w:val="22"/>
          </w:rPr>
          <w:t>spikes/second/100% coherence</w:t>
        </w:r>
      </w:ins>
      <w:ins w:id="1249" w:author="Bo Shen" w:date="2023-02-03T10:38:00Z">
        <w:r>
          <w:rPr>
            <w:rFonts w:ascii="Times New Roman" w:hAnsi="Times New Roman" w:cs="Times New Roman"/>
            <w:sz w:val="22"/>
            <w:szCs w:val="22"/>
          </w:rPr>
          <w:t>)</w:t>
        </w:r>
      </w:ins>
      <w:del w:id="1250" w:author="Bo Shen" w:date="2023-02-03T10:38:00Z">
        <w:r w:rsidRPr="00D60AB4" w:rsidDel="007C183D">
          <w:rPr>
            <w:rFonts w:ascii="Times New Roman" w:hAnsi="Times New Roman" w:cs="Times New Roman"/>
            <w:sz w:val="22"/>
            <w:szCs w:val="22"/>
            <w:rPrChange w:id="1251"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1252" w:author="Bo Shen" w:date="2023-02-03T10:37:00Z">
            <w:rPr>
              <w:rFonts w:ascii="Times New Roman" w:hAnsi="Times New Roman" w:cs="Times New Roman"/>
            </w:rPr>
          </w:rPrChange>
        </w:rPr>
        <w:t>, while unchosen activit</w:t>
      </w:r>
      <w:ins w:id="1253" w:author="Bo Shen" w:date="2023-02-03T10:38:00Z">
        <w:r>
          <w:rPr>
            <w:rFonts w:ascii="Times New Roman" w:hAnsi="Times New Roman" w:cs="Times New Roman"/>
            <w:sz w:val="22"/>
            <w:szCs w:val="22"/>
          </w:rPr>
          <w:t>ies</w:t>
        </w:r>
      </w:ins>
      <w:del w:id="1254" w:author="Bo Shen" w:date="2023-02-03T10:38:00Z">
        <w:r w:rsidRPr="00D60AB4" w:rsidDel="007C183D">
          <w:rPr>
            <w:rFonts w:ascii="Times New Roman" w:hAnsi="Times New Roman" w:cs="Times New Roman"/>
            <w:sz w:val="22"/>
            <w:szCs w:val="22"/>
            <w:rPrChange w:id="1255"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256" w:author="Bo Shen" w:date="2023-02-03T10:37:00Z">
            <w:rPr>
              <w:rFonts w:ascii="Times New Roman" w:hAnsi="Times New Roman" w:cs="Times New Roman"/>
            </w:rPr>
          </w:rPrChange>
        </w:rPr>
        <w:t xml:space="preserve"> </w:t>
      </w:r>
      <w:del w:id="1257" w:author="Bo Shen" w:date="2023-02-03T10:38:00Z">
        <w:r w:rsidRPr="00D60AB4" w:rsidDel="007C183D">
          <w:rPr>
            <w:rFonts w:ascii="Times New Roman" w:hAnsi="Times New Roman" w:cs="Times New Roman"/>
            <w:sz w:val="22"/>
            <w:szCs w:val="22"/>
            <w:rPrChange w:id="1258" w:author="Bo Shen" w:date="2023-02-03T10:37:00Z">
              <w:rPr>
                <w:rFonts w:ascii="Times New Roman" w:hAnsi="Times New Roman" w:cs="Times New Roman"/>
              </w:rPr>
            </w:rPrChange>
          </w:rPr>
          <w:delText xml:space="preserve">remains </w:delText>
        </w:r>
      </w:del>
      <w:ins w:id="1259" w:author="Bo Shen" w:date="2023-02-03T10:38:00Z">
        <w:r>
          <w:rPr>
            <w:rFonts w:ascii="Times New Roman" w:hAnsi="Times New Roman" w:cs="Times New Roman"/>
            <w:sz w:val="22"/>
            <w:szCs w:val="22"/>
          </w:rPr>
          <w:t>remain suppressed,</w:t>
        </w:r>
      </w:ins>
      <w:del w:id="1260" w:author="Bo Shen" w:date="2023-02-03T10:38:00Z">
        <w:r w:rsidRPr="00D60AB4" w:rsidDel="007C183D">
          <w:rPr>
            <w:rFonts w:ascii="Times New Roman" w:hAnsi="Times New Roman" w:cs="Times New Roman"/>
            <w:sz w:val="22"/>
            <w:szCs w:val="22"/>
            <w:rPrChange w:id="1261"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1262" w:author="Bo Shen" w:date="2023-02-03T10:37:00Z">
            <w:rPr>
              <w:rFonts w:ascii="Times New Roman" w:hAnsi="Times New Roman" w:cs="Times New Roman"/>
            </w:rPr>
          </w:rPrChange>
        </w:rPr>
        <w:t xml:space="preserve"> graded coding of input strengths</w:t>
      </w:r>
      <w:ins w:id="1263" w:author="Bo Shen" w:date="2023-02-03T10:38:00Z">
        <w:r>
          <w:rPr>
            <w:rFonts w:ascii="Times New Roman" w:hAnsi="Times New Roman" w:cs="Times New Roman"/>
            <w:sz w:val="22"/>
            <w:szCs w:val="22"/>
          </w:rPr>
          <w:t xml:space="preserve"> (</w:t>
        </w:r>
      </w:ins>
      <w:ins w:id="1264" w:author="Bo Shen" w:date="2023-02-03T10:39:00Z">
        <w:r>
          <w:rPr>
            <w:rFonts w:ascii="Times New Roman" w:hAnsi="Times New Roman" w:cs="Times New Roman"/>
            <w:sz w:val="22"/>
            <w:szCs w:val="22"/>
          </w:rPr>
          <w:t xml:space="preserve">-3.48 </w:t>
        </w:r>
        <w:r w:rsidRPr="0020720A">
          <w:rPr>
            <w:rFonts w:ascii="Times New Roman" w:hAnsi="Times New Roman" w:cs="Times New Roman"/>
            <w:color w:val="000000" w:themeColor="text1"/>
            <w:sz w:val="22"/>
            <w:szCs w:val="22"/>
          </w:rPr>
          <w:t>spikes/second/100% coherence</w:t>
        </w:r>
      </w:ins>
      <w:ins w:id="1265" w:author="Bo Shen" w:date="2023-02-03T10:38:00Z">
        <w:r>
          <w:rPr>
            <w:rFonts w:ascii="Times New Roman" w:hAnsi="Times New Roman" w:cs="Times New Roman"/>
            <w:sz w:val="22"/>
            <w:szCs w:val="22"/>
          </w:rPr>
          <w:t>)</w:t>
        </w:r>
      </w:ins>
      <w:r w:rsidRPr="00D60AB4">
        <w:rPr>
          <w:rFonts w:ascii="Times New Roman" w:hAnsi="Times New Roman" w:cs="Times New Roman"/>
          <w:sz w:val="22"/>
          <w:szCs w:val="22"/>
          <w:rPrChange w:id="1266" w:author="Bo Shen" w:date="2023-02-03T10:37:00Z">
            <w:rPr>
              <w:rFonts w:ascii="Times New Roman" w:hAnsi="Times New Roman" w:cs="Times New Roman"/>
            </w:rPr>
          </w:rPrChange>
        </w:rPr>
        <w:t>.</w:t>
      </w:r>
      <w:ins w:id="1267" w:author="Bo Shen" w:date="2023-02-03T10:57:00Z">
        <w:r>
          <w:rPr>
            <w:rFonts w:ascii="Times New Roman" w:hAnsi="Times New Roman" w:cs="Times New Roman"/>
            <w:sz w:val="22"/>
            <w:szCs w:val="22"/>
          </w:rPr>
          <w:t xml:space="preserve"> The best-fitting parameters were</w:t>
        </w:r>
      </w:ins>
      <w:ins w:id="1268" w:author="Bo Shen" w:date="2023-02-03T11:02:00Z">
        <w:r>
          <w:rPr>
            <w:rFonts w:ascii="Times New Roman" w:hAnsi="Times New Roman" w:cs="Times New Roman"/>
            <w:sz w:val="22"/>
            <w:szCs w:val="22"/>
          </w:rPr>
          <w:t xml:space="preserve"> leaky parameter</w:t>
        </w:r>
      </w:ins>
      <w:ins w:id="1269" w:author="Bo Shen" w:date="2023-02-03T10:57:00Z">
        <w:r w:rsidRPr="0020720A">
          <w:rPr>
            <w:rFonts w:ascii="Times New Roman" w:hAnsi="Times New Roman" w:cs="Times New Roman"/>
            <w:sz w:val="22"/>
            <w:szCs w:val="22"/>
            <w:lang w:eastAsia="zh-TW"/>
          </w:rPr>
          <w:t xml:space="preserve"> </w:t>
        </w:r>
      </w:ins>
      <m:oMath>
        <m:r>
          <w:ins w:id="1270" w:author="Bo Shen" w:date="2023-02-03T10:57:00Z">
            <w:rPr>
              <w:rFonts w:ascii="Cambria Math" w:hAnsi="Cambria Math" w:cs="Times New Roman"/>
              <w:sz w:val="22"/>
              <w:szCs w:val="22"/>
              <w:lang w:eastAsia="zh-TW"/>
            </w:rPr>
            <m:t>k=.2682</m:t>
          </w:ins>
        </m:r>
      </m:oMath>
      <w:ins w:id="1271" w:author="Bo Shen" w:date="2023-02-03T10:57:00Z">
        <w:r w:rsidRPr="0020720A">
          <w:rPr>
            <w:rFonts w:ascii="Times New Roman" w:hAnsi="Times New Roman" w:cs="Times New Roman"/>
            <w:sz w:val="22"/>
            <w:szCs w:val="22"/>
            <w:lang w:eastAsia="zh-TW"/>
          </w:rPr>
          <w:t>,</w:t>
        </w:r>
      </w:ins>
      <w:ins w:id="1272" w:author="Bo Shen" w:date="2023-02-03T10:59:00Z">
        <w:r>
          <w:rPr>
            <w:rFonts w:ascii="Times New Roman" w:hAnsi="Times New Roman" w:cs="Times New Roman"/>
            <w:sz w:val="22"/>
            <w:szCs w:val="22"/>
            <w:lang w:eastAsia="zh-TW"/>
          </w:rPr>
          <w:t xml:space="preserve"> </w:t>
        </w:r>
      </w:ins>
      <w:ins w:id="1273" w:author="Bo Shen" w:date="2023-02-03T11:02:00Z">
        <w:r>
          <w:rPr>
            <w:rFonts w:ascii="Times New Roman" w:hAnsi="Times New Roman" w:cs="Times New Roman"/>
            <w:sz w:val="22"/>
            <w:szCs w:val="22"/>
            <w:lang w:eastAsia="zh-TW"/>
          </w:rPr>
          <w:t>late</w:t>
        </w:r>
      </w:ins>
      <w:ins w:id="1274" w:author="Bo Shen" w:date="2023-02-03T11:03:00Z">
        <w:r>
          <w:rPr>
            <w:rFonts w:ascii="Times New Roman" w:hAnsi="Times New Roman" w:cs="Times New Roman"/>
            <w:sz w:val="22"/>
            <w:szCs w:val="22"/>
            <w:lang w:eastAsia="zh-TW"/>
          </w:rPr>
          <w:t xml:space="preserve">ral inhibition </w:t>
        </w:r>
      </w:ins>
      <m:oMath>
        <m:r>
          <w:ins w:id="1275" w:author="Bo Shen" w:date="2023-02-03T10:59:00Z">
            <w:rPr>
              <w:rFonts w:ascii="Cambria Math" w:hAnsi="Cambria Math" w:cs="Times New Roman"/>
              <w:sz w:val="22"/>
              <w:szCs w:val="22"/>
              <w:lang w:eastAsia="zh-TW"/>
            </w:rPr>
            <m:t>b=5.265</m:t>
          </w:ins>
        </m:r>
      </m:oMath>
      <w:ins w:id="1276" w:author="Bo Shen" w:date="2023-02-03T10:59:00Z">
        <w:r>
          <w:rPr>
            <w:rFonts w:ascii="Times New Roman" w:hAnsi="Times New Roman" w:cs="Times New Roman"/>
            <w:sz w:val="22"/>
            <w:szCs w:val="22"/>
            <w:lang w:eastAsia="zh-TW"/>
          </w:rPr>
          <w:t>,</w:t>
        </w:r>
      </w:ins>
      <w:ins w:id="1277" w:author="Bo Shen" w:date="2023-02-03T11:03:00Z">
        <w:r>
          <w:rPr>
            <w:rFonts w:ascii="Times New Roman" w:hAnsi="Times New Roman" w:cs="Times New Roman"/>
            <w:sz w:val="22"/>
            <w:szCs w:val="22"/>
            <w:lang w:eastAsia="zh-TW"/>
          </w:rPr>
          <w:t xml:space="preserve"> noise</w:t>
        </w:r>
      </w:ins>
      <w:ins w:id="1278" w:author="Bo Shen" w:date="2023-02-03T10:57:00Z">
        <w:r w:rsidRPr="0020720A">
          <w:rPr>
            <w:rFonts w:ascii="Times New Roman" w:hAnsi="Times New Roman" w:cs="Times New Roman"/>
            <w:sz w:val="22"/>
            <w:szCs w:val="22"/>
            <w:lang w:eastAsia="zh-TW"/>
          </w:rPr>
          <w:t xml:space="preserve"> </w:t>
        </w:r>
      </w:ins>
      <m:oMath>
        <m:sSub>
          <m:sSubPr>
            <m:ctrlPr>
              <w:ins w:id="1279" w:author="Bo Shen" w:date="2023-02-03T10:57:00Z">
                <w:rPr>
                  <w:rFonts w:ascii="Cambria Math" w:hAnsi="Cambria Math" w:cs="Times New Roman"/>
                  <w:i/>
                  <w:sz w:val="22"/>
                  <w:szCs w:val="22"/>
                  <w:lang w:eastAsia="zh-TW"/>
                </w:rPr>
              </w:ins>
            </m:ctrlPr>
          </m:sSubPr>
          <m:e>
            <m:r>
              <w:ins w:id="1280" w:author="Bo Shen" w:date="2023-02-03T10:57:00Z">
                <w:rPr>
                  <w:rFonts w:ascii="Cambria Math" w:hAnsi="Cambria Math" w:cs="Times New Roman"/>
                  <w:sz w:val="22"/>
                  <w:szCs w:val="22"/>
                  <w:lang w:eastAsia="zh-TW"/>
                </w:rPr>
                <m:t>σ</m:t>
              </w:ins>
            </m:r>
          </m:e>
          <m:sub>
            <m:r>
              <w:ins w:id="1281" w:author="Bo Shen" w:date="2023-02-03T10:57:00Z">
                <w:rPr>
                  <w:rFonts w:ascii="Cambria Math" w:hAnsi="Cambria Math" w:cs="Times New Roman"/>
                  <w:sz w:val="22"/>
                  <w:szCs w:val="22"/>
                  <w:lang w:eastAsia="zh-TW"/>
                </w:rPr>
                <m:t>noise</m:t>
              </w:ins>
            </m:r>
          </m:sub>
        </m:sSub>
        <m:r>
          <w:ins w:id="1282" w:author="Bo Shen" w:date="2023-02-03T10:57:00Z">
            <w:rPr>
              <w:rFonts w:ascii="Cambria Math" w:hAnsi="Cambria Math" w:cs="Times New Roman"/>
              <w:sz w:val="22"/>
              <w:szCs w:val="22"/>
              <w:lang w:eastAsia="zh-TW"/>
            </w:rPr>
            <m:t>=.</m:t>
          </w:ins>
        </m:r>
        <m:r>
          <w:ins w:id="1283" w:author="Bo Shen" w:date="2023-02-03T10:58:00Z">
            <w:rPr>
              <w:rFonts w:ascii="Cambria Math" w:hAnsi="Cambria Math" w:cs="Times New Roman"/>
              <w:sz w:val="22"/>
              <w:szCs w:val="22"/>
              <w:lang w:eastAsia="zh-TW"/>
            </w:rPr>
            <m:t>3771</m:t>
          </w:ins>
        </m:r>
      </m:oMath>
      <w:ins w:id="1284" w:author="Bo Shen" w:date="2023-02-03T10:57:00Z">
        <w:r w:rsidRPr="0020720A">
          <w:rPr>
            <w:rFonts w:ascii="Times New Roman" w:hAnsi="Times New Roman" w:cs="Times New Roman"/>
            <w:sz w:val="22"/>
            <w:szCs w:val="22"/>
            <w:lang w:eastAsia="zh-TW"/>
          </w:rPr>
          <w:t>,</w:t>
        </w:r>
      </w:ins>
      <w:ins w:id="1285" w:author="Bo Shen" w:date="2023-02-03T11:03:00Z">
        <w:r>
          <w:rPr>
            <w:rFonts w:ascii="Times New Roman" w:hAnsi="Times New Roman" w:cs="Times New Roman"/>
            <w:sz w:val="22"/>
            <w:szCs w:val="22"/>
            <w:lang w:eastAsia="zh-TW"/>
          </w:rPr>
          <w:t xml:space="preserve"> non-decision delay</w:t>
        </w:r>
      </w:ins>
      <w:ins w:id="1286" w:author="Bo Shen" w:date="2023-02-03T10:57:00Z">
        <w:r w:rsidRPr="0020720A">
          <w:rPr>
            <w:rFonts w:ascii="Times New Roman" w:hAnsi="Times New Roman" w:cs="Times New Roman"/>
            <w:sz w:val="22"/>
            <w:szCs w:val="22"/>
            <w:lang w:eastAsia="zh-TW"/>
          </w:rPr>
          <w:t xml:space="preserve"> </w:t>
        </w:r>
      </w:ins>
      <m:oMath>
        <m:sSub>
          <m:sSubPr>
            <m:ctrlPr>
              <w:ins w:id="1287" w:author="Bo Shen" w:date="2023-02-03T10:57:00Z">
                <w:rPr>
                  <w:rFonts w:ascii="Cambria Math" w:hAnsi="Cambria Math" w:cs="Times New Roman"/>
                  <w:i/>
                  <w:sz w:val="22"/>
                  <w:szCs w:val="22"/>
                  <w:lang w:eastAsia="zh-TW"/>
                </w:rPr>
              </w:ins>
            </m:ctrlPr>
          </m:sSubPr>
          <m:e>
            <m:r>
              <w:ins w:id="1288" w:author="Bo Shen" w:date="2023-02-03T10:58:00Z">
                <w:rPr>
                  <w:rFonts w:ascii="Cambria Math" w:hAnsi="Cambria Math" w:cs="Times New Roman"/>
                  <w:sz w:val="22"/>
                  <w:szCs w:val="22"/>
                  <w:lang w:eastAsia="zh-TW"/>
                </w:rPr>
                <m:t>t</m:t>
              </w:ins>
            </m:r>
          </m:e>
          <m:sub>
            <m:r>
              <w:ins w:id="1289" w:author="Bo Shen" w:date="2023-02-03T10:57:00Z">
                <w:rPr>
                  <w:rFonts w:ascii="Cambria Math" w:hAnsi="Cambria Math" w:cs="Times New Roman"/>
                  <w:sz w:val="22"/>
                  <w:szCs w:val="22"/>
                  <w:lang w:eastAsia="zh-TW"/>
                </w:rPr>
                <m:t>0</m:t>
              </w:ins>
            </m:r>
          </m:sub>
        </m:sSub>
        <m:r>
          <w:ins w:id="1290" w:author="Bo Shen" w:date="2023-02-03T10:57:00Z">
            <w:rPr>
              <w:rFonts w:ascii="Cambria Math" w:hAnsi="Cambria Math" w:cs="Times New Roman"/>
              <w:sz w:val="22"/>
              <w:szCs w:val="22"/>
              <w:lang w:eastAsia="zh-TW"/>
            </w:rPr>
            <m:t>=</m:t>
          </w:ins>
        </m:r>
        <m:r>
          <w:ins w:id="1291" w:author="Bo Shen" w:date="2023-02-03T10:58:00Z">
            <w:rPr>
              <w:rFonts w:ascii="Cambria Math" w:hAnsi="Cambria Math" w:cs="Times New Roman"/>
              <w:sz w:val="22"/>
              <w:szCs w:val="22"/>
              <w:lang w:eastAsia="zh-TW"/>
            </w:rPr>
            <m:t>0</m:t>
          </w:ins>
        </m:r>
      </m:oMath>
      <w:ins w:id="1292" w:author="Bo Shen" w:date="2023-02-03T10:57:00Z">
        <w:r w:rsidRPr="0020720A">
          <w:rPr>
            <w:rFonts w:ascii="Times New Roman" w:hAnsi="Times New Roman" w:cs="Times New Roman"/>
            <w:sz w:val="22"/>
            <w:szCs w:val="22"/>
            <w:lang w:eastAsia="zh-TW"/>
          </w:rPr>
          <w:t>,</w:t>
        </w:r>
      </w:ins>
      <w:ins w:id="1293" w:author="Bo Shen" w:date="2023-02-03T10:59:00Z">
        <w:r>
          <w:rPr>
            <w:rFonts w:ascii="Times New Roman" w:hAnsi="Times New Roman" w:cs="Times New Roman"/>
            <w:sz w:val="22"/>
            <w:szCs w:val="22"/>
            <w:lang w:eastAsia="zh-TW"/>
          </w:rPr>
          <w:t xml:space="preserve"> and</w:t>
        </w:r>
      </w:ins>
      <w:ins w:id="1294" w:author="Bo Shen" w:date="2023-02-03T10:57:00Z">
        <w:r w:rsidRPr="0020720A">
          <w:rPr>
            <w:rFonts w:ascii="Times New Roman" w:hAnsi="Times New Roman" w:cs="Times New Roman"/>
            <w:sz w:val="22"/>
            <w:szCs w:val="22"/>
            <w:lang w:eastAsia="zh-TW"/>
          </w:rPr>
          <w:t xml:space="preserve"> </w:t>
        </w:r>
      </w:ins>
      <m:oMath>
        <m:r>
          <w:ins w:id="1295" w:author="Bo Shen" w:date="2023-02-03T10:58:00Z">
            <w:rPr>
              <w:rFonts w:ascii="Cambria Math" w:hAnsi="Cambria Math" w:cs="Times New Roman"/>
              <w:sz w:val="22"/>
              <w:szCs w:val="22"/>
            </w:rPr>
            <m:t>threshold</m:t>
          </w:ins>
        </m:r>
        <m:r>
          <w:ins w:id="1296" w:author="Bo Shen" w:date="2023-02-03T10:57:00Z">
            <w:rPr>
              <w:rFonts w:ascii="Cambria Math" w:hAnsi="Cambria Math" w:cs="Times New Roman"/>
              <w:sz w:val="22"/>
              <w:szCs w:val="22"/>
            </w:rPr>
            <m:t>=</m:t>
          </w:ins>
        </m:r>
        <m:r>
          <w:ins w:id="1297" w:author="Bo Shen" w:date="2023-02-03T10:58:00Z">
            <w:rPr>
              <w:rFonts w:ascii="Cambria Math" w:hAnsi="Cambria Math" w:cs="Times New Roman"/>
              <w:sz w:val="22"/>
              <w:szCs w:val="22"/>
            </w:rPr>
            <m:t>3.800</m:t>
          </w:ins>
        </m:r>
      </m:oMath>
      <w:ins w:id="1298" w:author="Bo Shen" w:date="2023-02-03T10:57:00Z">
        <w:r>
          <w:rPr>
            <w:rFonts w:ascii="Times New Roman" w:hAnsi="Times New Roman" w:cs="Times New Roman"/>
            <w:sz w:val="22"/>
            <w:szCs w:val="22"/>
          </w:rPr>
          <w:t>.</w:t>
        </w:r>
      </w:ins>
    </w:p>
    <w:p w:rsidR="00140DF0" w:rsidRDefault="00140DF0"/>
    <w:p w:rsidR="00140DF0" w:rsidRDefault="00140DF0">
      <w:r>
        <w:br w:type="page"/>
      </w:r>
    </w:p>
    <w:p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4"/>
                    <a:stretch>
                      <a:fillRect/>
                    </a:stretch>
                  </pic:blipFill>
                  <pic:spPr>
                    <a:xfrm>
                      <a:off x="0" y="0"/>
                      <a:ext cx="5285844" cy="4027839"/>
                    </a:xfrm>
                    <a:prstGeom prst="rect">
                      <a:avLst/>
                    </a:prstGeom>
                  </pic:spPr>
                </pic:pic>
              </a:graphicData>
            </a:graphic>
          </wp:inline>
        </w:drawing>
      </w:r>
    </w:p>
    <w:p w:rsidR="00140DF0" w:rsidRPr="008A0F56" w:rsidRDefault="00140DF0" w:rsidP="003729F0">
      <w:pPr>
        <w:jc w:val="both"/>
        <w:rPr>
          <w:rFonts w:ascii="Times New Roman" w:hAnsi="Times New Roman" w:cs="Times New Roman"/>
          <w:sz w:val="22"/>
          <w:szCs w:val="22"/>
          <w:rPrChange w:id="1299" w:author="Bo Shen" w:date="2023-02-03T11:36:00Z">
            <w:rPr>
              <w:rFonts w:ascii="Times New Roman" w:hAnsi="Times New Roman" w:cs="Times New Roman"/>
            </w:rPr>
          </w:rPrChange>
        </w:rPr>
      </w:pPr>
      <w:r w:rsidRPr="008A0F56">
        <w:rPr>
          <w:rFonts w:ascii="Times New Roman" w:hAnsi="Times New Roman" w:cs="Times New Roman"/>
          <w:b/>
          <w:sz w:val="22"/>
          <w:szCs w:val="22"/>
          <w:rPrChange w:id="1300"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301"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302"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303"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304"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305"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306"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307" w:author="Bo Shen" w:date="2023-02-03T11:36:00Z">
            <w:rPr>
              <w:rFonts w:ascii="Times New Roman" w:hAnsi="Times New Roman" w:cs="Times New Roman"/>
            </w:rPr>
          </w:rPrChange>
        </w:rPr>
        <w:t>. Ramping speed in 2 (black) and 4 (red) alternative conditions, separated for choices towards</w:t>
      </w:r>
      <w:del w:id="1308" w:author="Bo Shen" w:date="2023-02-03T10:40:00Z">
        <w:r w:rsidRPr="008A0F56" w:rsidDel="00DB7F65">
          <w:rPr>
            <w:rFonts w:ascii="Times New Roman" w:hAnsi="Times New Roman" w:cs="Times New Roman"/>
            <w:sz w:val="22"/>
            <w:szCs w:val="22"/>
            <w:rPrChange w:id="1309"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310"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311"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312"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313"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314"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315"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316"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317"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318"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319"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320"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321"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322"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323"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324"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325"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326" w:author="Bo Shen" w:date="2023-02-03T11:36:00Z">
            <w:rPr>
              <w:rFonts w:ascii="Times New Roman" w:hAnsi="Times New Roman" w:cs="Times New Roman"/>
            </w:rPr>
          </w:rPrChange>
        </w:rPr>
        <w:t xml:space="preserve"> are adapted with permission from Churchland et al., 2008.</w:t>
      </w:r>
    </w:p>
    <w:p w:rsidR="00140DF0" w:rsidRDefault="00140DF0"/>
    <w:p w:rsidR="00140DF0" w:rsidRDefault="00140DF0">
      <w:r>
        <w:br w:type="page"/>
      </w:r>
    </w:p>
    <w:p w:rsidR="00140DF0" w:rsidRDefault="00FB5373" w:rsidP="001C2372">
      <w:pPr>
        <w:keepNext/>
        <w:spacing w:line="480" w:lineRule="auto"/>
        <w:jc w:val="center"/>
      </w:pPr>
      <w:ins w:id="1327" w:author="Bo Shen" w:date="2023-03-02T15:27:00Z">
        <w:r>
          <w:rPr>
            <w:noProof/>
            <w:lang w:eastAsia="en-US"/>
          </w:rPr>
          <w:lastRenderedPageBreak/>
          <w:drawing>
            <wp:inline distT="0" distB="0" distL="0" distR="0">
              <wp:extent cx="5943600" cy="5373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ins>
      <w:del w:id="1328" w:author="Bo Shen" w:date="2023-02-10T15:29:00Z">
        <w:r w:rsidR="00140DF0"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6"/>
                      <a:stretch>
                        <a:fillRect/>
                      </a:stretch>
                    </pic:blipFill>
                    <pic:spPr>
                      <a:xfrm>
                        <a:off x="0" y="0"/>
                        <a:ext cx="5865328" cy="5281928"/>
                      </a:xfrm>
                      <a:prstGeom prst="rect">
                        <a:avLst/>
                      </a:prstGeom>
                    </pic:spPr>
                  </pic:pic>
                </a:graphicData>
              </a:graphic>
            </wp:inline>
          </w:drawing>
        </w:r>
      </w:del>
    </w:p>
    <w:p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329" w:author="Bo Shen" w:date="2023-02-13T11:45:00Z">
        <w:r>
          <w:rPr>
            <w:rFonts w:ascii="Times New Roman" w:hAnsi="Times New Roman" w:cs="Times New Roman"/>
            <w:i w:val="0"/>
            <w:color w:val="000000" w:themeColor="text1"/>
            <w:sz w:val="24"/>
            <w:szCs w:val="24"/>
          </w:rPr>
          <w:t xml:space="preserve"> </w:t>
        </w:r>
      </w:ins>
      <w:del w:id="1330"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331" w:author="Bo Shen" w:date="2023-02-03T11:58:00Z">
                <w:rPr>
                  <w:rFonts w:ascii="Cambria Math" w:hAnsi="Cambria Math" w:cs="Times New Roman"/>
                  <w:color w:val="000000" w:themeColor="text1"/>
                  <w:sz w:val="24"/>
                  <w:szCs w:val="24"/>
                </w:rPr>
                <m:t>-</m:t>
              </w:ins>
            </m:r>
            <m:sSub>
              <m:sSubPr>
                <m:ctrlPr>
                  <w:ins w:id="1332" w:author="Bo Shen" w:date="2023-03-02T15:16:00Z">
                    <w:rPr>
                      <w:rFonts w:ascii="Cambria Math" w:hAnsi="Cambria Math" w:cs="Times New Roman"/>
                      <w:color w:val="000000" w:themeColor="text1"/>
                      <w:sz w:val="24"/>
                      <w:szCs w:val="24"/>
                    </w:rPr>
                  </w:ins>
                </m:ctrlPr>
              </m:sSubPr>
              <m:e>
                <m:r>
                  <w:ins w:id="1333" w:author="Bo Shen" w:date="2023-03-02T15:16:00Z">
                    <w:rPr>
                      <w:rFonts w:ascii="Cambria Math" w:hAnsi="Cambria Math" w:cs="Times New Roman"/>
                      <w:color w:val="000000" w:themeColor="text1"/>
                      <w:sz w:val="24"/>
                      <w:szCs w:val="24"/>
                    </w:rPr>
                    <m:t>B</m:t>
                  </w:ins>
                </m:r>
              </m:e>
              <m:sub>
                <m:r>
                  <w:ins w:id="1334" w:author="Bo Shen" w:date="2023-03-02T15:16: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335" w:author="Bo Shen" w:date="2023-02-13T11:45:00Z">
        <w:r>
          <w:rPr>
            <w:rFonts w:ascii="Times New Roman" w:hAnsi="Times New Roman" w:cs="Times New Roman"/>
            <w:i w:val="0"/>
            <w:color w:val="000000" w:themeColor="text1"/>
            <w:sz w:val="24"/>
            <w:szCs w:val="24"/>
          </w:rPr>
          <w:t xml:space="preserve"> </w:t>
        </w:r>
      </w:ins>
      <w:del w:id="1336"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w:t>
      </w:r>
      <w:r w:rsidRPr="001D21D9">
        <w:rPr>
          <w:rFonts w:ascii="Times New Roman" w:hAnsi="Times New Roman" w:cs="Times New Roman"/>
          <w:i w:val="0"/>
          <w:color w:val="000000" w:themeColor="text1"/>
          <w:sz w:val="24"/>
          <w:szCs w:val="24"/>
        </w:rPr>
        <w:lastRenderedPageBreak/>
        <w:t xml:space="preserve">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rsidR="00140DF0" w:rsidRDefault="00140DF0"/>
    <w:p w:rsidR="003B2C6B" w:rsidRDefault="003B2C6B">
      <w:r>
        <w:br w:type="page"/>
      </w:r>
    </w:p>
    <w:p w:rsidR="003B2C6B" w:rsidRDefault="00240D99" w:rsidP="00EC69F5">
      <w:pPr>
        <w:keepNext/>
        <w:spacing w:line="480" w:lineRule="auto"/>
        <w:jc w:val="both"/>
      </w:pPr>
      <w:ins w:id="1337" w:author="Bo Shen" w:date="2023-03-02T15:41:00Z">
        <w:r>
          <w:rPr>
            <w:rFonts w:ascii="Times New Roman" w:hAnsi="Times New Roman" w:cs="Times New Roman"/>
            <w:i/>
            <w:noProof/>
            <w:color w:val="000000" w:themeColor="text1"/>
            <w:lang w:eastAsia="en-US"/>
          </w:rPr>
          <w:lastRenderedPageBreak/>
          <w:drawing>
            <wp:inline distT="0" distB="0" distL="0" distR="0">
              <wp:extent cx="5943600" cy="2875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ins>
      <w:del w:id="1338" w:author="Bo Shen" w:date="2023-02-10T13:35:00Z">
        <w:r w:rsidR="003B2C6B"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8">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339" w:name="_Ref60822629"/>
      <w:r w:rsidRPr="0056626C">
        <w:rPr>
          <w:rFonts w:ascii="Times New Roman" w:hAnsi="Times New Roman" w:cs="Times New Roman"/>
          <w:b/>
          <w:i w:val="0"/>
          <w:color w:val="000000" w:themeColor="text1"/>
          <w:sz w:val="24"/>
          <w:szCs w:val="24"/>
        </w:rPr>
        <w:t>Fig</w:t>
      </w:r>
      <w:del w:id="1340" w:author="Bo Shen" w:date="2023-02-03T12:00:00Z">
        <w:r w:rsidRPr="0056626C" w:rsidDel="00CA7871">
          <w:rPr>
            <w:rFonts w:ascii="Times New Roman" w:hAnsi="Times New Roman" w:cs="Times New Roman"/>
            <w:b/>
            <w:i w:val="0"/>
            <w:color w:val="000000" w:themeColor="text1"/>
            <w:sz w:val="24"/>
            <w:szCs w:val="24"/>
          </w:rPr>
          <w:delText xml:space="preserve">. </w:delText>
        </w:r>
      </w:del>
      <w:ins w:id="1341"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339"/>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342" w:author="Bo Shen" w:date="2023-02-13T11:45:00Z">
        <w:r>
          <w:rPr>
            <w:rFonts w:ascii="Times New Roman" w:hAnsi="Times New Roman" w:cs="Times New Roman"/>
            <w:i w:val="0"/>
            <w:color w:val="000000" w:themeColor="text1"/>
            <w:sz w:val="24"/>
            <w:szCs w:val="24"/>
          </w:rPr>
          <w:t xml:space="preserve"> </w:t>
        </w:r>
      </w:ins>
      <w:del w:id="1343"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344" w:author="Bo Shen" w:date="2023-02-03T11:58:00Z">
                <w:rPr>
                  <w:rFonts w:ascii="Cambria Math" w:hAnsi="Cambria Math" w:cs="Times New Roman"/>
                  <w:color w:val="000000" w:themeColor="text1"/>
                  <w:sz w:val="24"/>
                  <w:szCs w:val="24"/>
                </w:rPr>
                <m:t>-</m:t>
              </w:ins>
            </m:r>
            <m:sSub>
              <m:sSubPr>
                <m:ctrlPr>
                  <w:ins w:id="1345" w:author="Bo Shen" w:date="2023-03-02T15:41:00Z">
                    <w:rPr>
                      <w:rFonts w:ascii="Cambria Math" w:hAnsi="Cambria Math" w:cs="Times New Roman"/>
                      <w:color w:val="000000" w:themeColor="text1"/>
                      <w:sz w:val="24"/>
                      <w:szCs w:val="24"/>
                    </w:rPr>
                  </w:ins>
                </m:ctrlPr>
              </m:sSubPr>
              <m:e>
                <m:r>
                  <w:ins w:id="1346" w:author="Bo Shen" w:date="2023-03-02T15:41:00Z">
                    <w:rPr>
                      <w:rFonts w:ascii="Cambria Math" w:hAnsi="Cambria Math" w:cs="Times New Roman"/>
                      <w:color w:val="000000" w:themeColor="text1"/>
                      <w:sz w:val="24"/>
                      <w:szCs w:val="24"/>
                    </w:rPr>
                    <m:t>B</m:t>
                  </w:ins>
                </m:r>
              </m:e>
              <m:sub>
                <m:r>
                  <w:ins w:id="1347" w:author="Bo Shen" w:date="2023-03-02T15:41: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348" w:author="Bo Shen" w:date="2023-02-13T11:45:00Z">
        <w:r>
          <w:rPr>
            <w:rFonts w:ascii="Times New Roman" w:hAnsi="Times New Roman" w:cs="Times New Roman"/>
            <w:i w:val="0"/>
            <w:color w:val="000000" w:themeColor="text1"/>
            <w:sz w:val="24"/>
            <w:szCs w:val="24"/>
          </w:rPr>
          <w:t xml:space="preserve"> </w:t>
        </w:r>
      </w:ins>
      <w:del w:id="1349"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rsidR="003B2C6B" w:rsidRDefault="003B2C6B"/>
    <w:p w:rsidR="003B2C6B" w:rsidRDefault="003B2C6B">
      <w:r>
        <w:br w:type="page"/>
      </w:r>
    </w:p>
    <w:p w:rsidR="003B2C6B" w:rsidRDefault="00C80DA2" w:rsidP="00EC69F5">
      <w:pPr>
        <w:keepNext/>
        <w:spacing w:line="480" w:lineRule="auto"/>
        <w:jc w:val="center"/>
      </w:pPr>
      <w:ins w:id="1350" w:author="Bo Shen" w:date="2023-03-02T15:48:00Z">
        <w:r>
          <w:rPr>
            <w:noProof/>
            <w:lang w:eastAsia="en-US"/>
          </w:rPr>
          <w:lastRenderedPageBreak/>
          <w:drawing>
            <wp:inline distT="0" distB="0" distL="0" distR="0">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1351" w:author="Bo Shen" w:date="2023-02-10T14:44:00Z">
        <w:r w:rsidR="003B2C6B"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30">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352" w:author="Bo Shen" w:date="2023-02-03T12:01:00Z">
        <w:r w:rsidRPr="0056626C" w:rsidDel="00CA7871">
          <w:rPr>
            <w:rFonts w:ascii="Times New Roman" w:hAnsi="Times New Roman" w:cs="Times New Roman"/>
            <w:b/>
            <w:i w:val="0"/>
            <w:color w:val="000000" w:themeColor="text1"/>
            <w:sz w:val="24"/>
            <w:szCs w:val="24"/>
          </w:rPr>
          <w:delText xml:space="preserve">. </w:delText>
        </w:r>
      </w:del>
      <w:ins w:id="1353"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354" w:author="Bo Shen" w:date="2023-02-13T11:45:00Z">
        <w:r>
          <w:rPr>
            <w:rFonts w:ascii="Times New Roman" w:hAnsi="Times New Roman" w:cs="Times New Roman"/>
            <w:i w:val="0"/>
            <w:color w:val="000000" w:themeColor="text1"/>
            <w:sz w:val="24"/>
            <w:szCs w:val="24"/>
          </w:rPr>
          <w:t xml:space="preserve"> </w:t>
        </w:r>
      </w:ins>
      <w:del w:id="1355"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356"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357"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rsidR="003B2C6B" w:rsidRDefault="003B2C6B"/>
    <w:p w:rsidR="00F147E8" w:rsidRDefault="00F147E8">
      <w:r>
        <w:br w:type="page"/>
      </w:r>
    </w:p>
    <w:p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1"/>
                    <a:stretch>
                      <a:fillRect/>
                    </a:stretch>
                  </pic:blipFill>
                  <pic:spPr>
                    <a:xfrm>
                      <a:off x="0" y="0"/>
                      <a:ext cx="3250770" cy="6150780"/>
                    </a:xfrm>
                    <a:prstGeom prst="rect">
                      <a:avLst/>
                    </a:prstGeom>
                  </pic:spPr>
                </pic:pic>
              </a:graphicData>
            </a:graphic>
          </wp:inline>
        </w:drawing>
      </w:r>
    </w:p>
    <w:p w:rsidR="00F147E8" w:rsidRDefault="00F147E8">
      <w:pPr>
        <w:jc w:val="both"/>
        <w:pPrChange w:id="1358" w:author="Bo Shen" w:date="2023-03-01T14:56:00Z">
          <w:pPr/>
        </w:pPrChange>
      </w:pPr>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All of the tasks consist of a pre-stimulus stage with equal inputs to R</w:t>
      </w:r>
      <w:r w:rsidRPr="00117003">
        <w:rPr>
          <w:rFonts w:ascii="Times New Roman" w:hAnsi="Times New Roman" w:cs="Times New Roman"/>
          <w:color w:val="000000" w:themeColor="text1"/>
          <w:vertAlign w:val="subscript"/>
        </w:rPr>
        <w:t>1</w:t>
      </w:r>
      <w:r w:rsidRPr="00117003">
        <w:rPr>
          <w:rFonts w:ascii="Times New Roman" w:hAnsi="Times New Roman" w:cs="Times New Roman"/>
          <w:color w:val="000000" w:themeColor="text1"/>
        </w:rPr>
        <w:t xml:space="preserve"> (solid) and R</w:t>
      </w:r>
      <w:r w:rsidRPr="00117003">
        <w:rPr>
          <w:rFonts w:ascii="Times New Roman" w:hAnsi="Times New Roman" w:cs="Times New Roman"/>
          <w:color w:val="000000" w:themeColor="text1"/>
        </w:rPr>
        <w:softHyphen/>
      </w:r>
      <w:r w:rsidRPr="00117003">
        <w:rPr>
          <w:rFonts w:ascii="Times New Roman" w:hAnsi="Times New Roman" w:cs="Times New Roman"/>
          <w:color w:val="000000" w:themeColor="text1"/>
          <w:vertAlign w:val="subscript"/>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696CD1">
        <w:rPr>
          <w:rFonts w:ascii="Times New Roman" w:hAnsi="Times New Roman" w:cs="Times New Roman"/>
          <w:b/>
          <w:bCs/>
          <w:i/>
          <w:color w:val="000000" w:themeColor="text1"/>
          <w:rPrChange w:id="1359" w:author="Bo Shen" w:date="2023-02-03T12:02:00Z">
            <w:rPr>
              <w:rFonts w:ascii="Times New Roman" w:hAnsi="Times New Roman" w:cs="Times New Roman"/>
              <w:i/>
              <w:color w:val="000000" w:themeColor="text1"/>
            </w:rPr>
          </w:rPrChange>
        </w:rPr>
        <w:t>Fig</w:t>
      </w:r>
      <w:ins w:id="1360" w:author="Bo Shen" w:date="2023-02-03T12:02:00Z">
        <w:r w:rsidRPr="00696CD1">
          <w:rPr>
            <w:rFonts w:ascii="Times New Roman" w:hAnsi="Times New Roman" w:cs="Times New Roman"/>
            <w:b/>
            <w:bCs/>
            <w:i/>
            <w:color w:val="000000" w:themeColor="text1"/>
            <w:rPrChange w:id="1361" w:author="Bo Shen" w:date="2023-02-03T12:02:00Z">
              <w:rPr>
                <w:rFonts w:ascii="Times New Roman" w:hAnsi="Times New Roman" w:cs="Times New Roman"/>
                <w:i/>
                <w:color w:val="000000" w:themeColor="text1"/>
              </w:rPr>
            </w:rPrChange>
          </w:rPr>
          <w:t>.</w:t>
        </w:r>
      </w:ins>
      <w:del w:id="1362" w:author="Bo Shen" w:date="2023-02-03T12:02:00Z">
        <w:r w:rsidRPr="00696CD1" w:rsidDel="00696CD1">
          <w:rPr>
            <w:rFonts w:ascii="Times New Roman" w:hAnsi="Times New Roman" w:cs="Times New Roman"/>
            <w:b/>
            <w:bCs/>
            <w:i/>
            <w:color w:val="000000" w:themeColor="text1"/>
            <w:rPrChange w:id="1363" w:author="Bo Shen" w:date="2023-02-03T12:02:00Z">
              <w:rPr>
                <w:rFonts w:ascii="Times New Roman" w:hAnsi="Times New Roman" w:cs="Times New Roman"/>
                <w:i/>
                <w:color w:val="000000" w:themeColor="text1"/>
              </w:rPr>
            </w:rPrChange>
          </w:rPr>
          <w:delText>ure</w:delText>
        </w:r>
      </w:del>
      <w:r w:rsidRPr="00696CD1">
        <w:rPr>
          <w:rFonts w:ascii="Times New Roman" w:hAnsi="Times New Roman" w:cs="Times New Roman"/>
          <w:b/>
          <w:bCs/>
          <w:i/>
          <w:color w:val="000000" w:themeColor="text1"/>
          <w:rPrChange w:id="1364" w:author="Bo Shen" w:date="2023-02-03T12:02: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subsequent delay interval without stimuli, </w:t>
      </w:r>
      <w:r w:rsidRPr="00117003">
        <w:rPr>
          <w:rFonts w:ascii="Times New Roman" w:hAnsi="Times New Roman" w:cs="Times New Roman"/>
          <w:color w:val="000000" w:themeColor="text1"/>
        </w:rPr>
        <w:lastRenderedPageBreak/>
        <w:t>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rsidR="00C64BAE" w:rsidRDefault="00C64BAE">
      <w:r>
        <w:br w:type="page"/>
      </w:r>
    </w:p>
    <w:p w:rsidR="00C64BAE" w:rsidRDefault="00C64BAE" w:rsidP="00B26F88">
      <w:pPr>
        <w:pStyle w:val="Caption"/>
        <w:jc w:val="center"/>
        <w:rPr>
          <w:rFonts w:ascii="Times New Roman" w:hAnsi="Times New Roman" w:cs="Times New Roman"/>
          <w:b/>
          <w:i w:val="0"/>
          <w:color w:val="000000" w:themeColor="text1"/>
          <w:sz w:val="24"/>
          <w:szCs w:val="24"/>
        </w:rPr>
      </w:pPr>
      <w:ins w:id="1365"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stretch>
                        <a:fillRect/>
                      </a:stretch>
                    </pic:blipFill>
                    <pic:spPr>
                      <a:xfrm>
                        <a:off x="0" y="0"/>
                        <a:ext cx="6323965" cy="3334385"/>
                      </a:xfrm>
                      <a:prstGeom prst="rect">
                        <a:avLst/>
                      </a:prstGeom>
                    </pic:spPr>
                  </pic:pic>
                </a:graphicData>
              </a:graphic>
            </wp:inline>
          </w:drawing>
        </w:r>
      </w:ins>
      <w:del w:id="1366"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3"/>
                      <a:stretch>
                        <a:fillRect/>
                      </a:stretch>
                    </pic:blipFill>
                    <pic:spPr>
                      <a:xfrm>
                        <a:off x="0" y="0"/>
                        <a:ext cx="6323965" cy="3569970"/>
                      </a:xfrm>
                      <a:prstGeom prst="rect">
                        <a:avLst/>
                      </a:prstGeom>
                    </pic:spPr>
                  </pic:pic>
                </a:graphicData>
              </a:graphic>
            </wp:inline>
          </w:drawing>
        </w:r>
      </w:del>
    </w:p>
    <w:p w:rsidR="00C64BAE" w:rsidRDefault="00C64BAE">
      <w:pPr>
        <w:jc w:val="both"/>
        <w:pPrChange w:id="1367" w:author="Bo Shen" w:date="2023-03-01T14:56:00Z">
          <w:pPr/>
        </w:pPrChange>
      </w:pPr>
      <w:r w:rsidRPr="00674C04">
        <w:rPr>
          <w:rFonts w:ascii="Times New Roman" w:hAnsi="Times New Roman" w:cs="Times New Roman"/>
          <w:b/>
          <w:color w:val="000000" w:themeColor="text1"/>
        </w:rPr>
        <w:t>Figure 10. The mode</w:t>
      </w:r>
      <w:del w:id="1368"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369" w:author="Bo Shen" w:date="2023-02-13T13:10:00Z">
        <w:r w:rsidRPr="00674C04" w:rsidDel="00B265F5">
          <w:rPr>
            <w:rFonts w:ascii="Times New Roman" w:hAnsi="Times New Roman" w:cs="Times New Roman"/>
            <w:b/>
            <w:color w:val="000000" w:themeColor="text1"/>
          </w:rPr>
          <w:delText xml:space="preserve">GABAergic </w:delText>
        </w:r>
      </w:del>
      <w:ins w:id="1370"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371"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372"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373"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del w:id="1374" w:author="Bo Shen" w:date="2023-02-13T13:11:00Z">
        <w:r w:rsidDel="00B265F5">
          <w:rPr>
            <w:rFonts w:ascii="Times New Roman" w:hAnsi="Times New Roman" w:cs="Times New Roman"/>
            <w:color w:val="000000" w:themeColor="text1"/>
          </w:rPr>
          <w:delText xml:space="preserve">Agonist </w:delText>
        </w:r>
      </w:del>
      <w:ins w:id="1375" w:author="Bo Shen" w:date="2023-02-13T13:11:00Z">
        <w:r>
          <w:rPr>
            <w:rFonts w:ascii="Times New Roman" w:hAnsi="Times New Roman" w:cs="Times New Roman"/>
            <w:color w:val="000000" w:themeColor="text1"/>
          </w:rPr>
          <w:t>Inhibitory potentiation</w:t>
        </w:r>
      </w:ins>
      <w:ins w:id="1376" w:author="Bo Shen" w:date="2023-02-13T13:13:00Z">
        <w:r>
          <w:rPr>
            <w:rFonts w:ascii="Times New Roman" w:hAnsi="Times New Roman" w:cs="Times New Roman"/>
            <w:color w:val="000000" w:themeColor="text1"/>
          </w:rPr>
          <w:t xml:space="preserve"> condition</w:t>
        </w:r>
      </w:ins>
      <w:ins w:id="1377"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(orange) comparative to control</w:t>
      </w:r>
      <w:ins w:id="1378"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379" w:author="Bo Shen" w:date="2023-02-03T12:23:00Z">
        <w:r w:rsidDel="00614578">
          <w:rPr>
            <w:rFonts w:ascii="Times New Roman" w:hAnsi="Times New Roman" w:cs="Times New Roman"/>
            <w:color w:val="000000" w:themeColor="text1"/>
          </w:rPr>
          <w:delText xml:space="preserve">early </w:delText>
        </w:r>
      </w:del>
      <w:ins w:id="1380"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381"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382" w:author="Bo Shen" w:date="2023-02-13T13:12:00Z">
        <w:r>
          <w:rPr>
            <w:rFonts w:ascii="Times New Roman" w:hAnsi="Times New Roman" w:cs="Times New Roman"/>
            <w:color w:val="000000" w:themeColor="text1"/>
          </w:rPr>
          <w:t xml:space="preserve">Increasing the levels of </w:t>
        </w:r>
      </w:ins>
      <w:del w:id="1383" w:author="Bo Shen" w:date="2023-02-13T13:12:00Z">
        <w:r w:rsidDel="00B673FF">
          <w:rPr>
            <w:rFonts w:ascii="Times New Roman" w:hAnsi="Times New Roman" w:cs="Times New Roman"/>
            <w:color w:val="000000" w:themeColor="text1"/>
          </w:rPr>
          <w:delText xml:space="preserve">GABAergic </w:delText>
        </w:r>
      </w:del>
      <w:ins w:id="1384" w:author="Bo Shen" w:date="2023-03-01T14:32:00Z">
        <w:r w:rsidR="00762502">
          <w:rPr>
            <w:rFonts w:ascii="Times New Roman" w:hAnsi="Times New Roman" w:cs="Times New Roman"/>
            <w:color w:val="000000" w:themeColor="text1"/>
          </w:rPr>
          <w:t>Inhibitory</w:t>
        </w:r>
      </w:ins>
      <w:ins w:id="1385" w:author="Bo Shen" w:date="2023-02-13T13:12:00Z">
        <w:r>
          <w:rPr>
            <w:rFonts w:ascii="Times New Roman" w:hAnsi="Times New Roman" w:cs="Times New Roman"/>
            <w:color w:val="000000" w:themeColor="text1"/>
          </w:rPr>
          <w:t xml:space="preserve"> potentiation </w:t>
        </w:r>
      </w:ins>
      <w:del w:id="1386"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387" w:author="Bo Shen" w:date="2023-02-13T13:13:00Z">
        <w:r w:rsidDel="00B673FF">
          <w:rPr>
            <w:rFonts w:ascii="Times New Roman" w:hAnsi="Times New Roman" w:cs="Times New Roman"/>
            <w:color w:val="000000" w:themeColor="text1"/>
          </w:rPr>
          <w:delText xml:space="preserve">GABAergic agonist </w:delText>
        </w:r>
      </w:del>
      <w:ins w:id="1388" w:author="Bo Shen" w:date="2023-02-13T13:13:00Z">
        <w:r>
          <w:rPr>
            <w:rFonts w:ascii="Times New Roman" w:hAnsi="Times New Roman" w:cs="Times New Roman"/>
            <w:color w:val="000000" w:themeColor="text1"/>
          </w:rPr>
          <w:t xml:space="preserve">inhibitory potentiation </w:t>
        </w:r>
      </w:ins>
      <w:del w:id="1389"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390" w:author="Bo Shen" w:date="2023-02-13T13:13:00Z">
        <w:r w:rsidRPr="00674C04" w:rsidDel="00B673FF">
          <w:rPr>
            <w:rFonts w:ascii="Times New Roman" w:hAnsi="Times New Roman" w:cs="Times New Roman"/>
            <w:color w:val="000000" w:themeColor="text1"/>
          </w:rPr>
          <w:delText xml:space="preserve">should be </w:delText>
        </w:r>
      </w:del>
      <w:ins w:id="1391"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392"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393" w:author="Bo Shen" w:date="2023-02-13T13:14:00Z">
        <w:r w:rsidDel="00B673FF">
          <w:rPr>
            <w:rFonts w:ascii="Times New Roman" w:hAnsi="Times New Roman" w:cs="Times New Roman"/>
            <w:color w:val="000000" w:themeColor="text1"/>
          </w:rPr>
          <w:delText xml:space="preserve">pyramidal </w:delText>
        </w:r>
      </w:del>
      <w:ins w:id="1394"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395"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396"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397" w:author="Bo Shen" w:date="2023-02-13T13:14:00Z">
        <w:r w:rsidDel="00B673FF">
          <w:rPr>
            <w:rFonts w:ascii="Times New Roman" w:hAnsi="Times New Roman" w:cs="Times New Roman"/>
            <w:color w:val="000000" w:themeColor="text1"/>
          </w:rPr>
          <w:delText>increased GABAergic activity</w:delText>
        </w:r>
      </w:del>
      <w:ins w:id="1398"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un changed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00AC0"/>
    <w:rsid w:val="00037F56"/>
    <w:rsid w:val="00096406"/>
    <w:rsid w:val="000A00C8"/>
    <w:rsid w:val="000D237B"/>
    <w:rsid w:val="000E65C9"/>
    <w:rsid w:val="00110A95"/>
    <w:rsid w:val="00140DF0"/>
    <w:rsid w:val="001933FC"/>
    <w:rsid w:val="00210CC2"/>
    <w:rsid w:val="00214955"/>
    <w:rsid w:val="00224293"/>
    <w:rsid w:val="00240D99"/>
    <w:rsid w:val="002516BE"/>
    <w:rsid w:val="0026758E"/>
    <w:rsid w:val="002B4EC3"/>
    <w:rsid w:val="002F166E"/>
    <w:rsid w:val="00372CBC"/>
    <w:rsid w:val="003B2C6B"/>
    <w:rsid w:val="00474689"/>
    <w:rsid w:val="004E2D26"/>
    <w:rsid w:val="004F09EA"/>
    <w:rsid w:val="005037DA"/>
    <w:rsid w:val="00520883"/>
    <w:rsid w:val="005210DE"/>
    <w:rsid w:val="005B5A77"/>
    <w:rsid w:val="005E37C7"/>
    <w:rsid w:val="00607AC2"/>
    <w:rsid w:val="00652179"/>
    <w:rsid w:val="00696AE2"/>
    <w:rsid w:val="006B5C75"/>
    <w:rsid w:val="006C7F64"/>
    <w:rsid w:val="006E668C"/>
    <w:rsid w:val="006F1796"/>
    <w:rsid w:val="00717514"/>
    <w:rsid w:val="0072630B"/>
    <w:rsid w:val="007368C5"/>
    <w:rsid w:val="007465B4"/>
    <w:rsid w:val="00754907"/>
    <w:rsid w:val="00762502"/>
    <w:rsid w:val="00786D4E"/>
    <w:rsid w:val="00787BA1"/>
    <w:rsid w:val="007D12D5"/>
    <w:rsid w:val="007D1522"/>
    <w:rsid w:val="0081736F"/>
    <w:rsid w:val="008250B4"/>
    <w:rsid w:val="00882804"/>
    <w:rsid w:val="008E61C4"/>
    <w:rsid w:val="0090259B"/>
    <w:rsid w:val="00946DF6"/>
    <w:rsid w:val="009662EA"/>
    <w:rsid w:val="0098534E"/>
    <w:rsid w:val="009A322F"/>
    <w:rsid w:val="009B5201"/>
    <w:rsid w:val="009D42DA"/>
    <w:rsid w:val="009F35D0"/>
    <w:rsid w:val="00A13197"/>
    <w:rsid w:val="00A94BE9"/>
    <w:rsid w:val="00AF1411"/>
    <w:rsid w:val="00B13B12"/>
    <w:rsid w:val="00B173C5"/>
    <w:rsid w:val="00B36CBC"/>
    <w:rsid w:val="00B5677F"/>
    <w:rsid w:val="00B83C71"/>
    <w:rsid w:val="00B84E36"/>
    <w:rsid w:val="00C1216B"/>
    <w:rsid w:val="00C412EC"/>
    <w:rsid w:val="00C64BAE"/>
    <w:rsid w:val="00C700D6"/>
    <w:rsid w:val="00C80DA2"/>
    <w:rsid w:val="00CB07F7"/>
    <w:rsid w:val="00CC61DC"/>
    <w:rsid w:val="00CE238A"/>
    <w:rsid w:val="00D31285"/>
    <w:rsid w:val="00D35637"/>
    <w:rsid w:val="00D4232C"/>
    <w:rsid w:val="00D8730C"/>
    <w:rsid w:val="00DF114F"/>
    <w:rsid w:val="00E15537"/>
    <w:rsid w:val="00E45568"/>
    <w:rsid w:val="00EB6A66"/>
    <w:rsid w:val="00ED52DB"/>
    <w:rsid w:val="00F147E8"/>
    <w:rsid w:val="00F26487"/>
    <w:rsid w:val="00F5670C"/>
    <w:rsid w:val="00F60490"/>
    <w:rsid w:val="00F859DA"/>
    <w:rsid w:val="00FB5373"/>
    <w:rsid w:val="00FE2D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76A4"/>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webSettings" Target="webSettings.xml"/><Relationship Id="rId21" Type="http://schemas.openxmlformats.org/officeDocument/2006/relationships/image" Target="media/image17.emf"/><Relationship Id="rId34" Type="http://schemas.openxmlformats.org/officeDocument/2006/relationships/fontTable" Target="fontTable.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styles" Target="styles.xml"/><Relationship Id="rId6" Type="http://schemas.openxmlformats.org/officeDocument/2006/relationships/image" Target="media/image210.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5"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image" Target="media/image1.emf"/><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microsoft.com/office/2011/relationships/people" Target="people.xml"/><Relationship Id="rId8"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23</Pages>
  <Words>5544</Words>
  <Characters>29555</Characters>
  <Application>Microsoft Office Word</Application>
  <DocSecurity>0</DocSecurity>
  <Lines>447</Lines>
  <Paragraphs>113</Paragraphs>
  <ScaleCrop>false</ScaleCrop>
  <Company>NYU School of Medicine</Company>
  <LinksUpToDate>false</LinksUpToDate>
  <CharactersWithSpaces>34986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82</cp:revision>
  <dcterms:created xsi:type="dcterms:W3CDTF">2023-02-28T21:31:00Z</dcterms:created>
  <dcterms:modified xsi:type="dcterms:W3CDTF">2023-03-02T20:48:00Z</dcterms:modified>
</cp:coreProperties>
</file>