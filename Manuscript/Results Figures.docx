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6A66" w:rsidRDefault="00EB6A66" w:rsidP="0080638B">
      <w:pPr>
        <w:spacing w:line="480" w:lineRule="auto"/>
        <w:rPr>
          <w:rFonts w:ascii="Times New Roman" w:hAnsi="Times New Roman" w:cs="Times New Roman"/>
          <w:i/>
        </w:rPr>
      </w:pPr>
      <w:ins w:id="0"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
                      <a:stretch>
                        <a:fillRect/>
                      </a:stretch>
                    </pic:blipFill>
                    <pic:spPr>
                      <a:xfrm>
                        <a:off x="0" y="0"/>
                        <a:ext cx="5754370" cy="4959350"/>
                      </a:xfrm>
                      <a:prstGeom prst="rect">
                        <a:avLst/>
                      </a:prstGeom>
                    </pic:spPr>
                  </pic:pic>
                </a:graphicData>
              </a:graphic>
            </wp:inline>
          </w:drawing>
        </w:r>
      </w:ins>
      <w:del w:id="1"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EB6A66" w:rsidRDefault="00EB6A66"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2" w:author="Bo Shen" w:date="2022-12-13T17:32:00Z">
        <w:r w:rsidDel="00F1780F">
          <w:rPr>
            <w:rFonts w:ascii="Times New Roman" w:hAnsi="Times New Roman" w:cs="Times New Roman"/>
          </w:rPr>
          <w:delText xml:space="preserve">hybridizes </w:delText>
        </w:r>
      </w:del>
      <w:ins w:id="3" w:author="Bo Shen" w:date="2022-12-13T17:32:00Z">
        <w:r>
          <w:rPr>
            <w:rFonts w:ascii="Times New Roman" w:hAnsi="Times New Roman" w:cs="Times New Roman"/>
          </w:rPr>
          <w:t xml:space="preserve">extends </w:t>
        </w:r>
      </w:ins>
      <w:r>
        <w:rPr>
          <w:rFonts w:ascii="Times New Roman" w:hAnsi="Times New Roman" w:cs="Times New Roman"/>
        </w:rPr>
        <w:t xml:space="preserve">DNM </w:t>
      </w:r>
      <w:del w:id="4"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 w:author="Bo Shen" w:date="2022-12-13T17:34:00Z">
        <w:r w:rsidRPr="00F1780F" w:rsidDel="00F1780F">
          <w:rPr>
            <w:rFonts w:ascii="Times New Roman" w:hAnsi="Times New Roman" w:cs="Times New Roman"/>
            <w:i/>
            <w:rPrChange w:id="6" w:author="Bo Shen" w:date="2022-12-13T17:34:00Z">
              <w:rPr>
                <w:rFonts w:ascii="Times New Roman" w:hAnsi="Times New Roman" w:cs="Times New Roman"/>
              </w:rPr>
            </w:rPrChange>
          </w:rPr>
          <w:delText xml:space="preserve">disinhibition </w:delText>
        </w:r>
      </w:del>
      <w:ins w:id="7" w:author="Bo Shen" w:date="2022-12-13T17:34:00Z">
        <w:r w:rsidRPr="00F1780F">
          <w:rPr>
            <w:rFonts w:ascii="Times New Roman" w:hAnsi="Times New Roman" w:cs="Times New Roman"/>
            <w:i/>
            <w:rPrChange w:id="8" w:author="Bo Shen" w:date="2022-12-13T17:34:00Z">
              <w:rPr>
                <w:rFonts w:ascii="Times New Roman" w:hAnsi="Times New Roman" w:cs="Times New Roman"/>
              </w:rPr>
            </w:rPrChange>
          </w:rPr>
          <w:t>R</w:t>
        </w:r>
        <w:r>
          <w:rPr>
            <w:rFonts w:ascii="Times New Roman" w:hAnsi="Times New Roman" w:cs="Times New Roman"/>
          </w:rPr>
          <w:t xml:space="preserve"> to </w:t>
        </w:r>
        <w:r w:rsidRPr="00F1780F">
          <w:rPr>
            <w:rFonts w:ascii="Times New Roman" w:hAnsi="Times New Roman" w:cs="Times New Roman"/>
            <w:i/>
            <w:rPrChange w:id="9" w:author="Bo Shen" w:date="2022-12-13T17:34:00Z">
              <w:rPr>
                <w:rFonts w:ascii="Times New Roman" w:hAnsi="Times New Roman" w:cs="Times New Roman"/>
              </w:rPr>
            </w:rPrChange>
          </w:rPr>
          <w:t>D</w:t>
        </w:r>
        <w:r>
          <w:rPr>
            <w:rFonts w:ascii="Times New Roman" w:hAnsi="Times New Roman" w:cs="Times New Roman"/>
          </w:rPr>
          <w:t xml:space="preserve"> coupling</w:t>
        </w:r>
        <w:r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10" w:author="Bo Shen" w:date="2023-01-20T17:07:00Z">
        <w:r>
          <w:rPr>
            <w:rFonts w:ascii="Times New Roman" w:hAnsi="Times New Roman" w:cs="Times New Roman"/>
          </w:rPr>
          <w:t xml:space="preserve">. The circuit </w:t>
        </w:r>
      </w:ins>
      <w:del w:id="11"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12" w:author="Bo Shen" w:date="2023-01-20T17:07:00Z">
        <w:r>
          <w:rPr>
            <w:rFonts w:ascii="Times New Roman" w:hAnsi="Times New Roman" w:cs="Times New Roman"/>
          </w:rPr>
          <w:t>after disinhibition</w:t>
        </w:r>
      </w:ins>
      <w:ins w:id="13" w:author="Bo Shen" w:date="2023-01-20T17:08:00Z">
        <w:r>
          <w:rPr>
            <w:rFonts w:ascii="Times New Roman" w:hAnsi="Times New Roman" w:cs="Times New Roman"/>
          </w:rPr>
          <w:t xml:space="preserve"> is triggered</w:t>
        </w:r>
      </w:ins>
      <w:del w:id="14"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rsidR="00520883" w:rsidRDefault="00520883">
      <w:pPr>
        <w:rPr>
          <w:ins w:id="15" w:author="Bo Shen" w:date="2023-02-28T16:33:00Z"/>
        </w:rPr>
      </w:pPr>
      <w:del w:id="16" w:author="Bo Shen" w:date="2023-02-28T16:32:00Z">
        <w:r w:rsidRPr="0060258A" w:rsidDel="00520883">
          <w:rPr>
            <w:noProof/>
            <w:color w:val="000000" w:themeColor="text1"/>
            <w:lang w:eastAsia="en-US"/>
          </w:rPr>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rsidR="00520883" w:rsidDel="00520883" w:rsidRDefault="00520883" w:rsidP="0080638B">
                              <w:pPr>
                                <w:spacing w:line="480" w:lineRule="auto"/>
                                <w:rPr>
                                  <w:del w:id="17" w:author="Bo Shen" w:date="2023-02-28T16:32:00Z"/>
                                  <w:rFonts w:ascii="Times New Roman" w:hAnsi="Times New Roman" w:cs="Times New Roman"/>
                                  <w:i/>
                                </w:rPr>
                              </w:pPr>
                              <w:del w:id="18"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19" w:author="Bo Shen" w:date="2023-02-28T16:32:00Z"/>
                                  <w:rFonts w:ascii="Times New Roman" w:hAnsi="Times New Roman" w:cs="Times New Roman"/>
                                </w:rPr>
                              </w:pPr>
                              <w:del w:id="20"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21" w:author="Bo Shen" w:date="2022-12-13T17:32:00Z">
                                <w:r w:rsidDel="00F1780F">
                                  <w:rPr>
                                    <w:rFonts w:ascii="Times New Roman" w:hAnsi="Times New Roman" w:cs="Times New Roman"/>
                                  </w:rPr>
                                  <w:delText xml:space="preserve">hybridizes </w:delText>
                                </w:r>
                              </w:del>
                              <w:del w:id="22" w:author="Bo Shen" w:date="2023-02-28T16:32:00Z">
                                <w:r w:rsidDel="00520883">
                                  <w:rPr>
                                    <w:rFonts w:ascii="Times New Roman" w:hAnsi="Times New Roman" w:cs="Times New Roman"/>
                                  </w:rPr>
                                  <w:delText xml:space="preserve">DNM </w:delText>
                                </w:r>
                              </w:del>
                              <w:del w:id="23" w:author="Bo Shen" w:date="2022-12-13T17:32:00Z">
                                <w:r w:rsidDel="00F1780F">
                                  <w:rPr>
                                    <w:rFonts w:ascii="Times New Roman" w:hAnsi="Times New Roman" w:cs="Times New Roman"/>
                                  </w:rPr>
                                  <w:delText xml:space="preserve">and RNM </w:delText>
                                </w:r>
                              </w:del>
                              <w:del w:id="24"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25" w:author="Bo Shen" w:date="2022-12-13T17:34:00Z">
                                <w:r w:rsidRPr="00520883" w:rsidDel="00F1780F">
                                  <w:rPr>
                                    <w:rFonts w:ascii="Times New Roman" w:hAnsi="Times New Roman" w:cs="Times New Roman"/>
                                    <w:i/>
                                  </w:rPr>
                                  <w:delText xml:space="preserve">disinhibition </w:delText>
                                </w:r>
                              </w:del>
                              <w:del w:id="26"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27" w:author="Bo Shen" w:date="2023-02-28T16:32:00Z">
                                        <w:rPr>
                                          <w:rFonts w:ascii="Cambria Math" w:hAnsi="Cambria Math" w:cs="Times New Roman"/>
                                          <w:i/>
                                        </w:rPr>
                                      </w:del>
                                    </m:ctrlPr>
                                  </m:sSubPr>
                                  <m:e>
                                    <m:r>
                                      <w:del w:id="28" w:author="Bo Shen" w:date="2023-02-28T16:32:00Z">
                                        <w:rPr>
                                          <w:rFonts w:ascii="Cambria Math" w:hAnsi="Cambria Math" w:cs="Times New Roman"/>
                                        </w:rPr>
                                        <m:t>V</m:t>
                                      </w:del>
                                    </m:r>
                                  </m:e>
                                  <m:sub>
                                    <m:r>
                                      <w:del w:id="29" w:author="Bo Shen" w:date="2023-02-28T16:32:00Z">
                                        <w:rPr>
                                          <w:rFonts w:ascii="Cambria Math" w:hAnsi="Cambria Math" w:cs="Times New Roman"/>
                                        </w:rPr>
                                        <m:t>i</m:t>
                                      </w:del>
                                    </m:r>
                                  </m:sub>
                                </m:sSub>
                              </m:oMath>
                              <w:del w:id="30" w:author="Bo Shen" w:date="2023-02-28T16:32:00Z">
                                <w:r w:rsidDel="00520883">
                                  <w:rPr>
                                    <w:rFonts w:ascii="Times New Roman" w:hAnsi="Times New Roman" w:cs="Times New Roman"/>
                                  </w:rPr>
                                  <w:delText xml:space="preserve">, </w:delText>
                                </w:r>
                              </w:del>
                              <m:oMath>
                                <m:r>
                                  <w:del w:id="31" w:author="Bo Shen" w:date="2023-02-28T16:32:00Z">
                                    <w:rPr>
                                      <w:rFonts w:ascii="Cambria Math" w:hAnsi="Cambria Math" w:cs="Times New Roman"/>
                                    </w:rPr>
                                    <m:t>α</m:t>
                                  </w:del>
                                </m:r>
                              </m:oMath>
                              <w:del w:id="32" w:author="Bo Shen" w:date="2023-02-28T16:32:00Z">
                                <w:r w:rsidDel="00520883">
                                  <w:rPr>
                                    <w:rFonts w:ascii="Times New Roman" w:hAnsi="Times New Roman" w:cs="Times New Roman"/>
                                  </w:rPr>
                                  <w:delText xml:space="preserve">, and </w:delText>
                                </w:r>
                              </w:del>
                              <m:oMath>
                                <m:r>
                                  <w:del w:id="33" w:author="Bo Shen" w:date="2023-02-28T16:32:00Z">
                                    <w:rPr>
                                      <w:rFonts w:ascii="Cambria Math" w:hAnsi="Cambria Math" w:cs="Times New Roman"/>
                                    </w:rPr>
                                    <m:t>ω</m:t>
                                  </w:del>
                                </m:r>
                              </m:oMath>
                              <w:del w:id="34"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35" w:author="Bo Shen" w:date="2023-01-20T17:07:00Z">
                                <w:r w:rsidRPr="00B65A1B" w:rsidDel="004A45B9">
                                  <w:rPr>
                                    <w:rFonts w:ascii="Times New Roman" w:hAnsi="Times New Roman" w:cs="Times New Roman"/>
                                  </w:rPr>
                                  <w:delText xml:space="preserve"> and </w:delText>
                                </w:r>
                              </w:del>
                              <w:del w:id="36" w:author="Bo Shen" w:date="2023-02-28T16:32:00Z">
                                <w:r w:rsidRPr="00B65A1B" w:rsidDel="00520883">
                                  <w:rPr>
                                    <w:rFonts w:ascii="Times New Roman" w:hAnsi="Times New Roman" w:cs="Times New Roman"/>
                                  </w:rPr>
                                  <w:delText xml:space="preserve">predicts selective inhibition </w:delText>
                                </w:r>
                              </w:del>
                              <w:del w:id="37"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38"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rsidR="00520883" w:rsidDel="00520883" w:rsidRDefault="00520883" w:rsidP="0080638B">
                        <w:pPr>
                          <w:spacing w:line="480" w:lineRule="auto"/>
                          <w:rPr>
                            <w:del w:id="39" w:author="Bo Shen" w:date="2023-02-28T16:32:00Z"/>
                            <w:rFonts w:ascii="Times New Roman" w:hAnsi="Times New Roman" w:cs="Times New Roman"/>
                            <w:i/>
                          </w:rPr>
                        </w:pPr>
                        <w:del w:id="40" w:author="Bo Shen" w:date="2022-12-13T17:26:00Z">
                          <w:r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5"/>
                                        <a:stretch>
                                          <a:fillRect/>
                                        </a:stretch>
                                      </pic:blipFill>
                                      <pic:spPr>
                                        <a:xfrm>
                                          <a:off x="0" y="0"/>
                                          <a:ext cx="5715872" cy="4926275"/>
                                        </a:xfrm>
                                        <a:prstGeom prst="rect">
                                          <a:avLst/>
                                        </a:prstGeom>
                                      </pic:spPr>
                                    </pic:pic>
                                  </a:graphicData>
                                </a:graphic>
                              </wp:inline>
                            </w:drawing>
                          </w:r>
                        </w:del>
                      </w:p>
                      <w:p w:rsidR="00520883" w:rsidDel="00520883" w:rsidRDefault="00520883" w:rsidP="0080638B">
                        <w:pPr>
                          <w:jc w:val="both"/>
                          <w:rPr>
                            <w:del w:id="41" w:author="Bo Shen" w:date="2023-02-28T16:32:00Z"/>
                            <w:rFonts w:ascii="Times New Roman" w:hAnsi="Times New Roman" w:cs="Times New Roman"/>
                          </w:rPr>
                        </w:pPr>
                        <w:del w:id="42" w:author="Bo Shen" w:date="2023-02-28T16:32:00Z">
                          <w:r w:rsidRPr="005B0DC1" w:rsidDel="00520883">
                            <w:rPr>
                              <w:rFonts w:ascii="Times New Roman" w:hAnsi="Times New Roman" w:cs="Times New Roman"/>
                              <w:b/>
                            </w:rPr>
                            <w:delText>Figure 2</w:delText>
                          </w:r>
                          <w:r w:rsidDel="00520883">
                            <w:rPr>
                              <w:rFonts w:ascii="Times New Roman" w:hAnsi="Times New Roman" w:cs="Times New Roman"/>
                            </w:rPr>
                            <w:delText xml:space="preserve">. Local disinhibition decision model (LDDM) and its biological plausibility. </w:delText>
                          </w:r>
                          <w:r w:rsidRPr="00266985" w:rsidDel="00520883">
                            <w:rPr>
                              <w:rFonts w:ascii="Times New Roman" w:hAnsi="Times New Roman" w:cs="Times New Roman"/>
                              <w:b/>
                            </w:rPr>
                            <w:delText>A</w:delText>
                          </w:r>
                          <w:r w:rsidRPr="008B27BB" w:rsidDel="00520883">
                            <w:rPr>
                              <w:rFonts w:ascii="Times New Roman" w:hAnsi="Times New Roman" w:cs="Times New Roman"/>
                            </w:rPr>
                            <w:delText xml:space="preserve">. </w:delText>
                          </w:r>
                          <w:r w:rsidDel="00520883">
                            <w:rPr>
                              <w:rFonts w:ascii="Times New Roman" w:hAnsi="Times New Roman" w:cs="Times New Roman"/>
                            </w:rPr>
                            <w:delText>LDDM</w:delText>
                          </w:r>
                          <w:r w:rsidRPr="008B27BB" w:rsidDel="00520883">
                            <w:rPr>
                              <w:rFonts w:ascii="Times New Roman" w:hAnsi="Times New Roman" w:cs="Times New Roman"/>
                            </w:rPr>
                            <w:delText xml:space="preserve"> </w:delText>
                          </w:r>
                        </w:del>
                        <w:del w:id="43" w:author="Bo Shen" w:date="2022-12-13T17:32:00Z">
                          <w:r w:rsidDel="00F1780F">
                            <w:rPr>
                              <w:rFonts w:ascii="Times New Roman" w:hAnsi="Times New Roman" w:cs="Times New Roman"/>
                            </w:rPr>
                            <w:delText xml:space="preserve">hybridizes </w:delText>
                          </w:r>
                        </w:del>
                        <w:del w:id="44" w:author="Bo Shen" w:date="2023-02-28T16:32:00Z">
                          <w:r w:rsidDel="00520883">
                            <w:rPr>
                              <w:rFonts w:ascii="Times New Roman" w:hAnsi="Times New Roman" w:cs="Times New Roman"/>
                            </w:rPr>
                            <w:delText xml:space="preserve">DNM </w:delText>
                          </w:r>
                        </w:del>
                        <w:del w:id="45" w:author="Bo Shen" w:date="2022-12-13T17:32:00Z">
                          <w:r w:rsidDel="00F1780F">
                            <w:rPr>
                              <w:rFonts w:ascii="Times New Roman" w:hAnsi="Times New Roman" w:cs="Times New Roman"/>
                            </w:rPr>
                            <w:delText xml:space="preserve">and RNM </w:delText>
                          </w:r>
                        </w:del>
                        <w:del w:id="46" w:author="Bo Shen" w:date="2023-02-28T16:32:00Z">
                          <w:r w:rsidDel="00520883">
                            <w:rPr>
                              <w:rFonts w:ascii="Times New Roman" w:hAnsi="Times New Roman" w:cs="Times New Roman"/>
                            </w:rPr>
                            <w:delText>by incorporating</w:delText>
                          </w:r>
                          <w:r w:rsidRPr="008B27BB" w:rsidDel="00520883">
                            <w:rPr>
                              <w:rFonts w:ascii="Times New Roman" w:hAnsi="Times New Roman" w:cs="Times New Roman"/>
                            </w:rPr>
                            <w:delText xml:space="preserve"> a</w:delText>
                          </w:r>
                          <w:r w:rsidDel="00520883">
                            <w:rPr>
                              <w:rFonts w:ascii="Times New Roman" w:hAnsi="Times New Roman" w:cs="Times New Roman"/>
                            </w:rPr>
                            <w:delText xml:space="preserve"> disinhibitory </w:delText>
                          </w:r>
                          <w:r w:rsidDel="00520883">
                            <w:rPr>
                              <w:rFonts w:ascii="Times New Roman" w:hAnsi="Times New Roman" w:cs="Times New Roman"/>
                              <w:i/>
                            </w:rPr>
                            <w:delText>D</w:delText>
                          </w:r>
                          <w:r w:rsidDel="00520883">
                            <w:rPr>
                              <w:rFonts w:ascii="Times New Roman" w:hAnsi="Times New Roman" w:cs="Times New Roman"/>
                            </w:rPr>
                            <w:delText xml:space="preserve"> unit </w:delText>
                          </w:r>
                          <w:r w:rsidRPr="008B27BB" w:rsidDel="00520883">
                            <w:rPr>
                              <w:rFonts w:ascii="Times New Roman" w:hAnsi="Times New Roman" w:cs="Times New Roman"/>
                            </w:rPr>
                            <w:delText>to mediate the local disinhibition of the associated</w:delText>
                          </w:r>
                          <w:r w:rsidDel="00520883">
                            <w:rPr>
                              <w:rFonts w:ascii="Times New Roman" w:hAnsi="Times New Roman" w:cs="Times New Roman"/>
                            </w:rPr>
                            <w:delText xml:space="preserve"> excitatory </w:delText>
                          </w:r>
                          <w:r w:rsidRPr="00BD1163" w:rsidDel="00520883">
                            <w:rPr>
                              <w:rFonts w:ascii="Times New Roman" w:hAnsi="Times New Roman" w:cs="Times New Roman"/>
                              <w:i/>
                            </w:rPr>
                            <w:delText>R</w:delText>
                          </w:r>
                          <w:r w:rsidRPr="008B27BB" w:rsidDel="00520883">
                            <w:rPr>
                              <w:rFonts w:ascii="Times New Roman" w:hAnsi="Times New Roman" w:cs="Times New Roman"/>
                            </w:rPr>
                            <w:delText xml:space="preserve"> unit; strength of </w:delText>
                          </w:r>
                        </w:del>
                        <w:del w:id="47" w:author="Bo Shen" w:date="2022-12-13T17:34:00Z">
                          <w:r w:rsidRPr="00520883" w:rsidDel="00F1780F">
                            <w:rPr>
                              <w:rFonts w:ascii="Times New Roman" w:hAnsi="Times New Roman" w:cs="Times New Roman"/>
                              <w:i/>
                            </w:rPr>
                            <w:delText xml:space="preserve">disinhibition </w:delText>
                          </w:r>
                        </w:del>
                        <w:del w:id="48" w:author="Bo Shen" w:date="2023-02-28T16:32:00Z">
                          <w:r w:rsidRPr="008B27BB" w:rsidDel="00520883">
                            <w:rPr>
                              <w:rFonts w:ascii="Times New Roman" w:hAnsi="Times New Roman" w:cs="Times New Roman"/>
                            </w:rPr>
                            <w:delText xml:space="preserve">is controlled by the parameter </w:delText>
                          </w:r>
                          <w:r w:rsidRPr="000D41B5" w:rsidDel="00520883">
                            <w:rPr>
                              <w:rFonts w:ascii="Times New Roman" w:hAnsi="Times New Roman" w:cs="Times New Roman"/>
                              <w:i/>
                            </w:rPr>
                            <w:delText>β</w:delText>
                          </w:r>
                          <w:r w:rsidDel="00520883">
                            <w:rPr>
                              <w:rFonts w:ascii="Times New Roman" w:hAnsi="Times New Roman" w:cs="Times New Roman"/>
                            </w:rPr>
                            <w:delText xml:space="preserve"> presumed via an external </w:delText>
                          </w:r>
                          <w:r w:rsidRPr="00A46494" w:rsidDel="00520883">
                            <w:rPr>
                              <w:rFonts w:ascii="Times New Roman" w:hAnsi="Times New Roman" w:cs="Times New Roman"/>
                            </w:rPr>
                            <w:delText>top-down control</w:delText>
                          </w:r>
                          <w:r w:rsidRPr="008B27BB" w:rsidDel="00520883">
                            <w:rPr>
                              <w:rFonts w:ascii="Times New Roman" w:hAnsi="Times New Roman" w:cs="Times New Roman"/>
                            </w:rPr>
                            <w:delText xml:space="preserve">. </w:delText>
                          </w:r>
                        </w:del>
                        <m:oMath>
                          <m:sSub>
                            <m:sSubPr>
                              <m:ctrlPr>
                                <w:del w:id="49" w:author="Bo Shen" w:date="2023-02-28T16:32:00Z">
                                  <w:rPr>
                                    <w:rFonts w:ascii="Cambria Math" w:hAnsi="Cambria Math" w:cs="Times New Roman"/>
                                    <w:i/>
                                  </w:rPr>
                                </w:del>
                              </m:ctrlPr>
                            </m:sSubPr>
                            <m:e>
                              <m:r>
                                <w:del w:id="50" w:author="Bo Shen" w:date="2023-02-28T16:32:00Z">
                                  <w:rPr>
                                    <w:rFonts w:ascii="Cambria Math" w:hAnsi="Cambria Math" w:cs="Times New Roman"/>
                                  </w:rPr>
                                  <m:t>V</m:t>
                                </w:del>
                              </m:r>
                            </m:e>
                            <m:sub>
                              <m:r>
                                <w:del w:id="51" w:author="Bo Shen" w:date="2023-02-28T16:32:00Z">
                                  <w:rPr>
                                    <w:rFonts w:ascii="Cambria Math" w:hAnsi="Cambria Math" w:cs="Times New Roman"/>
                                  </w:rPr>
                                  <m:t>i</m:t>
                                </w:del>
                              </m:r>
                            </m:sub>
                          </m:sSub>
                        </m:oMath>
                        <w:del w:id="52" w:author="Bo Shen" w:date="2023-02-28T16:32:00Z">
                          <w:r w:rsidDel="00520883">
                            <w:rPr>
                              <w:rFonts w:ascii="Times New Roman" w:hAnsi="Times New Roman" w:cs="Times New Roman"/>
                            </w:rPr>
                            <w:delText xml:space="preserve">, </w:delText>
                          </w:r>
                        </w:del>
                        <m:oMath>
                          <m:r>
                            <w:del w:id="53" w:author="Bo Shen" w:date="2023-02-28T16:32:00Z">
                              <w:rPr>
                                <w:rFonts w:ascii="Cambria Math" w:hAnsi="Cambria Math" w:cs="Times New Roman"/>
                              </w:rPr>
                              <m:t>α</m:t>
                            </w:del>
                          </m:r>
                        </m:oMath>
                        <w:del w:id="54" w:author="Bo Shen" w:date="2023-02-28T16:32:00Z">
                          <w:r w:rsidDel="00520883">
                            <w:rPr>
                              <w:rFonts w:ascii="Times New Roman" w:hAnsi="Times New Roman" w:cs="Times New Roman"/>
                            </w:rPr>
                            <w:delText xml:space="preserve">, and </w:delText>
                          </w:r>
                        </w:del>
                        <m:oMath>
                          <m:r>
                            <w:del w:id="55" w:author="Bo Shen" w:date="2023-02-28T16:32:00Z">
                              <w:rPr>
                                <w:rFonts w:ascii="Cambria Math" w:hAnsi="Cambria Math" w:cs="Times New Roman"/>
                              </w:rPr>
                              <m:t>ω</m:t>
                            </w:del>
                          </m:r>
                        </m:oMath>
                        <w:del w:id="56" w:author="Bo Shen" w:date="2023-02-28T16:32:00Z">
                          <w:r w:rsidDel="00520883">
                            <w:rPr>
                              <w:rFonts w:ascii="Times New Roman" w:hAnsi="Times New Roman" w:cs="Times New Roman"/>
                            </w:rPr>
                            <w:delText xml:space="preserve"> indicate the corresponding input value to each option, self-excitation of </w:delText>
                          </w:r>
                          <w:r w:rsidRPr="00A46494" w:rsidDel="00520883">
                            <w:rPr>
                              <w:rFonts w:ascii="Times New Roman" w:hAnsi="Times New Roman" w:cs="Times New Roman"/>
                              <w:i/>
                            </w:rPr>
                            <w:delText>R</w:delText>
                          </w:r>
                          <w:r w:rsidDel="00520883">
                            <w:rPr>
                              <w:rFonts w:ascii="Times New Roman" w:hAnsi="Times New Roman" w:cs="Times New Roman"/>
                            </w:rPr>
                            <w:delText xml:space="preserve"> unit, and the coupling weights from </w:delText>
                          </w:r>
                          <w:r w:rsidRPr="00BD1163" w:rsidDel="00520883">
                            <w:rPr>
                              <w:rFonts w:ascii="Times New Roman" w:hAnsi="Times New Roman" w:cs="Times New Roman"/>
                              <w:i/>
                            </w:rPr>
                            <w:delText>R</w:delText>
                          </w:r>
                          <w:r w:rsidDel="00520883">
                            <w:rPr>
                              <w:rFonts w:ascii="Times New Roman" w:hAnsi="Times New Roman" w:cs="Times New Roman"/>
                            </w:rPr>
                            <w:delText xml:space="preserve"> to </w:delText>
                          </w:r>
                          <w:r w:rsidRPr="00667896" w:rsidDel="00520883">
                            <w:rPr>
                              <w:rFonts w:ascii="Times New Roman" w:hAnsi="Times New Roman" w:cs="Times New Roman"/>
                              <w:i/>
                            </w:rPr>
                            <w:delText>G</w:delText>
                          </w:r>
                          <w:r w:rsidDel="00520883">
                            <w:rPr>
                              <w:rFonts w:ascii="Times New Roman" w:hAnsi="Times New Roman" w:cs="Times New Roman"/>
                            </w:rPr>
                            <w:delText xml:space="preserve"> unit, respectively. </w:delText>
                          </w:r>
                          <w:r w:rsidRPr="00266985" w:rsidDel="00520883">
                            <w:rPr>
                              <w:rFonts w:ascii="Times New Roman" w:hAnsi="Times New Roman" w:cs="Times New Roman"/>
                              <w:b/>
                            </w:rPr>
                            <w:delText>B</w:delText>
                          </w:r>
                          <w:r w:rsidRPr="00C16A0E" w:rsidDel="00520883">
                            <w:rPr>
                              <w:rFonts w:ascii="Times New Roman" w:hAnsi="Times New Roman" w:cs="Times New Roman"/>
                            </w:rPr>
                            <w:delText>.</w:delText>
                          </w:r>
                          <w:r w:rsidRPr="00D4312D" w:rsidDel="00520883">
                            <w:rPr>
                              <w:rFonts w:ascii="Times New Roman" w:hAnsi="Times New Roman" w:cs="Times New Roman"/>
                            </w:rPr>
                            <w:delText xml:space="preserve"> The</w:delText>
                          </w:r>
                          <w:r w:rsidDel="00520883">
                            <w:rPr>
                              <w:rFonts w:ascii="Times New Roman" w:hAnsi="Times New Roman" w:cs="Times New Roman"/>
                            </w:rPr>
                            <w:delText xml:space="preserve"> network phase transition between representation and choice under gated disinhibition. With the disinhibitory module silent, the network performs dynamic divisive normalization on </w:delText>
                          </w:r>
                          <w:r w:rsidRPr="00ED167F" w:rsidDel="00520883">
                            <w:rPr>
                              <w:rFonts w:ascii="Times New Roman" w:hAnsi="Times New Roman" w:cs="Times New Roman"/>
                              <w:i/>
                            </w:rPr>
                            <w:delText>R</w:delText>
                          </w:r>
                          <w:r w:rsidDel="00520883">
                            <w:rPr>
                              <w:rFonts w:ascii="Times New Roman" w:hAnsi="Times New Roman" w:cs="Times New Roman"/>
                            </w:rPr>
                            <w:delText xml:space="preserve"> units </w:delText>
                          </w:r>
                          <w:r w:rsidRPr="00B65A1B" w:rsidDel="00520883">
                            <w:rPr>
                              <w:rFonts w:ascii="Times New Roman" w:hAnsi="Times New Roman" w:cs="Times New Roman"/>
                            </w:rPr>
                            <w:delText xml:space="preserve">and predicts non-selective inhibition via </w:delText>
                          </w:r>
                          <w:r w:rsidRPr="00B65A1B" w:rsidDel="00520883">
                            <w:rPr>
                              <w:rFonts w:ascii="Times New Roman" w:hAnsi="Times New Roman" w:cs="Times New Roman"/>
                              <w:i/>
                            </w:rPr>
                            <w:delText>G</w:delText>
                          </w:r>
                          <w:r w:rsidRPr="00B65A1B" w:rsidDel="00520883">
                            <w:rPr>
                              <w:rFonts w:ascii="Times New Roman" w:hAnsi="Times New Roman" w:cs="Times New Roman"/>
                            </w:rPr>
                            <w:delText xml:space="preserve"> units; after the disinhibitory module is triggered via an external top-down control signal, the network switches to a winner-take-all competition dynamic</w:delText>
                          </w:r>
                        </w:del>
                        <w:del w:id="57" w:author="Bo Shen" w:date="2023-01-20T17:07:00Z">
                          <w:r w:rsidRPr="00B65A1B" w:rsidDel="004A45B9">
                            <w:rPr>
                              <w:rFonts w:ascii="Times New Roman" w:hAnsi="Times New Roman" w:cs="Times New Roman"/>
                            </w:rPr>
                            <w:delText xml:space="preserve"> and </w:delText>
                          </w:r>
                        </w:del>
                        <w:del w:id="58" w:author="Bo Shen" w:date="2023-02-28T16:32:00Z">
                          <w:r w:rsidRPr="00B65A1B" w:rsidDel="00520883">
                            <w:rPr>
                              <w:rFonts w:ascii="Times New Roman" w:hAnsi="Times New Roman" w:cs="Times New Roman"/>
                            </w:rPr>
                            <w:delText xml:space="preserve">predicts selective inhibition </w:delText>
                          </w:r>
                        </w:del>
                        <w:del w:id="59"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del w:id="60" w:author="Bo Shen" w:date="2023-02-28T16:32:00Z">
                          <w:r w:rsidRPr="00B65A1B" w:rsidDel="00520883">
                            <w:rPr>
                              <w:rFonts w:ascii="Times New Roman" w:hAnsi="Times New Roman" w:cs="Times New Roman"/>
                            </w:rPr>
                            <w:delText>.</w:delText>
                          </w:r>
                          <w:r w:rsidRPr="00D4312D" w:rsidDel="00520883">
                            <w:rPr>
                              <w:rFonts w:ascii="Times New Roman" w:hAnsi="Times New Roman" w:cs="Times New Roman"/>
                            </w:rPr>
                            <w:delText xml:space="preserve"> </w:delText>
                          </w:r>
                          <w:r w:rsidDel="00520883">
                            <w:rPr>
                              <w:rFonts w:ascii="Times New Roman" w:hAnsi="Times New Roman" w:cs="Times New Roman"/>
                              <w:b/>
                            </w:rPr>
                            <w:delText>C</w:delText>
                          </w:r>
                          <w:r w:rsidRPr="008B27BB" w:rsidDel="00520883">
                            <w:rPr>
                              <w:rFonts w:ascii="Times New Roman" w:hAnsi="Times New Roman" w:cs="Times New Roman"/>
                            </w:rPr>
                            <w:delText xml:space="preserve">. </w:delText>
                          </w:r>
                          <w:r w:rsidDel="00520883">
                            <w:rPr>
                              <w:rFonts w:ascii="Times New Roman" w:hAnsi="Times New Roman" w:cs="Times New Roman"/>
                            </w:rPr>
                            <w:delText xml:space="preserve">Biological basis of disinhibition. </w:delText>
                          </w:r>
                          <w:r w:rsidRPr="008B27BB" w:rsidDel="00520883">
                            <w:rPr>
                              <w:rFonts w:ascii="Times New Roman" w:hAnsi="Times New Roman" w:cs="Times New Roman"/>
                            </w:rPr>
                            <w:delText xml:space="preserve">Disinhibition provides a mechanism for dynamic gating of circuit </w:delText>
                          </w:r>
                          <w:r w:rsidDel="00520883">
                            <w:rPr>
                              <w:rFonts w:ascii="Times New Roman" w:hAnsi="Times New Roman" w:cs="Times New Roman"/>
                            </w:rPr>
                            <w:delText>states</w:delText>
                          </w:r>
                          <w:r w:rsidRPr="008B27BB" w:rsidDel="00520883">
                            <w:rPr>
                              <w:rFonts w:ascii="Times New Roman" w:hAnsi="Times New Roman" w:cs="Times New Roman"/>
                            </w:rPr>
                            <w:delTex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delText>
                          </w:r>
                        </w:del>
                      </w:p>
                      <w:p w:rsidR="00520883" w:rsidRPr="00256221" w:rsidRDefault="00520883"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del>
    </w:p>
    <w:p w:rsidR="00520883" w:rsidRDefault="00520883" w:rsidP="00AA44F8">
      <w:pPr>
        <w:keepNext/>
        <w:spacing w:line="480" w:lineRule="auto"/>
        <w:jc w:val="both"/>
      </w:pPr>
      <w:ins w:id="61" w:author="Bo Shen" w:date="2023-02-03T17:42:00Z">
        <w:r>
          <w:rPr>
            <w:noProof/>
            <w:lang w:eastAsia="en-US"/>
          </w:rPr>
          <w:lastRenderedPageBreak/>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
                      <a:stretch>
                        <a:fillRect/>
                      </a:stretch>
                    </pic:blipFill>
                    <pic:spPr>
                      <a:xfrm>
                        <a:off x="0" y="0"/>
                        <a:ext cx="5754370" cy="3641090"/>
                      </a:xfrm>
                      <a:prstGeom prst="rect">
                        <a:avLst/>
                      </a:prstGeom>
                    </pic:spPr>
                  </pic:pic>
                </a:graphicData>
              </a:graphic>
            </wp:inline>
          </w:drawing>
        </w:r>
      </w:ins>
      <w:del w:id="62" w:author="Bo Shen" w:date="2022-12-13T15:24:00Z">
        <w:r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7">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rsidR="00520883" w:rsidRDefault="00520883">
      <w:r w:rsidRPr="00644911">
        <w:rPr>
          <w:rFonts w:ascii="Times New Roman" w:hAnsi="Times New Roman" w:cs="Times New Roman"/>
          <w:b/>
          <w:color w:val="000000" w:themeColor="text1"/>
        </w:rPr>
        <w:t>Figure</w:t>
      </w:r>
      <w:r>
        <w:rPr>
          <w:rFonts w:ascii="Times New Roman" w:hAnsi="Times New Roman" w:cs="Times New Roman"/>
          <w:b/>
          <w:color w:val="000000" w:themeColor="text1"/>
        </w:rPr>
        <w:t xml:space="preserve"> 2-figure supplement 1.</w:t>
      </w:r>
      <w:r w:rsidRPr="00644911">
        <w:rPr>
          <w:b/>
          <w:color w:val="000000" w:themeColor="text1"/>
        </w:rPr>
        <w:t xml:space="preserve"> </w:t>
      </w:r>
      <w:r w:rsidRPr="008E7977">
        <w:rPr>
          <w:rFonts w:ascii="Times New Roman" w:hAnsi="Times New Roman" w:cs="Times New Roman"/>
          <w:b/>
          <w:color w:val="000000" w:themeColor="text1"/>
        </w:rPr>
        <w:t>Testing and comparing different DNM modifications for integrating normalized value coding and WTA competition.</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A</w:t>
      </w:r>
      <w:r w:rsidRPr="00644911">
        <w:rPr>
          <w:rFonts w:ascii="Times New Roman" w:hAnsi="Times New Roman" w:cs="Times New Roman"/>
          <w:color w:val="000000" w:themeColor="text1"/>
        </w:rPr>
        <w:t xml:space="preserve">. The full model contains all possible modifications that allow the original DNM to generate WTA competition. </w:t>
      </w:r>
      <w:r>
        <w:rPr>
          <w:rFonts w:ascii="Times New Roman" w:hAnsi="Times New Roman" w:cs="Times New Roman"/>
          <w:color w:val="000000" w:themeColor="text1"/>
        </w:rPr>
        <w:t>Modifications:</w:t>
      </w:r>
      <w:r w:rsidRPr="00644911">
        <w:rPr>
          <w:rFonts w:ascii="Times New Roman" w:hAnsi="Times New Roman" w:cs="Times New Roman"/>
          <w:color w:val="000000" w:themeColor="text1"/>
        </w:rPr>
        <w:t xml:space="preserve"> recurrent excitation on R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α</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local disinhibition mediated through </w:t>
      </w:r>
      <w:del w:id="63" w:author="Bo Shen" w:date="2022-12-13T17:25:00Z">
        <w:r w:rsidRPr="00520883" w:rsidDel="00E57DC7">
          <w:rPr>
            <w:rFonts w:ascii="Times New Roman" w:hAnsi="Times New Roman" w:cs="Times New Roman"/>
            <w:i/>
            <w:iCs/>
            <w:color w:val="000000" w:themeColor="text1"/>
          </w:rPr>
          <w:delText>I</w:delText>
        </w:r>
      </w:del>
      <w:ins w:id="64" w:author="Bo Shen" w:date="2022-12-13T17:25:00Z">
        <w:r w:rsidRPr="00520883">
          <w:rPr>
            <w:rFonts w:ascii="Times New Roman" w:hAnsi="Times New Roman" w:cs="Times New Roman"/>
            <w:i/>
            <w:iCs/>
            <w:color w:val="000000" w:themeColor="text1"/>
          </w:rPr>
          <w:t>D</w:t>
        </w:r>
      </w:ins>
      <w:r w:rsidRPr="00644911">
        <w:rPr>
          <w:rFonts w:ascii="Times New Roman" w:hAnsi="Times New Roman" w:cs="Times New Roman"/>
          <w:color w:val="000000" w:themeColor="text1"/>
        </w:rPr>
        <w:t xml:space="preserv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β</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cross inhibition mediated through </w:t>
      </w:r>
      <w:del w:id="65" w:author="Bo Shen" w:date="2022-12-13T17:25:00Z">
        <w:r w:rsidRPr="00520883" w:rsidDel="00F1780F">
          <w:rPr>
            <w:rFonts w:ascii="Times New Roman" w:hAnsi="Times New Roman" w:cs="Times New Roman"/>
            <w:i/>
            <w:iCs/>
            <w:color w:val="000000" w:themeColor="text1"/>
          </w:rPr>
          <w:delText xml:space="preserve">I </w:delText>
        </w:r>
      </w:del>
      <w:ins w:id="66" w:author="Bo Shen" w:date="2023-01-19T15:14:00Z">
        <w:r w:rsidRPr="00520883">
          <w:rPr>
            <w:rFonts w:ascii="Times New Roman" w:hAnsi="Times New Roman" w:cs="Times New Roman"/>
            <w:i/>
            <w:iCs/>
            <w:color w:val="000000" w:themeColor="text1"/>
          </w:rPr>
          <w:t>I</w:t>
        </w:r>
      </w:ins>
      <w:ins w:id="67" w:author="Bo Shen" w:date="2022-12-13T17:25:00Z">
        <w:r w:rsidRPr="00644911">
          <w:rPr>
            <w:rFonts w:ascii="Times New Roman" w:hAnsi="Times New Roman" w:cs="Times New Roman"/>
            <w:color w:val="000000" w:themeColor="text1"/>
          </w:rPr>
          <w:t xml:space="preserve"> </w:t>
        </w:r>
      </w:ins>
      <w:r w:rsidRPr="00644911">
        <w:rPr>
          <w:rFonts w:ascii="Times New Roman" w:hAnsi="Times New Roman" w:cs="Times New Roman"/>
          <w:color w:val="000000" w:themeColor="text1"/>
        </w:rPr>
        <w:t xml:space="preserve">units to inhibit the lateral </w:t>
      </w:r>
      <w:r w:rsidRPr="00D64B0F">
        <w:rPr>
          <w:rFonts w:ascii="Times New Roman" w:hAnsi="Times New Roman" w:cs="Times New Roman"/>
          <w:color w:val="000000" w:themeColor="text1"/>
        </w:rPr>
        <w:t>R</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controlled by</w:t>
      </w:r>
      <m:oMath>
        <m:r>
          <w:rPr>
            <w:rFonts w:ascii="Cambria Math" w:hAnsi="Cambria Math" w:cs="Times New Roman"/>
            <w:color w:val="000000" w:themeColor="text1"/>
          </w:rPr>
          <m:t xml:space="preserve"> η</m:t>
        </m:r>
      </m:oMath>
      <w:r>
        <w:rPr>
          <w:rFonts w:ascii="Times New Roman" w:hAnsi="Times New Roman" w:cs="Times New Roman"/>
          <w:color w:val="000000" w:themeColor="text1"/>
        </w:rPr>
        <w:t xml:space="preserve">), and </w:t>
      </w:r>
      <w:r w:rsidRPr="00644911">
        <w:rPr>
          <w:rFonts w:ascii="Times New Roman" w:hAnsi="Times New Roman" w:cs="Times New Roman"/>
          <w:color w:val="000000" w:themeColor="text1"/>
        </w:rPr>
        <w:t>lateral gain control boost loops mediated through E units</w:t>
      </w:r>
      <w:r>
        <w:rPr>
          <w:rFonts w:ascii="Times New Roman" w:hAnsi="Times New Roman" w:cs="Times New Roman"/>
          <w:color w:val="000000" w:themeColor="text1"/>
        </w:rPr>
        <w:t xml:space="preserve"> (</w:t>
      </w:r>
      <w:r w:rsidRPr="00644911">
        <w:rPr>
          <w:rFonts w:ascii="Times New Roman" w:hAnsi="Times New Roman" w:cs="Times New Roman"/>
          <w:color w:val="000000" w:themeColor="text1"/>
        </w:rPr>
        <w:t xml:space="preserve">controlled by </w:t>
      </w:r>
      <m:oMath>
        <m:r>
          <w:rPr>
            <w:rFonts w:ascii="Cambria Math" w:hAnsi="Cambria Math" w:cs="Times New Roman"/>
            <w:color w:val="000000" w:themeColor="text1"/>
          </w:rPr>
          <m:t>γ</m:t>
        </m:r>
      </m:oMath>
      <w:r>
        <w:rPr>
          <w:rFonts w:ascii="Times New Roman" w:hAnsi="Times New Roman" w:cs="Times New Roman"/>
          <w:color w:val="000000" w:themeColor="text1"/>
        </w:rPr>
        <w:t>)</w:t>
      </w:r>
      <w:r w:rsidRPr="00644911">
        <w:rPr>
          <w:rFonts w:ascii="Times New Roman" w:hAnsi="Times New Roman" w:cs="Times New Roman"/>
          <w:color w:val="000000" w:themeColor="text1"/>
        </w:rPr>
        <w:t xml:space="preserve">. </w:t>
      </w:r>
      <w:r w:rsidRPr="00644911">
        <w:rPr>
          <w:rFonts w:ascii="Times New Roman" w:hAnsi="Times New Roman" w:cs="Times New Roman"/>
          <w:b/>
          <w:color w:val="000000" w:themeColor="text1"/>
        </w:rPr>
        <w:t>B</w:t>
      </w:r>
      <w:r w:rsidRPr="00644911">
        <w:rPr>
          <w:rFonts w:ascii="Times New Roman" w:hAnsi="Times New Roman" w:cs="Times New Roman"/>
          <w:color w:val="000000" w:themeColor="text1"/>
        </w:rPr>
        <w:t xml:space="preserve">. </w:t>
      </w:r>
      <w:r>
        <w:rPr>
          <w:rFonts w:ascii="Times New Roman" w:hAnsi="Times New Roman" w:cs="Times New Roman"/>
          <w:color w:val="000000" w:themeColor="text1"/>
        </w:rPr>
        <w:t>E</w:t>
      </w:r>
      <w:r w:rsidRPr="00644911">
        <w:rPr>
          <w:rFonts w:ascii="Times New Roman" w:hAnsi="Times New Roman" w:cs="Times New Roman"/>
          <w:color w:val="000000" w:themeColor="text1"/>
        </w:rPr>
        <w:t>xample R</w:t>
      </w:r>
      <w:r w:rsidRPr="00644911">
        <w:rPr>
          <w:rFonts w:ascii="Times New Roman" w:hAnsi="Times New Roman" w:cs="Times New Roman"/>
          <w:color w:val="000000" w:themeColor="text1"/>
          <w:vertAlign w:val="subscript"/>
        </w:rPr>
        <w:t>1</w:t>
      </w:r>
      <w:r w:rsidRPr="00644911">
        <w:rPr>
          <w:rFonts w:ascii="Times New Roman" w:hAnsi="Times New Roman" w:cs="Times New Roman"/>
          <w:color w:val="000000" w:themeColor="text1"/>
        </w:rPr>
        <w:t xml:space="preserve"> and R</w:t>
      </w:r>
      <w:r w:rsidRPr="00644911">
        <w:rPr>
          <w:rFonts w:ascii="Times New Roman" w:hAnsi="Times New Roman" w:cs="Times New Roman"/>
          <w:color w:val="000000" w:themeColor="text1"/>
          <w:vertAlign w:val="subscript"/>
        </w:rPr>
        <w:t>2</w:t>
      </w:r>
      <w:r w:rsidRPr="00644911">
        <w:rPr>
          <w:rFonts w:ascii="Times New Roman" w:hAnsi="Times New Roman" w:cs="Times New Roman"/>
          <w:color w:val="000000" w:themeColor="text1"/>
        </w:rPr>
        <w:t xml:space="preserve"> dynamics predicted by the model</w:t>
      </w:r>
      <w:r>
        <w:rPr>
          <w:rFonts w:ascii="Times New Roman" w:hAnsi="Times New Roman" w:cs="Times New Roman"/>
          <w:color w:val="000000" w:themeColor="text1"/>
        </w:rPr>
        <w:t xml:space="preserve"> variants</w:t>
      </w:r>
      <w:r w:rsidRPr="00644911">
        <w:rPr>
          <w:rFonts w:ascii="Times New Roman" w:hAnsi="Times New Roman" w:cs="Times New Roman"/>
          <w:color w:val="000000" w:themeColor="text1"/>
        </w:rPr>
        <w:t xml:space="preserve"> with different combinations of modifications. Four types of modifications result in 16 candidate models. Compar</w:t>
      </w:r>
      <w:r>
        <w:rPr>
          <w:rFonts w:ascii="Times New Roman" w:hAnsi="Times New Roman" w:cs="Times New Roman"/>
          <w:color w:val="000000" w:themeColor="text1"/>
        </w:rPr>
        <w:t xml:space="preserve">ison of </w:t>
      </w:r>
      <w:r w:rsidRPr="00644911">
        <w:rPr>
          <w:rFonts w:ascii="Times New Roman" w:hAnsi="Times New Roman" w:cs="Times New Roman"/>
          <w:color w:val="000000" w:themeColor="text1"/>
        </w:rPr>
        <w:t xml:space="preserve">the left two columns and </w:t>
      </w:r>
      <w:r>
        <w:rPr>
          <w:rFonts w:ascii="Times New Roman" w:hAnsi="Times New Roman" w:cs="Times New Roman"/>
          <w:color w:val="000000" w:themeColor="text1"/>
        </w:rPr>
        <w:t xml:space="preserve">right </w:t>
      </w:r>
      <w:r w:rsidRPr="00644911">
        <w:rPr>
          <w:rFonts w:ascii="Times New Roman" w:hAnsi="Times New Roman" w:cs="Times New Roman"/>
          <w:color w:val="000000" w:themeColor="text1"/>
        </w:rPr>
        <w:t>two columns</w:t>
      </w:r>
      <w:r>
        <w:rPr>
          <w:rFonts w:ascii="Times New Roman" w:hAnsi="Times New Roman" w:cs="Times New Roman"/>
          <w:color w:val="000000" w:themeColor="text1"/>
        </w:rPr>
        <w:t xml:space="preserve"> shows</w:t>
      </w:r>
      <w:r w:rsidRPr="00644911">
        <w:rPr>
          <w:rFonts w:ascii="Times New Roman" w:hAnsi="Times New Roman" w:cs="Times New Roman"/>
          <w:color w:val="000000" w:themeColor="text1"/>
        </w:rPr>
        <w:t xml:space="preserve"> that local disinhibition (</w:t>
      </w:r>
      <m:oMath>
        <m:r>
          <w:rPr>
            <w:rFonts w:ascii="Cambria Math" w:hAnsi="Cambria Math" w:cs="Times New Roman"/>
            <w:color w:val="000000" w:themeColor="text1"/>
          </w:rPr>
          <m:t>β</m:t>
        </m:r>
      </m:oMath>
      <w:r w:rsidRPr="00644911">
        <w:rPr>
          <w:rFonts w:ascii="Times New Roman" w:hAnsi="Times New Roman" w:cs="Times New Roman"/>
          <w:color w:val="000000" w:themeColor="text1"/>
        </w:rPr>
        <w:t xml:space="preserve">) is required for generating WTA competition and </w:t>
      </w:r>
      <w:r>
        <w:rPr>
          <w:rFonts w:ascii="Times New Roman" w:hAnsi="Times New Roman" w:cs="Times New Roman"/>
          <w:color w:val="000000" w:themeColor="text1"/>
        </w:rPr>
        <w:t xml:space="preserve">increasing </w:t>
      </w:r>
      <w:r w:rsidRPr="00644911">
        <w:rPr>
          <w:rFonts w:ascii="Times New Roman" w:hAnsi="Times New Roman" w:cs="Times New Roman"/>
          <w:color w:val="000000" w:themeColor="text1"/>
        </w:rPr>
        <w:t>neural activity to a decision threshold.</w:t>
      </w:r>
    </w:p>
    <w:p w:rsidR="00EB6A66" w:rsidRDefault="00EB6A66">
      <w:r>
        <w:br w:type="page"/>
      </w:r>
    </w:p>
    <w:p w:rsidR="00EB6A66" w:rsidRDefault="00EB6A66" w:rsidP="0019159B">
      <w:pPr>
        <w:keepNext/>
        <w:spacing w:line="480" w:lineRule="auto"/>
        <w:jc w:val="center"/>
      </w:pPr>
      <w:r>
        <w:rPr>
          <w:noProof/>
          <w:lang w:eastAsia="en-US"/>
        </w:rPr>
        <w:lastRenderedPageBreak/>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8"/>
                    <a:stretch>
                      <a:fillRect/>
                    </a:stretch>
                  </pic:blipFill>
                  <pic:spPr>
                    <a:xfrm>
                      <a:off x="0" y="0"/>
                      <a:ext cx="4887841" cy="4807335"/>
                    </a:xfrm>
                    <a:prstGeom prst="rect">
                      <a:avLst/>
                    </a:prstGeom>
                  </pic:spPr>
                </pic:pic>
              </a:graphicData>
            </a:graphic>
          </wp:inline>
        </w:drawing>
      </w:r>
    </w:p>
    <w:p w:rsidR="00EB6A66" w:rsidRDefault="00EB6A66">
      <w:r w:rsidRPr="008A2C4D">
        <w:rPr>
          <w:rFonts w:ascii="Times New Roman" w:hAnsi="Times New Roman" w:cs="Times New Roman"/>
          <w:b/>
          <w:color w:val="000000" w:themeColor="text1"/>
        </w:rPr>
        <w:t xml:space="preserve">Figure </w:t>
      </w:r>
      <w:r>
        <w:rPr>
          <w:rFonts w:ascii="Times New Roman" w:hAnsi="Times New Roman" w:cs="Times New Roman"/>
          <w:b/>
          <w:color w:val="000000" w:themeColor="text1"/>
        </w:rPr>
        <w:t>3</w:t>
      </w:r>
      <w:r w:rsidRPr="008A2C4D">
        <w:rPr>
          <w:rFonts w:ascii="Times New Roman" w:hAnsi="Times New Roman" w:cs="Times New Roman"/>
          <w:b/>
          <w:noProof/>
          <w:color w:val="000000" w:themeColor="text1"/>
        </w:rPr>
        <w:t>.</w:t>
      </w:r>
      <w:r w:rsidRPr="008A2C4D">
        <w:rPr>
          <w:rFonts w:ascii="Times New Roman" w:hAnsi="Times New Roman" w:cs="Times New Roman"/>
          <w:color w:val="000000" w:themeColor="text1"/>
        </w:rPr>
        <w:t xml:space="preserve"> </w:t>
      </w:r>
      <w:r w:rsidRPr="00775720">
        <w:rPr>
          <w:rFonts w:ascii="Times New Roman" w:hAnsi="Times New Roman" w:cs="Times New Roman"/>
          <w:color w:val="000000" w:themeColor="text1"/>
        </w:rPr>
        <w:t>Normalized value coding in the LDDM.</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A</w:t>
      </w:r>
      <w:r>
        <w:rPr>
          <w:rFonts w:ascii="Times New Roman" w:hAnsi="Times New Roman" w:cs="Times New Roman"/>
          <w:color w:val="000000" w:themeColor="text1"/>
        </w:rPr>
        <w:t>. In this example, the LDDM receives</w:t>
      </w:r>
      <w:r w:rsidRPr="008A2C4D">
        <w:rPr>
          <w:rFonts w:ascii="Times New Roman" w:hAnsi="Times New Roman" w:cs="Times New Roman"/>
          <w:color w:val="000000" w:themeColor="text1"/>
        </w:rPr>
        <w:t xml:space="preserve"> a set of </w:t>
      </w:r>
      <w:r>
        <w:rPr>
          <w:rFonts w:ascii="Times New Roman" w:hAnsi="Times New Roman" w:cs="Times New Roman"/>
          <w:color w:val="000000" w:themeColor="text1"/>
        </w:rPr>
        <w:t>two</w:t>
      </w:r>
      <w:r w:rsidRPr="008A2C4D">
        <w:rPr>
          <w:rFonts w:ascii="Times New Roman" w:hAnsi="Times New Roman" w:cs="Times New Roman"/>
          <w:color w:val="000000" w:themeColor="text1"/>
        </w:rPr>
        <w:t xml:space="preserve"> input values with varying V</w:t>
      </w:r>
      <w:r w:rsidRPr="008A2C4D">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(framed in red) and </w:t>
      </w:r>
      <w:r w:rsidRPr="008A2C4D">
        <w:rPr>
          <w:rFonts w:ascii="Times New Roman" w:hAnsi="Times New Roman" w:cs="Times New Roman"/>
          <w:color w:val="000000" w:themeColor="text1"/>
        </w:rPr>
        <w:t>V</w:t>
      </w:r>
      <w:r>
        <w:rPr>
          <w:rFonts w:ascii="Times New Roman" w:hAnsi="Times New Roman" w:cs="Times New Roman"/>
          <w:color w:val="000000" w:themeColor="text1"/>
          <w:vertAlign w:val="subscript"/>
        </w:rPr>
        <w:t>2</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framed in blue</w:t>
      </w:r>
      <w:r w:rsidRPr="008A2C4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B</w:t>
      </w:r>
      <w:r>
        <w:rPr>
          <w:rFonts w:ascii="Times New Roman" w:hAnsi="Times New Roman" w:cs="Times New Roman"/>
          <w:color w:val="000000" w:themeColor="text1"/>
        </w:rPr>
        <w:t>. Example</w:t>
      </w:r>
      <w:r w:rsidRPr="008A2C4D">
        <w:rPr>
          <w:rFonts w:ascii="Times New Roman" w:hAnsi="Times New Roman" w:cs="Times New Roman"/>
          <w:color w:val="000000" w:themeColor="text1"/>
        </w:rPr>
        <w:t xml:space="preserve"> LDDM dynamics show relative value coding.</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R</w:t>
      </w:r>
      <w:r w:rsidRPr="008A2C4D">
        <w:rPr>
          <w:rFonts w:ascii="Times New Roman" w:hAnsi="Times New Roman" w:cs="Times New Roman"/>
          <w:color w:val="000000" w:themeColor="text1"/>
          <w:vertAlign w:val="subscript"/>
        </w:rPr>
        <w:t>1</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activity</w:t>
      </w:r>
      <w:r>
        <w:rPr>
          <w:rFonts w:ascii="Times New Roman" w:hAnsi="Times New Roman" w:cs="Times New Roman"/>
          <w:color w:val="000000" w:themeColor="text1"/>
        </w:rPr>
        <w:t xml:space="preserve"> shows </w:t>
      </w:r>
      <w:r>
        <w:rPr>
          <w:rFonts w:ascii="Times New Roman" w:hAnsi="Times New Roman" w:cs="Times New Roman" w:hint="eastAsia"/>
          <w:color w:val="000000" w:themeColor="text1"/>
        </w:rPr>
        <w:t>a</w:t>
      </w:r>
      <w:r>
        <w:rPr>
          <w:rFonts w:ascii="Times New Roman" w:hAnsi="Times New Roman" w:cs="Times New Roman"/>
          <w:color w:val="000000" w:themeColor="text1"/>
        </w:rPr>
        <w:t xml:space="preserve"> transient peak before a sustained period of coding.</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I</w:t>
      </w:r>
      <w:r w:rsidRPr="008A2C4D">
        <w:rPr>
          <w:rFonts w:ascii="Times New Roman" w:hAnsi="Times New Roman" w:cs="Times New Roman"/>
          <w:color w:val="000000" w:themeColor="text1"/>
        </w:rPr>
        <w:t>ncreasing V</w:t>
      </w:r>
      <w:r w:rsidRPr="008A2C4D">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increases</w:t>
      </w:r>
      <w:r>
        <w:rPr>
          <w:rFonts w:ascii="Times New Roman" w:hAnsi="Times New Roman" w:cs="Times New Roman"/>
          <w:color w:val="000000" w:themeColor="text1"/>
        </w:rPr>
        <w:t xml:space="preserve"> </w:t>
      </w:r>
      <w:r w:rsidRPr="008A2C4D">
        <w:rPr>
          <w:rFonts w:ascii="Times New Roman" w:hAnsi="Times New Roman" w:cs="Times New Roman"/>
          <w:color w:val="000000" w:themeColor="text1"/>
        </w:rPr>
        <w:t>R</w:t>
      </w:r>
      <w:r>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activity but </w:t>
      </w:r>
      <w:r>
        <w:rPr>
          <w:rFonts w:ascii="Times New Roman" w:hAnsi="Times New Roman" w:cs="Times New Roman"/>
          <w:color w:val="000000" w:themeColor="text1"/>
        </w:rPr>
        <w:t xml:space="preserve">increasing </w:t>
      </w:r>
      <w:r w:rsidRPr="008A2C4D">
        <w:rPr>
          <w:rFonts w:ascii="Times New Roman" w:hAnsi="Times New Roman" w:cs="Times New Roman"/>
          <w:color w:val="000000" w:themeColor="text1"/>
        </w:rPr>
        <w:t>V</w:t>
      </w:r>
      <w:r>
        <w:rPr>
          <w:rFonts w:ascii="Times New Roman" w:hAnsi="Times New Roman" w:cs="Times New Roman"/>
          <w:color w:val="000000" w:themeColor="text1"/>
          <w:vertAlign w:val="subscript"/>
        </w:rPr>
        <w:t>2</w:t>
      </w:r>
      <w:r w:rsidRPr="008A2C4D">
        <w:rPr>
          <w:rFonts w:ascii="Times New Roman" w:hAnsi="Times New Roman" w:cs="Times New Roman"/>
          <w:color w:val="000000" w:themeColor="text1"/>
        </w:rPr>
        <w:t xml:space="preserve"> decreases R</w:t>
      </w:r>
      <w:r>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activity.</w:t>
      </w:r>
      <w:r>
        <w:rPr>
          <w:rFonts w:ascii="Times New Roman" w:hAnsi="Times New Roman" w:cs="Times New Roman"/>
          <w:color w:val="000000" w:themeColor="text1"/>
        </w:rPr>
        <w:t xml:space="preserve"> </w:t>
      </w:r>
      <w:r w:rsidRPr="0076543A">
        <w:rPr>
          <w:rFonts w:ascii="Times New Roman" w:hAnsi="Times New Roman" w:cs="Times New Roman"/>
          <w:b/>
          <w:color w:val="000000" w:themeColor="text1"/>
        </w:rPr>
        <w:t>C</w:t>
      </w:r>
      <w:r>
        <w:rPr>
          <w:rFonts w:ascii="Times New Roman" w:hAnsi="Times New Roman" w:cs="Times New Roman"/>
          <w:color w:val="000000" w:themeColor="text1"/>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color w:val="000000" w:themeColor="text1"/>
        </w:rPr>
        <w:t>D</w:t>
      </w:r>
      <w:r w:rsidRPr="008A2C4D">
        <w:rPr>
          <w:rFonts w:ascii="Times New Roman" w:hAnsi="Times New Roman" w:cs="Times New Roman"/>
          <w:color w:val="000000" w:themeColor="text1"/>
        </w:rPr>
        <w:t>. Phase</w:t>
      </w:r>
      <w:ins w:id="68" w:author="Bo Shen" w:date="2023-02-13T11:44:00Z">
        <w:r>
          <w:rPr>
            <w:rFonts w:ascii="Times New Roman" w:hAnsi="Times New Roman" w:cs="Times New Roman"/>
            <w:color w:val="000000" w:themeColor="text1"/>
          </w:rPr>
          <w:t xml:space="preserve"> </w:t>
        </w:r>
      </w:ins>
      <w:del w:id="69" w:author="Bo Shen" w:date="2023-02-13T11:44:00Z">
        <w:r w:rsidRPr="008A2C4D" w:rsidDel="003C4C48">
          <w:rPr>
            <w:rFonts w:ascii="Times New Roman" w:hAnsi="Times New Roman" w:cs="Times New Roman"/>
            <w:color w:val="000000" w:themeColor="text1"/>
          </w:rPr>
          <w:delText>-</w:delText>
        </w:r>
      </w:del>
      <w:r w:rsidRPr="008A2C4D">
        <w:rPr>
          <w:rFonts w:ascii="Times New Roman" w:hAnsi="Times New Roman" w:cs="Times New Roman"/>
          <w:color w:val="000000" w:themeColor="text1"/>
        </w:rPr>
        <w:t>plane analysis of the system under equal (left)</w:t>
      </w:r>
      <w:r>
        <w:rPr>
          <w:rFonts w:ascii="Times New Roman" w:hAnsi="Times New Roman" w:cs="Times New Roman"/>
          <w:color w:val="000000" w:themeColor="text1"/>
        </w:rPr>
        <w:t>,</w:t>
      </w:r>
      <w:r w:rsidRPr="008A2C4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weakly unequal (middle), </w:t>
      </w:r>
      <w:r w:rsidRPr="008A2C4D">
        <w:rPr>
          <w:rFonts w:ascii="Times New Roman" w:hAnsi="Times New Roman" w:cs="Times New Roman"/>
          <w:color w:val="000000" w:themeColor="text1"/>
        </w:rPr>
        <w:t xml:space="preserve">and </w:t>
      </w:r>
      <w:r>
        <w:rPr>
          <w:rFonts w:ascii="Times New Roman" w:hAnsi="Times New Roman" w:cs="Times New Roman"/>
          <w:color w:val="000000" w:themeColor="text1"/>
        </w:rPr>
        <w:t xml:space="preserve">extremely </w:t>
      </w:r>
      <w:r w:rsidRPr="008A2C4D">
        <w:rPr>
          <w:rFonts w:ascii="Times New Roman" w:hAnsi="Times New Roman" w:cs="Times New Roman"/>
          <w:color w:val="000000" w:themeColor="text1"/>
        </w:rPr>
        <w:t>unequal (right) inputs. The nullclines of R</w:t>
      </w:r>
      <w:r w:rsidRPr="008A2C4D">
        <w:rPr>
          <w:rFonts w:ascii="Times New Roman" w:hAnsi="Times New Roman" w:cs="Times New Roman"/>
          <w:color w:val="000000" w:themeColor="text1"/>
          <w:vertAlign w:val="subscript"/>
        </w:rPr>
        <w:t>1</w:t>
      </w:r>
      <w:r w:rsidRPr="008A2C4D">
        <w:rPr>
          <w:rFonts w:ascii="Times New Roman" w:hAnsi="Times New Roman" w:cs="Times New Roman"/>
          <w:color w:val="000000" w:themeColor="text1"/>
        </w:rPr>
        <w:t xml:space="preserve"> (solid) and R</w:t>
      </w:r>
      <w:r w:rsidRPr="008A2C4D">
        <w:rPr>
          <w:rFonts w:ascii="Times New Roman" w:hAnsi="Times New Roman" w:cs="Times New Roman"/>
          <w:color w:val="000000" w:themeColor="text1"/>
          <w:vertAlign w:val="subscript"/>
        </w:rPr>
        <w:t>2</w:t>
      </w:r>
      <w:r w:rsidRPr="008A2C4D">
        <w:rPr>
          <w:rFonts w:ascii="Times New Roman" w:hAnsi="Times New Roman" w:cs="Times New Roman"/>
          <w:color w:val="000000" w:themeColor="text1"/>
        </w:rPr>
        <w:t xml:space="preserve"> (dashed) indicating the equilibrium state of the individual units intersect at a unique and stable equilibrium point with divisively normalized coding</w:t>
      </w:r>
      <w:r w:rsidRPr="00BE2ECC">
        <w:rPr>
          <w:rFonts w:ascii="Times New Roman" w:hAnsi="Times New Roman" w:cs="Times New Roman"/>
          <w:color w:val="000000" w:themeColor="text1"/>
        </w:rPr>
        <w:t>.</w:t>
      </w:r>
    </w:p>
    <w:p w:rsidR="00EB6A66" w:rsidRDefault="00EB6A66">
      <w:r>
        <w:br w:type="page"/>
      </w:r>
    </w:p>
    <w:p w:rsidR="00EB6A66" w:rsidRPr="00120C1B" w:rsidRDefault="00EB6A66" w:rsidP="00601611">
      <w:ins w:id="70" w:author="Bo Shen" w:date="2023-01-23T18:07:00Z">
        <w:r>
          <w:rPr>
            <w:noProof/>
            <w:lang w:eastAsia="en-US"/>
          </w:rPr>
          <w:lastRenderedPageBreak/>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
                      <a:stretch>
                        <a:fillRect/>
                      </a:stretch>
                    </pic:blipFill>
                    <pic:spPr>
                      <a:xfrm>
                        <a:off x="0" y="0"/>
                        <a:ext cx="5754370" cy="3930015"/>
                      </a:xfrm>
                      <a:prstGeom prst="rect">
                        <a:avLst/>
                      </a:prstGeom>
                    </pic:spPr>
                  </pic:pic>
                </a:graphicData>
              </a:graphic>
            </wp:inline>
          </w:drawing>
        </w:r>
      </w:ins>
      <w:del w:id="71" w:author="Bo Shen" w:date="2022-11-28T13:51:00Z">
        <w:r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0"/>
                      <a:stretch>
                        <a:fillRect/>
                      </a:stretch>
                    </pic:blipFill>
                    <pic:spPr>
                      <a:xfrm>
                        <a:off x="0" y="0"/>
                        <a:ext cx="5943600" cy="4027805"/>
                      </a:xfrm>
                      <a:prstGeom prst="rect">
                        <a:avLst/>
                      </a:prstGeom>
                    </pic:spPr>
                  </pic:pic>
                </a:graphicData>
              </a:graphic>
            </wp:inline>
          </w:drawing>
        </w:r>
      </w:del>
    </w:p>
    <w:p w:rsidR="00EB6A66" w:rsidRPr="004B0D0D" w:rsidDel="00997308" w:rsidRDefault="00EB6A66" w:rsidP="00601611">
      <w:pPr>
        <w:pStyle w:val="Caption"/>
        <w:jc w:val="both"/>
        <w:rPr>
          <w:del w:id="72"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73" w:author="Bo Shen" w:date="2023-01-23T18:10:00Z">
        <w:r>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74" w:author="Bo Shen" w:date="2023-01-23T18:10:00Z">
        <w:r>
          <w:rPr>
            <w:rFonts w:ascii="Times New Roman" w:hAnsi="Times New Roman" w:cs="Times New Roman"/>
            <w:i w:val="0"/>
            <w:color w:val="000000" w:themeColor="text1"/>
            <w:sz w:val="24"/>
            <w:szCs w:val="24"/>
          </w:rPr>
          <w:t xml:space="preserve">slightly better than the </w:t>
        </w:r>
        <w:r w:rsidRPr="001D21D9">
          <w:rPr>
            <w:rFonts w:ascii="Times New Roman" w:hAnsi="Times New Roman" w:cs="Times New Roman"/>
            <w:i w:val="0"/>
            <w:color w:val="000000" w:themeColor="text1"/>
            <w:sz w:val="24"/>
            <w:szCs w:val="24"/>
          </w:rPr>
          <w:t>DNM (middle panel)</w:t>
        </w:r>
        <w:r>
          <w:rPr>
            <w:rFonts w:ascii="Times New Roman" w:hAnsi="Times New Roman" w:cs="Times New Roman"/>
            <w:i w:val="0"/>
            <w:color w:val="000000" w:themeColor="text1"/>
            <w:sz w:val="24"/>
            <w:szCs w:val="24"/>
          </w:rPr>
          <w:t xml:space="preserve"> in </w:t>
        </w:r>
      </w:ins>
      <w:ins w:id="75" w:author="Bo Shen" w:date="2023-01-23T18:08:00Z">
        <w:r>
          <w:rPr>
            <w:rFonts w:ascii="Times New Roman" w:hAnsi="Times New Roman" w:cs="Times New Roman"/>
            <w:i w:val="0"/>
            <w:color w:val="000000" w:themeColor="text1"/>
            <w:sz w:val="24"/>
            <w:szCs w:val="24"/>
          </w:rPr>
          <w:t>captur</w:t>
        </w:r>
      </w:ins>
      <w:ins w:id="76" w:author="Bo Shen" w:date="2023-01-23T18:10:00Z">
        <w:r>
          <w:rPr>
            <w:rFonts w:ascii="Times New Roman" w:hAnsi="Times New Roman" w:cs="Times New Roman"/>
            <w:i w:val="0"/>
            <w:color w:val="000000" w:themeColor="text1"/>
            <w:sz w:val="24"/>
            <w:szCs w:val="24"/>
          </w:rPr>
          <w:t>ing</w:t>
        </w:r>
      </w:ins>
      <w:ins w:id="77" w:author="Bo Shen" w:date="2023-01-23T18:08:00Z">
        <w:r>
          <w:rPr>
            <w:rFonts w:ascii="Times New Roman" w:hAnsi="Times New Roman" w:cs="Times New Roman"/>
            <w:i w:val="0"/>
            <w:color w:val="000000" w:themeColor="text1"/>
            <w:sz w:val="24"/>
            <w:szCs w:val="24"/>
          </w:rPr>
          <w:t xml:space="preserve"> the neural activities </w:t>
        </w:r>
      </w:ins>
      <w:del w:id="78"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79"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80"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81"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RDefault="00EB6A66" w:rsidP="003370C4">
      <w:pPr>
        <w:spacing w:line="480"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1"/>
                    <a:stretch>
                      <a:fillRect/>
                    </a:stretch>
                  </pic:blipFill>
                  <pic:spPr>
                    <a:xfrm>
                      <a:off x="0" y="0"/>
                      <a:ext cx="2552700" cy="2552700"/>
                    </a:xfrm>
                    <a:prstGeom prst="rect">
                      <a:avLst/>
                    </a:prstGeom>
                  </pic:spPr>
                </pic:pic>
              </a:graphicData>
            </a:graphic>
          </wp:inline>
        </w:drawing>
      </w:r>
    </w:p>
    <w:p w:rsidR="00EB6A66" w:rsidRDefault="00EB6A66">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82" w:author="Bo Shen" w:date="2023-01-23T18:15:00Z">
        <w:r>
          <w:rPr>
            <w:rFonts w:ascii="Times New Roman" w:hAnsi="Times New Roman" w:cs="Times New Roman"/>
          </w:rPr>
          <w:t xml:space="preserve"> The best fitting parameters are no longer in a regime of winner-take-all competition.</w:t>
        </w:r>
      </w:ins>
    </w:p>
    <w:p w:rsidR="00EB6A66" w:rsidRDefault="00EB6A66">
      <w:r>
        <w:br w:type="page"/>
      </w:r>
    </w:p>
    <w:p w:rsidR="00EB6A66" w:rsidRDefault="00EB6A66" w:rsidP="00E75038">
      <w:pPr>
        <w:pStyle w:val="Caption"/>
        <w:keepNext/>
        <w:jc w:val="center"/>
      </w:pPr>
      <w:ins w:id="83" w:author="Bo Shen" w:date="2023-02-03T17:16:00Z">
        <w:r>
          <w:rPr>
            <w:noProof/>
            <w:lang w:eastAsia="en-US"/>
          </w:rPr>
          <w:lastRenderedPageBreak/>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2"/>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84" w:author="Bo Shen" w:date="2023-02-03T17:12:00Z">
        <w:r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3"/>
                      <a:stretch>
                        <a:fillRect/>
                      </a:stretch>
                    </pic:blipFill>
                    <pic:spPr>
                      <a:xfrm>
                        <a:off x="0" y="0"/>
                        <a:ext cx="5713739" cy="6470687"/>
                      </a:xfrm>
                      <a:prstGeom prst="rect">
                        <a:avLst/>
                      </a:prstGeom>
                    </pic:spPr>
                  </pic:pic>
                </a:graphicData>
              </a:graphic>
            </wp:inline>
          </w:drawing>
        </w:r>
      </w:del>
    </w:p>
    <w:p w:rsidR="00EB6A66" w:rsidRPr="00487FB9" w:rsidRDefault="00EB6A66"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85" w:author="Bo Shen" w:date="2023-02-03T17:17:00Z">
        <w:r w:rsidRPr="00487FB9" w:rsidDel="00FB5198">
          <w:rPr>
            <w:rFonts w:ascii="Times New Roman" w:hAnsi="Times New Roman" w:cs="Times New Roman"/>
            <w:i w:val="0"/>
            <w:color w:val="000000" w:themeColor="text1"/>
            <w:sz w:val="24"/>
            <w:szCs w:val="24"/>
          </w:rPr>
          <w:delText>Choice accuracy</w:delText>
        </w:r>
      </w:del>
      <w:ins w:id="86" w:author="Bo Shen" w:date="2023-02-03T17:17:00Z">
        <w:r>
          <w:rPr>
            <w:rFonts w:ascii="Times New Roman" w:hAnsi="Times New Roman" w:cs="Times New Roman"/>
            <w:i w:val="0"/>
            <w:color w:val="000000" w:themeColor="text1"/>
            <w:sz w:val="24"/>
            <w:szCs w:val="24"/>
          </w:rPr>
          <w:t xml:space="preserve">The model predicted dynamics of </w:t>
        </w:r>
        <w:r w:rsidRPr="00FB5198">
          <w:rPr>
            <w:rFonts w:ascii="Times New Roman" w:hAnsi="Times New Roman" w:cs="Times New Roman"/>
            <w:iCs w:val="0"/>
            <w:color w:val="000000" w:themeColor="text1"/>
            <w:sz w:val="24"/>
            <w:szCs w:val="24"/>
            <w:rPrChange w:id="87" w:author="Bo Shen" w:date="2023-02-03T17:17:00Z">
              <w:rPr>
                <w:rFonts w:ascii="Times New Roman" w:hAnsi="Times New Roman" w:cs="Times New Roman"/>
                <w:i w:val="0"/>
                <w:color w:val="000000" w:themeColor="text1"/>
                <w:sz w:val="24"/>
                <w:szCs w:val="24"/>
              </w:rPr>
            </w:rPrChange>
          </w:rPr>
          <w:t>G</w:t>
        </w:r>
        <w:r>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88" w:author="Bo Shen" w:date="2023-02-03T17:18:00Z">
        <w:r w:rsidRPr="00FB5198" w:rsidDel="00FB5198">
          <w:rPr>
            <w:rFonts w:ascii="Times New Roman" w:hAnsi="Times New Roman" w:cs="Times New Roman"/>
            <w:iCs w:val="0"/>
            <w:color w:val="000000" w:themeColor="text1"/>
            <w:sz w:val="24"/>
            <w:szCs w:val="24"/>
            <w:rPrChange w:id="89" w:author="Bo Shen" w:date="2023-02-03T17:18:00Z">
              <w:rPr>
                <w:rFonts w:ascii="Times New Roman" w:hAnsi="Times New Roman" w:cs="Times New Roman"/>
                <w:i w:val="0"/>
                <w:color w:val="000000" w:themeColor="text1"/>
                <w:sz w:val="24"/>
                <w:szCs w:val="24"/>
              </w:rPr>
            </w:rPrChange>
          </w:rPr>
          <w:delText xml:space="preserve">RT </w:delText>
        </w:r>
      </w:del>
      <w:ins w:id="90" w:author="Bo Shen" w:date="2023-02-03T17:18:00Z">
        <w:r w:rsidRPr="00FB5198">
          <w:rPr>
            <w:rFonts w:ascii="Times New Roman" w:hAnsi="Times New Roman" w:cs="Times New Roman"/>
            <w:iCs w:val="0"/>
            <w:color w:val="000000" w:themeColor="text1"/>
            <w:sz w:val="24"/>
            <w:szCs w:val="24"/>
            <w:rPrChange w:id="91" w:author="Bo Shen" w:date="2023-02-03T17:18:00Z">
              <w:rPr>
                <w:rFonts w:ascii="Times New Roman" w:hAnsi="Times New Roman" w:cs="Times New Roman"/>
                <w:i w:val="0"/>
                <w:color w:val="000000" w:themeColor="text1"/>
                <w:sz w:val="24"/>
                <w:szCs w:val="24"/>
              </w:rPr>
            </w:rPrChange>
          </w:rPr>
          <w:t>D</w:t>
        </w:r>
        <w:r>
          <w:rPr>
            <w:rFonts w:ascii="Times New Roman" w:hAnsi="Times New Roman" w:cs="Times New Roman"/>
            <w:i w:val="0"/>
            <w:color w:val="000000" w:themeColor="text1"/>
            <w:sz w:val="24"/>
            <w:szCs w:val="24"/>
          </w:rPr>
          <w:t xml:space="preserve"> units</w:t>
        </w:r>
        <w:r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92"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Phase</w:t>
      </w:r>
      <w:ins w:id="93" w:author="Bo Shen" w:date="2023-02-13T11:45:00Z">
        <w:r>
          <w:rPr>
            <w:rFonts w:ascii="Times New Roman" w:hAnsi="Times New Roman" w:cs="Times New Roman"/>
            <w:i w:val="0"/>
            <w:color w:val="000000" w:themeColor="text1"/>
            <w:sz w:val="24"/>
            <w:szCs w:val="24"/>
          </w:rPr>
          <w:t xml:space="preserve"> </w:t>
        </w:r>
      </w:ins>
      <w:del w:id="94" w:author="Bo Shen" w:date="2023-02-13T11:45:00Z">
        <w:r w:rsidRPr="00487FB9" w:rsidDel="003C4C48">
          <w:rPr>
            <w:rFonts w:ascii="Times New Roman" w:hAnsi="Times New Roman" w:cs="Times New Roman"/>
            <w:i w:val="0"/>
            <w:color w:val="000000" w:themeColor="text1"/>
            <w:sz w:val="24"/>
            <w:szCs w:val="24"/>
          </w:rPr>
          <w:delText>-</w:delText>
        </w:r>
      </w:del>
      <w:r w:rsidRPr="00487FB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w:t>
      </w:r>
      <w:r>
        <w:rPr>
          <w:rFonts w:ascii="Times New Roman" w:hAnsi="Times New Roman" w:cs="Times New Roman"/>
          <w:i w:val="0"/>
          <w:color w:val="000000" w:themeColor="text1"/>
          <w:sz w:val="24"/>
          <w:szCs w:val="24"/>
        </w:rPr>
        <w:lastRenderedPageBreak/>
        <w:t>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95"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rsidR="00EB6A66" w:rsidRDefault="00EB6A66"/>
    <w:p w:rsidR="00EB6A66" w:rsidRDefault="00EB6A66">
      <w:r>
        <w:br w:type="page"/>
      </w:r>
    </w:p>
    <w:p w:rsidR="00EB6A66" w:rsidRDefault="00EB6A66" w:rsidP="009765D1">
      <w:pPr>
        <w:keepNext/>
        <w:spacing w:line="480" w:lineRule="auto"/>
        <w:jc w:val="both"/>
      </w:pPr>
      <w:ins w:id="96" w:author="Bo Shen" w:date="2023-02-03T18:04:00Z">
        <w:r>
          <w:rPr>
            <w:noProof/>
            <w:lang w:eastAsia="en-US"/>
          </w:rPr>
          <w:lastRenderedPageBreak/>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
                      <a:stretch>
                        <a:fillRect/>
                      </a:stretch>
                    </pic:blipFill>
                    <pic:spPr>
                      <a:xfrm>
                        <a:off x="0" y="0"/>
                        <a:ext cx="5754370" cy="3634105"/>
                      </a:xfrm>
                      <a:prstGeom prst="rect">
                        <a:avLst/>
                      </a:prstGeom>
                    </pic:spPr>
                  </pic:pic>
                </a:graphicData>
              </a:graphic>
            </wp:inline>
          </w:drawing>
        </w:r>
      </w:ins>
      <w:del w:id="97" w:author="Bo Shen" w:date="2023-02-03T18:04:00Z">
        <w:r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5">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rsidR="00EB6A66" w:rsidRPr="00CC16B6" w:rsidRDefault="00EB6A66" w:rsidP="009765D1">
      <w:pPr>
        <w:pStyle w:val="Caption"/>
        <w:jc w:val="both"/>
        <w:rPr>
          <w:rFonts w:ascii="Times New Roman" w:hAnsi="Times New Roman" w:cs="Times New Roman"/>
          <w:i w:val="0"/>
          <w:color w:val="000000" w:themeColor="text1"/>
          <w:sz w:val="24"/>
          <w:szCs w:val="24"/>
        </w:rPr>
      </w:pPr>
      <w:bookmarkStart w:id="98" w:name="_Ref60739534"/>
      <w:r w:rsidRPr="00CC16B6">
        <w:rPr>
          <w:rFonts w:ascii="Times New Roman" w:hAnsi="Times New Roman" w:cs="Times New Roman"/>
          <w:b/>
          <w:i w:val="0"/>
          <w:color w:val="000000" w:themeColor="text1"/>
          <w:sz w:val="24"/>
          <w:szCs w:val="24"/>
        </w:rPr>
        <w:t xml:space="preserve">Figure </w:t>
      </w:r>
      <w:bookmarkEnd w:id="98"/>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w:t>
      </w:r>
      <w:ins w:id="99" w:author="Bo Shen" w:date="2023-02-13T11:45:00Z">
        <w:r>
          <w:rPr>
            <w:rFonts w:ascii="Times New Roman" w:hAnsi="Times New Roman" w:cs="Times New Roman"/>
            <w:b/>
            <w:i w:val="0"/>
            <w:color w:val="000000" w:themeColor="text1"/>
            <w:sz w:val="24"/>
            <w:szCs w:val="24"/>
          </w:rPr>
          <w:t xml:space="preserve"> </w:t>
        </w:r>
      </w:ins>
      <w:del w:id="100" w:author="Bo Shen" w:date="2023-02-13T11:45:00Z">
        <w:r w:rsidRPr="009765D1" w:rsidDel="003C4C48">
          <w:rPr>
            <w:rFonts w:ascii="Times New Roman" w:hAnsi="Times New Roman" w:cs="Times New Roman"/>
            <w:b/>
            <w:i w:val="0"/>
            <w:color w:val="000000" w:themeColor="text1"/>
            <w:sz w:val="24"/>
            <w:szCs w:val="24"/>
          </w:rPr>
          <w:delText>-</w:delText>
        </w:r>
      </w:del>
      <w:r w:rsidRPr="009765D1">
        <w:rPr>
          <w:rFonts w:ascii="Times New Roman" w:hAnsi="Times New Roman" w:cs="Times New Roman"/>
          <w:b/>
          <w:i w:val="0"/>
          <w:color w:val="000000" w:themeColor="text1"/>
          <w:sz w:val="24"/>
          <w:szCs w:val="24"/>
        </w:rPr>
        <w:t>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101" w:author="Bo Shen" w:date="2023-02-03T18:05:00Z">
            <w:rPr>
              <w:rFonts w:ascii="Cambria Math" w:hAnsi="Cambria Math" w:cs="Times New Roman"/>
              <w:color w:val="000000" w:themeColor="text1"/>
              <w:sz w:val="24"/>
              <w:szCs w:val="24"/>
            </w:rPr>
            <m:t>+</m:t>
          </w:ins>
        </m:r>
        <m:sSub>
          <m:sSubPr>
            <m:ctrlPr>
              <w:ins w:id="102" w:author="Bo Shen" w:date="2023-02-03T18:05:00Z">
                <w:rPr>
                  <w:rFonts w:ascii="Cambria Math" w:hAnsi="Cambria Math" w:cs="Times New Roman"/>
                  <w:color w:val="000000" w:themeColor="text1"/>
                  <w:sz w:val="24"/>
                  <w:szCs w:val="24"/>
                </w:rPr>
              </w:ins>
            </m:ctrlPr>
          </m:sSubPr>
          <m:e>
            <m:r>
              <w:ins w:id="103" w:author="Bo Shen" w:date="2023-02-03T18:05:00Z">
                <w:rPr>
                  <w:rFonts w:ascii="Cambria Math" w:hAnsi="Cambria Math" w:cs="Times New Roman"/>
                  <w:color w:val="000000" w:themeColor="text1"/>
                  <w:sz w:val="24"/>
                  <w:szCs w:val="24"/>
                </w:rPr>
                <m:t>G</m:t>
              </w:ins>
            </m:r>
          </m:e>
          <m:sub>
            <m:r>
              <w:ins w:id="104"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105" w:author="Bo Shen" w:date="2023-02-03T18:05:00Z">
                <w:rPr>
                  <w:rFonts w:ascii="Cambria Math" w:hAnsi="Cambria Math" w:cs="Times New Roman"/>
                  <w:color w:val="000000" w:themeColor="text1"/>
                  <w:sz w:val="24"/>
                  <w:szCs w:val="24"/>
                </w:rPr>
              </w:ins>
            </m:ctrlPr>
          </m:sSubPr>
          <m:e>
            <m:r>
              <w:ins w:id="106" w:author="Bo Shen" w:date="2023-02-03T18:05:00Z">
                <w:rPr>
                  <w:rFonts w:ascii="Cambria Math" w:hAnsi="Cambria Math" w:cs="Times New Roman"/>
                  <w:color w:val="000000" w:themeColor="text1"/>
                  <w:sz w:val="24"/>
                  <w:szCs w:val="24"/>
                </w:rPr>
                <m:t>G</m:t>
              </w:ins>
            </m:r>
          </m:e>
          <m:sub>
            <m:r>
              <w:ins w:id="107" w:author="Bo Shen" w:date="2023-02-03T18:05:00Z">
                <w:rPr>
                  <w:rFonts w:ascii="Cambria Math" w:hAnsi="Cambria Math" w:cs="Times New Roman"/>
                  <w:color w:val="000000" w:themeColor="text1"/>
                  <w:sz w:val="24"/>
                  <w:szCs w:val="24"/>
                </w:rPr>
                <m:t>0</m:t>
              </w:ins>
            </m:r>
          </m:sub>
        </m:sSub>
      </m:oMath>
      <w:ins w:id="108" w:author="Bo Shen" w:date="2023-02-03T18:05:00Z">
        <w:r>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rsidR="00EB6A66" w:rsidRDefault="00EB6A66"/>
    <w:p w:rsidR="00EB6A66" w:rsidRDefault="00EB6A66">
      <w:r>
        <w:br w:type="page"/>
      </w:r>
    </w:p>
    <w:p w:rsidR="00EB6A66" w:rsidDel="003F0266" w:rsidRDefault="00EB6A66">
      <w:pPr>
        <w:spacing w:line="480" w:lineRule="auto"/>
        <w:jc w:val="center"/>
        <w:rPr>
          <w:del w:id="109" w:author="Bo Shen" w:date="2023-02-01T15:44:00Z"/>
          <w:rFonts w:ascii="Times New Roman" w:hAnsi="Times New Roman" w:cs="Times New Roman"/>
        </w:rPr>
        <w:pPrChange w:id="110" w:author="Bo Shen" w:date="2023-02-02T17:05:00Z">
          <w:pPr>
            <w:spacing w:line="480" w:lineRule="auto"/>
            <w:jc w:val="both"/>
          </w:pPr>
        </w:pPrChange>
      </w:pPr>
      <w:ins w:id="111" w:author="Bo Shen" w:date="2023-02-02T16:19:00Z">
        <w:r>
          <w:rPr>
            <w:rFonts w:ascii="Times New Roman" w:hAnsi="Times New Roman" w:cs="Times New Roman"/>
            <w:noProof/>
          </w:rPr>
          <w:lastRenderedPageBreak/>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a:stretch>
                        <a:fillRect/>
                      </a:stretch>
                    </pic:blipFill>
                    <pic:spPr>
                      <a:xfrm>
                        <a:off x="0" y="0"/>
                        <a:ext cx="5316779" cy="5654399"/>
                      </a:xfrm>
                      <a:prstGeom prst="rect">
                        <a:avLst/>
                      </a:prstGeom>
                    </pic:spPr>
                  </pic:pic>
                </a:graphicData>
              </a:graphic>
            </wp:inline>
          </w:drawing>
        </w:r>
      </w:ins>
    </w:p>
    <w:p w:rsidR="00EB6A66" w:rsidRDefault="00EB6A66" w:rsidP="00703A03">
      <w:pPr>
        <w:keepNext/>
        <w:spacing w:line="480" w:lineRule="auto"/>
        <w:jc w:val="center"/>
      </w:pPr>
      <w:del w:id="112"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7"/>
                      <a:stretch>
                        <a:fillRect/>
                      </a:stretch>
                    </pic:blipFill>
                    <pic:spPr>
                      <a:xfrm>
                        <a:off x="0" y="0"/>
                        <a:ext cx="5943600" cy="4519295"/>
                      </a:xfrm>
                      <a:prstGeom prst="rect">
                        <a:avLst/>
                      </a:prstGeom>
                    </pic:spPr>
                  </pic:pic>
                </a:graphicData>
              </a:graphic>
            </wp:inline>
          </w:drawing>
        </w:r>
      </w:del>
    </w:p>
    <w:p w:rsidR="00EB6A66" w:rsidRPr="00EB6A66" w:rsidDel="000D7F3A" w:rsidRDefault="00EB6A66">
      <w:pPr>
        <w:pStyle w:val="Caption"/>
        <w:jc w:val="both"/>
        <w:rPr>
          <w:del w:id="113" w:author="Bo Shen" w:date="2023-02-02T17:14:00Z"/>
          <w:rFonts w:ascii="Times New Roman" w:hAnsi="Times New Roman" w:cs="Times New Roman"/>
          <w:i w:val="0"/>
          <w:sz w:val="24"/>
          <w:szCs w:val="24"/>
          <w:rPrChange w:id="114" w:author="Bo Shen" w:date="2023-02-03T09:58:00Z">
            <w:rPr>
              <w:del w:id="115" w:author="Bo Shen" w:date="2023-02-02T17:14:00Z"/>
              <w:rFonts w:ascii="Times New Roman" w:hAnsi="Times New Roman" w:cs="Times New Roman"/>
              <w:i w:val="0"/>
              <w:color w:val="000000" w:themeColor="text1"/>
              <w:sz w:val="24"/>
              <w:szCs w:val="24"/>
            </w:rPr>
          </w:rPrChange>
        </w:rPr>
      </w:pPr>
      <w:r w:rsidRPr="00EB6A66">
        <w:rPr>
          <w:rFonts w:ascii="Times New Roman" w:hAnsi="Times New Roman" w:cs="Times New Roman"/>
          <w:b/>
          <w:iCs w:val="0"/>
          <w:color w:val="000000" w:themeColor="text1"/>
          <w:sz w:val="24"/>
          <w:szCs w:val="24"/>
        </w:rPr>
        <w:t>Figure 6</w:t>
      </w:r>
      <w:r w:rsidRPr="00EB6A66">
        <w:rPr>
          <w:rFonts w:ascii="Times New Roman" w:hAnsi="Times New Roman" w:cs="Times New Roman"/>
          <w:iCs w:val="0"/>
          <w:color w:val="000000" w:themeColor="text1"/>
          <w:sz w:val="24"/>
          <w:szCs w:val="24"/>
        </w:rPr>
        <w:t xml:space="preserve">. The LDDM performs </w:t>
      </w:r>
      <w:del w:id="116" w:author="Bo Shen" w:date="2023-02-03T09:33:00Z">
        <w:r w:rsidRPr="00EB6A66" w:rsidDel="00F06823">
          <w:rPr>
            <w:rFonts w:ascii="Times New Roman" w:hAnsi="Times New Roman" w:cs="Times New Roman"/>
            <w:iCs w:val="0"/>
            <w:color w:val="000000" w:themeColor="text1"/>
            <w:sz w:val="24"/>
            <w:szCs w:val="24"/>
          </w:rPr>
          <w:delText>as well as the RNM</w:delText>
        </w:r>
      </w:del>
      <w:ins w:id="117" w:author="Bo Shen" w:date="2023-02-03T09:33:00Z">
        <w:r w:rsidRPr="00EB6A66">
          <w:rPr>
            <w:rFonts w:ascii="Times New Roman" w:hAnsi="Times New Roman" w:cs="Times New Roman"/>
            <w:iCs w:val="0"/>
            <w:color w:val="000000" w:themeColor="text1"/>
            <w:sz w:val="24"/>
            <w:szCs w:val="24"/>
            <w:rPrChange w:id="118" w:author="Bo Shen" w:date="2023-02-03T09:58:00Z">
              <w:rPr>
                <w:rFonts w:ascii="Times New Roman" w:hAnsi="Times New Roman" w:cs="Times New Roman"/>
                <w:iCs w:val="0"/>
                <w:color w:val="000000" w:themeColor="text1"/>
                <w:sz w:val="20"/>
                <w:szCs w:val="20"/>
              </w:rPr>
            </w:rPrChange>
          </w:rPr>
          <w:t>well</w:t>
        </w:r>
      </w:ins>
      <w:r w:rsidRPr="00EB6A66">
        <w:rPr>
          <w:rFonts w:ascii="Times New Roman" w:hAnsi="Times New Roman" w:cs="Times New Roman"/>
          <w:iCs w:val="0"/>
          <w:color w:val="000000" w:themeColor="text1"/>
          <w:sz w:val="24"/>
          <w:szCs w:val="24"/>
        </w:rPr>
        <w:t xml:space="preserve"> in capturing empirical behavior and neurophysiological data during perceptual decision-making.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The fitting results of the LDDM and the original RNM (upper-right inset) visualized in </w:t>
      </w:r>
      <w:ins w:id="119" w:author="Bo Shen" w:date="2023-02-02T17:06:00Z">
        <w:r w:rsidRPr="00EB6A66">
          <w:rPr>
            <w:rFonts w:ascii="Times New Roman" w:hAnsi="Times New Roman" w:cs="Times New Roman"/>
            <w:iCs w:val="0"/>
            <w:color w:val="000000" w:themeColor="text1"/>
            <w:sz w:val="24"/>
            <w:szCs w:val="24"/>
            <w:rPrChange w:id="120" w:author="Bo Shen" w:date="2023-02-03T09:58:00Z">
              <w:rPr>
                <w:rFonts w:ascii="Times New Roman" w:hAnsi="Times New Roman" w:cs="Times New Roman"/>
                <w:iCs w:val="0"/>
                <w:color w:val="000000" w:themeColor="text1"/>
                <w:sz w:val="22"/>
                <w:szCs w:val="22"/>
              </w:rPr>
            </w:rPrChange>
          </w:rPr>
          <w:t>quantile probabil</w:t>
        </w:r>
      </w:ins>
      <w:ins w:id="121" w:author="Bo Shen" w:date="2023-02-02T17:07:00Z">
        <w:r w:rsidRPr="00EB6A66">
          <w:rPr>
            <w:rFonts w:ascii="Times New Roman" w:hAnsi="Times New Roman" w:cs="Times New Roman"/>
            <w:iCs w:val="0"/>
            <w:color w:val="000000" w:themeColor="text1"/>
            <w:sz w:val="24"/>
            <w:szCs w:val="24"/>
            <w:rPrChange w:id="122" w:author="Bo Shen" w:date="2023-02-03T09:58:00Z">
              <w:rPr>
                <w:rFonts w:ascii="Times New Roman" w:hAnsi="Times New Roman" w:cs="Times New Roman"/>
                <w:iCs w:val="0"/>
                <w:color w:val="000000" w:themeColor="text1"/>
                <w:sz w:val="22"/>
                <w:szCs w:val="22"/>
              </w:rPr>
            </w:rPrChange>
          </w:rPr>
          <w:t>ities</w:t>
        </w:r>
      </w:ins>
      <w:del w:id="123" w:author="Bo Shen" w:date="2023-02-02T17:06:00Z">
        <w:r w:rsidRPr="00EB6A66" w:rsidDel="00F84F1D">
          <w:rPr>
            <w:rFonts w:ascii="Times New Roman" w:hAnsi="Times New Roman" w:cs="Times New Roman"/>
            <w:iCs w:val="0"/>
            <w:color w:val="000000" w:themeColor="text1"/>
            <w:sz w:val="24"/>
            <w:szCs w:val="24"/>
          </w:rPr>
          <w:delText>Q</w:delText>
        </w:r>
      </w:del>
      <w:del w:id="124" w:author="Bo Shen" w:date="2022-11-28T13:49:00Z">
        <w:r w:rsidRPr="00EB6A66" w:rsidDel="00662EFE">
          <w:rPr>
            <w:rFonts w:ascii="Times New Roman" w:hAnsi="Times New Roman" w:cs="Times New Roman"/>
            <w:iCs w:val="0"/>
            <w:color w:val="000000" w:themeColor="text1"/>
            <w:sz w:val="24"/>
            <w:szCs w:val="24"/>
          </w:rPr>
          <w:delText>-Q plots</w:delText>
        </w:r>
      </w:del>
      <w:r w:rsidRPr="00EB6A66">
        <w:rPr>
          <w:rFonts w:ascii="Times New Roman" w:hAnsi="Times New Roman" w:cs="Times New Roman"/>
          <w:iCs w:val="0"/>
          <w:color w:val="000000" w:themeColor="text1"/>
          <w:sz w:val="24"/>
          <w:szCs w:val="24"/>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B6A66">
        <w:rPr>
          <w:rFonts w:ascii="Times New Roman" w:hAnsi="Times New Roman" w:cs="Times New Roman"/>
          <w:b/>
          <w:iCs w:val="0"/>
          <w:color w:val="000000" w:themeColor="text1"/>
          <w:sz w:val="24"/>
          <w:szCs w:val="24"/>
        </w:rPr>
        <w:t xml:space="preserve"> C</w:t>
      </w:r>
      <w:r w:rsidRPr="00EB6A66">
        <w:rPr>
          <w:rFonts w:ascii="Times New Roman" w:hAnsi="Times New Roman" w:cs="Times New Roman"/>
          <w:iCs w:val="0"/>
          <w:color w:val="000000" w:themeColor="text1"/>
          <w:sz w:val="24"/>
          <w:szCs w:val="24"/>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B6A66">
        <w:rPr>
          <w:rFonts w:ascii="Times New Roman" w:hAnsi="Times New Roman" w:cs="Times New Roman"/>
          <w:b/>
          <w:iCs w:val="0"/>
          <w:color w:val="000000" w:themeColor="text1"/>
          <w:sz w:val="24"/>
          <w:szCs w:val="24"/>
        </w:rPr>
        <w:t>D</w:t>
      </w:r>
      <w:r w:rsidRPr="00EB6A66">
        <w:rPr>
          <w:rFonts w:ascii="Times New Roman" w:hAnsi="Times New Roman" w:cs="Times New Roman"/>
          <w:iCs w:val="0"/>
          <w:color w:val="000000" w:themeColor="text1"/>
          <w:sz w:val="24"/>
          <w:szCs w:val="24"/>
        </w:rPr>
        <w:t xml:space="preserve">. The </w:t>
      </w:r>
      <w:ins w:id="125" w:author="Bo Shen" w:date="2023-02-02T17:15:00Z">
        <w:r w:rsidRPr="00EB6A66">
          <w:rPr>
            <w:rFonts w:ascii="Times New Roman" w:hAnsi="Times New Roman" w:cs="Times New Roman"/>
            <w:iCs w:val="0"/>
            <w:color w:val="000000" w:themeColor="text1"/>
            <w:sz w:val="24"/>
            <w:szCs w:val="24"/>
            <w:rPrChange w:id="126" w:author="Bo Shen" w:date="2023-02-03T09:58:00Z">
              <w:rPr>
                <w:rFonts w:ascii="Times New Roman" w:hAnsi="Times New Roman" w:cs="Times New Roman"/>
                <w:iCs w:val="0"/>
                <w:color w:val="000000" w:themeColor="text1"/>
                <w:sz w:val="22"/>
                <w:szCs w:val="22"/>
              </w:rPr>
            </w:rPrChange>
          </w:rPr>
          <w:t xml:space="preserve">model with </w:t>
        </w:r>
        <w:r w:rsidRPr="00EB6A66">
          <w:rPr>
            <w:rFonts w:ascii="Times New Roman" w:hAnsi="Times New Roman" w:cs="Times New Roman"/>
            <w:iCs w:val="0"/>
            <w:color w:val="000000" w:themeColor="text1"/>
            <w:sz w:val="24"/>
            <w:szCs w:val="24"/>
            <w:rPrChange w:id="127" w:author="Bo Shen" w:date="2023-02-03T09:58:00Z">
              <w:rPr>
                <w:rFonts w:ascii="Times New Roman" w:hAnsi="Times New Roman" w:cs="Times New Roman"/>
                <w:iCs w:val="0"/>
                <w:color w:val="000000" w:themeColor="text1"/>
                <w:sz w:val="22"/>
                <w:szCs w:val="22"/>
              </w:rPr>
            </w:rPrChange>
          </w:rPr>
          <w:lastRenderedPageBreak/>
          <w:t xml:space="preserve">best-fitting parameters </w:t>
        </w:r>
      </w:ins>
      <w:del w:id="128" w:author="Bo Shen" w:date="2023-02-02T17:15:00Z">
        <w:r w:rsidRPr="00EB6A66" w:rsidDel="000D7F3A">
          <w:rPr>
            <w:rFonts w:ascii="Times New Roman" w:hAnsi="Times New Roman" w:cs="Times New Roman"/>
            <w:iCs w:val="0"/>
            <w:color w:val="000000" w:themeColor="text1"/>
            <w:sz w:val="24"/>
            <w:szCs w:val="24"/>
          </w:rPr>
          <w:delText>best-fitting model</w:delText>
        </w:r>
      </w:del>
      <w:ins w:id="129" w:author="Bo Shen" w:date="2023-02-02T17:15:00Z">
        <w:r w:rsidRPr="00EB6A66">
          <w:rPr>
            <w:rFonts w:ascii="Times New Roman" w:hAnsi="Times New Roman" w:cs="Times New Roman"/>
            <w:iCs w:val="0"/>
            <w:color w:val="000000" w:themeColor="text1"/>
            <w:sz w:val="24"/>
            <w:szCs w:val="24"/>
            <w:rPrChange w:id="130" w:author="Bo Shen" w:date="2023-02-03T09:58:00Z">
              <w:rPr>
                <w:rFonts w:ascii="Times New Roman" w:hAnsi="Times New Roman" w:cs="Times New Roman"/>
                <w:iCs w:val="0"/>
                <w:color w:val="000000" w:themeColor="text1"/>
                <w:sz w:val="22"/>
                <w:szCs w:val="22"/>
              </w:rPr>
            </w:rPrChange>
          </w:rPr>
          <w:t>to the behaviors</w:t>
        </w:r>
      </w:ins>
      <w:r w:rsidRPr="00EB6A66">
        <w:rPr>
          <w:rFonts w:ascii="Times New Roman" w:hAnsi="Times New Roman" w:cs="Times New Roman"/>
          <w:iCs w:val="0"/>
          <w:color w:val="000000" w:themeColor="text1"/>
          <w:sz w:val="24"/>
          <w:szCs w:val="24"/>
        </w:rPr>
        <w:t xml:space="preserve"> replicates the neural dynamic features of the recorded neural activity. R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131" w:author="Bo Shen" w:date="2023-02-03T09:34:00Z">
        <w:r w:rsidRPr="00EB6A66">
          <w:rPr>
            <w:rFonts w:ascii="Times New Roman" w:hAnsi="Times New Roman" w:cs="Times New Roman"/>
            <w:i w:val="0"/>
            <w:color w:val="000000" w:themeColor="text1"/>
            <w:sz w:val="24"/>
            <w:szCs w:val="24"/>
            <w:rPrChange w:id="132" w:author="Bo Shen" w:date="2023-02-03T09:58:00Z">
              <w:rPr>
                <w:rFonts w:ascii="Times New Roman" w:hAnsi="Times New Roman" w:cs="Times New Roman"/>
                <w:i w:val="0"/>
                <w:color w:val="000000" w:themeColor="text1"/>
                <w:sz w:val="20"/>
                <w:szCs w:val="20"/>
              </w:rPr>
            </w:rPrChange>
          </w:rPr>
          <w:t xml:space="preserve"> The mean activities at</w:t>
        </w:r>
      </w:ins>
      <w:ins w:id="133" w:author="Bo Shen" w:date="2023-02-03T09:36:00Z">
        <w:r w:rsidRPr="00EB6A66">
          <w:rPr>
            <w:rFonts w:ascii="Times New Roman" w:hAnsi="Times New Roman" w:cs="Times New Roman"/>
            <w:i w:val="0"/>
            <w:color w:val="000000" w:themeColor="text1"/>
            <w:sz w:val="24"/>
            <w:szCs w:val="24"/>
            <w:rPrChange w:id="134" w:author="Bo Shen" w:date="2023-02-03T09:58:00Z">
              <w:rPr>
                <w:rFonts w:ascii="Times New Roman" w:hAnsi="Times New Roman" w:cs="Times New Roman"/>
                <w:i w:val="0"/>
                <w:color w:val="000000" w:themeColor="text1"/>
                <w:sz w:val="20"/>
                <w:szCs w:val="20"/>
              </w:rPr>
            </w:rPrChange>
          </w:rPr>
          <w:t xml:space="preserve"> early stage (</w:t>
        </w:r>
      </w:ins>
      <w:ins w:id="135" w:author="Bo Shen" w:date="2023-02-03T09:34:00Z">
        <w:r w:rsidRPr="00EB6A66">
          <w:rPr>
            <w:rFonts w:ascii="Times New Roman" w:hAnsi="Times New Roman" w:cs="Times New Roman"/>
            <w:i w:val="0"/>
            <w:color w:val="000000" w:themeColor="text1"/>
            <w:sz w:val="24"/>
            <w:szCs w:val="24"/>
            <w:rPrChange w:id="136" w:author="Bo Shen" w:date="2023-02-03T09:58:00Z">
              <w:rPr>
                <w:rFonts w:ascii="Times New Roman" w:hAnsi="Times New Roman" w:cs="Times New Roman"/>
                <w:i w:val="0"/>
                <w:color w:val="000000" w:themeColor="text1"/>
                <w:sz w:val="20"/>
                <w:szCs w:val="20"/>
              </w:rPr>
            </w:rPrChange>
          </w:rPr>
          <w:t xml:space="preserve">time point </w:t>
        </w:r>
      </w:ins>
      <w:ins w:id="137" w:author="Bo Shen" w:date="2023-02-03T09:36:00Z">
        <w:r w:rsidRPr="00EB6A66">
          <w:rPr>
            <w:rFonts w:ascii="Times New Roman" w:hAnsi="Times New Roman" w:cs="Times New Roman"/>
            <w:i w:val="0"/>
            <w:color w:val="000000" w:themeColor="text1"/>
            <w:sz w:val="24"/>
            <w:szCs w:val="24"/>
            <w:rPrChange w:id="138" w:author="Bo Shen" w:date="2023-02-03T09:58:00Z">
              <w:rPr>
                <w:rFonts w:ascii="Times New Roman" w:hAnsi="Times New Roman" w:cs="Times New Roman"/>
                <w:i w:val="0"/>
                <w:color w:val="000000" w:themeColor="text1"/>
                <w:sz w:val="20"/>
                <w:szCs w:val="20"/>
              </w:rPr>
            </w:rPrChange>
          </w:rPr>
          <w:t>indicated</w:t>
        </w:r>
      </w:ins>
      <w:ins w:id="139" w:author="Bo Shen" w:date="2023-02-03T09:37:00Z">
        <w:r w:rsidRPr="00EB6A66">
          <w:rPr>
            <w:rFonts w:ascii="Times New Roman" w:hAnsi="Times New Roman" w:cs="Times New Roman"/>
            <w:i w:val="0"/>
            <w:color w:val="000000" w:themeColor="text1"/>
            <w:sz w:val="24"/>
            <w:szCs w:val="24"/>
            <w:rPrChange w:id="140" w:author="Bo Shen" w:date="2023-02-03T09:58:00Z">
              <w:rPr>
                <w:rFonts w:ascii="Times New Roman" w:hAnsi="Times New Roman" w:cs="Times New Roman"/>
                <w:i w:val="0"/>
                <w:color w:val="000000" w:themeColor="text1"/>
                <w:sz w:val="20"/>
                <w:szCs w:val="20"/>
              </w:rPr>
            </w:rPrChange>
          </w:rPr>
          <w:t xml:space="preserve"> by arrows </w:t>
        </w:r>
      </w:ins>
      <w:ins w:id="141" w:author="Bo Shen" w:date="2023-02-03T09:35:00Z">
        <w:r w:rsidRPr="00EB6A66">
          <w:rPr>
            <w:rFonts w:ascii="Times New Roman" w:hAnsi="Times New Roman" w:cs="Times New Roman"/>
            <w:b/>
            <w:bCs/>
            <w:i w:val="0"/>
            <w:color w:val="000000" w:themeColor="text1"/>
            <w:sz w:val="24"/>
            <w:szCs w:val="24"/>
            <w:rPrChange w:id="142" w:author="Bo Shen" w:date="2023-02-03T09:58:00Z">
              <w:rPr>
                <w:rFonts w:ascii="Times New Roman" w:hAnsi="Times New Roman" w:cs="Times New Roman"/>
                <w:i w:val="0"/>
                <w:color w:val="000000" w:themeColor="text1"/>
                <w:sz w:val="20"/>
                <w:szCs w:val="20"/>
              </w:rPr>
            </w:rPrChange>
          </w:rPr>
          <w:t>a</w:t>
        </w:r>
        <w:r w:rsidRPr="00EB6A66">
          <w:rPr>
            <w:rFonts w:ascii="Times New Roman" w:hAnsi="Times New Roman" w:cs="Times New Roman"/>
            <w:i w:val="0"/>
            <w:color w:val="000000" w:themeColor="text1"/>
            <w:sz w:val="24"/>
            <w:szCs w:val="24"/>
            <w:rPrChange w:id="143" w:author="Bo Shen" w:date="2023-02-03T09:58:00Z">
              <w:rPr>
                <w:rFonts w:ascii="Times New Roman" w:hAnsi="Times New Roman" w:cs="Times New Roman"/>
                <w:i w:val="0"/>
                <w:color w:val="000000" w:themeColor="text1"/>
                <w:sz w:val="20"/>
                <w:szCs w:val="20"/>
              </w:rPr>
            </w:rPrChange>
          </w:rPr>
          <w:t xml:space="preserve"> and </w:t>
        </w:r>
        <w:r w:rsidRPr="00EB6A66">
          <w:rPr>
            <w:rFonts w:ascii="Times New Roman" w:hAnsi="Times New Roman" w:cs="Times New Roman"/>
            <w:b/>
            <w:bCs/>
            <w:i w:val="0"/>
            <w:color w:val="000000" w:themeColor="text1"/>
            <w:sz w:val="24"/>
            <w:szCs w:val="24"/>
            <w:rPrChange w:id="144" w:author="Bo Shen" w:date="2023-02-03T09:58:00Z">
              <w:rPr>
                <w:rFonts w:ascii="Times New Roman" w:hAnsi="Times New Roman" w:cs="Times New Roman"/>
                <w:i w:val="0"/>
                <w:color w:val="000000" w:themeColor="text1"/>
                <w:sz w:val="20"/>
                <w:szCs w:val="20"/>
              </w:rPr>
            </w:rPrChange>
          </w:rPr>
          <w:t>b</w:t>
        </w:r>
      </w:ins>
      <w:ins w:id="145" w:author="Bo Shen" w:date="2023-02-03T09:39:00Z">
        <w:r w:rsidRPr="00EB6A66">
          <w:rPr>
            <w:rFonts w:ascii="Times New Roman" w:hAnsi="Times New Roman" w:cs="Times New Roman"/>
            <w:i w:val="0"/>
            <w:color w:val="000000" w:themeColor="text1"/>
            <w:sz w:val="24"/>
            <w:szCs w:val="24"/>
            <w:rPrChange w:id="146" w:author="Bo Shen" w:date="2023-02-03T09:58:00Z">
              <w:rPr>
                <w:rFonts w:ascii="Times New Roman" w:hAnsi="Times New Roman" w:cs="Times New Roman"/>
                <w:i w:val="0"/>
                <w:color w:val="000000" w:themeColor="text1"/>
                <w:sz w:val="20"/>
                <w:szCs w:val="20"/>
              </w:rPr>
            </w:rPrChange>
          </w:rPr>
          <w:t>, i.e.,</w:t>
        </w:r>
      </w:ins>
      <w:ins w:id="147" w:author="Bo Shen" w:date="2023-02-03T09:36:00Z">
        <w:r w:rsidRPr="00EB6A66">
          <w:rPr>
            <w:rFonts w:ascii="Times New Roman" w:hAnsi="Times New Roman" w:cs="Times New Roman"/>
            <w:i w:val="0"/>
            <w:color w:val="000000" w:themeColor="text1"/>
            <w:sz w:val="24"/>
            <w:szCs w:val="24"/>
            <w:rPrChange w:id="148" w:author="Bo Shen" w:date="2023-02-03T09:58:00Z">
              <w:rPr>
                <w:rFonts w:ascii="Times New Roman" w:hAnsi="Times New Roman" w:cs="Times New Roman"/>
                <w:i w:val="0"/>
                <w:color w:val="000000" w:themeColor="text1"/>
                <w:sz w:val="20"/>
                <w:szCs w:val="20"/>
              </w:rPr>
            </w:rPrChange>
          </w:rPr>
          <w:t xml:space="preserve"> </w:t>
        </w:r>
      </w:ins>
      <w:ins w:id="149" w:author="Bo Shen" w:date="2023-02-03T09:39:00Z">
        <w:r w:rsidRPr="00EB6A66">
          <w:rPr>
            <w:rFonts w:ascii="Times New Roman" w:hAnsi="Times New Roman" w:cs="Times New Roman"/>
            <w:i w:val="0"/>
            <w:color w:val="000000" w:themeColor="text1"/>
            <w:sz w:val="24"/>
            <w:szCs w:val="24"/>
            <w:rPrChange w:id="150" w:author="Bo Shen" w:date="2023-02-03T09:58:00Z">
              <w:rPr>
                <w:rFonts w:ascii="Times New Roman" w:hAnsi="Times New Roman" w:cs="Times New Roman"/>
                <w:i w:val="0"/>
                <w:color w:val="000000" w:themeColor="text1"/>
                <w:sz w:val="20"/>
                <w:szCs w:val="20"/>
              </w:rPr>
            </w:rPrChange>
          </w:rPr>
          <w:t>320 ms after the onset of stimulus</w:t>
        </w:r>
      </w:ins>
      <w:ins w:id="151" w:author="Bo Shen" w:date="2023-02-03T09:36:00Z">
        <w:r w:rsidRPr="00EB6A66">
          <w:rPr>
            <w:rFonts w:ascii="Times New Roman" w:hAnsi="Times New Roman" w:cs="Times New Roman"/>
            <w:i w:val="0"/>
            <w:color w:val="000000" w:themeColor="text1"/>
            <w:sz w:val="24"/>
            <w:szCs w:val="24"/>
            <w:rPrChange w:id="152" w:author="Bo Shen" w:date="2023-02-03T09:58:00Z">
              <w:rPr>
                <w:rFonts w:ascii="Times New Roman" w:hAnsi="Times New Roman" w:cs="Times New Roman"/>
                <w:i w:val="0"/>
                <w:color w:val="000000" w:themeColor="text1"/>
                <w:sz w:val="20"/>
                <w:szCs w:val="20"/>
              </w:rPr>
            </w:rPrChange>
          </w:rPr>
          <w:t>)</w:t>
        </w:r>
      </w:ins>
      <w:ins w:id="153" w:author="Bo Shen" w:date="2023-02-03T09:35:00Z">
        <w:r w:rsidRPr="00EB6A66">
          <w:rPr>
            <w:rFonts w:ascii="Times New Roman" w:hAnsi="Times New Roman" w:cs="Times New Roman"/>
            <w:i w:val="0"/>
            <w:color w:val="000000" w:themeColor="text1"/>
            <w:sz w:val="24"/>
            <w:szCs w:val="24"/>
            <w:rPrChange w:id="154" w:author="Bo Shen" w:date="2023-02-03T09:58:00Z">
              <w:rPr>
                <w:rFonts w:ascii="Times New Roman" w:hAnsi="Times New Roman" w:cs="Times New Roman"/>
                <w:i w:val="0"/>
                <w:color w:val="000000" w:themeColor="text1"/>
                <w:sz w:val="20"/>
                <w:szCs w:val="20"/>
              </w:rPr>
            </w:rPrChange>
          </w:rPr>
          <w:t xml:space="preserve"> and at the onset of model choice (</w:t>
        </w:r>
      </w:ins>
      <w:ins w:id="155" w:author="Bo Shen" w:date="2023-02-03T09:39:00Z">
        <w:r w:rsidRPr="00EB6A66">
          <w:rPr>
            <w:rFonts w:ascii="Times New Roman" w:hAnsi="Times New Roman" w:cs="Times New Roman"/>
            <w:i w:val="0"/>
            <w:color w:val="000000" w:themeColor="text1"/>
            <w:sz w:val="24"/>
            <w:szCs w:val="24"/>
            <w:rPrChange w:id="156" w:author="Bo Shen" w:date="2023-02-03T09:58:00Z">
              <w:rPr>
                <w:rFonts w:ascii="Times New Roman" w:hAnsi="Times New Roman" w:cs="Times New Roman"/>
                <w:i w:val="0"/>
                <w:color w:val="000000" w:themeColor="text1"/>
                <w:sz w:val="20"/>
                <w:szCs w:val="20"/>
              </w:rPr>
            </w:rPrChange>
          </w:rPr>
          <w:t xml:space="preserve">indicated by arrows </w:t>
        </w:r>
        <w:r w:rsidRPr="00EB6A66">
          <w:rPr>
            <w:rFonts w:ascii="Times New Roman" w:hAnsi="Times New Roman" w:cs="Times New Roman"/>
            <w:b/>
            <w:bCs/>
            <w:i w:val="0"/>
            <w:color w:val="000000" w:themeColor="text1"/>
            <w:sz w:val="24"/>
            <w:szCs w:val="24"/>
            <w:rPrChange w:id="157" w:author="Bo Shen" w:date="2023-02-03T09:58:00Z">
              <w:rPr>
                <w:rFonts w:ascii="Times New Roman" w:hAnsi="Times New Roman" w:cs="Times New Roman"/>
                <w:i w:val="0"/>
                <w:color w:val="000000" w:themeColor="text1"/>
                <w:sz w:val="20"/>
                <w:szCs w:val="20"/>
              </w:rPr>
            </w:rPrChange>
          </w:rPr>
          <w:t>c</w:t>
        </w:r>
      </w:ins>
      <w:ins w:id="158" w:author="Bo Shen" w:date="2023-02-03T09:35:00Z">
        <w:r w:rsidRPr="00EB6A66">
          <w:rPr>
            <w:rFonts w:ascii="Times New Roman" w:hAnsi="Times New Roman" w:cs="Times New Roman"/>
            <w:i w:val="0"/>
            <w:color w:val="000000" w:themeColor="text1"/>
            <w:sz w:val="24"/>
            <w:szCs w:val="24"/>
            <w:rPrChange w:id="159" w:author="Bo Shen" w:date="2023-02-03T09:58:00Z">
              <w:rPr>
                <w:rFonts w:ascii="Times New Roman" w:hAnsi="Times New Roman" w:cs="Times New Roman"/>
                <w:i w:val="0"/>
                <w:color w:val="000000" w:themeColor="text1"/>
                <w:sz w:val="20"/>
                <w:szCs w:val="20"/>
              </w:rPr>
            </w:rPrChange>
          </w:rPr>
          <w:t xml:space="preserve"> and </w:t>
        </w:r>
        <w:r w:rsidRPr="00EB6A66">
          <w:rPr>
            <w:rFonts w:ascii="Times New Roman" w:hAnsi="Times New Roman" w:cs="Times New Roman"/>
            <w:b/>
            <w:bCs/>
            <w:i w:val="0"/>
            <w:color w:val="000000" w:themeColor="text1"/>
            <w:sz w:val="24"/>
            <w:szCs w:val="24"/>
            <w:rPrChange w:id="160" w:author="Bo Shen" w:date="2023-02-03T09:58:00Z">
              <w:rPr>
                <w:rFonts w:ascii="Times New Roman" w:hAnsi="Times New Roman" w:cs="Times New Roman"/>
                <w:i w:val="0"/>
                <w:color w:val="000000" w:themeColor="text1"/>
                <w:sz w:val="20"/>
                <w:szCs w:val="20"/>
              </w:rPr>
            </w:rPrChange>
          </w:rPr>
          <w:t>d</w:t>
        </w:r>
        <w:r w:rsidRPr="00EB6A66">
          <w:rPr>
            <w:rFonts w:ascii="Times New Roman" w:hAnsi="Times New Roman" w:cs="Times New Roman"/>
            <w:i w:val="0"/>
            <w:color w:val="000000" w:themeColor="text1"/>
            <w:sz w:val="24"/>
            <w:szCs w:val="24"/>
            <w:rPrChange w:id="161" w:author="Bo Shen" w:date="2023-02-03T09:58:00Z">
              <w:rPr>
                <w:rFonts w:ascii="Times New Roman" w:hAnsi="Times New Roman" w:cs="Times New Roman"/>
                <w:i w:val="0"/>
                <w:color w:val="000000" w:themeColor="text1"/>
                <w:sz w:val="20"/>
                <w:szCs w:val="20"/>
              </w:rPr>
            </w:rPrChange>
          </w:rPr>
          <w:t>)</w:t>
        </w:r>
      </w:ins>
      <w:r w:rsidRPr="00EB6A66">
        <w:rPr>
          <w:rFonts w:ascii="Times New Roman" w:hAnsi="Times New Roman" w:cs="Times New Roman"/>
          <w:i w:val="0"/>
          <w:color w:val="000000" w:themeColor="text1"/>
          <w:sz w:val="24"/>
          <w:szCs w:val="24"/>
        </w:rPr>
        <w:t xml:space="preserve"> </w:t>
      </w:r>
      <w:ins w:id="162" w:author="Bo Shen" w:date="2023-02-03T09:35:00Z">
        <w:r w:rsidRPr="00EB6A66">
          <w:rPr>
            <w:rFonts w:ascii="Times New Roman" w:hAnsi="Times New Roman" w:cs="Times New Roman"/>
            <w:i w:val="0"/>
            <w:color w:val="000000" w:themeColor="text1"/>
            <w:sz w:val="24"/>
            <w:szCs w:val="24"/>
            <w:rPrChange w:id="163" w:author="Bo Shen" w:date="2023-02-03T09:58:00Z">
              <w:rPr>
                <w:rFonts w:ascii="Times New Roman" w:hAnsi="Times New Roman" w:cs="Times New Roman"/>
                <w:i w:val="0"/>
                <w:color w:val="000000" w:themeColor="text1"/>
                <w:sz w:val="20"/>
                <w:szCs w:val="20"/>
              </w:rPr>
            </w:rPrChange>
          </w:rPr>
          <w:t xml:space="preserve">were examined in the following panels. </w:t>
        </w:r>
      </w:ins>
      <w:r w:rsidRPr="00EB6A66">
        <w:rPr>
          <w:rFonts w:ascii="Times New Roman" w:hAnsi="Times New Roman" w:cs="Times New Roman"/>
          <w:b/>
          <w:iCs w:val="0"/>
          <w:color w:val="000000" w:themeColor="text1"/>
          <w:sz w:val="24"/>
          <w:szCs w:val="24"/>
        </w:rPr>
        <w:t>E</w:t>
      </w:r>
      <w:r w:rsidRPr="00EB6A66">
        <w:rPr>
          <w:rFonts w:ascii="Times New Roman" w:hAnsi="Times New Roman" w:cs="Times New Roman"/>
          <w:bCs/>
          <w:iCs w:val="0"/>
          <w:color w:val="000000" w:themeColor="text1"/>
          <w:sz w:val="24"/>
          <w:szCs w:val="24"/>
          <w:rPrChange w:id="164" w:author="Bo Shen" w:date="2023-02-03T09:58:00Z">
            <w:rPr>
              <w:rFonts w:ascii="Times New Roman" w:hAnsi="Times New Roman" w:cs="Times New Roman"/>
              <w:b/>
              <w:iCs w:val="0"/>
              <w:color w:val="000000" w:themeColor="text1"/>
            </w:rPr>
          </w:rPrChange>
        </w:rPr>
        <w:t>.</w:t>
      </w:r>
      <w:r w:rsidRPr="00EB6A66">
        <w:rPr>
          <w:rFonts w:ascii="Times New Roman" w:hAnsi="Times New Roman" w:cs="Times New Roman"/>
          <w:iCs w:val="0"/>
          <w:color w:val="000000" w:themeColor="text1"/>
          <w:sz w:val="24"/>
          <w:szCs w:val="24"/>
        </w:rPr>
        <w:t xml:space="preserve"> </w:t>
      </w:r>
      <w:ins w:id="165" w:author="Bo Shen" w:date="2023-02-02T17:11:00Z">
        <w:r w:rsidRPr="00EB6A66">
          <w:rPr>
            <w:rFonts w:ascii="Times New Roman" w:hAnsi="Times New Roman" w:cs="Times New Roman"/>
            <w:iCs w:val="0"/>
            <w:color w:val="000000" w:themeColor="text1"/>
            <w:sz w:val="24"/>
            <w:szCs w:val="24"/>
            <w:rPrChange w:id="166" w:author="Bo Shen" w:date="2023-02-03T09:58:00Z">
              <w:rPr>
                <w:rFonts w:ascii="Times New Roman" w:hAnsi="Times New Roman" w:cs="Times New Roman"/>
                <w:iCs w:val="0"/>
                <w:color w:val="000000" w:themeColor="text1"/>
                <w:sz w:val="22"/>
                <w:szCs w:val="22"/>
              </w:rPr>
            </w:rPrChange>
          </w:rPr>
          <w:t xml:space="preserve">Upper panel: </w:t>
        </w:r>
      </w:ins>
      <w:del w:id="167" w:author="Bo Shen" w:date="2023-02-02T17:09:00Z">
        <w:r w:rsidRPr="00EB6A66" w:rsidDel="002F06BC">
          <w:rPr>
            <w:rFonts w:ascii="Times New Roman" w:hAnsi="Times New Roman" w:cs="Times New Roman"/>
            <w:iCs w:val="0"/>
            <w:color w:val="000000" w:themeColor="text1"/>
            <w:sz w:val="24"/>
            <w:szCs w:val="24"/>
          </w:rPr>
          <w:delText xml:space="preserve">Effect of input strength on </w:delText>
        </w:r>
      </w:del>
      <w:ins w:id="168" w:author="Bo Shen" w:date="2023-02-02T17:11:00Z">
        <w:r w:rsidRPr="00EB6A66">
          <w:rPr>
            <w:rFonts w:ascii="Times New Roman" w:hAnsi="Times New Roman" w:cs="Times New Roman"/>
            <w:iCs w:val="0"/>
            <w:color w:val="000000" w:themeColor="text1"/>
            <w:sz w:val="24"/>
            <w:szCs w:val="24"/>
            <w:rPrChange w:id="169" w:author="Bo Shen" w:date="2023-02-03T09:58:00Z">
              <w:rPr>
                <w:rFonts w:ascii="Times New Roman" w:hAnsi="Times New Roman" w:cs="Times New Roman"/>
                <w:iCs w:val="0"/>
                <w:color w:val="000000" w:themeColor="text1"/>
                <w:sz w:val="22"/>
                <w:szCs w:val="22"/>
              </w:rPr>
            </w:rPrChange>
          </w:rPr>
          <w:t>t</w:t>
        </w:r>
      </w:ins>
      <w:ins w:id="170" w:author="Bo Shen" w:date="2023-02-02T17:09:00Z">
        <w:r w:rsidRPr="00EB6A66">
          <w:rPr>
            <w:rFonts w:ascii="Times New Roman" w:hAnsi="Times New Roman" w:cs="Times New Roman"/>
            <w:iCs w:val="0"/>
            <w:color w:val="000000" w:themeColor="text1"/>
            <w:sz w:val="24"/>
            <w:szCs w:val="24"/>
            <w:rPrChange w:id="171" w:author="Bo Shen" w:date="2023-02-03T09:58:00Z">
              <w:rPr>
                <w:rFonts w:ascii="Times New Roman" w:hAnsi="Times New Roman" w:cs="Times New Roman"/>
                <w:iCs w:val="0"/>
                <w:color w:val="000000" w:themeColor="text1"/>
                <w:sz w:val="22"/>
                <w:szCs w:val="22"/>
              </w:rPr>
            </w:rPrChange>
          </w:rPr>
          <w:t>he e</w:t>
        </w:r>
      </w:ins>
      <w:del w:id="172" w:author="Bo Shen" w:date="2023-02-02T17:09:00Z">
        <w:r w:rsidRPr="00EB6A66" w:rsidDel="002F06BC">
          <w:rPr>
            <w:rFonts w:ascii="Times New Roman" w:hAnsi="Times New Roman" w:cs="Times New Roman"/>
            <w:iCs w:val="0"/>
            <w:color w:val="000000" w:themeColor="text1"/>
            <w:sz w:val="24"/>
            <w:szCs w:val="24"/>
          </w:rPr>
          <w:delText>e</w:delText>
        </w:r>
      </w:del>
      <w:r w:rsidRPr="00EB6A66">
        <w:rPr>
          <w:rFonts w:ascii="Times New Roman" w:hAnsi="Times New Roman" w:cs="Times New Roman"/>
          <w:iCs w:val="0"/>
          <w:color w:val="000000" w:themeColor="text1"/>
          <w:sz w:val="24"/>
          <w:szCs w:val="24"/>
        </w:rPr>
        <w:t>arly</w:t>
      </w:r>
      <w:ins w:id="173" w:author="Bo Shen" w:date="2023-02-02T17:08:00Z">
        <w:r w:rsidRPr="00EB6A66">
          <w:rPr>
            <w:rFonts w:ascii="Times New Roman" w:hAnsi="Times New Roman" w:cs="Times New Roman"/>
            <w:iCs w:val="0"/>
            <w:color w:val="000000" w:themeColor="text1"/>
            <w:sz w:val="24"/>
            <w:szCs w:val="24"/>
            <w:rPrChange w:id="174" w:author="Bo Shen" w:date="2023-02-03T09:58:00Z">
              <w:rPr>
                <w:rFonts w:ascii="Times New Roman" w:hAnsi="Times New Roman" w:cs="Times New Roman"/>
                <w:iCs w:val="0"/>
                <w:color w:val="000000" w:themeColor="text1"/>
                <w:sz w:val="22"/>
                <w:szCs w:val="22"/>
              </w:rPr>
            </w:rPrChange>
          </w:rPr>
          <w:t>-</w:t>
        </w:r>
      </w:ins>
      <w:del w:id="175" w:author="Bo Shen" w:date="2023-02-02T17:08:00Z">
        <w:r w:rsidRPr="00EB6A66" w:rsidDel="00F84F1D">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stage model activit</w:t>
      </w:r>
      <w:ins w:id="176" w:author="Bo Shen" w:date="2023-02-02T17:09:00Z">
        <w:r w:rsidRPr="00EB6A66">
          <w:rPr>
            <w:rFonts w:ascii="Times New Roman" w:hAnsi="Times New Roman" w:cs="Times New Roman"/>
            <w:iCs w:val="0"/>
            <w:color w:val="000000" w:themeColor="text1"/>
            <w:sz w:val="24"/>
            <w:szCs w:val="24"/>
            <w:rPrChange w:id="177" w:author="Bo Shen" w:date="2023-02-03T09:58:00Z">
              <w:rPr>
                <w:rFonts w:ascii="Times New Roman" w:hAnsi="Times New Roman" w:cs="Times New Roman"/>
                <w:iCs w:val="0"/>
                <w:color w:val="000000" w:themeColor="text1"/>
                <w:sz w:val="22"/>
                <w:szCs w:val="22"/>
              </w:rPr>
            </w:rPrChange>
          </w:rPr>
          <w:t xml:space="preserve">ies </w:t>
        </w:r>
      </w:ins>
      <w:del w:id="178" w:author="Bo Shen" w:date="2023-02-02T17:09:00Z">
        <w:r w:rsidRPr="00EB6A66" w:rsidDel="002F06BC">
          <w:rPr>
            <w:rFonts w:ascii="Times New Roman" w:hAnsi="Times New Roman" w:cs="Times New Roman"/>
            <w:iCs w:val="0"/>
            <w:color w:val="000000" w:themeColor="text1"/>
            <w:sz w:val="24"/>
            <w:szCs w:val="24"/>
          </w:rPr>
          <w:delText xml:space="preserve">y </w:delText>
        </w:r>
      </w:del>
      <w:del w:id="179" w:author="Bo Shen" w:date="2023-02-03T09:40:00Z">
        <w:r w:rsidRPr="00EB6A66" w:rsidDel="003B3AC6">
          <w:rPr>
            <w:rFonts w:ascii="Times New Roman" w:hAnsi="Times New Roman" w:cs="Times New Roman"/>
            <w:iCs w:val="0"/>
            <w:color w:val="000000" w:themeColor="text1"/>
            <w:sz w:val="24"/>
            <w:szCs w:val="24"/>
          </w:rPr>
          <w:delText>shortly after stimulus onset</w:delText>
        </w:r>
      </w:del>
      <w:ins w:id="180" w:author="Bo Shen" w:date="2023-02-02T17:09:00Z">
        <w:r w:rsidRPr="00EB6A66">
          <w:rPr>
            <w:rFonts w:ascii="Times New Roman" w:hAnsi="Times New Roman" w:cs="Times New Roman"/>
            <w:iCs w:val="0"/>
            <w:color w:val="000000" w:themeColor="text1"/>
            <w:sz w:val="24"/>
            <w:szCs w:val="24"/>
            <w:rPrChange w:id="181" w:author="Bo Shen" w:date="2023-02-03T09:58:00Z">
              <w:rPr>
                <w:rFonts w:ascii="Times New Roman" w:hAnsi="Times New Roman" w:cs="Times New Roman"/>
                <w:iCs w:val="0"/>
                <w:color w:val="000000" w:themeColor="text1"/>
                <w:sz w:val="22"/>
                <w:szCs w:val="22"/>
              </w:rPr>
            </w:rPrChange>
          </w:rPr>
          <w:t>linearly increase and decrease with input strength</w:t>
        </w:r>
      </w:ins>
      <w:r w:rsidRPr="00EB6A66">
        <w:rPr>
          <w:rFonts w:ascii="Times New Roman" w:hAnsi="Times New Roman" w:cs="Times New Roman"/>
          <w:iCs w:val="0"/>
          <w:color w:val="000000" w:themeColor="text1"/>
          <w:sz w:val="24"/>
          <w:szCs w:val="24"/>
        </w:rPr>
        <w:t xml:space="preserve">, at </w:t>
      </w:r>
      <w:ins w:id="182" w:author="Bo Shen" w:date="2023-02-03T09:40:00Z">
        <w:r w:rsidRPr="00EB6A66">
          <w:rPr>
            <w:rFonts w:ascii="Times New Roman" w:hAnsi="Times New Roman" w:cs="Times New Roman"/>
            <w:i w:val="0"/>
            <w:color w:val="000000" w:themeColor="text1"/>
            <w:sz w:val="24"/>
            <w:szCs w:val="24"/>
            <w:rPrChange w:id="183" w:author="Bo Shen" w:date="2023-02-03T09:58:00Z">
              <w:rPr>
                <w:rFonts w:ascii="Times New Roman" w:hAnsi="Times New Roman" w:cs="Times New Roman"/>
                <w:i w:val="0"/>
                <w:color w:val="000000" w:themeColor="text1"/>
                <w:sz w:val="20"/>
                <w:szCs w:val="20"/>
              </w:rPr>
            </w:rPrChange>
          </w:rPr>
          <w:t xml:space="preserve">the </w:t>
        </w:r>
      </w:ins>
      <w:r w:rsidRPr="00EB6A66">
        <w:rPr>
          <w:rFonts w:ascii="Times New Roman" w:hAnsi="Times New Roman" w:cs="Times New Roman"/>
          <w:iCs w:val="0"/>
          <w:color w:val="000000" w:themeColor="text1"/>
          <w:sz w:val="24"/>
          <w:szCs w:val="24"/>
        </w:rPr>
        <w:t>t</w:t>
      </w:r>
      <w:ins w:id="184" w:author="Bo Shen" w:date="2023-02-03T09:40:00Z">
        <w:r w:rsidRPr="00EB6A66">
          <w:rPr>
            <w:rFonts w:ascii="Times New Roman" w:hAnsi="Times New Roman" w:cs="Times New Roman"/>
            <w:i w:val="0"/>
            <w:color w:val="000000" w:themeColor="text1"/>
            <w:sz w:val="24"/>
            <w:szCs w:val="24"/>
            <w:rPrChange w:id="185" w:author="Bo Shen" w:date="2023-02-03T09:58:00Z">
              <w:rPr>
                <w:rFonts w:ascii="Times New Roman" w:hAnsi="Times New Roman" w:cs="Times New Roman"/>
                <w:i w:val="0"/>
                <w:color w:val="000000" w:themeColor="text1"/>
                <w:sz w:val="20"/>
                <w:szCs w:val="20"/>
              </w:rPr>
            </w:rPrChange>
          </w:rPr>
          <w:t>ime</w:t>
        </w:r>
      </w:ins>
      <w:del w:id="186" w:author="Bo Shen" w:date="2023-02-03T09:40:00Z">
        <w:r w:rsidRPr="00EB6A66" w:rsidDel="003B3AC6">
          <w:rPr>
            <w:rFonts w:ascii="Times New Roman" w:hAnsi="Times New Roman" w:cs="Times New Roman"/>
            <w:iCs w:val="0"/>
            <w:color w:val="000000" w:themeColor="text1"/>
            <w:sz w:val="24"/>
            <w:szCs w:val="24"/>
          </w:rPr>
          <w:delText>imes</w:delText>
        </w:r>
      </w:del>
      <w:r w:rsidRPr="00EB6A66">
        <w:rPr>
          <w:rFonts w:ascii="Times New Roman" w:hAnsi="Times New Roman" w:cs="Times New Roman"/>
          <w:iCs w:val="0"/>
          <w:color w:val="000000" w:themeColor="text1"/>
          <w:sz w:val="24"/>
          <w:szCs w:val="24"/>
        </w:rPr>
        <w:t xml:space="preserve"> indicated by arrows </w:t>
      </w:r>
      <w:r w:rsidRPr="00EB6A66">
        <w:rPr>
          <w:rFonts w:ascii="Times New Roman" w:hAnsi="Times New Roman" w:cs="Times New Roman"/>
          <w:b/>
          <w:iCs w:val="0"/>
          <w:color w:val="000000" w:themeColor="text1"/>
          <w:sz w:val="24"/>
          <w:szCs w:val="24"/>
        </w:rPr>
        <w:t>a</w:t>
      </w:r>
      <w:r w:rsidRPr="00EB6A66">
        <w:rPr>
          <w:rFonts w:ascii="Times New Roman" w:hAnsi="Times New Roman" w:cs="Times New Roman"/>
          <w:iCs w:val="0"/>
          <w:color w:val="000000" w:themeColor="text1"/>
          <w:sz w:val="24"/>
          <w:szCs w:val="24"/>
        </w:rPr>
        <w:t xml:space="preserve"> (chosen side) and </w:t>
      </w:r>
      <w:r w:rsidRPr="00EB6A66">
        <w:rPr>
          <w:rFonts w:ascii="Times New Roman" w:hAnsi="Times New Roman" w:cs="Times New Roman"/>
          <w:b/>
          <w:iCs w:val="0"/>
          <w:color w:val="000000" w:themeColor="text1"/>
          <w:sz w:val="24"/>
          <w:szCs w:val="24"/>
        </w:rPr>
        <w:t>b</w:t>
      </w:r>
      <w:r w:rsidRPr="00EB6A66">
        <w:rPr>
          <w:rFonts w:ascii="Times New Roman" w:hAnsi="Times New Roman" w:cs="Times New Roman"/>
          <w:iCs w:val="0"/>
          <w:color w:val="000000" w:themeColor="text1"/>
          <w:sz w:val="24"/>
          <w:szCs w:val="24"/>
        </w:rPr>
        <w:t xml:space="preserve"> (unchosen side).</w:t>
      </w:r>
      <w:ins w:id="187" w:author="Bo Shen" w:date="2023-02-02T17:11:00Z">
        <w:r w:rsidRPr="00EB6A66">
          <w:rPr>
            <w:rFonts w:ascii="Times New Roman" w:hAnsi="Times New Roman" w:cs="Times New Roman"/>
            <w:iCs w:val="0"/>
            <w:color w:val="000000" w:themeColor="text1"/>
            <w:sz w:val="24"/>
            <w:szCs w:val="24"/>
            <w:rPrChange w:id="188" w:author="Bo Shen" w:date="2023-02-03T09:58:00Z">
              <w:rPr>
                <w:rFonts w:ascii="Times New Roman" w:hAnsi="Times New Roman" w:cs="Times New Roman"/>
                <w:iCs w:val="0"/>
                <w:color w:val="000000" w:themeColor="text1"/>
                <w:sz w:val="22"/>
                <w:szCs w:val="22"/>
              </w:rPr>
            </w:rPrChange>
          </w:rPr>
          <w:t xml:space="preserve"> Lower panel:</w:t>
        </w:r>
      </w:ins>
      <w:ins w:id="189" w:author="Bo Shen" w:date="2023-02-02T17:12:00Z">
        <w:r w:rsidRPr="00EB6A66">
          <w:rPr>
            <w:rFonts w:ascii="Times New Roman" w:hAnsi="Times New Roman" w:cs="Times New Roman"/>
            <w:iCs w:val="0"/>
            <w:color w:val="000000" w:themeColor="text1"/>
            <w:sz w:val="24"/>
            <w:szCs w:val="24"/>
            <w:rPrChange w:id="190" w:author="Bo Shen" w:date="2023-02-03T09:58:00Z">
              <w:rPr>
                <w:rFonts w:ascii="Times New Roman" w:hAnsi="Times New Roman" w:cs="Times New Roman"/>
                <w:iCs w:val="0"/>
                <w:color w:val="000000" w:themeColor="text1"/>
                <w:sz w:val="22"/>
                <w:szCs w:val="22"/>
              </w:rPr>
            </w:rPrChange>
          </w:rPr>
          <w:t xml:space="preserve"> when aligned</w:t>
        </w:r>
      </w:ins>
      <w:ins w:id="191" w:author="Bo Shen" w:date="2023-02-02T17:11:00Z">
        <w:r w:rsidRPr="00EB6A66">
          <w:rPr>
            <w:rFonts w:ascii="Times New Roman" w:hAnsi="Times New Roman" w:cs="Times New Roman"/>
            <w:iCs w:val="0"/>
            <w:color w:val="000000" w:themeColor="text1"/>
            <w:sz w:val="24"/>
            <w:szCs w:val="24"/>
            <w:rPrChange w:id="192" w:author="Bo Shen" w:date="2023-02-03T09:58:00Z">
              <w:rPr>
                <w:rFonts w:ascii="Times New Roman" w:hAnsi="Times New Roman" w:cs="Times New Roman"/>
                <w:iCs w:val="0"/>
                <w:color w:val="000000" w:themeColor="text1"/>
                <w:sz w:val="22"/>
                <w:szCs w:val="22"/>
              </w:rPr>
            </w:rPrChange>
          </w:rPr>
          <w:t xml:space="preserve"> the</w:t>
        </w:r>
      </w:ins>
      <w:del w:id="193" w:author="Bo Shen" w:date="2023-02-02T17:11:00Z">
        <w:r w:rsidRPr="00EB6A66" w:rsidDel="007E1654">
          <w:rPr>
            <w:rFonts w:ascii="Times New Roman" w:hAnsi="Times New Roman" w:cs="Times New Roman"/>
            <w:iCs w:val="0"/>
            <w:color w:val="000000" w:themeColor="text1"/>
            <w:sz w:val="24"/>
            <w:szCs w:val="24"/>
          </w:rPr>
          <w:delText xml:space="preserve"> </w:delText>
        </w:r>
      </w:del>
      <w:del w:id="194" w:author="Bo Shen" w:date="2023-02-02T17:08:00Z">
        <w:r w:rsidRPr="00EB6A66" w:rsidDel="002F06BC">
          <w:rPr>
            <w:rFonts w:ascii="Times New Roman" w:hAnsi="Times New Roman" w:cs="Times New Roman"/>
            <w:iCs w:val="0"/>
            <w:color w:val="000000" w:themeColor="text1"/>
            <w:sz w:val="24"/>
            <w:szCs w:val="24"/>
          </w:rPr>
          <w:delText xml:space="preserve">Consistent with empirical findings, the activity associated with chosen and unchosen options </w:delText>
        </w:r>
      </w:del>
      <w:del w:id="195" w:author="Bo Shen" w:date="2023-02-02T17:09:00Z">
        <w:r w:rsidRPr="00EB6A66" w:rsidDel="002F06BC">
          <w:rPr>
            <w:rFonts w:ascii="Times New Roman" w:hAnsi="Times New Roman" w:cs="Times New Roman"/>
            <w:iCs w:val="0"/>
            <w:color w:val="000000" w:themeColor="text1"/>
            <w:sz w:val="24"/>
            <w:szCs w:val="24"/>
          </w:rPr>
          <w:delText>linearly increase and decrease with input strength</w:delText>
        </w:r>
      </w:del>
      <w:del w:id="196" w:author="Bo Shen" w:date="2023-02-02T17:11:00Z">
        <w:r w:rsidRPr="00EB6A66" w:rsidDel="007E1654">
          <w:rPr>
            <w:rFonts w:ascii="Times New Roman" w:hAnsi="Times New Roman" w:cs="Times New Roman"/>
            <w:iCs w:val="0"/>
            <w:color w:val="000000" w:themeColor="text1"/>
            <w:sz w:val="24"/>
            <w:szCs w:val="24"/>
          </w:rPr>
          <w:delText xml:space="preserve">. </w:delText>
        </w:r>
        <w:r w:rsidRPr="00EB6A66" w:rsidDel="007E1654">
          <w:rPr>
            <w:rFonts w:ascii="Times New Roman" w:hAnsi="Times New Roman" w:cs="Times New Roman"/>
            <w:b/>
            <w:iCs w:val="0"/>
            <w:color w:val="000000" w:themeColor="text1"/>
            <w:sz w:val="24"/>
            <w:szCs w:val="24"/>
          </w:rPr>
          <w:delText>F.</w:delText>
        </w:r>
        <w:r w:rsidRPr="00EB6A66" w:rsidDel="007E1654">
          <w:rPr>
            <w:rFonts w:ascii="Times New Roman" w:hAnsi="Times New Roman" w:cs="Times New Roman"/>
            <w:iCs w:val="0"/>
            <w:color w:val="000000" w:themeColor="text1"/>
            <w:sz w:val="24"/>
            <w:szCs w:val="24"/>
          </w:rPr>
          <w:delText xml:space="preserve"> Effect of input strength on</w:delText>
        </w:r>
      </w:del>
      <w:r w:rsidRPr="00EB6A66">
        <w:rPr>
          <w:rFonts w:ascii="Times New Roman" w:hAnsi="Times New Roman" w:cs="Times New Roman"/>
          <w:iCs w:val="0"/>
          <w:color w:val="000000" w:themeColor="text1"/>
          <w:sz w:val="24"/>
          <w:szCs w:val="24"/>
        </w:rPr>
        <w:t xml:space="preserve"> late</w:t>
      </w:r>
      <w:ins w:id="197" w:author="Bo Shen" w:date="2023-02-02T17:11:00Z">
        <w:r w:rsidRPr="00EB6A66">
          <w:rPr>
            <w:rFonts w:ascii="Times New Roman" w:hAnsi="Times New Roman" w:cs="Times New Roman"/>
            <w:iCs w:val="0"/>
            <w:color w:val="000000" w:themeColor="text1"/>
            <w:sz w:val="24"/>
            <w:szCs w:val="24"/>
            <w:rPrChange w:id="198" w:author="Bo Shen" w:date="2023-02-03T09:58:00Z">
              <w:rPr>
                <w:rFonts w:ascii="Times New Roman" w:hAnsi="Times New Roman" w:cs="Times New Roman"/>
                <w:iCs w:val="0"/>
                <w:color w:val="000000" w:themeColor="text1"/>
                <w:sz w:val="22"/>
                <w:szCs w:val="22"/>
              </w:rPr>
            </w:rPrChange>
          </w:rPr>
          <w:t>-</w:t>
        </w:r>
      </w:ins>
      <w:del w:id="199" w:author="Bo Shen" w:date="2023-02-02T17:11:00Z">
        <w:r w:rsidRPr="00EB6A66" w:rsidDel="007E1654">
          <w:rPr>
            <w:rFonts w:ascii="Times New Roman" w:hAnsi="Times New Roman" w:cs="Times New Roman"/>
            <w:iCs w:val="0"/>
            <w:color w:val="000000" w:themeColor="text1"/>
            <w:sz w:val="24"/>
            <w:szCs w:val="24"/>
          </w:rPr>
          <w:delText xml:space="preserve"> </w:delText>
        </w:r>
      </w:del>
      <w:r w:rsidRPr="00EB6A66">
        <w:rPr>
          <w:rFonts w:ascii="Times New Roman" w:hAnsi="Times New Roman" w:cs="Times New Roman"/>
          <w:iCs w:val="0"/>
          <w:color w:val="000000" w:themeColor="text1"/>
          <w:sz w:val="24"/>
          <w:szCs w:val="24"/>
        </w:rPr>
        <w:t>stage model activit</w:t>
      </w:r>
      <w:ins w:id="200" w:author="Bo Shen" w:date="2023-02-02T17:11:00Z">
        <w:r w:rsidRPr="00EB6A66">
          <w:rPr>
            <w:rFonts w:ascii="Times New Roman" w:hAnsi="Times New Roman" w:cs="Times New Roman"/>
            <w:iCs w:val="0"/>
            <w:color w:val="000000" w:themeColor="text1"/>
            <w:sz w:val="24"/>
            <w:szCs w:val="24"/>
            <w:rPrChange w:id="201" w:author="Bo Shen" w:date="2023-02-03T09:58:00Z">
              <w:rPr>
                <w:rFonts w:ascii="Times New Roman" w:hAnsi="Times New Roman" w:cs="Times New Roman"/>
                <w:iCs w:val="0"/>
                <w:color w:val="000000" w:themeColor="text1"/>
                <w:sz w:val="22"/>
                <w:szCs w:val="22"/>
              </w:rPr>
            </w:rPrChange>
          </w:rPr>
          <w:t>ies</w:t>
        </w:r>
      </w:ins>
      <w:ins w:id="202" w:author="Bo Shen" w:date="2023-02-02T17:12:00Z">
        <w:r w:rsidRPr="00EB6A66">
          <w:rPr>
            <w:rFonts w:ascii="Times New Roman" w:hAnsi="Times New Roman" w:cs="Times New Roman"/>
            <w:iCs w:val="0"/>
            <w:color w:val="000000" w:themeColor="text1"/>
            <w:sz w:val="24"/>
            <w:szCs w:val="24"/>
            <w:rPrChange w:id="203" w:author="Bo Shen" w:date="2023-02-03T09:58:00Z">
              <w:rPr>
                <w:rFonts w:ascii="Times New Roman" w:hAnsi="Times New Roman" w:cs="Times New Roman"/>
                <w:iCs w:val="0"/>
                <w:color w:val="000000" w:themeColor="text1"/>
                <w:sz w:val="22"/>
                <w:szCs w:val="22"/>
              </w:rPr>
            </w:rPrChange>
          </w:rPr>
          <w:t xml:space="preserve"> to the onset of model choice,</w:t>
        </w:r>
      </w:ins>
      <w:del w:id="204" w:author="Bo Shen" w:date="2023-02-02T17:11:00Z">
        <w:r w:rsidRPr="00EB6A66" w:rsidDel="007E1654">
          <w:rPr>
            <w:rFonts w:ascii="Times New Roman" w:hAnsi="Times New Roman" w:cs="Times New Roman"/>
            <w:iCs w:val="0"/>
            <w:color w:val="000000" w:themeColor="text1"/>
            <w:sz w:val="24"/>
            <w:szCs w:val="24"/>
          </w:rPr>
          <w:delText>y</w:delText>
        </w:r>
      </w:del>
      <w:r w:rsidRPr="00EB6A66">
        <w:rPr>
          <w:rFonts w:ascii="Times New Roman" w:hAnsi="Times New Roman" w:cs="Times New Roman"/>
          <w:iCs w:val="0"/>
          <w:color w:val="000000" w:themeColor="text1"/>
          <w:sz w:val="24"/>
          <w:szCs w:val="24"/>
        </w:rPr>
        <w:t xml:space="preserve"> </w:t>
      </w:r>
      <w:ins w:id="205" w:author="Bo Shen" w:date="2023-02-02T17:12:00Z">
        <w:r w:rsidRPr="00EB6A66">
          <w:rPr>
            <w:rFonts w:ascii="Times New Roman" w:hAnsi="Times New Roman" w:cs="Times New Roman"/>
            <w:iCs w:val="0"/>
            <w:color w:val="000000" w:themeColor="text1"/>
            <w:sz w:val="24"/>
            <w:szCs w:val="24"/>
            <w:rPrChange w:id="206" w:author="Bo Shen" w:date="2023-02-03T09:58:00Z">
              <w:rPr>
                <w:rFonts w:ascii="Times New Roman" w:hAnsi="Times New Roman" w:cs="Times New Roman"/>
                <w:iCs w:val="0"/>
                <w:color w:val="000000" w:themeColor="text1"/>
                <w:sz w:val="22"/>
                <w:szCs w:val="22"/>
              </w:rPr>
            </w:rPrChange>
          </w:rPr>
          <w:t>chosen unit activity reaches a common decision bound</w:t>
        </w:r>
      </w:ins>
      <w:ins w:id="207" w:author="Bo Shen" w:date="2023-02-03T09:41:00Z">
        <w:r w:rsidRPr="00EB6A66">
          <w:rPr>
            <w:rFonts w:ascii="Times New Roman" w:hAnsi="Times New Roman" w:cs="Times New Roman"/>
            <w:i w:val="0"/>
            <w:color w:val="000000" w:themeColor="text1"/>
            <w:sz w:val="24"/>
            <w:szCs w:val="24"/>
            <w:rPrChange w:id="208" w:author="Bo Shen" w:date="2023-02-03T09:58:00Z">
              <w:rPr>
                <w:rFonts w:ascii="Times New Roman" w:hAnsi="Times New Roman" w:cs="Times New Roman"/>
                <w:i w:val="0"/>
                <w:color w:val="000000" w:themeColor="text1"/>
                <w:sz w:val="20"/>
                <w:szCs w:val="20"/>
              </w:rPr>
            </w:rPrChange>
          </w:rPr>
          <w:t xml:space="preserve"> (</w:t>
        </w:r>
        <w:r w:rsidRPr="00EB6A66">
          <w:rPr>
            <w:rFonts w:ascii="Times New Roman" w:hAnsi="Times New Roman" w:cs="Times New Roman"/>
            <w:b/>
            <w:i w:val="0"/>
            <w:color w:val="000000" w:themeColor="text1"/>
            <w:sz w:val="24"/>
            <w:szCs w:val="24"/>
            <w:rPrChange w:id="209" w:author="Bo Shen" w:date="2023-02-03T09:58:00Z">
              <w:rPr>
                <w:rFonts w:ascii="Times New Roman" w:hAnsi="Times New Roman" w:cs="Times New Roman"/>
                <w:b/>
                <w:i w:val="0"/>
                <w:color w:val="000000" w:themeColor="text1"/>
                <w:sz w:val="20"/>
                <w:szCs w:val="20"/>
              </w:rPr>
            </w:rPrChange>
          </w:rPr>
          <w:t>c</w:t>
        </w:r>
        <w:r w:rsidRPr="00EB6A66">
          <w:rPr>
            <w:rFonts w:ascii="Times New Roman" w:hAnsi="Times New Roman" w:cs="Times New Roman"/>
            <w:bCs/>
            <w:i w:val="0"/>
            <w:color w:val="000000" w:themeColor="text1"/>
            <w:sz w:val="24"/>
            <w:szCs w:val="24"/>
            <w:rPrChange w:id="210" w:author="Bo Shen" w:date="2023-02-03T09:58:00Z">
              <w:rPr>
                <w:rFonts w:ascii="Times New Roman" w:hAnsi="Times New Roman" w:cs="Times New Roman"/>
                <w:b/>
                <w:i w:val="0"/>
                <w:color w:val="000000" w:themeColor="text1"/>
                <w:sz w:val="20"/>
                <w:szCs w:val="20"/>
              </w:rPr>
            </w:rPrChange>
          </w:rPr>
          <w:t>)</w:t>
        </w:r>
      </w:ins>
      <w:ins w:id="211" w:author="Bo Shen" w:date="2023-02-02T17:12:00Z">
        <w:r w:rsidRPr="00EB6A66">
          <w:rPr>
            <w:rFonts w:ascii="Times New Roman" w:hAnsi="Times New Roman" w:cs="Times New Roman"/>
            <w:iCs w:val="0"/>
            <w:color w:val="000000" w:themeColor="text1"/>
            <w:sz w:val="24"/>
            <w:szCs w:val="24"/>
            <w:rPrChange w:id="212" w:author="Bo Shen" w:date="2023-02-03T09:58:00Z">
              <w:rPr>
                <w:rFonts w:ascii="Times New Roman" w:hAnsi="Times New Roman" w:cs="Times New Roman"/>
                <w:iCs w:val="0"/>
                <w:color w:val="000000" w:themeColor="text1"/>
                <w:sz w:val="22"/>
                <w:szCs w:val="22"/>
              </w:rPr>
            </w:rPrChange>
          </w:rPr>
          <w:t>, while unchosen activity remains suppressed by input strength</w:t>
        </w:r>
      </w:ins>
      <w:ins w:id="213" w:author="Bo Shen" w:date="2023-02-03T09:41:00Z">
        <w:r w:rsidRPr="00EB6A66">
          <w:rPr>
            <w:rFonts w:ascii="Times New Roman" w:hAnsi="Times New Roman" w:cs="Times New Roman"/>
            <w:i w:val="0"/>
            <w:color w:val="000000" w:themeColor="text1"/>
            <w:sz w:val="24"/>
            <w:szCs w:val="24"/>
            <w:rPrChange w:id="214" w:author="Bo Shen" w:date="2023-02-03T09:58:00Z">
              <w:rPr>
                <w:rFonts w:ascii="Times New Roman" w:hAnsi="Times New Roman" w:cs="Times New Roman"/>
                <w:i w:val="0"/>
                <w:color w:val="000000" w:themeColor="text1"/>
                <w:sz w:val="20"/>
                <w:szCs w:val="20"/>
              </w:rPr>
            </w:rPrChange>
          </w:rPr>
          <w:t xml:space="preserve"> (</w:t>
        </w:r>
      </w:ins>
      <w:del w:id="215" w:author="Bo Shen" w:date="2023-02-02T17:13:00Z">
        <w:r w:rsidRPr="00EB6A66" w:rsidDel="007E1654">
          <w:rPr>
            <w:rFonts w:ascii="Times New Roman" w:hAnsi="Times New Roman" w:cs="Times New Roman"/>
            <w:iCs w:val="0"/>
            <w:color w:val="000000" w:themeColor="text1"/>
            <w:sz w:val="24"/>
            <w:szCs w:val="24"/>
          </w:rPr>
          <w:delText>shortly before model choice</w:delText>
        </w:r>
      </w:del>
      <w:del w:id="216" w:author="Bo Shen" w:date="2023-02-03T09:41:00Z">
        <w:r w:rsidRPr="00EB6A66" w:rsidDel="003B3AC6">
          <w:rPr>
            <w:rFonts w:ascii="Times New Roman" w:hAnsi="Times New Roman" w:cs="Times New Roman"/>
            <w:iCs w:val="0"/>
            <w:color w:val="000000" w:themeColor="text1"/>
            <w:sz w:val="24"/>
            <w:szCs w:val="24"/>
          </w:rPr>
          <w:delText xml:space="preserve">, at times indicated by arrows </w:delText>
        </w:r>
        <w:r w:rsidRPr="00EB6A66" w:rsidDel="003B3AC6">
          <w:rPr>
            <w:rFonts w:ascii="Times New Roman" w:hAnsi="Times New Roman" w:cs="Times New Roman"/>
            <w:b/>
            <w:iCs w:val="0"/>
            <w:color w:val="000000" w:themeColor="text1"/>
            <w:sz w:val="24"/>
            <w:szCs w:val="24"/>
          </w:rPr>
          <w:delText>c</w:delText>
        </w:r>
        <w:r w:rsidRPr="00EB6A66" w:rsidDel="003B3AC6">
          <w:rPr>
            <w:rFonts w:ascii="Times New Roman" w:hAnsi="Times New Roman" w:cs="Times New Roman"/>
            <w:iCs w:val="0"/>
            <w:color w:val="000000" w:themeColor="text1"/>
            <w:sz w:val="24"/>
            <w:szCs w:val="24"/>
          </w:rPr>
          <w:delText xml:space="preserve"> and </w:delText>
        </w:r>
      </w:del>
      <w:r w:rsidRPr="00EB6A66">
        <w:rPr>
          <w:rFonts w:ascii="Times New Roman" w:hAnsi="Times New Roman" w:cs="Times New Roman"/>
          <w:b/>
          <w:iCs w:val="0"/>
          <w:color w:val="000000" w:themeColor="text1"/>
          <w:sz w:val="24"/>
          <w:szCs w:val="24"/>
        </w:rPr>
        <w:t>d</w:t>
      </w:r>
      <w:del w:id="217" w:author="Bo Shen" w:date="2023-02-03T09:41:00Z">
        <w:r w:rsidRPr="00EB6A66" w:rsidDel="003B3AC6">
          <w:rPr>
            <w:rFonts w:ascii="Times New Roman" w:hAnsi="Times New Roman" w:cs="Times New Roman"/>
            <w:iCs w:val="0"/>
            <w:color w:val="000000" w:themeColor="text1"/>
            <w:sz w:val="24"/>
            <w:szCs w:val="24"/>
          </w:rPr>
          <w:delText>.</w:delText>
        </w:r>
      </w:del>
      <w:ins w:id="218" w:author="Bo Shen" w:date="2023-02-03T09:41:00Z">
        <w:r w:rsidRPr="00EB6A66">
          <w:rPr>
            <w:rFonts w:ascii="Times New Roman" w:hAnsi="Times New Roman" w:cs="Times New Roman"/>
            <w:i w:val="0"/>
            <w:color w:val="000000" w:themeColor="text1"/>
            <w:sz w:val="24"/>
            <w:szCs w:val="24"/>
            <w:rPrChange w:id="219" w:author="Bo Shen" w:date="2023-02-03T09:58:00Z">
              <w:rPr>
                <w:rFonts w:ascii="Times New Roman" w:hAnsi="Times New Roman" w:cs="Times New Roman"/>
                <w:i w:val="0"/>
                <w:color w:val="000000" w:themeColor="text1"/>
                <w:sz w:val="20"/>
                <w:szCs w:val="20"/>
              </w:rPr>
            </w:rPrChange>
          </w:rPr>
          <w:t>).</w:t>
        </w:r>
      </w:ins>
      <w:ins w:id="220" w:author="Bo Shen" w:date="2023-02-02T17:13:00Z">
        <w:r w:rsidRPr="00EB6A66">
          <w:rPr>
            <w:rFonts w:ascii="Times New Roman" w:hAnsi="Times New Roman" w:cs="Times New Roman"/>
            <w:iCs w:val="0"/>
            <w:color w:val="000000" w:themeColor="text1"/>
            <w:sz w:val="24"/>
            <w:szCs w:val="24"/>
            <w:rPrChange w:id="221" w:author="Bo Shen" w:date="2023-02-03T09:58:00Z">
              <w:rPr>
                <w:rFonts w:ascii="Times New Roman" w:hAnsi="Times New Roman" w:cs="Times New Roman"/>
                <w:iCs w:val="0"/>
                <w:color w:val="000000" w:themeColor="text1"/>
                <w:sz w:val="22"/>
                <w:szCs w:val="22"/>
              </w:rPr>
            </w:rPrChange>
          </w:rPr>
          <w:t xml:space="preserve"> </w:t>
        </w:r>
        <w:r w:rsidRPr="00EB6A66">
          <w:rPr>
            <w:rFonts w:ascii="Times New Roman" w:hAnsi="Times New Roman" w:cs="Times New Roman"/>
            <w:b/>
            <w:bCs/>
            <w:iCs w:val="0"/>
            <w:color w:val="000000" w:themeColor="text1"/>
            <w:sz w:val="24"/>
            <w:szCs w:val="24"/>
            <w:rPrChange w:id="222" w:author="Bo Shen" w:date="2023-02-03T09:58:00Z">
              <w:rPr>
                <w:rFonts w:ascii="Times New Roman" w:hAnsi="Times New Roman" w:cs="Times New Roman"/>
                <w:iCs w:val="0"/>
                <w:color w:val="000000" w:themeColor="text1"/>
                <w:sz w:val="22"/>
                <w:szCs w:val="22"/>
              </w:rPr>
            </w:rPrChange>
          </w:rPr>
          <w:t>F</w:t>
        </w:r>
        <w:r w:rsidRPr="00EB6A66">
          <w:rPr>
            <w:rFonts w:ascii="Times New Roman" w:hAnsi="Times New Roman" w:cs="Times New Roman"/>
            <w:iCs w:val="0"/>
            <w:color w:val="000000" w:themeColor="text1"/>
            <w:sz w:val="24"/>
            <w:szCs w:val="24"/>
            <w:rPrChange w:id="223" w:author="Bo Shen" w:date="2023-02-03T09:58:00Z">
              <w:rPr>
                <w:rFonts w:ascii="Times New Roman" w:hAnsi="Times New Roman" w:cs="Times New Roman"/>
                <w:iCs w:val="0"/>
                <w:color w:val="000000" w:themeColor="text1"/>
                <w:sz w:val="22"/>
                <w:szCs w:val="22"/>
              </w:rPr>
            </w:rPrChange>
          </w:rPr>
          <w:t xml:space="preserve">. </w:t>
        </w:r>
      </w:ins>
      <w:ins w:id="224" w:author="Bo Shen" w:date="2023-02-02T17:14:00Z">
        <w:r w:rsidRPr="00EB6A66">
          <w:rPr>
            <w:rFonts w:ascii="Times New Roman" w:hAnsi="Times New Roman" w:cs="Times New Roman"/>
            <w:iCs w:val="0"/>
            <w:color w:val="000000" w:themeColor="text1"/>
            <w:sz w:val="24"/>
            <w:szCs w:val="24"/>
            <w:rPrChange w:id="225" w:author="Bo Shen" w:date="2023-02-03T09:58:00Z">
              <w:rPr>
                <w:rFonts w:ascii="Times New Roman" w:hAnsi="Times New Roman" w:cs="Times New Roman"/>
                <w:iCs w:val="0"/>
                <w:color w:val="000000" w:themeColor="text1"/>
                <w:sz w:val="22"/>
                <w:szCs w:val="22"/>
              </w:rPr>
            </w:rPrChange>
          </w:rPr>
          <w:t xml:space="preserve">The </w:t>
        </w:r>
      </w:ins>
      <w:ins w:id="226" w:author="Bo Shen" w:date="2023-02-02T17:15:00Z">
        <w:r w:rsidRPr="00EB6A66">
          <w:rPr>
            <w:rFonts w:ascii="Times New Roman" w:hAnsi="Times New Roman" w:cs="Times New Roman"/>
            <w:iCs w:val="0"/>
            <w:color w:val="000000" w:themeColor="text1"/>
            <w:sz w:val="24"/>
            <w:szCs w:val="24"/>
            <w:rPrChange w:id="227" w:author="Bo Shen" w:date="2023-02-03T09:58:00Z">
              <w:rPr>
                <w:rFonts w:ascii="Times New Roman" w:hAnsi="Times New Roman" w:cs="Times New Roman"/>
                <w:iCs w:val="0"/>
                <w:color w:val="000000" w:themeColor="text1"/>
                <w:sz w:val="22"/>
                <w:szCs w:val="22"/>
              </w:rPr>
            </w:rPrChange>
          </w:rPr>
          <w:t xml:space="preserve">model predicted </w:t>
        </w:r>
      </w:ins>
      <w:ins w:id="228" w:author="Bo Shen" w:date="2023-02-02T17:14:00Z">
        <w:r w:rsidRPr="00EB6A66">
          <w:rPr>
            <w:rFonts w:ascii="Times New Roman" w:hAnsi="Times New Roman" w:cs="Times New Roman"/>
            <w:i w:val="0"/>
            <w:color w:val="000000" w:themeColor="text1"/>
            <w:sz w:val="24"/>
            <w:szCs w:val="24"/>
            <w:rPrChange w:id="229" w:author="Bo Shen" w:date="2023-02-03T09:58:00Z">
              <w:rPr>
                <w:rFonts w:ascii="Times New Roman" w:hAnsi="Times New Roman" w:cs="Times New Roman"/>
                <w:i w:val="0"/>
                <w:color w:val="000000" w:themeColor="text1"/>
                <w:sz w:val="22"/>
                <w:szCs w:val="22"/>
              </w:rPr>
            </w:rPrChange>
          </w:rPr>
          <w:t>G</w:t>
        </w:r>
        <w:r w:rsidRPr="00EB6A66">
          <w:rPr>
            <w:rFonts w:ascii="Times New Roman" w:hAnsi="Times New Roman" w:cs="Times New Roman"/>
            <w:iCs w:val="0"/>
            <w:color w:val="000000" w:themeColor="text1"/>
            <w:sz w:val="24"/>
            <w:szCs w:val="24"/>
            <w:rPrChange w:id="230" w:author="Bo Shen" w:date="2023-02-03T09:58:00Z">
              <w:rPr>
                <w:rFonts w:ascii="Times New Roman" w:hAnsi="Times New Roman" w:cs="Times New Roman"/>
                <w:iCs w:val="0"/>
                <w:color w:val="000000" w:themeColor="text1"/>
                <w:sz w:val="22"/>
                <w:szCs w:val="22"/>
              </w:rPr>
            </w:rPrChange>
          </w:rPr>
          <w:t xml:space="preserve"> unit </w:t>
        </w:r>
      </w:ins>
      <w:ins w:id="231" w:author="Bo Shen" w:date="2023-02-02T17:16:00Z">
        <w:r w:rsidRPr="00EB6A66">
          <w:rPr>
            <w:rFonts w:ascii="Times New Roman" w:hAnsi="Times New Roman" w:cs="Times New Roman"/>
            <w:iCs w:val="0"/>
            <w:color w:val="000000" w:themeColor="text1"/>
            <w:sz w:val="24"/>
            <w:szCs w:val="24"/>
            <w:rPrChange w:id="232" w:author="Bo Shen" w:date="2023-02-03T09:58:00Z">
              <w:rPr>
                <w:rFonts w:ascii="Times New Roman" w:hAnsi="Times New Roman" w:cs="Times New Roman"/>
                <w:iCs w:val="0"/>
                <w:color w:val="000000" w:themeColor="text1"/>
                <w:sz w:val="22"/>
                <w:szCs w:val="22"/>
              </w:rPr>
            </w:rPrChange>
          </w:rPr>
          <w:t>dynamics</w:t>
        </w:r>
      </w:ins>
      <w:ins w:id="233" w:author="Bo Shen" w:date="2023-02-02T17:17:00Z">
        <w:r w:rsidRPr="00EB6A66">
          <w:rPr>
            <w:rFonts w:ascii="Times New Roman" w:hAnsi="Times New Roman" w:cs="Times New Roman"/>
            <w:iCs w:val="0"/>
            <w:color w:val="000000" w:themeColor="text1"/>
            <w:sz w:val="24"/>
            <w:szCs w:val="24"/>
            <w:rPrChange w:id="234" w:author="Bo Shen" w:date="2023-02-03T09:58:00Z">
              <w:rPr>
                <w:rFonts w:ascii="Times New Roman" w:hAnsi="Times New Roman" w:cs="Times New Roman"/>
                <w:iCs w:val="0"/>
                <w:color w:val="000000" w:themeColor="text1"/>
                <w:sz w:val="22"/>
                <w:szCs w:val="22"/>
              </w:rPr>
            </w:rPrChange>
          </w:rPr>
          <w:t xml:space="preserve"> show</w:t>
        </w:r>
        <w:r w:rsidRPr="00EB6A66">
          <w:rPr>
            <w:rFonts w:ascii="Times New Roman" w:hAnsi="Times New Roman" w:cs="Times New Roman"/>
            <w:i w:val="0"/>
            <w:color w:val="000000" w:themeColor="text1"/>
            <w:sz w:val="24"/>
            <w:szCs w:val="24"/>
            <w:rPrChange w:id="235" w:author="Bo Shen" w:date="2023-02-03T09:58:00Z">
              <w:rPr>
                <w:rFonts w:ascii="Times New Roman" w:hAnsi="Times New Roman" w:cs="Times New Roman"/>
                <w:iCs w:val="0"/>
                <w:color w:val="000000" w:themeColor="text1"/>
                <w:sz w:val="22"/>
                <w:szCs w:val="22"/>
              </w:rPr>
            </w:rPrChange>
          </w:rPr>
          <w:t xml:space="preserve"> </w:t>
        </w:r>
      </w:ins>
      <w:ins w:id="236" w:author="Bo Shen" w:date="2023-02-02T17:41:00Z">
        <w:r w:rsidRPr="00EB6A66">
          <w:rPr>
            <w:rFonts w:ascii="Times New Roman" w:hAnsi="Times New Roman" w:cs="Times New Roman"/>
            <w:i w:val="0"/>
            <w:color w:val="000000" w:themeColor="text1"/>
            <w:sz w:val="24"/>
            <w:szCs w:val="24"/>
            <w:rPrChange w:id="237" w:author="Bo Shen" w:date="2023-02-03T09:58:00Z">
              <w:rPr>
                <w:rFonts w:ascii="Times New Roman" w:hAnsi="Times New Roman" w:cs="Times New Roman"/>
                <w:i w:val="0"/>
                <w:color w:val="000000" w:themeColor="text1"/>
                <w:sz w:val="20"/>
                <w:szCs w:val="20"/>
              </w:rPr>
            </w:rPrChange>
          </w:rPr>
          <w:t>faster decreas</w:t>
        </w:r>
      </w:ins>
      <w:ins w:id="238" w:author="Bo Shen" w:date="2023-02-02T17:42:00Z">
        <w:r w:rsidRPr="00EB6A66">
          <w:rPr>
            <w:rFonts w:ascii="Times New Roman" w:hAnsi="Times New Roman" w:cs="Times New Roman"/>
            <w:i w:val="0"/>
            <w:color w:val="000000" w:themeColor="text1"/>
            <w:sz w:val="24"/>
            <w:szCs w:val="24"/>
            <w:rPrChange w:id="239" w:author="Bo Shen" w:date="2023-02-03T09:58:00Z">
              <w:rPr>
                <w:rFonts w:ascii="Times New Roman" w:hAnsi="Times New Roman" w:cs="Times New Roman"/>
                <w:i w:val="0"/>
                <w:color w:val="000000" w:themeColor="text1"/>
                <w:sz w:val="20"/>
                <w:szCs w:val="20"/>
              </w:rPr>
            </w:rPrChange>
          </w:rPr>
          <w:t>ing</w:t>
        </w:r>
      </w:ins>
      <w:ins w:id="240" w:author="Bo Shen" w:date="2023-02-02T17:18:00Z">
        <w:r w:rsidRPr="00EB6A66">
          <w:rPr>
            <w:rFonts w:ascii="Times New Roman" w:hAnsi="Times New Roman" w:cs="Times New Roman"/>
            <w:i w:val="0"/>
            <w:color w:val="000000" w:themeColor="text1"/>
            <w:sz w:val="24"/>
            <w:szCs w:val="24"/>
            <w:rPrChange w:id="241" w:author="Bo Shen" w:date="2023-02-03T09:58:00Z">
              <w:rPr>
                <w:rFonts w:ascii="Times New Roman" w:hAnsi="Times New Roman" w:cs="Times New Roman"/>
                <w:iCs w:val="0"/>
                <w:color w:val="000000" w:themeColor="text1"/>
                <w:sz w:val="22"/>
                <w:szCs w:val="22"/>
              </w:rPr>
            </w:rPrChange>
          </w:rPr>
          <w:t xml:space="preserve"> </w:t>
        </w:r>
        <w:r w:rsidRPr="00EB6A66">
          <w:rPr>
            <w:rFonts w:ascii="Times New Roman" w:hAnsi="Times New Roman" w:cs="Times New Roman"/>
            <w:iCs w:val="0"/>
            <w:color w:val="000000" w:themeColor="text1"/>
            <w:sz w:val="24"/>
            <w:szCs w:val="24"/>
            <w:rPrChange w:id="242" w:author="Bo Shen" w:date="2023-02-03T09:58:00Z">
              <w:rPr>
                <w:rFonts w:ascii="Times New Roman" w:hAnsi="Times New Roman" w:cs="Times New Roman"/>
                <w:iCs w:val="0"/>
                <w:color w:val="000000" w:themeColor="text1"/>
                <w:sz w:val="22"/>
                <w:szCs w:val="22"/>
              </w:rPr>
            </w:rPrChange>
          </w:rPr>
          <w:t>on the chosen units than the</w:t>
        </w:r>
        <w:r w:rsidRPr="00EB6A66">
          <w:rPr>
            <w:rFonts w:ascii="Times New Roman" w:hAnsi="Times New Roman" w:cs="Times New Roman"/>
            <w:i w:val="0"/>
            <w:color w:val="000000" w:themeColor="text1"/>
            <w:sz w:val="24"/>
            <w:szCs w:val="24"/>
            <w:rPrChange w:id="243" w:author="Bo Shen" w:date="2023-02-03T09:58:00Z">
              <w:rPr>
                <w:rFonts w:ascii="Times New Roman" w:hAnsi="Times New Roman" w:cs="Times New Roman"/>
                <w:iCs w:val="0"/>
                <w:color w:val="000000" w:themeColor="text1"/>
                <w:sz w:val="22"/>
                <w:szCs w:val="22"/>
              </w:rPr>
            </w:rPrChange>
          </w:rPr>
          <w:t xml:space="preserve"> </w:t>
        </w:r>
      </w:ins>
      <w:ins w:id="244" w:author="Bo Shen" w:date="2023-02-02T17:42:00Z">
        <w:r w:rsidRPr="00EB6A66">
          <w:rPr>
            <w:rFonts w:ascii="Times New Roman" w:hAnsi="Times New Roman" w:cs="Times New Roman"/>
            <w:i w:val="0"/>
            <w:color w:val="000000" w:themeColor="text1"/>
            <w:sz w:val="24"/>
            <w:szCs w:val="24"/>
            <w:rPrChange w:id="245" w:author="Bo Shen" w:date="2023-02-03T09:58:00Z">
              <w:rPr>
                <w:rFonts w:ascii="Times New Roman" w:hAnsi="Times New Roman" w:cs="Times New Roman"/>
                <w:i w:val="0"/>
                <w:color w:val="000000" w:themeColor="text1"/>
                <w:sz w:val="20"/>
                <w:szCs w:val="20"/>
              </w:rPr>
            </w:rPrChange>
          </w:rPr>
          <w:t>un</w:t>
        </w:r>
      </w:ins>
      <w:ins w:id="246" w:author="Bo Shen" w:date="2023-02-02T17:18:00Z">
        <w:r w:rsidRPr="00EB6A66">
          <w:rPr>
            <w:rFonts w:ascii="Times New Roman" w:hAnsi="Times New Roman" w:cs="Times New Roman"/>
            <w:i w:val="0"/>
            <w:color w:val="000000" w:themeColor="text1"/>
            <w:sz w:val="24"/>
            <w:szCs w:val="24"/>
            <w:rPrChange w:id="247" w:author="Bo Shen" w:date="2023-02-03T09:58:00Z">
              <w:rPr>
                <w:rFonts w:ascii="Times New Roman" w:hAnsi="Times New Roman" w:cs="Times New Roman"/>
                <w:iCs w:val="0"/>
                <w:color w:val="000000" w:themeColor="text1"/>
                <w:sz w:val="22"/>
                <w:szCs w:val="22"/>
              </w:rPr>
            </w:rPrChange>
          </w:rPr>
          <w:t xml:space="preserve">chosen </w:t>
        </w:r>
        <w:r w:rsidRPr="00EB6A66">
          <w:rPr>
            <w:rFonts w:ascii="Times New Roman" w:hAnsi="Times New Roman" w:cs="Times New Roman"/>
            <w:iCs w:val="0"/>
            <w:color w:val="000000" w:themeColor="text1"/>
            <w:sz w:val="24"/>
            <w:szCs w:val="24"/>
            <w:rPrChange w:id="248" w:author="Bo Shen" w:date="2023-02-03T09:58:00Z">
              <w:rPr>
                <w:rFonts w:ascii="Times New Roman" w:hAnsi="Times New Roman" w:cs="Times New Roman"/>
                <w:iCs w:val="0"/>
                <w:color w:val="000000" w:themeColor="text1"/>
                <w:sz w:val="22"/>
                <w:szCs w:val="22"/>
              </w:rPr>
            </w:rPrChange>
          </w:rPr>
          <w:t xml:space="preserve">units, </w:t>
        </w:r>
      </w:ins>
      <w:ins w:id="249" w:author="Bo Shen" w:date="2023-02-02T17:19:00Z">
        <w:r w:rsidRPr="00EB6A66">
          <w:rPr>
            <w:rFonts w:ascii="Times New Roman" w:hAnsi="Times New Roman" w:cs="Times New Roman"/>
            <w:iCs w:val="0"/>
            <w:color w:val="000000" w:themeColor="text1"/>
            <w:sz w:val="24"/>
            <w:szCs w:val="24"/>
            <w:rPrChange w:id="250" w:author="Bo Shen" w:date="2023-02-03T09:58:00Z">
              <w:rPr>
                <w:rFonts w:ascii="Times New Roman" w:hAnsi="Times New Roman" w:cs="Times New Roman"/>
                <w:iCs w:val="0"/>
                <w:color w:val="000000" w:themeColor="text1"/>
                <w:sz w:val="22"/>
                <w:szCs w:val="22"/>
              </w:rPr>
            </w:rPrChange>
          </w:rPr>
          <w:t xml:space="preserve">indicating that the chosen units are more strongly disinhibited. </w:t>
        </w:r>
      </w:ins>
      <w:ins w:id="251" w:author="Bo Shen" w:date="2023-02-02T17:20:00Z">
        <w:r w:rsidRPr="00EB6A66">
          <w:rPr>
            <w:rFonts w:ascii="Times New Roman" w:hAnsi="Times New Roman" w:cs="Times New Roman"/>
            <w:b/>
            <w:bCs/>
            <w:iCs w:val="0"/>
            <w:color w:val="000000" w:themeColor="text1"/>
            <w:sz w:val="24"/>
            <w:szCs w:val="24"/>
            <w:rPrChange w:id="252" w:author="Bo Shen" w:date="2023-02-03T09:58:00Z">
              <w:rPr>
                <w:rFonts w:ascii="Times New Roman" w:hAnsi="Times New Roman" w:cs="Times New Roman"/>
                <w:iCs w:val="0"/>
                <w:color w:val="000000" w:themeColor="text1"/>
                <w:sz w:val="22"/>
                <w:szCs w:val="22"/>
              </w:rPr>
            </w:rPrChange>
          </w:rPr>
          <w:t>G</w:t>
        </w:r>
        <w:r w:rsidRPr="00EB6A66">
          <w:rPr>
            <w:rFonts w:ascii="Times New Roman" w:hAnsi="Times New Roman" w:cs="Times New Roman"/>
            <w:iCs w:val="0"/>
            <w:color w:val="000000" w:themeColor="text1"/>
            <w:sz w:val="24"/>
            <w:szCs w:val="24"/>
            <w:rPrChange w:id="253" w:author="Bo Shen" w:date="2023-02-03T09:58:00Z">
              <w:rPr>
                <w:rFonts w:ascii="Times New Roman" w:hAnsi="Times New Roman" w:cs="Times New Roman"/>
                <w:iCs w:val="0"/>
                <w:color w:val="000000" w:themeColor="text1"/>
                <w:sz w:val="22"/>
                <w:szCs w:val="22"/>
              </w:rPr>
            </w:rPrChange>
          </w:rPr>
          <w:t xml:space="preserve">. </w:t>
        </w:r>
      </w:ins>
      <w:ins w:id="254" w:author="Bo Shen" w:date="2023-02-03T09:54:00Z">
        <w:r w:rsidRPr="00EB6A66">
          <w:rPr>
            <w:rFonts w:ascii="Times New Roman" w:hAnsi="Times New Roman" w:cs="Times New Roman"/>
            <w:i w:val="0"/>
            <w:color w:val="000000" w:themeColor="text1"/>
            <w:sz w:val="24"/>
            <w:szCs w:val="24"/>
            <w:rPrChange w:id="255" w:author="Bo Shen" w:date="2023-02-03T09:58:00Z">
              <w:rPr>
                <w:rFonts w:ascii="Times New Roman" w:hAnsi="Times New Roman" w:cs="Times New Roman"/>
                <w:i w:val="0"/>
                <w:color w:val="000000" w:themeColor="text1"/>
                <w:sz w:val="20"/>
                <w:szCs w:val="20"/>
              </w:rPr>
            </w:rPrChange>
          </w:rPr>
          <w:t xml:space="preserve">Because of the gradually increasing disinhibition, the </w:t>
        </w:r>
        <w:r w:rsidRPr="00EB6A66">
          <w:rPr>
            <w:rFonts w:ascii="Times New Roman" w:hAnsi="Times New Roman" w:cs="Times New Roman"/>
            <w:iCs w:val="0"/>
            <w:color w:val="000000" w:themeColor="text1"/>
            <w:sz w:val="24"/>
            <w:szCs w:val="24"/>
            <w:rPrChange w:id="256" w:author="Bo Shen" w:date="2023-02-03T09:58:00Z">
              <w:rPr>
                <w:rFonts w:ascii="Times New Roman" w:hAnsi="Times New Roman" w:cs="Times New Roman"/>
                <w:iCs w:val="0"/>
                <w:color w:val="000000" w:themeColor="text1"/>
                <w:sz w:val="20"/>
                <w:szCs w:val="20"/>
              </w:rPr>
            </w:rPrChange>
          </w:rPr>
          <w:t>G</w:t>
        </w:r>
        <w:r w:rsidRPr="00EB6A66">
          <w:rPr>
            <w:rFonts w:ascii="Times New Roman" w:hAnsi="Times New Roman" w:cs="Times New Roman"/>
            <w:i w:val="0"/>
            <w:color w:val="000000" w:themeColor="text1"/>
            <w:sz w:val="24"/>
            <w:szCs w:val="24"/>
            <w:rPrChange w:id="257" w:author="Bo Shen" w:date="2023-02-03T09:58:00Z">
              <w:rPr>
                <w:rFonts w:ascii="Times New Roman" w:hAnsi="Times New Roman" w:cs="Times New Roman"/>
                <w:i w:val="0"/>
                <w:color w:val="000000" w:themeColor="text1"/>
                <w:sz w:val="20"/>
                <w:szCs w:val="20"/>
              </w:rPr>
            </w:rPrChange>
          </w:rPr>
          <w:t xml:space="preserve"> activities at the early stage decrease after </w:t>
        </w:r>
      </w:ins>
      <w:ins w:id="258" w:author="Bo Shen" w:date="2023-02-03T09:55:00Z">
        <w:r w:rsidRPr="00EB6A66">
          <w:rPr>
            <w:rFonts w:ascii="Times New Roman" w:hAnsi="Times New Roman" w:cs="Times New Roman"/>
            <w:i w:val="0"/>
            <w:color w:val="000000" w:themeColor="text1"/>
            <w:sz w:val="24"/>
            <w:szCs w:val="24"/>
            <w:rPrChange w:id="259" w:author="Bo Shen" w:date="2023-02-03T09:58:00Z">
              <w:rPr>
                <w:rFonts w:ascii="Times New Roman" w:hAnsi="Times New Roman" w:cs="Times New Roman"/>
                <w:i w:val="0"/>
                <w:color w:val="000000" w:themeColor="text1"/>
                <w:sz w:val="20"/>
                <w:szCs w:val="20"/>
              </w:rPr>
            </w:rPrChange>
          </w:rPr>
          <w:t>a</w:t>
        </w:r>
      </w:ins>
      <w:ins w:id="260" w:author="Bo Shen" w:date="2023-02-03T09:54:00Z">
        <w:r w:rsidRPr="00EB6A66">
          <w:rPr>
            <w:rFonts w:ascii="Times New Roman" w:hAnsi="Times New Roman" w:cs="Times New Roman"/>
            <w:i w:val="0"/>
            <w:color w:val="000000" w:themeColor="text1"/>
            <w:sz w:val="24"/>
            <w:szCs w:val="24"/>
            <w:rPrChange w:id="261" w:author="Bo Shen" w:date="2023-02-03T09:58:00Z">
              <w:rPr>
                <w:rFonts w:ascii="Times New Roman" w:hAnsi="Times New Roman" w:cs="Times New Roman"/>
                <w:i w:val="0"/>
                <w:color w:val="000000" w:themeColor="text1"/>
                <w:sz w:val="20"/>
                <w:szCs w:val="20"/>
              </w:rPr>
            </w:rPrChange>
          </w:rPr>
          <w:t xml:space="preserve"> peak </w:t>
        </w:r>
      </w:ins>
      <w:ins w:id="262" w:author="Bo Shen" w:date="2023-02-03T09:55:00Z">
        <w:r w:rsidRPr="00EB6A66">
          <w:rPr>
            <w:rFonts w:ascii="Times New Roman" w:hAnsi="Times New Roman" w:cs="Times New Roman"/>
            <w:i w:val="0"/>
            <w:color w:val="000000" w:themeColor="text1"/>
            <w:sz w:val="24"/>
            <w:szCs w:val="24"/>
            <w:rPrChange w:id="263" w:author="Bo Shen" w:date="2023-02-03T09:58:00Z">
              <w:rPr>
                <w:rFonts w:ascii="Times New Roman" w:hAnsi="Times New Roman" w:cs="Times New Roman"/>
                <w:i w:val="0"/>
                <w:color w:val="000000" w:themeColor="text1"/>
                <w:sz w:val="20"/>
                <w:szCs w:val="20"/>
              </w:rPr>
            </w:rPrChange>
          </w:rPr>
          <w:t>(~</w:t>
        </w:r>
      </w:ins>
      <w:ins w:id="264" w:author="Bo Shen" w:date="2023-02-03T09:54:00Z">
        <w:r w:rsidRPr="00EB6A66">
          <w:rPr>
            <w:rFonts w:ascii="Times New Roman" w:hAnsi="Times New Roman" w:cs="Times New Roman"/>
            <w:i w:val="0"/>
            <w:color w:val="000000" w:themeColor="text1"/>
            <w:sz w:val="24"/>
            <w:szCs w:val="24"/>
            <w:rPrChange w:id="265" w:author="Bo Shen" w:date="2023-02-03T09:58:00Z">
              <w:rPr>
                <w:rFonts w:ascii="Times New Roman" w:hAnsi="Times New Roman" w:cs="Times New Roman"/>
                <w:i w:val="0"/>
                <w:color w:val="000000" w:themeColor="text1"/>
                <w:sz w:val="20"/>
                <w:szCs w:val="20"/>
              </w:rPr>
            </w:rPrChange>
          </w:rPr>
          <w:t>240 ms after stimulus onset</w:t>
        </w:r>
      </w:ins>
      <w:ins w:id="266" w:author="Bo Shen" w:date="2023-02-03T09:55:00Z">
        <w:r w:rsidRPr="00EB6A66">
          <w:rPr>
            <w:rFonts w:ascii="Times New Roman" w:hAnsi="Times New Roman" w:cs="Times New Roman"/>
            <w:i w:val="0"/>
            <w:color w:val="000000" w:themeColor="text1"/>
            <w:sz w:val="24"/>
            <w:szCs w:val="24"/>
            <w:rPrChange w:id="267" w:author="Bo Shen" w:date="2023-02-03T09:58:00Z">
              <w:rPr>
                <w:rFonts w:ascii="Times New Roman" w:hAnsi="Times New Roman" w:cs="Times New Roman"/>
                <w:i w:val="0"/>
                <w:color w:val="000000" w:themeColor="text1"/>
                <w:sz w:val="20"/>
                <w:szCs w:val="20"/>
              </w:rPr>
            </w:rPrChange>
          </w:rPr>
          <w:t>)</w:t>
        </w:r>
      </w:ins>
      <w:ins w:id="268" w:author="Bo Shen" w:date="2023-02-03T09:54:00Z">
        <w:r w:rsidRPr="00EB6A66">
          <w:rPr>
            <w:rFonts w:ascii="Times New Roman" w:hAnsi="Times New Roman" w:cs="Times New Roman"/>
            <w:i w:val="0"/>
            <w:color w:val="000000" w:themeColor="text1"/>
            <w:sz w:val="24"/>
            <w:szCs w:val="24"/>
            <w:rPrChange w:id="269" w:author="Bo Shen" w:date="2023-02-03T09:58:00Z">
              <w:rPr>
                <w:rFonts w:ascii="Times New Roman" w:hAnsi="Times New Roman" w:cs="Times New Roman"/>
                <w:i w:val="0"/>
                <w:color w:val="000000" w:themeColor="text1"/>
                <w:sz w:val="20"/>
                <w:szCs w:val="20"/>
              </w:rPr>
            </w:rPrChange>
          </w:rPr>
          <w:t xml:space="preserve">. The chosen </w:t>
        </w:r>
        <w:r w:rsidRPr="00EB6A66">
          <w:rPr>
            <w:rFonts w:ascii="Times New Roman" w:hAnsi="Times New Roman" w:cs="Times New Roman"/>
            <w:iCs w:val="0"/>
            <w:color w:val="000000" w:themeColor="text1"/>
            <w:sz w:val="24"/>
            <w:szCs w:val="24"/>
            <w:rPrChange w:id="270" w:author="Bo Shen" w:date="2023-02-03T09:58:00Z">
              <w:rPr>
                <w:rFonts w:ascii="Times New Roman" w:hAnsi="Times New Roman" w:cs="Times New Roman"/>
                <w:iCs w:val="0"/>
                <w:color w:val="000000" w:themeColor="text1"/>
                <w:sz w:val="20"/>
                <w:szCs w:val="20"/>
              </w:rPr>
            </w:rPrChange>
          </w:rPr>
          <w:t>G</w:t>
        </w:r>
        <w:r w:rsidRPr="00EB6A66">
          <w:rPr>
            <w:rFonts w:ascii="Times New Roman" w:hAnsi="Times New Roman" w:cs="Times New Roman"/>
            <w:i w:val="0"/>
            <w:color w:val="000000" w:themeColor="text1"/>
            <w:sz w:val="24"/>
            <w:szCs w:val="24"/>
            <w:rPrChange w:id="271" w:author="Bo Shen" w:date="2023-02-03T09:58:00Z">
              <w:rPr>
                <w:rFonts w:ascii="Times New Roman" w:hAnsi="Times New Roman" w:cs="Times New Roman"/>
                <w:iCs w:val="0"/>
                <w:color w:val="000000" w:themeColor="text1"/>
                <w:sz w:val="20"/>
                <w:szCs w:val="20"/>
              </w:rPr>
            </w:rPrChange>
          </w:rPr>
          <w:t xml:space="preserve"> </w:t>
        </w:r>
        <w:r w:rsidRPr="00EB6A66">
          <w:rPr>
            <w:rFonts w:ascii="Times New Roman" w:hAnsi="Times New Roman" w:cs="Times New Roman"/>
            <w:i w:val="0"/>
            <w:color w:val="000000" w:themeColor="text1"/>
            <w:sz w:val="24"/>
            <w:szCs w:val="24"/>
            <w:rPrChange w:id="272" w:author="Bo Shen" w:date="2023-02-03T09:58:00Z">
              <w:rPr>
                <w:rFonts w:ascii="Times New Roman" w:hAnsi="Times New Roman" w:cs="Times New Roman"/>
                <w:i w:val="0"/>
                <w:color w:val="000000" w:themeColor="text1"/>
                <w:sz w:val="20"/>
                <w:szCs w:val="20"/>
              </w:rPr>
            </w:rPrChange>
          </w:rPr>
          <w:t>units (</w:t>
        </w:r>
        <w:r w:rsidRPr="00EB6A66">
          <w:rPr>
            <w:rFonts w:ascii="Times New Roman" w:hAnsi="Times New Roman" w:cs="Times New Roman"/>
            <w:b/>
            <w:bCs/>
            <w:i w:val="0"/>
            <w:color w:val="000000" w:themeColor="text1"/>
            <w:sz w:val="24"/>
            <w:szCs w:val="24"/>
            <w:rPrChange w:id="273" w:author="Bo Shen" w:date="2023-02-03T09:58:00Z">
              <w:rPr>
                <w:rFonts w:ascii="Times New Roman" w:hAnsi="Times New Roman" w:cs="Times New Roman"/>
                <w:b/>
                <w:bCs/>
                <w:i w:val="0"/>
                <w:color w:val="000000" w:themeColor="text1"/>
                <w:sz w:val="20"/>
                <w:szCs w:val="20"/>
              </w:rPr>
            </w:rPrChange>
          </w:rPr>
          <w:t>c</w:t>
        </w:r>
        <w:r w:rsidRPr="00EB6A66">
          <w:rPr>
            <w:rFonts w:ascii="Times New Roman" w:hAnsi="Times New Roman" w:cs="Times New Roman"/>
            <w:i w:val="0"/>
            <w:color w:val="000000" w:themeColor="text1"/>
            <w:sz w:val="24"/>
            <w:szCs w:val="24"/>
            <w:rPrChange w:id="274" w:author="Bo Shen" w:date="2023-02-03T09:58:00Z">
              <w:rPr>
                <w:rFonts w:ascii="Times New Roman" w:hAnsi="Times New Roman" w:cs="Times New Roman"/>
                <w:i w:val="0"/>
                <w:color w:val="000000" w:themeColor="text1"/>
                <w:sz w:val="20"/>
                <w:szCs w:val="20"/>
              </w:rPr>
            </w:rPrChange>
          </w:rPr>
          <w:t xml:space="preserve">) show faster decreasing than the unchosen </w:t>
        </w:r>
        <w:r w:rsidRPr="00EB6A66">
          <w:rPr>
            <w:rFonts w:ascii="Times New Roman" w:hAnsi="Times New Roman" w:cs="Times New Roman"/>
            <w:iCs w:val="0"/>
            <w:color w:val="000000" w:themeColor="text1"/>
            <w:sz w:val="24"/>
            <w:szCs w:val="24"/>
            <w:rPrChange w:id="275" w:author="Bo Shen" w:date="2023-02-03T09:58:00Z">
              <w:rPr>
                <w:rFonts w:ascii="Times New Roman" w:hAnsi="Times New Roman" w:cs="Times New Roman"/>
                <w:iCs w:val="0"/>
                <w:color w:val="000000" w:themeColor="text1"/>
                <w:sz w:val="20"/>
                <w:szCs w:val="20"/>
              </w:rPr>
            </w:rPrChange>
          </w:rPr>
          <w:t>G</w:t>
        </w:r>
        <w:r w:rsidRPr="00EB6A66">
          <w:rPr>
            <w:rFonts w:ascii="Times New Roman" w:hAnsi="Times New Roman" w:cs="Times New Roman"/>
            <w:i w:val="0"/>
            <w:color w:val="000000" w:themeColor="text1"/>
            <w:sz w:val="24"/>
            <w:szCs w:val="24"/>
            <w:rPrChange w:id="276" w:author="Bo Shen" w:date="2023-02-03T09:58:00Z">
              <w:rPr>
                <w:rFonts w:ascii="Times New Roman" w:hAnsi="Times New Roman" w:cs="Times New Roman"/>
                <w:i w:val="0"/>
                <w:color w:val="000000" w:themeColor="text1"/>
                <w:sz w:val="20"/>
                <w:szCs w:val="20"/>
              </w:rPr>
            </w:rPrChange>
          </w:rPr>
          <w:t xml:space="preserve"> (</w:t>
        </w:r>
        <w:r w:rsidRPr="00EB6A66">
          <w:rPr>
            <w:rFonts w:ascii="Times New Roman" w:hAnsi="Times New Roman" w:cs="Times New Roman"/>
            <w:b/>
            <w:bCs/>
            <w:i w:val="0"/>
            <w:color w:val="000000" w:themeColor="text1"/>
            <w:sz w:val="24"/>
            <w:szCs w:val="24"/>
            <w:rPrChange w:id="277" w:author="Bo Shen" w:date="2023-02-03T09:58:00Z">
              <w:rPr>
                <w:rFonts w:ascii="Times New Roman" w:hAnsi="Times New Roman" w:cs="Times New Roman"/>
                <w:b/>
                <w:bCs/>
                <w:i w:val="0"/>
                <w:color w:val="000000" w:themeColor="text1"/>
                <w:sz w:val="20"/>
                <w:szCs w:val="20"/>
              </w:rPr>
            </w:rPrChange>
          </w:rPr>
          <w:t>d</w:t>
        </w:r>
        <w:r w:rsidRPr="00EB6A66">
          <w:rPr>
            <w:rFonts w:ascii="Times New Roman" w:hAnsi="Times New Roman" w:cs="Times New Roman"/>
            <w:i w:val="0"/>
            <w:color w:val="000000" w:themeColor="text1"/>
            <w:sz w:val="24"/>
            <w:szCs w:val="24"/>
            <w:rPrChange w:id="278" w:author="Bo Shen" w:date="2023-02-03T09:58:00Z">
              <w:rPr>
                <w:rFonts w:ascii="Times New Roman" w:hAnsi="Times New Roman" w:cs="Times New Roman"/>
                <w:i w:val="0"/>
                <w:color w:val="000000" w:themeColor="text1"/>
                <w:sz w:val="20"/>
                <w:szCs w:val="20"/>
              </w:rPr>
            </w:rPrChange>
          </w:rPr>
          <w:t>). Mixed with the impact of excitatory input</w:t>
        </w:r>
      </w:ins>
      <w:ins w:id="279" w:author="Bo Shen" w:date="2023-02-03T09:56:00Z">
        <w:r w:rsidRPr="00EB6A66">
          <w:rPr>
            <w:rFonts w:ascii="Times New Roman" w:hAnsi="Times New Roman" w:cs="Times New Roman"/>
            <w:i w:val="0"/>
            <w:color w:val="000000" w:themeColor="text1"/>
            <w:sz w:val="24"/>
            <w:szCs w:val="24"/>
            <w:rPrChange w:id="280" w:author="Bo Shen" w:date="2023-02-03T09:58:00Z">
              <w:rPr>
                <w:rFonts w:ascii="Times New Roman" w:hAnsi="Times New Roman" w:cs="Times New Roman"/>
                <w:i w:val="0"/>
                <w:color w:val="000000" w:themeColor="text1"/>
                <w:sz w:val="20"/>
                <w:szCs w:val="20"/>
              </w:rPr>
            </w:rPrChange>
          </w:rPr>
          <w:t xml:space="preserve"> strength, </w:t>
        </w:r>
      </w:ins>
      <w:ins w:id="281" w:author="Bo Shen" w:date="2023-02-02T17:43:00Z">
        <w:r w:rsidRPr="00EB6A66">
          <w:rPr>
            <w:rFonts w:ascii="Times New Roman" w:hAnsi="Times New Roman" w:cs="Times New Roman"/>
            <w:i w:val="0"/>
            <w:color w:val="000000" w:themeColor="text1"/>
            <w:sz w:val="24"/>
            <w:szCs w:val="24"/>
            <w:rPrChange w:id="282" w:author="Bo Shen" w:date="2023-02-03T09:58:00Z">
              <w:rPr>
                <w:rFonts w:ascii="Times New Roman" w:hAnsi="Times New Roman" w:cs="Times New Roman"/>
                <w:i w:val="0"/>
                <w:color w:val="000000" w:themeColor="text1"/>
                <w:sz w:val="20"/>
                <w:szCs w:val="20"/>
              </w:rPr>
            </w:rPrChange>
          </w:rPr>
          <w:t>the chosen (</w:t>
        </w:r>
        <w:r w:rsidRPr="00EB6A66">
          <w:rPr>
            <w:rFonts w:ascii="Times New Roman" w:hAnsi="Times New Roman" w:cs="Times New Roman"/>
            <w:b/>
            <w:bCs/>
            <w:i w:val="0"/>
            <w:color w:val="000000" w:themeColor="text1"/>
            <w:sz w:val="24"/>
            <w:szCs w:val="24"/>
            <w:rPrChange w:id="283" w:author="Bo Shen" w:date="2023-02-03T09:58:00Z">
              <w:rPr>
                <w:rFonts w:ascii="Times New Roman" w:hAnsi="Times New Roman" w:cs="Times New Roman"/>
                <w:b/>
                <w:bCs/>
                <w:i w:val="0"/>
                <w:color w:val="000000" w:themeColor="text1"/>
                <w:sz w:val="20"/>
                <w:szCs w:val="20"/>
              </w:rPr>
            </w:rPrChange>
          </w:rPr>
          <w:t>a</w:t>
        </w:r>
        <w:r w:rsidRPr="00EB6A66">
          <w:rPr>
            <w:rFonts w:ascii="Times New Roman" w:hAnsi="Times New Roman" w:cs="Times New Roman"/>
            <w:i w:val="0"/>
            <w:color w:val="000000" w:themeColor="text1"/>
            <w:sz w:val="24"/>
            <w:szCs w:val="24"/>
            <w:rPrChange w:id="284" w:author="Bo Shen" w:date="2023-02-03T09:58:00Z">
              <w:rPr>
                <w:rFonts w:ascii="Times New Roman" w:hAnsi="Times New Roman" w:cs="Times New Roman"/>
                <w:i w:val="0"/>
                <w:color w:val="000000" w:themeColor="text1"/>
                <w:sz w:val="20"/>
                <w:szCs w:val="20"/>
              </w:rPr>
            </w:rPrChange>
          </w:rPr>
          <w:t>) and unchosen (</w:t>
        </w:r>
        <w:r w:rsidRPr="00EB6A66">
          <w:rPr>
            <w:rFonts w:ascii="Times New Roman" w:hAnsi="Times New Roman" w:cs="Times New Roman"/>
            <w:b/>
            <w:bCs/>
            <w:i w:val="0"/>
            <w:color w:val="000000" w:themeColor="text1"/>
            <w:sz w:val="24"/>
            <w:szCs w:val="24"/>
            <w:rPrChange w:id="285" w:author="Bo Shen" w:date="2023-02-03T09:58:00Z">
              <w:rPr>
                <w:rFonts w:ascii="Times New Roman" w:hAnsi="Times New Roman" w:cs="Times New Roman"/>
                <w:b/>
                <w:bCs/>
                <w:i w:val="0"/>
                <w:color w:val="000000" w:themeColor="text1"/>
                <w:sz w:val="20"/>
                <w:szCs w:val="20"/>
              </w:rPr>
            </w:rPrChange>
          </w:rPr>
          <w:t>b</w:t>
        </w:r>
        <w:r w:rsidRPr="00EB6A66">
          <w:rPr>
            <w:rFonts w:ascii="Times New Roman" w:hAnsi="Times New Roman" w:cs="Times New Roman"/>
            <w:i w:val="0"/>
            <w:color w:val="000000" w:themeColor="text1"/>
            <w:sz w:val="24"/>
            <w:szCs w:val="24"/>
            <w:rPrChange w:id="286" w:author="Bo Shen" w:date="2023-02-03T09:58:00Z">
              <w:rPr>
                <w:rFonts w:ascii="Times New Roman" w:hAnsi="Times New Roman" w:cs="Times New Roman"/>
                <w:i w:val="0"/>
                <w:color w:val="000000" w:themeColor="text1"/>
                <w:sz w:val="20"/>
                <w:szCs w:val="20"/>
              </w:rPr>
            </w:rPrChange>
          </w:rPr>
          <w:t xml:space="preserve">) </w:t>
        </w:r>
      </w:ins>
      <w:ins w:id="287" w:author="Bo Shen" w:date="2023-02-02T17:20:00Z">
        <w:r w:rsidRPr="00EB6A66">
          <w:rPr>
            <w:rFonts w:ascii="Times New Roman" w:hAnsi="Times New Roman" w:cs="Times New Roman"/>
            <w:i w:val="0"/>
            <w:color w:val="000000" w:themeColor="text1"/>
            <w:sz w:val="24"/>
            <w:szCs w:val="24"/>
            <w:rPrChange w:id="288" w:author="Bo Shen" w:date="2023-02-03T09:58:00Z">
              <w:rPr>
                <w:rFonts w:ascii="Times New Roman" w:hAnsi="Times New Roman" w:cs="Times New Roman"/>
                <w:i w:val="0"/>
                <w:color w:val="000000" w:themeColor="text1"/>
                <w:sz w:val="22"/>
                <w:szCs w:val="22"/>
              </w:rPr>
            </w:rPrChange>
          </w:rPr>
          <w:t>G</w:t>
        </w:r>
        <w:r w:rsidRPr="00EB6A66">
          <w:rPr>
            <w:rFonts w:ascii="Times New Roman" w:hAnsi="Times New Roman" w:cs="Times New Roman"/>
            <w:iCs w:val="0"/>
            <w:color w:val="000000" w:themeColor="text1"/>
            <w:sz w:val="24"/>
            <w:szCs w:val="24"/>
            <w:rPrChange w:id="289" w:author="Bo Shen" w:date="2023-02-03T09:58:00Z">
              <w:rPr>
                <w:rFonts w:ascii="Times New Roman" w:hAnsi="Times New Roman" w:cs="Times New Roman"/>
                <w:iCs w:val="0"/>
                <w:color w:val="000000" w:themeColor="text1"/>
                <w:sz w:val="22"/>
                <w:szCs w:val="22"/>
              </w:rPr>
            </w:rPrChange>
          </w:rPr>
          <w:t xml:space="preserve"> activities</w:t>
        </w:r>
      </w:ins>
      <w:ins w:id="290" w:author="Bo Shen" w:date="2023-02-02T17:29:00Z">
        <w:r w:rsidRPr="00EB6A66">
          <w:rPr>
            <w:rFonts w:ascii="Times New Roman" w:hAnsi="Times New Roman" w:cs="Times New Roman"/>
            <w:iCs w:val="0"/>
            <w:color w:val="000000" w:themeColor="text1"/>
            <w:sz w:val="24"/>
            <w:szCs w:val="24"/>
            <w:rPrChange w:id="291" w:author="Bo Shen" w:date="2023-02-03T09:58:00Z">
              <w:rPr>
                <w:rFonts w:ascii="Times New Roman" w:hAnsi="Times New Roman" w:cs="Times New Roman"/>
                <w:iCs w:val="0"/>
                <w:color w:val="000000" w:themeColor="text1"/>
                <w:sz w:val="22"/>
                <w:szCs w:val="22"/>
              </w:rPr>
            </w:rPrChange>
          </w:rPr>
          <w:t xml:space="preserve"> </w:t>
        </w:r>
      </w:ins>
      <w:ins w:id="292" w:author="Bo Shen" w:date="2023-02-02T17:24:00Z">
        <w:r w:rsidRPr="00EB6A66">
          <w:rPr>
            <w:rFonts w:ascii="Times New Roman" w:hAnsi="Times New Roman" w:cs="Times New Roman"/>
            <w:iCs w:val="0"/>
            <w:color w:val="000000" w:themeColor="text1"/>
            <w:sz w:val="24"/>
            <w:szCs w:val="24"/>
            <w:rPrChange w:id="293" w:author="Bo Shen" w:date="2023-02-03T09:58:00Z">
              <w:rPr>
                <w:rFonts w:ascii="Times New Roman" w:hAnsi="Times New Roman" w:cs="Times New Roman"/>
                <w:iCs w:val="0"/>
                <w:color w:val="000000" w:themeColor="text1"/>
                <w:sz w:val="22"/>
                <w:szCs w:val="22"/>
              </w:rPr>
            </w:rPrChange>
          </w:rPr>
          <w:t>increase</w:t>
        </w:r>
      </w:ins>
      <w:ins w:id="294" w:author="Bo Shen" w:date="2023-02-02T17:27:00Z">
        <w:r w:rsidRPr="00EB6A66">
          <w:rPr>
            <w:rFonts w:ascii="Times New Roman" w:hAnsi="Times New Roman" w:cs="Times New Roman"/>
            <w:iCs w:val="0"/>
            <w:color w:val="000000" w:themeColor="text1"/>
            <w:sz w:val="24"/>
            <w:szCs w:val="24"/>
            <w:rPrChange w:id="295" w:author="Bo Shen" w:date="2023-02-03T09:58:00Z">
              <w:rPr>
                <w:rFonts w:ascii="Times New Roman" w:hAnsi="Times New Roman" w:cs="Times New Roman"/>
                <w:iCs w:val="0"/>
                <w:color w:val="000000" w:themeColor="text1"/>
                <w:sz w:val="22"/>
                <w:szCs w:val="22"/>
              </w:rPr>
            </w:rPrChange>
          </w:rPr>
          <w:t xml:space="preserve"> and decrease</w:t>
        </w:r>
      </w:ins>
      <w:ins w:id="296" w:author="Bo Shen" w:date="2023-02-02T17:24:00Z">
        <w:r w:rsidRPr="00EB6A66">
          <w:rPr>
            <w:rFonts w:ascii="Times New Roman" w:hAnsi="Times New Roman" w:cs="Times New Roman"/>
            <w:iCs w:val="0"/>
            <w:color w:val="000000" w:themeColor="text1"/>
            <w:sz w:val="24"/>
            <w:szCs w:val="24"/>
            <w:rPrChange w:id="297" w:author="Bo Shen" w:date="2023-02-03T09:58:00Z">
              <w:rPr>
                <w:rFonts w:ascii="Times New Roman" w:hAnsi="Times New Roman" w:cs="Times New Roman"/>
                <w:iCs w:val="0"/>
                <w:color w:val="000000" w:themeColor="text1"/>
                <w:sz w:val="22"/>
                <w:szCs w:val="22"/>
              </w:rPr>
            </w:rPrChange>
          </w:rPr>
          <w:t xml:space="preserve"> with input </w:t>
        </w:r>
      </w:ins>
      <w:ins w:id="298" w:author="Bo Shen" w:date="2023-02-02T17:25:00Z">
        <w:r w:rsidRPr="00EB6A66">
          <w:rPr>
            <w:rFonts w:ascii="Times New Roman" w:hAnsi="Times New Roman" w:cs="Times New Roman"/>
            <w:iCs w:val="0"/>
            <w:color w:val="000000" w:themeColor="text1"/>
            <w:sz w:val="24"/>
            <w:szCs w:val="24"/>
            <w:rPrChange w:id="299" w:author="Bo Shen" w:date="2023-02-03T09:58:00Z">
              <w:rPr>
                <w:rFonts w:ascii="Times New Roman" w:hAnsi="Times New Roman" w:cs="Times New Roman"/>
                <w:iCs w:val="0"/>
                <w:color w:val="000000" w:themeColor="text1"/>
                <w:sz w:val="22"/>
                <w:szCs w:val="22"/>
              </w:rPr>
            </w:rPrChange>
          </w:rPr>
          <w:t>strength</w:t>
        </w:r>
      </w:ins>
      <w:ins w:id="300" w:author="Bo Shen" w:date="2023-02-02T17:27:00Z">
        <w:r w:rsidRPr="00EB6A66">
          <w:rPr>
            <w:rFonts w:ascii="Times New Roman" w:hAnsi="Times New Roman" w:cs="Times New Roman"/>
            <w:i w:val="0"/>
            <w:color w:val="000000" w:themeColor="text1"/>
            <w:sz w:val="24"/>
            <w:szCs w:val="24"/>
            <w:rPrChange w:id="301" w:author="Bo Shen" w:date="2023-02-03T09:58:00Z">
              <w:rPr>
                <w:rFonts w:ascii="Times New Roman" w:hAnsi="Times New Roman" w:cs="Times New Roman"/>
                <w:iCs w:val="0"/>
                <w:color w:val="000000" w:themeColor="text1"/>
                <w:sz w:val="22"/>
                <w:szCs w:val="22"/>
              </w:rPr>
            </w:rPrChange>
          </w:rPr>
          <w:t xml:space="preserve"> </w:t>
        </w:r>
      </w:ins>
      <w:ins w:id="302" w:author="Bo Shen" w:date="2023-02-03T09:56:00Z">
        <w:r w:rsidRPr="00EB6A66">
          <w:rPr>
            <w:rFonts w:ascii="Times New Roman" w:hAnsi="Times New Roman" w:cs="Times New Roman"/>
            <w:i w:val="0"/>
            <w:color w:val="000000" w:themeColor="text1"/>
            <w:sz w:val="24"/>
            <w:szCs w:val="24"/>
            <w:rPrChange w:id="303" w:author="Bo Shen" w:date="2023-02-03T09:58:00Z">
              <w:rPr>
                <w:rFonts w:ascii="Times New Roman" w:hAnsi="Times New Roman" w:cs="Times New Roman"/>
                <w:i w:val="0"/>
                <w:color w:val="000000" w:themeColor="text1"/>
                <w:sz w:val="20"/>
                <w:szCs w:val="20"/>
              </w:rPr>
            </w:rPrChange>
          </w:rPr>
          <w:t>with different slops</w:t>
        </w:r>
      </w:ins>
      <w:ins w:id="304" w:author="Bo Shen" w:date="2023-02-02T17:27:00Z">
        <w:r w:rsidRPr="00EB6A66">
          <w:rPr>
            <w:rFonts w:ascii="Times New Roman" w:hAnsi="Times New Roman" w:cs="Times New Roman"/>
            <w:i w:val="0"/>
            <w:color w:val="000000" w:themeColor="text1"/>
            <w:sz w:val="24"/>
            <w:szCs w:val="24"/>
            <w:rPrChange w:id="305" w:author="Bo Shen" w:date="2023-02-03T09:58:00Z">
              <w:rPr>
                <w:rFonts w:ascii="Times New Roman" w:hAnsi="Times New Roman" w:cs="Times New Roman"/>
                <w:iCs w:val="0"/>
                <w:color w:val="000000" w:themeColor="text1"/>
                <w:sz w:val="22"/>
                <w:szCs w:val="22"/>
              </w:rPr>
            </w:rPrChange>
          </w:rPr>
          <w:t xml:space="preserve"> </w:t>
        </w:r>
        <w:r w:rsidRPr="00EB6A66">
          <w:rPr>
            <w:rFonts w:ascii="Times New Roman" w:hAnsi="Times New Roman" w:cs="Times New Roman"/>
            <w:iCs w:val="0"/>
            <w:color w:val="000000" w:themeColor="text1"/>
            <w:sz w:val="24"/>
            <w:szCs w:val="24"/>
            <w:rPrChange w:id="306" w:author="Bo Shen" w:date="2023-02-03T09:58:00Z">
              <w:rPr>
                <w:rFonts w:ascii="Times New Roman" w:hAnsi="Times New Roman" w:cs="Times New Roman"/>
                <w:iCs w:val="0"/>
                <w:color w:val="000000" w:themeColor="text1"/>
                <w:sz w:val="22"/>
                <w:szCs w:val="22"/>
              </w:rPr>
            </w:rPrChange>
          </w:rPr>
          <w:t xml:space="preserve">because of disinhibition, different from the </w:t>
        </w:r>
        <w:r w:rsidRPr="00EB6A66">
          <w:rPr>
            <w:rFonts w:ascii="Times New Roman" w:hAnsi="Times New Roman" w:cs="Times New Roman"/>
            <w:i w:val="0"/>
            <w:color w:val="000000" w:themeColor="text1"/>
            <w:sz w:val="24"/>
            <w:szCs w:val="24"/>
            <w:rPrChange w:id="307" w:author="Bo Shen" w:date="2023-02-03T09:58:00Z">
              <w:rPr>
                <w:rFonts w:ascii="Times New Roman" w:hAnsi="Times New Roman" w:cs="Times New Roman"/>
                <w:i w:val="0"/>
                <w:color w:val="000000" w:themeColor="text1"/>
                <w:sz w:val="22"/>
                <w:szCs w:val="22"/>
              </w:rPr>
            </w:rPrChange>
          </w:rPr>
          <w:t>R</w:t>
        </w:r>
        <w:r w:rsidRPr="00EB6A66">
          <w:rPr>
            <w:rFonts w:ascii="Times New Roman" w:hAnsi="Times New Roman" w:cs="Times New Roman"/>
            <w:iCs w:val="0"/>
            <w:color w:val="000000" w:themeColor="text1"/>
            <w:sz w:val="24"/>
            <w:szCs w:val="24"/>
            <w:rPrChange w:id="308" w:author="Bo Shen" w:date="2023-02-03T09:58:00Z">
              <w:rPr>
                <w:rFonts w:ascii="Times New Roman" w:hAnsi="Times New Roman" w:cs="Times New Roman"/>
                <w:iCs w:val="0"/>
                <w:color w:val="000000" w:themeColor="text1"/>
                <w:sz w:val="22"/>
                <w:szCs w:val="22"/>
              </w:rPr>
            </w:rPrChange>
          </w:rPr>
          <w:t xml:space="preserve"> units. </w:t>
        </w:r>
      </w:ins>
      <w:ins w:id="309" w:author="Bo Shen" w:date="2023-02-02T17:43:00Z">
        <w:r w:rsidRPr="00EB6A66">
          <w:rPr>
            <w:rFonts w:ascii="Times New Roman" w:hAnsi="Times New Roman" w:cs="Times New Roman"/>
            <w:i w:val="0"/>
            <w:color w:val="000000" w:themeColor="text1"/>
            <w:sz w:val="24"/>
            <w:szCs w:val="24"/>
            <w:rPrChange w:id="310" w:author="Bo Shen" w:date="2023-02-03T09:58:00Z">
              <w:rPr>
                <w:rFonts w:ascii="Times New Roman" w:hAnsi="Times New Roman" w:cs="Times New Roman"/>
                <w:i w:val="0"/>
                <w:color w:val="000000" w:themeColor="text1"/>
                <w:sz w:val="20"/>
                <w:szCs w:val="20"/>
              </w:rPr>
            </w:rPrChange>
          </w:rPr>
          <w:t>At the onset of model choice,</w:t>
        </w:r>
      </w:ins>
      <w:ins w:id="311" w:author="Bo Shen" w:date="2023-02-03T09:56:00Z">
        <w:r w:rsidRPr="00EB6A66">
          <w:rPr>
            <w:rFonts w:ascii="Times New Roman" w:hAnsi="Times New Roman" w:cs="Times New Roman"/>
            <w:i w:val="0"/>
            <w:color w:val="000000" w:themeColor="text1"/>
            <w:sz w:val="24"/>
            <w:szCs w:val="24"/>
            <w:rPrChange w:id="312" w:author="Bo Shen" w:date="2023-02-03T09:58:00Z">
              <w:rPr>
                <w:rFonts w:ascii="Times New Roman" w:hAnsi="Times New Roman" w:cs="Times New Roman"/>
                <w:i w:val="0"/>
                <w:color w:val="000000" w:themeColor="text1"/>
                <w:sz w:val="20"/>
                <w:szCs w:val="20"/>
              </w:rPr>
            </w:rPrChange>
          </w:rPr>
          <w:t xml:space="preserve"> the chosen </w:t>
        </w:r>
        <w:r w:rsidRPr="00EB6A66">
          <w:rPr>
            <w:rFonts w:ascii="Times New Roman" w:hAnsi="Times New Roman" w:cs="Times New Roman"/>
            <w:iCs w:val="0"/>
            <w:color w:val="000000" w:themeColor="text1"/>
            <w:sz w:val="24"/>
            <w:szCs w:val="24"/>
            <w:rPrChange w:id="313" w:author="Bo Shen" w:date="2023-02-03T09:58:00Z">
              <w:rPr>
                <w:rFonts w:ascii="Times New Roman" w:hAnsi="Times New Roman" w:cs="Times New Roman"/>
                <w:iCs w:val="0"/>
                <w:color w:val="000000" w:themeColor="text1"/>
                <w:sz w:val="20"/>
                <w:szCs w:val="20"/>
              </w:rPr>
            </w:rPrChange>
          </w:rPr>
          <w:t>G</w:t>
        </w:r>
        <w:r w:rsidRPr="00EB6A66">
          <w:rPr>
            <w:rFonts w:ascii="Times New Roman" w:hAnsi="Times New Roman" w:cs="Times New Roman"/>
            <w:i w:val="0"/>
            <w:color w:val="000000" w:themeColor="text1"/>
            <w:sz w:val="24"/>
            <w:szCs w:val="24"/>
            <w:rPrChange w:id="314" w:author="Bo Shen" w:date="2023-02-03T09:58:00Z">
              <w:rPr>
                <w:rFonts w:ascii="Times New Roman" w:hAnsi="Times New Roman" w:cs="Times New Roman"/>
                <w:i w:val="0"/>
                <w:color w:val="000000" w:themeColor="text1"/>
                <w:sz w:val="20"/>
                <w:szCs w:val="20"/>
              </w:rPr>
            </w:rPrChange>
          </w:rPr>
          <w:t xml:space="preserve"> units (</w:t>
        </w:r>
        <w:r w:rsidRPr="00EB6A66">
          <w:rPr>
            <w:rFonts w:ascii="Times New Roman" w:hAnsi="Times New Roman" w:cs="Times New Roman"/>
            <w:b/>
            <w:bCs/>
            <w:i w:val="0"/>
            <w:color w:val="000000" w:themeColor="text1"/>
            <w:sz w:val="24"/>
            <w:szCs w:val="24"/>
            <w:rPrChange w:id="315" w:author="Bo Shen" w:date="2023-02-03T09:58:00Z">
              <w:rPr>
                <w:rFonts w:ascii="Times New Roman" w:hAnsi="Times New Roman" w:cs="Times New Roman"/>
                <w:i w:val="0"/>
                <w:color w:val="000000" w:themeColor="text1"/>
                <w:sz w:val="20"/>
                <w:szCs w:val="20"/>
              </w:rPr>
            </w:rPrChange>
          </w:rPr>
          <w:t>c</w:t>
        </w:r>
        <w:r w:rsidRPr="00EB6A66">
          <w:rPr>
            <w:rFonts w:ascii="Times New Roman" w:hAnsi="Times New Roman" w:cs="Times New Roman"/>
            <w:i w:val="0"/>
            <w:color w:val="000000" w:themeColor="text1"/>
            <w:sz w:val="24"/>
            <w:szCs w:val="24"/>
            <w:rPrChange w:id="316" w:author="Bo Shen" w:date="2023-02-03T09:58:00Z">
              <w:rPr>
                <w:rFonts w:ascii="Times New Roman" w:hAnsi="Times New Roman" w:cs="Times New Roman"/>
                <w:i w:val="0"/>
                <w:color w:val="000000" w:themeColor="text1"/>
                <w:sz w:val="20"/>
                <w:szCs w:val="20"/>
              </w:rPr>
            </w:rPrChange>
          </w:rPr>
          <w:t>) show</w:t>
        </w:r>
      </w:ins>
      <w:ins w:id="317" w:author="Bo Shen" w:date="2023-02-02T17:43:00Z">
        <w:r w:rsidRPr="00EB6A66">
          <w:rPr>
            <w:rFonts w:ascii="Times New Roman" w:hAnsi="Times New Roman" w:cs="Times New Roman"/>
            <w:i w:val="0"/>
            <w:color w:val="000000" w:themeColor="text1"/>
            <w:sz w:val="24"/>
            <w:szCs w:val="24"/>
            <w:rPrChange w:id="318" w:author="Bo Shen" w:date="2023-02-03T09:58:00Z">
              <w:rPr>
                <w:rFonts w:ascii="Times New Roman" w:hAnsi="Times New Roman" w:cs="Times New Roman"/>
                <w:i w:val="0"/>
                <w:color w:val="000000" w:themeColor="text1"/>
                <w:sz w:val="20"/>
                <w:szCs w:val="20"/>
              </w:rPr>
            </w:rPrChange>
          </w:rPr>
          <w:t xml:space="preserve"> </w:t>
        </w:r>
      </w:ins>
      <w:ins w:id="319" w:author="Bo Shen" w:date="2023-02-02T17:30:00Z">
        <w:r w:rsidRPr="00EB6A66">
          <w:rPr>
            <w:rFonts w:ascii="Times New Roman" w:hAnsi="Times New Roman" w:cs="Times New Roman"/>
            <w:iCs w:val="0"/>
            <w:color w:val="000000" w:themeColor="text1"/>
            <w:sz w:val="24"/>
            <w:szCs w:val="24"/>
            <w:rPrChange w:id="320" w:author="Bo Shen" w:date="2023-02-03T09:58:00Z">
              <w:rPr>
                <w:rFonts w:ascii="Times New Roman" w:hAnsi="Times New Roman" w:cs="Times New Roman"/>
                <w:iCs w:val="0"/>
                <w:color w:val="000000" w:themeColor="text1"/>
                <w:sz w:val="22"/>
                <w:szCs w:val="22"/>
              </w:rPr>
            </w:rPrChange>
          </w:rPr>
          <w:t>lower activities</w:t>
        </w:r>
      </w:ins>
      <w:ins w:id="321" w:author="Bo Shen" w:date="2023-02-02T17:31:00Z">
        <w:r w:rsidRPr="00EB6A66">
          <w:rPr>
            <w:rFonts w:ascii="Times New Roman" w:hAnsi="Times New Roman" w:cs="Times New Roman"/>
            <w:iCs w:val="0"/>
            <w:color w:val="000000" w:themeColor="text1"/>
            <w:sz w:val="24"/>
            <w:szCs w:val="24"/>
            <w:rPrChange w:id="322" w:author="Bo Shen" w:date="2023-02-03T09:58:00Z">
              <w:rPr>
                <w:rFonts w:ascii="Times New Roman" w:hAnsi="Times New Roman" w:cs="Times New Roman"/>
                <w:iCs w:val="0"/>
                <w:color w:val="000000" w:themeColor="text1"/>
                <w:sz w:val="22"/>
                <w:szCs w:val="22"/>
              </w:rPr>
            </w:rPrChange>
          </w:rPr>
          <w:t xml:space="preserve"> than the unchosen units (</w:t>
        </w:r>
        <w:r w:rsidRPr="00EB6A66">
          <w:rPr>
            <w:rFonts w:ascii="Times New Roman" w:hAnsi="Times New Roman" w:cs="Times New Roman"/>
            <w:b/>
            <w:bCs/>
            <w:iCs w:val="0"/>
            <w:color w:val="000000" w:themeColor="text1"/>
            <w:sz w:val="24"/>
            <w:szCs w:val="24"/>
            <w:rPrChange w:id="323" w:author="Bo Shen" w:date="2023-02-03T09:58:00Z">
              <w:rPr>
                <w:rFonts w:ascii="Times New Roman" w:hAnsi="Times New Roman" w:cs="Times New Roman"/>
                <w:iCs w:val="0"/>
                <w:color w:val="000000" w:themeColor="text1"/>
                <w:sz w:val="22"/>
                <w:szCs w:val="22"/>
              </w:rPr>
            </w:rPrChange>
          </w:rPr>
          <w:t>c</w:t>
        </w:r>
        <w:r w:rsidRPr="00EB6A66">
          <w:rPr>
            <w:rFonts w:ascii="Times New Roman" w:hAnsi="Times New Roman" w:cs="Times New Roman"/>
            <w:iCs w:val="0"/>
            <w:color w:val="000000" w:themeColor="text1"/>
            <w:sz w:val="24"/>
            <w:szCs w:val="24"/>
            <w:rPrChange w:id="324" w:author="Bo Shen" w:date="2023-02-03T09:58:00Z">
              <w:rPr>
                <w:rFonts w:ascii="Times New Roman" w:hAnsi="Times New Roman" w:cs="Times New Roman"/>
                <w:iCs w:val="0"/>
                <w:color w:val="000000" w:themeColor="text1"/>
                <w:sz w:val="22"/>
                <w:szCs w:val="22"/>
              </w:rPr>
            </w:rPrChange>
          </w:rPr>
          <w:t xml:space="preserve">); the </w:t>
        </w:r>
      </w:ins>
      <w:ins w:id="325" w:author="Bo Shen" w:date="2023-02-02T17:33:00Z">
        <w:r w:rsidRPr="00EB6A66">
          <w:rPr>
            <w:rFonts w:ascii="Times New Roman" w:hAnsi="Times New Roman" w:cs="Times New Roman"/>
            <w:iCs w:val="0"/>
            <w:color w:val="000000" w:themeColor="text1"/>
            <w:sz w:val="24"/>
            <w:szCs w:val="24"/>
            <w:rPrChange w:id="326" w:author="Bo Shen" w:date="2023-02-03T09:58:00Z">
              <w:rPr>
                <w:rFonts w:ascii="Times New Roman" w:hAnsi="Times New Roman" w:cs="Times New Roman"/>
                <w:iCs w:val="0"/>
                <w:color w:val="000000" w:themeColor="text1"/>
                <w:sz w:val="22"/>
                <w:szCs w:val="22"/>
              </w:rPr>
            </w:rPrChange>
          </w:rPr>
          <w:t>G units under smaller input differences</w:t>
        </w:r>
      </w:ins>
      <w:ins w:id="327" w:author="Bo Shen" w:date="2023-02-03T09:57:00Z">
        <w:r w:rsidRPr="00EB6A66">
          <w:rPr>
            <w:rFonts w:ascii="Times New Roman" w:hAnsi="Times New Roman" w:cs="Times New Roman"/>
            <w:i w:val="0"/>
            <w:color w:val="000000" w:themeColor="text1"/>
            <w:sz w:val="24"/>
            <w:szCs w:val="24"/>
            <w:rPrChange w:id="328" w:author="Bo Shen" w:date="2023-02-03T09:58:00Z">
              <w:rPr>
                <w:rFonts w:ascii="Times New Roman" w:hAnsi="Times New Roman" w:cs="Times New Roman"/>
                <w:i w:val="0"/>
                <w:color w:val="000000" w:themeColor="text1"/>
                <w:sz w:val="20"/>
                <w:szCs w:val="20"/>
              </w:rPr>
            </w:rPrChange>
          </w:rPr>
          <w:t xml:space="preserve"> (i.e., longer RT)</w:t>
        </w:r>
      </w:ins>
      <w:ins w:id="329" w:author="Bo Shen" w:date="2023-02-02T17:33:00Z">
        <w:r w:rsidRPr="00EB6A66">
          <w:rPr>
            <w:rFonts w:ascii="Times New Roman" w:hAnsi="Times New Roman" w:cs="Times New Roman"/>
            <w:iCs w:val="0"/>
            <w:color w:val="000000" w:themeColor="text1"/>
            <w:sz w:val="24"/>
            <w:szCs w:val="24"/>
            <w:rPrChange w:id="330" w:author="Bo Shen" w:date="2023-02-03T09:58:00Z">
              <w:rPr>
                <w:rFonts w:ascii="Times New Roman" w:hAnsi="Times New Roman" w:cs="Times New Roman"/>
                <w:iCs w:val="0"/>
                <w:color w:val="000000" w:themeColor="text1"/>
                <w:sz w:val="22"/>
                <w:szCs w:val="22"/>
              </w:rPr>
            </w:rPrChange>
          </w:rPr>
          <w:t xml:space="preserve"> are </w:t>
        </w:r>
      </w:ins>
      <w:ins w:id="331" w:author="Bo Shen" w:date="2023-02-02T17:32:00Z">
        <w:r w:rsidRPr="00EB6A66">
          <w:rPr>
            <w:rFonts w:ascii="Times New Roman" w:hAnsi="Times New Roman" w:cs="Times New Roman"/>
            <w:iCs w:val="0"/>
            <w:color w:val="000000" w:themeColor="text1"/>
            <w:sz w:val="24"/>
            <w:szCs w:val="24"/>
            <w:rPrChange w:id="332" w:author="Bo Shen" w:date="2023-02-03T09:58:00Z">
              <w:rPr>
                <w:rFonts w:ascii="Times New Roman" w:hAnsi="Times New Roman" w:cs="Times New Roman"/>
                <w:iCs w:val="0"/>
                <w:color w:val="000000" w:themeColor="text1"/>
                <w:sz w:val="22"/>
                <w:szCs w:val="22"/>
              </w:rPr>
            </w:rPrChange>
          </w:rPr>
          <w:t>strongly inhibited.</w:t>
        </w:r>
      </w:ins>
      <w:ins w:id="333" w:author="Bo Shen" w:date="2023-02-02T17:30:00Z">
        <w:r w:rsidRPr="00EB6A66">
          <w:rPr>
            <w:rFonts w:ascii="Times New Roman" w:hAnsi="Times New Roman" w:cs="Times New Roman"/>
            <w:iCs w:val="0"/>
            <w:color w:val="000000" w:themeColor="text1"/>
            <w:sz w:val="24"/>
            <w:szCs w:val="24"/>
            <w:rPrChange w:id="334" w:author="Bo Shen" w:date="2023-02-03T09:58:00Z">
              <w:rPr>
                <w:rFonts w:ascii="Times New Roman" w:hAnsi="Times New Roman" w:cs="Times New Roman"/>
                <w:iCs w:val="0"/>
                <w:color w:val="000000" w:themeColor="text1"/>
                <w:sz w:val="22"/>
                <w:szCs w:val="22"/>
              </w:rPr>
            </w:rPrChange>
          </w:rPr>
          <w:t xml:space="preserve"> </w:t>
        </w:r>
      </w:ins>
      <w:ins w:id="335" w:author="Bo Shen" w:date="2023-02-02T17:33:00Z">
        <w:r w:rsidRPr="00EB6A66">
          <w:rPr>
            <w:rFonts w:ascii="Times New Roman" w:hAnsi="Times New Roman" w:cs="Times New Roman"/>
            <w:b/>
            <w:bCs/>
            <w:iCs w:val="0"/>
            <w:color w:val="000000" w:themeColor="text1"/>
            <w:sz w:val="24"/>
            <w:szCs w:val="24"/>
            <w:rPrChange w:id="336" w:author="Bo Shen" w:date="2023-02-03T09:58:00Z">
              <w:rPr>
                <w:rFonts w:ascii="Times New Roman" w:hAnsi="Times New Roman" w:cs="Times New Roman"/>
                <w:iCs w:val="0"/>
                <w:color w:val="000000" w:themeColor="text1"/>
                <w:sz w:val="22"/>
                <w:szCs w:val="22"/>
              </w:rPr>
            </w:rPrChange>
          </w:rPr>
          <w:t>H</w:t>
        </w:r>
        <w:r w:rsidRPr="00EB6A66">
          <w:rPr>
            <w:rFonts w:ascii="Times New Roman" w:hAnsi="Times New Roman" w:cs="Times New Roman"/>
            <w:iCs w:val="0"/>
            <w:color w:val="000000" w:themeColor="text1"/>
            <w:sz w:val="24"/>
            <w:szCs w:val="24"/>
            <w:rPrChange w:id="337" w:author="Bo Shen" w:date="2023-02-03T09:58:00Z">
              <w:rPr>
                <w:rFonts w:ascii="Times New Roman" w:hAnsi="Times New Roman" w:cs="Times New Roman"/>
                <w:iCs w:val="0"/>
                <w:color w:val="000000" w:themeColor="text1"/>
                <w:sz w:val="22"/>
                <w:szCs w:val="22"/>
              </w:rPr>
            </w:rPrChange>
          </w:rPr>
          <w:t>. T</w:t>
        </w:r>
      </w:ins>
      <w:ins w:id="338" w:author="Bo Shen" w:date="2023-02-02T17:34:00Z">
        <w:r w:rsidRPr="00EB6A66">
          <w:rPr>
            <w:rFonts w:ascii="Times New Roman" w:hAnsi="Times New Roman" w:cs="Times New Roman"/>
            <w:iCs w:val="0"/>
            <w:color w:val="000000" w:themeColor="text1"/>
            <w:sz w:val="24"/>
            <w:szCs w:val="24"/>
            <w:rPrChange w:id="339" w:author="Bo Shen" w:date="2023-02-03T09:58:00Z">
              <w:rPr>
                <w:rFonts w:ascii="Times New Roman" w:hAnsi="Times New Roman" w:cs="Times New Roman"/>
                <w:iCs w:val="0"/>
                <w:color w:val="000000" w:themeColor="text1"/>
                <w:sz w:val="22"/>
                <w:szCs w:val="22"/>
              </w:rPr>
            </w:rPrChange>
          </w:rPr>
          <w:t xml:space="preserve">he model predicted </w:t>
        </w:r>
        <w:r w:rsidRPr="00EB6A66">
          <w:rPr>
            <w:rFonts w:ascii="Times New Roman" w:hAnsi="Times New Roman" w:cs="Times New Roman"/>
            <w:i w:val="0"/>
            <w:color w:val="000000" w:themeColor="text1"/>
            <w:sz w:val="24"/>
            <w:szCs w:val="24"/>
            <w:rPrChange w:id="340" w:author="Bo Shen" w:date="2023-02-03T09:58:00Z">
              <w:rPr>
                <w:rFonts w:ascii="Times New Roman" w:hAnsi="Times New Roman" w:cs="Times New Roman"/>
                <w:i w:val="0"/>
                <w:color w:val="000000" w:themeColor="text1"/>
                <w:sz w:val="22"/>
                <w:szCs w:val="22"/>
              </w:rPr>
            </w:rPrChange>
          </w:rPr>
          <w:t>D</w:t>
        </w:r>
        <w:r w:rsidRPr="00EB6A66">
          <w:rPr>
            <w:rFonts w:ascii="Times New Roman" w:hAnsi="Times New Roman" w:cs="Times New Roman"/>
            <w:iCs w:val="0"/>
            <w:color w:val="000000" w:themeColor="text1"/>
            <w:sz w:val="24"/>
            <w:szCs w:val="24"/>
            <w:rPrChange w:id="341" w:author="Bo Shen" w:date="2023-02-03T09:58:00Z">
              <w:rPr>
                <w:rFonts w:ascii="Times New Roman" w:hAnsi="Times New Roman" w:cs="Times New Roman"/>
                <w:iCs w:val="0"/>
                <w:color w:val="000000" w:themeColor="text1"/>
                <w:sz w:val="22"/>
                <w:szCs w:val="22"/>
              </w:rPr>
            </w:rPrChange>
          </w:rPr>
          <w:t xml:space="preserve"> activities </w:t>
        </w:r>
      </w:ins>
      <w:ins w:id="342" w:author="Bo Shen" w:date="2023-02-02T17:35:00Z">
        <w:r w:rsidRPr="00EB6A66">
          <w:rPr>
            <w:rFonts w:ascii="Times New Roman" w:hAnsi="Times New Roman" w:cs="Times New Roman"/>
            <w:iCs w:val="0"/>
            <w:color w:val="000000" w:themeColor="text1"/>
            <w:sz w:val="24"/>
            <w:szCs w:val="24"/>
            <w:rPrChange w:id="343" w:author="Bo Shen" w:date="2023-02-03T09:58:00Z">
              <w:rPr>
                <w:rFonts w:ascii="Times New Roman" w:hAnsi="Times New Roman" w:cs="Times New Roman"/>
                <w:iCs w:val="0"/>
                <w:color w:val="000000" w:themeColor="text1"/>
                <w:sz w:val="22"/>
                <w:szCs w:val="22"/>
              </w:rPr>
            </w:rPrChange>
          </w:rPr>
          <w:t>ramp up fast</w:t>
        </w:r>
      </w:ins>
      <w:ins w:id="344" w:author="Bo Shen" w:date="2023-02-02T17:34:00Z">
        <w:r w:rsidRPr="00EB6A66">
          <w:rPr>
            <w:rFonts w:ascii="Times New Roman" w:hAnsi="Times New Roman" w:cs="Times New Roman"/>
            <w:iCs w:val="0"/>
            <w:color w:val="000000" w:themeColor="text1"/>
            <w:sz w:val="24"/>
            <w:szCs w:val="24"/>
            <w:rPrChange w:id="345" w:author="Bo Shen" w:date="2023-02-03T09:58:00Z">
              <w:rPr>
                <w:rFonts w:ascii="Times New Roman" w:hAnsi="Times New Roman" w:cs="Times New Roman"/>
                <w:iCs w:val="0"/>
                <w:color w:val="000000" w:themeColor="text1"/>
                <w:sz w:val="22"/>
                <w:szCs w:val="22"/>
              </w:rPr>
            </w:rPrChange>
          </w:rPr>
          <w:t xml:space="preserve"> </w:t>
        </w:r>
      </w:ins>
      <w:ins w:id="346" w:author="Bo Shen" w:date="2023-02-02T17:35:00Z">
        <w:r w:rsidRPr="00EB6A66">
          <w:rPr>
            <w:rFonts w:ascii="Times New Roman" w:hAnsi="Times New Roman" w:cs="Times New Roman"/>
            <w:iCs w:val="0"/>
            <w:color w:val="000000" w:themeColor="text1"/>
            <w:sz w:val="24"/>
            <w:szCs w:val="24"/>
            <w:rPrChange w:id="347" w:author="Bo Shen" w:date="2023-02-03T09:58:00Z">
              <w:rPr>
                <w:rFonts w:ascii="Times New Roman" w:hAnsi="Times New Roman" w:cs="Times New Roman"/>
                <w:iCs w:val="0"/>
                <w:color w:val="000000" w:themeColor="text1"/>
                <w:sz w:val="22"/>
                <w:szCs w:val="22"/>
              </w:rPr>
            </w:rPrChange>
          </w:rPr>
          <w:t>in the early stage</w:t>
        </w:r>
      </w:ins>
      <w:ins w:id="348" w:author="Bo Shen" w:date="2023-02-02T17:36:00Z">
        <w:r w:rsidRPr="00EB6A66">
          <w:rPr>
            <w:rFonts w:ascii="Times New Roman" w:hAnsi="Times New Roman" w:cs="Times New Roman"/>
            <w:iCs w:val="0"/>
            <w:color w:val="000000" w:themeColor="text1"/>
            <w:sz w:val="24"/>
            <w:szCs w:val="24"/>
            <w:rPrChange w:id="349" w:author="Bo Shen" w:date="2023-02-03T09:58:00Z">
              <w:rPr>
                <w:rFonts w:ascii="Times New Roman" w:hAnsi="Times New Roman" w:cs="Times New Roman"/>
                <w:iCs w:val="0"/>
                <w:color w:val="000000" w:themeColor="text1"/>
                <w:sz w:val="22"/>
                <w:szCs w:val="22"/>
              </w:rPr>
            </w:rPrChange>
          </w:rPr>
          <w:t xml:space="preserve">; the chosen </w:t>
        </w:r>
        <w:r w:rsidRPr="00EB6A66">
          <w:rPr>
            <w:rFonts w:ascii="Times New Roman" w:hAnsi="Times New Roman" w:cs="Times New Roman"/>
            <w:i w:val="0"/>
            <w:color w:val="000000" w:themeColor="text1"/>
            <w:sz w:val="24"/>
            <w:szCs w:val="24"/>
            <w:rPrChange w:id="350" w:author="Bo Shen" w:date="2023-02-03T09:58:00Z">
              <w:rPr>
                <w:rFonts w:ascii="Times New Roman" w:hAnsi="Times New Roman" w:cs="Times New Roman"/>
                <w:i w:val="0"/>
                <w:color w:val="000000" w:themeColor="text1"/>
                <w:sz w:val="22"/>
                <w:szCs w:val="22"/>
              </w:rPr>
            </w:rPrChange>
          </w:rPr>
          <w:t>D</w:t>
        </w:r>
        <w:r w:rsidRPr="00EB6A66">
          <w:rPr>
            <w:rFonts w:ascii="Times New Roman" w:hAnsi="Times New Roman" w:cs="Times New Roman"/>
            <w:iCs w:val="0"/>
            <w:color w:val="000000" w:themeColor="text1"/>
            <w:sz w:val="24"/>
            <w:szCs w:val="24"/>
            <w:rPrChange w:id="351" w:author="Bo Shen" w:date="2023-02-03T09:58:00Z">
              <w:rPr>
                <w:rFonts w:ascii="Times New Roman" w:hAnsi="Times New Roman" w:cs="Times New Roman"/>
                <w:iCs w:val="0"/>
                <w:color w:val="000000" w:themeColor="text1"/>
                <w:sz w:val="22"/>
                <w:szCs w:val="22"/>
              </w:rPr>
            </w:rPrChange>
          </w:rPr>
          <w:t xml:space="preserve"> units do not reach a </w:t>
        </w:r>
      </w:ins>
      <w:ins w:id="352" w:author="Bo Shen" w:date="2023-02-02T17:37:00Z">
        <w:r w:rsidRPr="00EB6A66">
          <w:rPr>
            <w:rFonts w:ascii="Times New Roman" w:hAnsi="Times New Roman" w:cs="Times New Roman"/>
            <w:iCs w:val="0"/>
            <w:color w:val="000000" w:themeColor="text1"/>
            <w:sz w:val="24"/>
            <w:szCs w:val="24"/>
            <w:rPrChange w:id="353" w:author="Bo Shen" w:date="2023-02-03T09:58:00Z">
              <w:rPr>
                <w:rFonts w:ascii="Times New Roman" w:hAnsi="Times New Roman" w:cs="Times New Roman"/>
                <w:iCs w:val="0"/>
                <w:color w:val="000000" w:themeColor="text1"/>
                <w:sz w:val="22"/>
                <w:szCs w:val="22"/>
              </w:rPr>
            </w:rPrChange>
          </w:rPr>
          <w:t xml:space="preserve">common </w:t>
        </w:r>
        <w:r w:rsidRPr="00EB6A66">
          <w:rPr>
            <w:rFonts w:ascii="Times New Roman" w:hAnsi="Times New Roman" w:cs="Times New Roman"/>
            <w:iCs w:val="0"/>
            <w:color w:val="000000" w:themeColor="text1"/>
            <w:sz w:val="24"/>
            <w:szCs w:val="24"/>
            <w:rPrChange w:id="354" w:author="Bo Shen" w:date="2023-02-03T09:58:00Z">
              <w:rPr>
                <w:rFonts w:ascii="Times New Roman" w:hAnsi="Times New Roman" w:cs="Times New Roman"/>
                <w:iCs w:val="0"/>
                <w:color w:val="000000" w:themeColor="text1"/>
                <w:sz w:val="21"/>
                <w:szCs w:val="21"/>
              </w:rPr>
            </w:rPrChange>
          </w:rPr>
          <w:t xml:space="preserve">threshold, different from the </w:t>
        </w:r>
        <w:r w:rsidRPr="00EB6A66">
          <w:rPr>
            <w:rFonts w:ascii="Times New Roman" w:hAnsi="Times New Roman" w:cs="Times New Roman"/>
            <w:i w:val="0"/>
            <w:color w:val="000000" w:themeColor="text1"/>
            <w:sz w:val="24"/>
            <w:szCs w:val="24"/>
            <w:rPrChange w:id="355" w:author="Bo Shen" w:date="2023-02-03T09:58:00Z">
              <w:rPr>
                <w:rFonts w:ascii="Times New Roman" w:hAnsi="Times New Roman" w:cs="Times New Roman"/>
                <w:i w:val="0"/>
                <w:color w:val="000000" w:themeColor="text1"/>
                <w:sz w:val="21"/>
                <w:szCs w:val="21"/>
              </w:rPr>
            </w:rPrChange>
          </w:rPr>
          <w:t>R</w:t>
        </w:r>
        <w:r w:rsidRPr="00EB6A66">
          <w:rPr>
            <w:rFonts w:ascii="Times New Roman" w:hAnsi="Times New Roman" w:cs="Times New Roman"/>
            <w:iCs w:val="0"/>
            <w:color w:val="000000" w:themeColor="text1"/>
            <w:sz w:val="24"/>
            <w:szCs w:val="24"/>
            <w:rPrChange w:id="356" w:author="Bo Shen" w:date="2023-02-03T09:58:00Z">
              <w:rPr>
                <w:rFonts w:ascii="Times New Roman" w:hAnsi="Times New Roman" w:cs="Times New Roman"/>
                <w:iCs w:val="0"/>
                <w:color w:val="000000" w:themeColor="text1"/>
                <w:sz w:val="21"/>
                <w:szCs w:val="21"/>
              </w:rPr>
            </w:rPrChange>
          </w:rPr>
          <w:t xml:space="preserve"> units. The chosen units reach higher than the unchosen units</w:t>
        </w:r>
      </w:ins>
      <w:ins w:id="357" w:author="Bo Shen" w:date="2023-02-02T17:38:00Z">
        <w:r w:rsidRPr="00EB6A66">
          <w:rPr>
            <w:rFonts w:ascii="Times New Roman" w:hAnsi="Times New Roman" w:cs="Times New Roman"/>
            <w:iCs w:val="0"/>
            <w:color w:val="000000" w:themeColor="text1"/>
            <w:sz w:val="24"/>
            <w:szCs w:val="24"/>
            <w:rPrChange w:id="358" w:author="Bo Shen" w:date="2023-02-03T09:58:00Z">
              <w:rPr>
                <w:rFonts w:ascii="Times New Roman" w:hAnsi="Times New Roman" w:cs="Times New Roman"/>
                <w:iCs w:val="0"/>
                <w:color w:val="000000" w:themeColor="text1"/>
                <w:sz w:val="21"/>
                <w:szCs w:val="21"/>
              </w:rPr>
            </w:rPrChange>
          </w:rPr>
          <w:t xml:space="preserve">, indicating stronger disinhibition </w:t>
        </w:r>
      </w:ins>
      <w:ins w:id="359" w:author="Bo Shen" w:date="2023-02-02T17:45:00Z">
        <w:r w:rsidRPr="00EB6A66">
          <w:rPr>
            <w:rFonts w:ascii="Times New Roman" w:hAnsi="Times New Roman" w:cs="Times New Roman"/>
            <w:i w:val="0"/>
            <w:color w:val="000000" w:themeColor="text1"/>
            <w:sz w:val="24"/>
            <w:szCs w:val="24"/>
            <w:rPrChange w:id="360" w:author="Bo Shen" w:date="2023-02-03T09:58:00Z">
              <w:rPr>
                <w:rFonts w:ascii="Times New Roman" w:hAnsi="Times New Roman" w:cs="Times New Roman"/>
                <w:i w:val="0"/>
                <w:color w:val="000000" w:themeColor="text1"/>
                <w:sz w:val="20"/>
                <w:szCs w:val="20"/>
              </w:rPr>
            </w:rPrChange>
          </w:rPr>
          <w:t>to</w:t>
        </w:r>
      </w:ins>
      <w:ins w:id="361" w:author="Bo Shen" w:date="2023-02-02T17:38:00Z">
        <w:r w:rsidRPr="00EB6A66">
          <w:rPr>
            <w:rFonts w:ascii="Times New Roman" w:hAnsi="Times New Roman" w:cs="Times New Roman"/>
            <w:iCs w:val="0"/>
            <w:color w:val="000000" w:themeColor="text1"/>
            <w:sz w:val="24"/>
            <w:szCs w:val="24"/>
            <w:rPrChange w:id="362" w:author="Bo Shen" w:date="2023-02-03T09:58:00Z">
              <w:rPr>
                <w:rFonts w:ascii="Times New Roman" w:hAnsi="Times New Roman" w:cs="Times New Roman"/>
                <w:iCs w:val="0"/>
                <w:color w:val="000000" w:themeColor="text1"/>
                <w:sz w:val="21"/>
                <w:szCs w:val="21"/>
              </w:rPr>
            </w:rPrChange>
          </w:rPr>
          <w:t xml:space="preserve"> the chosen side than the unchosen side.</w:t>
        </w:r>
      </w:ins>
      <w:ins w:id="363" w:author="Bo Shen" w:date="2023-02-02T17:37:00Z">
        <w:r w:rsidRPr="00EB6A66">
          <w:rPr>
            <w:rFonts w:ascii="Times New Roman" w:hAnsi="Times New Roman" w:cs="Times New Roman"/>
            <w:iCs w:val="0"/>
            <w:color w:val="000000" w:themeColor="text1"/>
            <w:sz w:val="24"/>
            <w:szCs w:val="24"/>
            <w:rPrChange w:id="364" w:author="Bo Shen" w:date="2023-02-03T09:58:00Z">
              <w:rPr>
                <w:rFonts w:ascii="Times New Roman" w:hAnsi="Times New Roman" w:cs="Times New Roman"/>
                <w:iCs w:val="0"/>
                <w:color w:val="000000" w:themeColor="text1"/>
                <w:sz w:val="21"/>
                <w:szCs w:val="21"/>
              </w:rPr>
            </w:rPrChange>
          </w:rPr>
          <w:t xml:space="preserve"> </w:t>
        </w:r>
      </w:ins>
      <w:ins w:id="365" w:author="Bo Shen" w:date="2023-02-02T17:33:00Z">
        <w:r w:rsidRPr="00EB6A66">
          <w:rPr>
            <w:rFonts w:ascii="Times New Roman" w:hAnsi="Times New Roman" w:cs="Times New Roman"/>
            <w:b/>
            <w:bCs/>
            <w:iCs w:val="0"/>
            <w:color w:val="000000" w:themeColor="text1"/>
            <w:sz w:val="24"/>
            <w:szCs w:val="24"/>
            <w:rPrChange w:id="366" w:author="Bo Shen" w:date="2023-02-03T09:58:00Z">
              <w:rPr>
                <w:rFonts w:ascii="Times New Roman" w:hAnsi="Times New Roman" w:cs="Times New Roman"/>
                <w:iCs w:val="0"/>
                <w:color w:val="000000" w:themeColor="text1"/>
                <w:sz w:val="22"/>
                <w:szCs w:val="22"/>
              </w:rPr>
            </w:rPrChange>
          </w:rPr>
          <w:t>I</w:t>
        </w:r>
        <w:r w:rsidRPr="00EB6A66">
          <w:rPr>
            <w:rFonts w:ascii="Times New Roman" w:hAnsi="Times New Roman" w:cs="Times New Roman"/>
            <w:iCs w:val="0"/>
            <w:color w:val="000000" w:themeColor="text1"/>
            <w:sz w:val="24"/>
            <w:szCs w:val="24"/>
            <w:rPrChange w:id="367" w:author="Bo Shen" w:date="2023-02-03T09:58:00Z">
              <w:rPr>
                <w:rFonts w:ascii="Times New Roman" w:hAnsi="Times New Roman" w:cs="Times New Roman"/>
                <w:iCs w:val="0"/>
                <w:color w:val="000000" w:themeColor="text1"/>
                <w:sz w:val="22"/>
                <w:szCs w:val="22"/>
              </w:rPr>
            </w:rPrChange>
          </w:rPr>
          <w:t>.</w:t>
        </w:r>
      </w:ins>
      <w:ins w:id="368" w:author="Bo Shen" w:date="2023-02-02T17:45:00Z">
        <w:r w:rsidRPr="00EB6A66">
          <w:rPr>
            <w:rFonts w:ascii="Times New Roman" w:hAnsi="Times New Roman" w:cs="Times New Roman"/>
            <w:i w:val="0"/>
            <w:color w:val="000000" w:themeColor="text1"/>
            <w:sz w:val="24"/>
            <w:szCs w:val="24"/>
            <w:rPrChange w:id="369" w:author="Bo Shen" w:date="2023-02-03T09:58:00Z">
              <w:rPr>
                <w:rFonts w:ascii="Times New Roman" w:hAnsi="Times New Roman" w:cs="Times New Roman"/>
                <w:i w:val="0"/>
                <w:color w:val="000000" w:themeColor="text1"/>
                <w:sz w:val="20"/>
                <w:szCs w:val="20"/>
              </w:rPr>
            </w:rPrChange>
          </w:rPr>
          <w:t xml:space="preserve"> At the early stage (same time as in </w:t>
        </w:r>
        <w:r w:rsidRPr="00EB6A66">
          <w:rPr>
            <w:rFonts w:ascii="Times New Roman" w:hAnsi="Times New Roman" w:cs="Times New Roman"/>
            <w:b/>
            <w:bCs/>
            <w:i w:val="0"/>
            <w:color w:val="000000" w:themeColor="text1"/>
            <w:sz w:val="24"/>
            <w:szCs w:val="24"/>
            <w:rPrChange w:id="370" w:author="Bo Shen" w:date="2023-02-03T09:58:00Z">
              <w:rPr>
                <w:rFonts w:ascii="Times New Roman" w:hAnsi="Times New Roman" w:cs="Times New Roman"/>
                <w:iCs w:val="0"/>
                <w:color w:val="000000" w:themeColor="text1"/>
                <w:sz w:val="20"/>
                <w:szCs w:val="20"/>
              </w:rPr>
            </w:rPrChange>
          </w:rPr>
          <w:t>E</w:t>
        </w:r>
        <w:r w:rsidRPr="00EB6A66">
          <w:rPr>
            <w:rFonts w:ascii="Times New Roman" w:hAnsi="Times New Roman" w:cs="Times New Roman"/>
            <w:i w:val="0"/>
            <w:color w:val="000000" w:themeColor="text1"/>
            <w:sz w:val="24"/>
            <w:szCs w:val="24"/>
            <w:rPrChange w:id="371" w:author="Bo Shen" w:date="2023-02-03T09:58:00Z">
              <w:rPr>
                <w:rFonts w:ascii="Times New Roman" w:hAnsi="Times New Roman" w:cs="Times New Roman"/>
                <w:i w:val="0"/>
                <w:color w:val="000000" w:themeColor="text1"/>
                <w:sz w:val="20"/>
                <w:szCs w:val="20"/>
              </w:rPr>
            </w:rPrChange>
          </w:rPr>
          <w:t>)</w:t>
        </w:r>
      </w:ins>
      <w:ins w:id="372" w:author="Bo Shen" w:date="2023-02-02T17:46:00Z">
        <w:r w:rsidRPr="00EB6A66">
          <w:rPr>
            <w:rFonts w:ascii="Times New Roman" w:hAnsi="Times New Roman" w:cs="Times New Roman"/>
            <w:i w:val="0"/>
            <w:color w:val="000000" w:themeColor="text1"/>
            <w:sz w:val="24"/>
            <w:szCs w:val="24"/>
            <w:rPrChange w:id="373" w:author="Bo Shen" w:date="2023-02-03T09:58:00Z">
              <w:rPr>
                <w:rFonts w:ascii="Times New Roman" w:hAnsi="Times New Roman" w:cs="Times New Roman"/>
                <w:i w:val="0"/>
                <w:color w:val="000000" w:themeColor="text1"/>
                <w:sz w:val="20"/>
                <w:szCs w:val="20"/>
              </w:rPr>
            </w:rPrChange>
          </w:rPr>
          <w:t xml:space="preserve">, </w:t>
        </w:r>
      </w:ins>
      <w:ins w:id="374" w:author="Bo Shen" w:date="2023-02-02T17:33:00Z">
        <w:r w:rsidRPr="00EB6A66">
          <w:rPr>
            <w:rFonts w:ascii="Times New Roman" w:hAnsi="Times New Roman" w:cs="Times New Roman"/>
            <w:i w:val="0"/>
            <w:color w:val="000000" w:themeColor="text1"/>
            <w:sz w:val="24"/>
            <w:szCs w:val="24"/>
            <w:rPrChange w:id="375" w:author="Bo Shen" w:date="2023-02-03T09:58:00Z">
              <w:rPr>
                <w:rFonts w:ascii="Times New Roman" w:hAnsi="Times New Roman" w:cs="Times New Roman"/>
                <w:iCs w:val="0"/>
                <w:color w:val="000000" w:themeColor="text1"/>
                <w:sz w:val="22"/>
                <w:szCs w:val="22"/>
              </w:rPr>
            </w:rPrChange>
          </w:rPr>
          <w:t xml:space="preserve"> </w:t>
        </w:r>
      </w:ins>
      <w:ins w:id="376" w:author="Bo Shen" w:date="2023-02-02T17:46:00Z">
        <w:r w:rsidRPr="00EB6A66">
          <w:rPr>
            <w:rFonts w:ascii="Times New Roman" w:hAnsi="Times New Roman" w:cs="Times New Roman"/>
            <w:i w:val="0"/>
            <w:color w:val="000000" w:themeColor="text1"/>
            <w:sz w:val="24"/>
            <w:szCs w:val="24"/>
            <w:rPrChange w:id="377" w:author="Bo Shen" w:date="2023-02-03T09:58:00Z">
              <w:rPr>
                <w:rFonts w:ascii="Times New Roman" w:hAnsi="Times New Roman" w:cs="Times New Roman"/>
                <w:i w:val="0"/>
                <w:color w:val="000000" w:themeColor="text1"/>
                <w:sz w:val="20"/>
                <w:szCs w:val="20"/>
              </w:rPr>
            </w:rPrChange>
          </w:rPr>
          <w:t>t</w:t>
        </w:r>
      </w:ins>
      <w:ins w:id="378" w:author="Bo Shen" w:date="2023-02-02T17:38:00Z">
        <w:r w:rsidRPr="00EB6A66">
          <w:rPr>
            <w:rFonts w:ascii="Times New Roman" w:hAnsi="Times New Roman" w:cs="Times New Roman"/>
            <w:i w:val="0"/>
            <w:color w:val="000000" w:themeColor="text1"/>
            <w:sz w:val="24"/>
            <w:szCs w:val="24"/>
            <w:rPrChange w:id="379" w:author="Bo Shen" w:date="2023-02-03T09:58:00Z">
              <w:rPr>
                <w:rFonts w:ascii="Times New Roman" w:hAnsi="Times New Roman" w:cs="Times New Roman"/>
                <w:iCs w:val="0"/>
                <w:color w:val="000000" w:themeColor="text1"/>
                <w:sz w:val="21"/>
                <w:szCs w:val="21"/>
              </w:rPr>
            </w:rPrChange>
          </w:rPr>
          <w:t xml:space="preserve">he </w:t>
        </w:r>
      </w:ins>
      <w:ins w:id="380" w:author="Bo Shen" w:date="2023-02-02T17:46:00Z">
        <w:r w:rsidRPr="00EB6A66">
          <w:rPr>
            <w:rFonts w:ascii="Times New Roman" w:hAnsi="Times New Roman" w:cs="Times New Roman"/>
            <w:i w:val="0"/>
            <w:color w:val="000000" w:themeColor="text1"/>
            <w:sz w:val="24"/>
            <w:szCs w:val="24"/>
            <w:rPrChange w:id="381" w:author="Bo Shen" w:date="2023-02-03T09:58:00Z">
              <w:rPr>
                <w:rFonts w:ascii="Times New Roman" w:hAnsi="Times New Roman" w:cs="Times New Roman"/>
                <w:i w:val="0"/>
                <w:color w:val="000000" w:themeColor="text1"/>
                <w:sz w:val="20"/>
                <w:szCs w:val="20"/>
              </w:rPr>
            </w:rPrChange>
          </w:rPr>
          <w:t xml:space="preserve">chosen </w:t>
        </w:r>
      </w:ins>
      <w:ins w:id="382" w:author="Bo Shen" w:date="2023-02-02T17:38:00Z">
        <w:r w:rsidRPr="00EB6A66">
          <w:rPr>
            <w:rFonts w:ascii="Times New Roman" w:hAnsi="Times New Roman" w:cs="Times New Roman"/>
            <w:i w:val="0"/>
            <w:color w:val="000000" w:themeColor="text1"/>
            <w:sz w:val="24"/>
            <w:szCs w:val="24"/>
            <w:rPrChange w:id="383" w:author="Bo Shen" w:date="2023-02-03T09:59:00Z">
              <w:rPr>
                <w:rFonts w:ascii="Times New Roman" w:hAnsi="Times New Roman" w:cs="Times New Roman"/>
                <w:i w:val="0"/>
                <w:color w:val="000000" w:themeColor="text1"/>
                <w:sz w:val="21"/>
                <w:szCs w:val="21"/>
              </w:rPr>
            </w:rPrChange>
          </w:rPr>
          <w:t>D</w:t>
        </w:r>
        <w:r w:rsidRPr="00EB6A66">
          <w:rPr>
            <w:rFonts w:ascii="Times New Roman" w:hAnsi="Times New Roman" w:cs="Times New Roman"/>
            <w:iCs w:val="0"/>
            <w:color w:val="000000" w:themeColor="text1"/>
            <w:sz w:val="24"/>
            <w:szCs w:val="24"/>
            <w:rPrChange w:id="384" w:author="Bo Shen" w:date="2023-02-03T09:58:00Z">
              <w:rPr>
                <w:rFonts w:ascii="Times New Roman" w:hAnsi="Times New Roman" w:cs="Times New Roman"/>
                <w:iCs w:val="0"/>
                <w:color w:val="000000" w:themeColor="text1"/>
                <w:sz w:val="21"/>
                <w:szCs w:val="21"/>
              </w:rPr>
            </w:rPrChange>
          </w:rPr>
          <w:t xml:space="preserve"> </w:t>
        </w:r>
      </w:ins>
      <w:ins w:id="385" w:author="Bo Shen" w:date="2023-02-02T17:46:00Z">
        <w:r w:rsidRPr="00EB6A66">
          <w:rPr>
            <w:rFonts w:ascii="Times New Roman" w:hAnsi="Times New Roman" w:cs="Times New Roman"/>
            <w:i w:val="0"/>
            <w:color w:val="000000" w:themeColor="text1"/>
            <w:sz w:val="24"/>
            <w:szCs w:val="24"/>
            <w:rPrChange w:id="386" w:author="Bo Shen" w:date="2023-02-03T09:58:00Z">
              <w:rPr>
                <w:rFonts w:ascii="Times New Roman" w:hAnsi="Times New Roman" w:cs="Times New Roman"/>
                <w:i w:val="0"/>
                <w:color w:val="000000" w:themeColor="text1"/>
                <w:sz w:val="20"/>
                <w:szCs w:val="20"/>
              </w:rPr>
            </w:rPrChange>
          </w:rPr>
          <w:t>activities</w:t>
        </w:r>
      </w:ins>
      <w:ins w:id="387" w:author="Bo Shen" w:date="2023-02-02T17:47:00Z">
        <w:r w:rsidRPr="00EB6A66">
          <w:rPr>
            <w:rFonts w:ascii="Times New Roman" w:hAnsi="Times New Roman" w:cs="Times New Roman"/>
            <w:i w:val="0"/>
            <w:color w:val="000000" w:themeColor="text1"/>
            <w:sz w:val="24"/>
            <w:szCs w:val="24"/>
            <w:rPrChange w:id="388" w:author="Bo Shen" w:date="2023-02-03T09:58:00Z">
              <w:rPr>
                <w:rFonts w:ascii="Times New Roman" w:hAnsi="Times New Roman" w:cs="Times New Roman"/>
                <w:i w:val="0"/>
                <w:color w:val="000000" w:themeColor="text1"/>
                <w:sz w:val="20"/>
                <w:szCs w:val="20"/>
              </w:rPr>
            </w:rPrChange>
          </w:rPr>
          <w:t xml:space="preserve"> are</w:t>
        </w:r>
      </w:ins>
      <w:ins w:id="389" w:author="Bo Shen" w:date="2023-02-02T17:46:00Z">
        <w:r w:rsidRPr="00EB6A66">
          <w:rPr>
            <w:rFonts w:ascii="Times New Roman" w:hAnsi="Times New Roman" w:cs="Times New Roman"/>
            <w:i w:val="0"/>
            <w:color w:val="000000" w:themeColor="text1"/>
            <w:sz w:val="24"/>
            <w:szCs w:val="24"/>
            <w:rPrChange w:id="390" w:author="Bo Shen" w:date="2023-02-03T09:58:00Z">
              <w:rPr>
                <w:rFonts w:ascii="Times New Roman" w:hAnsi="Times New Roman" w:cs="Times New Roman"/>
                <w:i w:val="0"/>
                <w:color w:val="000000" w:themeColor="text1"/>
                <w:sz w:val="20"/>
                <w:szCs w:val="20"/>
              </w:rPr>
            </w:rPrChange>
          </w:rPr>
          <w:t xml:space="preserve"> </w:t>
        </w:r>
      </w:ins>
      <w:ins w:id="391" w:author="Bo Shen" w:date="2023-02-02T17:47:00Z">
        <w:r w:rsidRPr="00EB6A66">
          <w:rPr>
            <w:rFonts w:ascii="Times New Roman" w:hAnsi="Times New Roman" w:cs="Times New Roman"/>
            <w:i w:val="0"/>
            <w:color w:val="000000" w:themeColor="text1"/>
            <w:sz w:val="24"/>
            <w:szCs w:val="24"/>
            <w:rPrChange w:id="392" w:author="Bo Shen" w:date="2023-02-03T09:58:00Z">
              <w:rPr>
                <w:rFonts w:ascii="Times New Roman" w:hAnsi="Times New Roman" w:cs="Times New Roman"/>
                <w:i w:val="0"/>
                <w:color w:val="000000" w:themeColor="text1"/>
                <w:sz w:val="20"/>
                <w:szCs w:val="20"/>
              </w:rPr>
            </w:rPrChange>
          </w:rPr>
          <w:t>barely tuned</w:t>
        </w:r>
      </w:ins>
      <w:ins w:id="393" w:author="Bo Shen" w:date="2023-02-02T17:39:00Z">
        <w:r w:rsidRPr="00EB6A66">
          <w:rPr>
            <w:rFonts w:ascii="Times New Roman" w:hAnsi="Times New Roman" w:cs="Times New Roman"/>
            <w:i w:val="0"/>
            <w:color w:val="000000" w:themeColor="text1"/>
            <w:sz w:val="24"/>
            <w:szCs w:val="24"/>
            <w:rPrChange w:id="394" w:author="Bo Shen" w:date="2023-02-03T09:58:00Z">
              <w:rPr>
                <w:rFonts w:ascii="Times New Roman" w:hAnsi="Times New Roman" w:cs="Times New Roman"/>
                <w:iCs w:val="0"/>
                <w:color w:val="000000" w:themeColor="text1"/>
                <w:sz w:val="21"/>
                <w:szCs w:val="21"/>
              </w:rPr>
            </w:rPrChange>
          </w:rPr>
          <w:t xml:space="preserve"> </w:t>
        </w:r>
      </w:ins>
      <w:ins w:id="395" w:author="Bo Shen" w:date="2023-02-02T17:47:00Z">
        <w:r w:rsidRPr="00EB6A66">
          <w:rPr>
            <w:rFonts w:ascii="Times New Roman" w:hAnsi="Times New Roman" w:cs="Times New Roman"/>
            <w:i w:val="0"/>
            <w:color w:val="000000" w:themeColor="text1"/>
            <w:sz w:val="24"/>
            <w:szCs w:val="24"/>
            <w:rPrChange w:id="396" w:author="Bo Shen" w:date="2023-02-03T09:58:00Z">
              <w:rPr>
                <w:rFonts w:ascii="Times New Roman" w:hAnsi="Times New Roman" w:cs="Times New Roman"/>
                <w:i w:val="0"/>
                <w:color w:val="000000" w:themeColor="text1"/>
                <w:sz w:val="20"/>
                <w:szCs w:val="20"/>
              </w:rPr>
            </w:rPrChange>
          </w:rPr>
          <w:t>to</w:t>
        </w:r>
      </w:ins>
      <w:ins w:id="397" w:author="Bo Shen" w:date="2023-02-02T17:39:00Z">
        <w:r w:rsidRPr="00EB6A66">
          <w:rPr>
            <w:rFonts w:ascii="Times New Roman" w:hAnsi="Times New Roman" w:cs="Times New Roman"/>
            <w:i w:val="0"/>
            <w:color w:val="000000" w:themeColor="text1"/>
            <w:sz w:val="24"/>
            <w:szCs w:val="24"/>
            <w:rPrChange w:id="398" w:author="Bo Shen" w:date="2023-02-03T09:58:00Z">
              <w:rPr>
                <w:rFonts w:ascii="Times New Roman" w:hAnsi="Times New Roman" w:cs="Times New Roman"/>
                <w:iCs w:val="0"/>
                <w:color w:val="000000" w:themeColor="text1"/>
                <w:sz w:val="21"/>
                <w:szCs w:val="21"/>
              </w:rPr>
            </w:rPrChange>
          </w:rPr>
          <w:t xml:space="preserve"> input strength</w:t>
        </w:r>
      </w:ins>
      <w:ins w:id="399" w:author="Bo Shen" w:date="2023-02-02T17:46:00Z">
        <w:r w:rsidRPr="00EB6A66">
          <w:rPr>
            <w:rFonts w:ascii="Times New Roman" w:hAnsi="Times New Roman" w:cs="Times New Roman"/>
            <w:i w:val="0"/>
            <w:color w:val="000000" w:themeColor="text1"/>
            <w:sz w:val="24"/>
            <w:szCs w:val="24"/>
            <w:rPrChange w:id="400" w:author="Bo Shen" w:date="2023-02-03T09:58:00Z">
              <w:rPr>
                <w:rFonts w:ascii="Times New Roman" w:hAnsi="Times New Roman" w:cs="Times New Roman"/>
                <w:i w:val="0"/>
                <w:color w:val="000000" w:themeColor="text1"/>
                <w:sz w:val="20"/>
                <w:szCs w:val="20"/>
              </w:rPr>
            </w:rPrChange>
          </w:rPr>
          <w:t xml:space="preserve">, the unchosen </w:t>
        </w:r>
        <w:r w:rsidRPr="00EB6A66">
          <w:rPr>
            <w:rFonts w:ascii="Times New Roman" w:hAnsi="Times New Roman" w:cs="Times New Roman"/>
            <w:iCs w:val="0"/>
            <w:color w:val="000000" w:themeColor="text1"/>
            <w:sz w:val="24"/>
            <w:szCs w:val="24"/>
            <w:rPrChange w:id="401" w:author="Bo Shen" w:date="2023-02-03T09:59:00Z">
              <w:rPr>
                <w:rFonts w:ascii="Times New Roman" w:hAnsi="Times New Roman" w:cs="Times New Roman"/>
                <w:iCs w:val="0"/>
                <w:color w:val="000000" w:themeColor="text1"/>
                <w:sz w:val="20"/>
                <w:szCs w:val="20"/>
              </w:rPr>
            </w:rPrChange>
          </w:rPr>
          <w:t>D</w:t>
        </w:r>
        <w:r w:rsidRPr="00EB6A66">
          <w:rPr>
            <w:rFonts w:ascii="Times New Roman" w:hAnsi="Times New Roman" w:cs="Times New Roman"/>
            <w:i w:val="0"/>
            <w:color w:val="000000" w:themeColor="text1"/>
            <w:sz w:val="24"/>
            <w:szCs w:val="24"/>
            <w:rPrChange w:id="402" w:author="Bo Shen" w:date="2023-02-03T09:58:00Z">
              <w:rPr>
                <w:rFonts w:ascii="Times New Roman" w:hAnsi="Times New Roman" w:cs="Times New Roman"/>
                <w:i w:val="0"/>
                <w:color w:val="000000" w:themeColor="text1"/>
                <w:sz w:val="20"/>
                <w:szCs w:val="20"/>
              </w:rPr>
            </w:rPrChange>
          </w:rPr>
          <w:t xml:space="preserve"> activities </w:t>
        </w:r>
      </w:ins>
      <w:ins w:id="403" w:author="Bo Shen" w:date="2023-02-02T17:47:00Z">
        <w:r w:rsidRPr="00EB6A66">
          <w:rPr>
            <w:rFonts w:ascii="Times New Roman" w:hAnsi="Times New Roman" w:cs="Times New Roman"/>
            <w:i w:val="0"/>
            <w:color w:val="000000" w:themeColor="text1"/>
            <w:sz w:val="24"/>
            <w:szCs w:val="24"/>
            <w:rPrChange w:id="404" w:author="Bo Shen" w:date="2023-02-03T09:58:00Z">
              <w:rPr>
                <w:rFonts w:ascii="Times New Roman" w:hAnsi="Times New Roman" w:cs="Times New Roman"/>
                <w:i w:val="0"/>
                <w:color w:val="000000" w:themeColor="text1"/>
                <w:sz w:val="20"/>
                <w:szCs w:val="20"/>
              </w:rPr>
            </w:rPrChange>
          </w:rPr>
          <w:t>are more strongly tuned to input strength</w:t>
        </w:r>
      </w:ins>
      <w:ins w:id="405" w:author="Bo Shen" w:date="2023-02-02T17:48:00Z">
        <w:r w:rsidRPr="00EB6A66">
          <w:rPr>
            <w:rFonts w:ascii="Times New Roman" w:hAnsi="Times New Roman" w:cs="Times New Roman"/>
            <w:i w:val="0"/>
            <w:color w:val="000000" w:themeColor="text1"/>
            <w:sz w:val="24"/>
            <w:szCs w:val="24"/>
            <w:rPrChange w:id="406" w:author="Bo Shen" w:date="2023-02-03T09:58:00Z">
              <w:rPr>
                <w:rFonts w:ascii="Times New Roman" w:hAnsi="Times New Roman" w:cs="Times New Roman"/>
                <w:i w:val="0"/>
                <w:color w:val="000000" w:themeColor="text1"/>
                <w:sz w:val="20"/>
                <w:szCs w:val="20"/>
              </w:rPr>
            </w:rPrChange>
          </w:rPr>
          <w:t xml:space="preserve">; at the time of model choice, </w:t>
        </w:r>
        <w:r w:rsidRPr="00EB6A66">
          <w:rPr>
            <w:rFonts w:ascii="Times New Roman" w:hAnsi="Times New Roman" w:cs="Times New Roman"/>
            <w:iCs w:val="0"/>
            <w:color w:val="000000" w:themeColor="text1"/>
            <w:sz w:val="24"/>
            <w:szCs w:val="24"/>
            <w:rPrChange w:id="407" w:author="Bo Shen" w:date="2023-02-03T09:59:00Z">
              <w:rPr>
                <w:rFonts w:ascii="Times New Roman" w:hAnsi="Times New Roman" w:cs="Times New Roman"/>
                <w:iCs w:val="0"/>
                <w:color w:val="000000" w:themeColor="text1"/>
                <w:sz w:val="20"/>
                <w:szCs w:val="20"/>
              </w:rPr>
            </w:rPrChange>
          </w:rPr>
          <w:t>D</w:t>
        </w:r>
        <w:r w:rsidRPr="00EB6A66">
          <w:rPr>
            <w:rFonts w:ascii="Times New Roman" w:hAnsi="Times New Roman" w:cs="Times New Roman"/>
            <w:i w:val="0"/>
            <w:color w:val="000000" w:themeColor="text1"/>
            <w:sz w:val="24"/>
            <w:szCs w:val="24"/>
            <w:rPrChange w:id="408" w:author="Bo Shen" w:date="2023-02-03T09:58:00Z">
              <w:rPr>
                <w:rFonts w:ascii="Times New Roman" w:hAnsi="Times New Roman" w:cs="Times New Roman"/>
                <w:i w:val="0"/>
                <w:color w:val="000000" w:themeColor="text1"/>
                <w:sz w:val="20"/>
                <w:szCs w:val="20"/>
              </w:rPr>
            </w:rPrChange>
          </w:rPr>
          <w:t xml:space="preserve"> units with smaller input difference </w:t>
        </w:r>
      </w:ins>
      <w:ins w:id="409" w:author="Bo Shen" w:date="2023-02-03T09:59:00Z">
        <w:r w:rsidRPr="00EB6A66">
          <w:rPr>
            <w:rFonts w:ascii="Times New Roman" w:hAnsi="Times New Roman" w:cs="Times New Roman"/>
            <w:i w:val="0"/>
            <w:color w:val="000000" w:themeColor="text1"/>
            <w:sz w:val="24"/>
            <w:szCs w:val="24"/>
          </w:rPr>
          <w:t xml:space="preserve">(i.e., longer RT) </w:t>
        </w:r>
      </w:ins>
      <w:ins w:id="410" w:author="Bo Shen" w:date="2023-02-02T17:48:00Z">
        <w:r w:rsidRPr="00EB6A66">
          <w:rPr>
            <w:rFonts w:ascii="Times New Roman" w:hAnsi="Times New Roman" w:cs="Times New Roman"/>
            <w:i w:val="0"/>
            <w:color w:val="000000" w:themeColor="text1"/>
            <w:sz w:val="24"/>
            <w:szCs w:val="24"/>
            <w:rPrChange w:id="411" w:author="Bo Shen" w:date="2023-02-03T09:58:00Z">
              <w:rPr>
                <w:rFonts w:ascii="Times New Roman" w:hAnsi="Times New Roman" w:cs="Times New Roman"/>
                <w:i w:val="0"/>
                <w:color w:val="000000" w:themeColor="text1"/>
                <w:sz w:val="20"/>
                <w:szCs w:val="20"/>
              </w:rPr>
            </w:rPrChange>
          </w:rPr>
          <w:t>activate</w:t>
        </w:r>
      </w:ins>
      <w:ins w:id="412" w:author="Bo Shen" w:date="2023-02-02T17:49:00Z">
        <w:r w:rsidRPr="00EB6A66">
          <w:rPr>
            <w:rFonts w:ascii="Times New Roman" w:hAnsi="Times New Roman" w:cs="Times New Roman"/>
            <w:i w:val="0"/>
            <w:color w:val="000000" w:themeColor="text1"/>
            <w:sz w:val="24"/>
            <w:szCs w:val="24"/>
            <w:rPrChange w:id="413" w:author="Bo Shen" w:date="2023-02-03T09:58:00Z">
              <w:rPr>
                <w:rFonts w:ascii="Times New Roman" w:hAnsi="Times New Roman" w:cs="Times New Roman"/>
                <w:i w:val="0"/>
                <w:color w:val="000000" w:themeColor="text1"/>
                <w:sz w:val="20"/>
                <w:szCs w:val="20"/>
              </w:rPr>
            </w:rPrChange>
          </w:rPr>
          <w:t xml:space="preserve"> more</w:t>
        </w:r>
      </w:ins>
      <w:ins w:id="414" w:author="Bo Shen" w:date="2023-02-02T17:48:00Z">
        <w:r w:rsidRPr="00EB6A66">
          <w:rPr>
            <w:rFonts w:ascii="Times New Roman" w:hAnsi="Times New Roman" w:cs="Times New Roman"/>
            <w:i w:val="0"/>
            <w:color w:val="000000" w:themeColor="text1"/>
            <w:sz w:val="24"/>
            <w:szCs w:val="24"/>
            <w:rPrChange w:id="415" w:author="Bo Shen" w:date="2023-02-03T09:58:00Z">
              <w:rPr>
                <w:rFonts w:ascii="Times New Roman" w:hAnsi="Times New Roman" w:cs="Times New Roman"/>
                <w:i w:val="0"/>
                <w:color w:val="000000" w:themeColor="text1"/>
                <w:sz w:val="20"/>
                <w:szCs w:val="20"/>
              </w:rPr>
            </w:rPrChange>
          </w:rPr>
          <w:t xml:space="preserve"> strongly</w:t>
        </w:r>
      </w:ins>
      <w:ins w:id="416" w:author="Bo Shen" w:date="2023-02-02T17:49:00Z">
        <w:r w:rsidRPr="00EB6A66">
          <w:rPr>
            <w:rFonts w:ascii="Times New Roman" w:hAnsi="Times New Roman" w:cs="Times New Roman"/>
            <w:i w:val="0"/>
            <w:color w:val="000000" w:themeColor="text1"/>
            <w:sz w:val="24"/>
            <w:szCs w:val="24"/>
            <w:rPrChange w:id="417" w:author="Bo Shen" w:date="2023-02-03T09:58:00Z">
              <w:rPr>
                <w:rFonts w:ascii="Times New Roman" w:hAnsi="Times New Roman" w:cs="Times New Roman"/>
                <w:i w:val="0"/>
                <w:color w:val="000000" w:themeColor="text1"/>
                <w:sz w:val="20"/>
                <w:szCs w:val="20"/>
              </w:rPr>
            </w:rPrChange>
          </w:rPr>
          <w:t>, indicating stronger disinhibition for the trials with weaker decision evidence.</w:t>
        </w:r>
      </w:ins>
      <w:del w:id="418" w:author="Bo Shen" w:date="2023-02-02T17:13:00Z">
        <w:r w:rsidRPr="00EB6A66" w:rsidDel="007E1654">
          <w:rPr>
            <w:rFonts w:ascii="Times New Roman" w:hAnsi="Times New Roman" w:cs="Times New Roman"/>
            <w:i w:val="0"/>
            <w:sz w:val="24"/>
            <w:szCs w:val="24"/>
            <w:rPrChange w:id="419" w:author="Bo Shen" w:date="2023-02-03T09:58:00Z">
              <w:rPr>
                <w:rFonts w:ascii="Times New Roman" w:hAnsi="Times New Roman" w:cs="Times New Roman"/>
                <w:iCs w:val="0"/>
                <w:color w:val="000000" w:themeColor="text1"/>
              </w:rPr>
            </w:rPrChange>
          </w:rPr>
          <w:delText xml:space="preserve"> Consistent with empirical findings, </w:delText>
        </w:r>
      </w:del>
      <w:del w:id="420" w:author="Bo Shen" w:date="2023-02-02T17:12:00Z">
        <w:r w:rsidRPr="00EB6A66" w:rsidDel="007E1654">
          <w:rPr>
            <w:rFonts w:ascii="Times New Roman" w:hAnsi="Times New Roman" w:cs="Times New Roman"/>
            <w:i w:val="0"/>
            <w:sz w:val="24"/>
            <w:szCs w:val="24"/>
            <w:rPrChange w:id="421" w:author="Bo Shen" w:date="2023-02-03T09:58: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422" w:author="Bo Shen" w:date="2023-02-02T17:13:00Z">
        <w:r w:rsidRPr="00EB6A66" w:rsidDel="007E1654">
          <w:rPr>
            <w:rFonts w:ascii="Times New Roman" w:hAnsi="Times New Roman" w:cs="Times New Roman"/>
            <w:i w:val="0"/>
            <w:sz w:val="24"/>
            <w:szCs w:val="24"/>
            <w:rPrChange w:id="423" w:author="Bo Shen" w:date="2023-02-03T09:58:00Z">
              <w:rPr>
                <w:rFonts w:ascii="Times New Roman" w:hAnsi="Times New Roman" w:cs="Times New Roman"/>
                <w:iCs w:val="0"/>
                <w:color w:val="000000" w:themeColor="text1"/>
              </w:rPr>
            </w:rPrChange>
          </w:rPr>
          <w:delText xml:space="preserve">Empirical and behavioral and neural dataset from </w:delText>
        </w:r>
        <w:r w:rsidRPr="00EB6A66" w:rsidDel="007E1654">
          <w:rPr>
            <w:rFonts w:ascii="Times New Roman" w:hAnsi="Times New Roman" w:cs="Times New Roman"/>
            <w:i w:val="0"/>
            <w:sz w:val="24"/>
            <w:szCs w:val="24"/>
            <w:rPrChange w:id="424" w:author="Bo Shen" w:date="2023-02-03T09:58:00Z">
              <w:rPr>
                <w:rFonts w:ascii="Times New Roman" w:hAnsi="Times New Roman" w:cs="Times New Roman"/>
                <w:iCs w:val="0"/>
                <w:color w:val="000000" w:themeColor="text1"/>
              </w:rPr>
            </w:rPrChange>
          </w:rPr>
          <w:fldChar w:fldCharType="begin"/>
        </w:r>
        <w:r w:rsidRPr="00EB6A66" w:rsidDel="007E1654">
          <w:rPr>
            <w:rFonts w:ascii="Times New Roman" w:hAnsi="Times New Roman" w:cs="Times New Roman"/>
            <w:i w:val="0"/>
            <w:sz w:val="24"/>
            <w:szCs w:val="24"/>
            <w:rPrChange w:id="425" w:author="Bo Shen" w:date="2023-02-03T09:58: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B6A66" w:rsidDel="007E1654">
          <w:rPr>
            <w:rFonts w:ascii="Times New Roman" w:hAnsi="Times New Roman" w:cs="Times New Roman"/>
            <w:i w:val="0"/>
            <w:sz w:val="24"/>
            <w:szCs w:val="24"/>
            <w:rPrChange w:id="426" w:author="Bo Shen" w:date="2023-02-03T09:58:00Z">
              <w:rPr>
                <w:rFonts w:ascii="Times New Roman" w:hAnsi="Times New Roman" w:cs="Times New Roman"/>
                <w:iCs w:val="0"/>
                <w:color w:val="000000" w:themeColor="text1"/>
              </w:rPr>
            </w:rPrChange>
          </w:rPr>
          <w:fldChar w:fldCharType="separate"/>
        </w:r>
        <w:r w:rsidRPr="00EB6A66" w:rsidDel="007E1654">
          <w:rPr>
            <w:rFonts w:ascii="Times New Roman" w:hAnsi="Times New Roman" w:cs="Times New Roman"/>
            <w:i w:val="0"/>
            <w:sz w:val="24"/>
            <w:szCs w:val="24"/>
            <w:rPrChange w:id="427" w:author="Bo Shen" w:date="2023-02-03T09:58:00Z">
              <w:rPr>
                <w:rFonts w:ascii="Times New Roman" w:hAnsi="Times New Roman" w:cs="Times New Roman"/>
                <w:iCs w:val="0"/>
                <w:noProof/>
                <w:color w:val="000000" w:themeColor="text1"/>
              </w:rPr>
            </w:rPrChange>
          </w:rPr>
          <w:delText>Roitman &amp; Shadlen (2002)</w:delText>
        </w:r>
        <w:r w:rsidRPr="00EB6A66" w:rsidDel="007E1654">
          <w:rPr>
            <w:rFonts w:ascii="Times New Roman" w:hAnsi="Times New Roman" w:cs="Times New Roman"/>
            <w:i w:val="0"/>
            <w:sz w:val="24"/>
            <w:szCs w:val="24"/>
            <w:rPrChange w:id="428" w:author="Bo Shen" w:date="2023-02-03T09:58:00Z">
              <w:rPr>
                <w:rFonts w:ascii="Times New Roman" w:hAnsi="Times New Roman" w:cs="Times New Roman"/>
                <w:iCs w:val="0"/>
                <w:color w:val="000000" w:themeColor="text1"/>
              </w:rPr>
            </w:rPrChange>
          </w:rPr>
          <w:fldChar w:fldCharType="end"/>
        </w:r>
        <w:r w:rsidRPr="00EB6A66" w:rsidDel="007E1654">
          <w:rPr>
            <w:rFonts w:ascii="Times New Roman" w:hAnsi="Times New Roman" w:cs="Times New Roman"/>
            <w:i w:val="0"/>
            <w:sz w:val="24"/>
            <w:szCs w:val="24"/>
            <w:rPrChange w:id="429" w:author="Bo Shen" w:date="2023-02-03T09:58:00Z">
              <w:rPr>
                <w:rFonts w:ascii="Times New Roman" w:hAnsi="Times New Roman" w:cs="Times New Roman"/>
                <w:iCs w:val="0"/>
                <w:color w:val="000000" w:themeColor="text1"/>
              </w:rPr>
            </w:rPrChange>
          </w:rPr>
          <w:delText>.</w:delText>
        </w:r>
      </w:del>
    </w:p>
    <w:p w:rsidR="00EB6A66" w:rsidRPr="00EB6A66" w:rsidRDefault="00EB6A66">
      <w:pPr>
        <w:rPr>
          <w:iCs/>
        </w:rPr>
      </w:pPr>
    </w:p>
    <w:p w:rsidR="007D1522" w:rsidRDefault="007D1522">
      <w:r>
        <w:br w:type="page"/>
      </w:r>
    </w:p>
    <w:p w:rsidR="0098534E" w:rsidRDefault="0098534E" w:rsidP="00E36B40">
      <w:pPr>
        <w:spacing w:line="480" w:lineRule="auto"/>
        <w:jc w:val="center"/>
        <w:rPr>
          <w:rFonts w:ascii="Times New Roman" w:hAnsi="Times New Roman" w:cs="Times New Roman"/>
          <w:b/>
        </w:rPr>
      </w:pPr>
      <w:ins w:id="430" w:author="Bo Shen" w:date="2023-01-26T16:40:00Z">
        <w:r>
          <w:rPr>
            <w:rFonts w:ascii="Times New Roman" w:hAnsi="Times New Roman" w:cs="Times New Roman"/>
            <w:b/>
            <w:noProof/>
          </w:rPr>
          <w:lastRenderedPageBreak/>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8"/>
                      <a:stretch>
                        <a:fillRect/>
                      </a:stretch>
                    </pic:blipFill>
                    <pic:spPr>
                      <a:xfrm>
                        <a:off x="0" y="0"/>
                        <a:ext cx="6859905" cy="4408170"/>
                      </a:xfrm>
                      <a:prstGeom prst="rect">
                        <a:avLst/>
                      </a:prstGeom>
                    </pic:spPr>
                  </pic:pic>
                </a:graphicData>
              </a:graphic>
            </wp:inline>
          </w:drawing>
        </w:r>
      </w:ins>
    </w:p>
    <w:p w:rsidR="0098534E" w:rsidRPr="00054B32" w:rsidRDefault="0098534E" w:rsidP="00520D97">
      <w:pPr>
        <w:jc w:val="both"/>
        <w:rPr>
          <w:ins w:id="431"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432" w:author="Bo Shen" w:date="2023-01-26T17:14:00Z">
        <w:r>
          <w:rPr>
            <w:rFonts w:ascii="Times New Roman" w:hAnsi="Times New Roman" w:cs="Times New Roman" w:hint="eastAsia"/>
          </w:rPr>
          <w:t>The</w:t>
        </w:r>
        <w:r>
          <w:rPr>
            <w:rFonts w:ascii="Times New Roman" w:hAnsi="Times New Roman" w:cs="Times New Roman"/>
          </w:rPr>
          <w:t xml:space="preserve"> g</w:t>
        </w:r>
      </w:ins>
      <w:ins w:id="433" w:author="Bo Shen" w:date="2023-01-26T16:42:00Z">
        <w:r>
          <w:rPr>
            <w:rFonts w:ascii="Times New Roman" w:hAnsi="Times New Roman" w:cs="Times New Roman"/>
          </w:rPr>
          <w:t xml:space="preserve">oodness of fitting of LDDM to </w:t>
        </w:r>
      </w:ins>
      <w:ins w:id="434" w:author="Bo Shen" w:date="2023-01-26T16:41:00Z">
        <w:r>
          <w:rPr>
            <w:rFonts w:ascii="Times New Roman" w:hAnsi="Times New Roman" w:cs="Times New Roman"/>
          </w:rPr>
          <w:t>Roitman &amp; Shadlen’s (2002) data</w:t>
        </w:r>
      </w:ins>
      <w:ins w:id="435" w:author="Bo Shen" w:date="2023-01-26T16:42:00Z">
        <w:r>
          <w:rPr>
            <w:rFonts w:ascii="Times New Roman" w:hAnsi="Times New Roman" w:cs="Times New Roman"/>
          </w:rPr>
          <w:t xml:space="preserve"> </w:t>
        </w:r>
      </w:ins>
      <w:ins w:id="436" w:author="Bo Shen" w:date="2023-01-26T16:43:00Z">
        <w:r>
          <w:rPr>
            <w:rFonts w:ascii="Times New Roman" w:hAnsi="Times New Roman" w:cs="Times New Roman"/>
          </w:rPr>
          <w:t>over</w:t>
        </w:r>
      </w:ins>
      <w:ins w:id="437" w:author="Bo Shen" w:date="2023-01-26T16:42:00Z">
        <w:r>
          <w:rPr>
            <w:rFonts w:ascii="Times New Roman" w:hAnsi="Times New Roman" w:cs="Times New Roman"/>
          </w:rPr>
          <w:t xml:space="preserve"> </w:t>
        </w:r>
      </w:ins>
      <w:ins w:id="438" w:author="Bo Shen" w:date="2023-01-26T17:14:00Z">
        <w:r>
          <w:rPr>
            <w:rFonts w:ascii="Times New Roman" w:hAnsi="Times New Roman" w:cs="Times New Roman"/>
          </w:rPr>
          <w:t>the</w:t>
        </w:r>
      </w:ins>
      <w:ins w:id="439" w:author="Bo Shen" w:date="2023-01-26T16:43:00Z">
        <w:r>
          <w:rPr>
            <w:rFonts w:ascii="Times New Roman" w:hAnsi="Times New Roman" w:cs="Times New Roman"/>
          </w:rPr>
          <w:t xml:space="preserve"> regimes</w:t>
        </w:r>
      </w:ins>
      <w:ins w:id="440" w:author="Bo Shen" w:date="2023-01-26T16:44:00Z">
        <w:r>
          <w:rPr>
            <w:rFonts w:ascii="Times New Roman" w:hAnsi="Times New Roman" w:cs="Times New Roman"/>
          </w:rPr>
          <w:t xml:space="preserve"> of</w:t>
        </w:r>
      </w:ins>
      <w:ins w:id="441" w:author="Bo Shen" w:date="2023-01-26T16:43:00Z">
        <w:r>
          <w:rPr>
            <w:rFonts w:ascii="Times New Roman" w:hAnsi="Times New Roman" w:cs="Times New Roman"/>
          </w:rPr>
          <w:t xml:space="preserve"> </w:t>
        </w:r>
      </w:ins>
      <w:ins w:id="442" w:author="Bo Shen" w:date="2023-01-26T16:44:00Z">
        <w:r>
          <w:rPr>
            <w:rFonts w:ascii="Times New Roman" w:hAnsi="Times New Roman" w:cs="Times New Roman"/>
          </w:rPr>
          <w:t xml:space="preserve">the seven </w:t>
        </w:r>
      </w:ins>
      <w:ins w:id="443" w:author="Bo Shen" w:date="2023-01-26T16:43:00Z">
        <w:r>
          <w:rPr>
            <w:rFonts w:ascii="Times New Roman" w:hAnsi="Times New Roman" w:cs="Times New Roman"/>
          </w:rPr>
          <w:t>free parameters</w:t>
        </w:r>
      </w:ins>
      <w:ins w:id="444" w:author="Bo Shen" w:date="2023-01-26T16:44:00Z">
        <w:r>
          <w:rPr>
            <w:rFonts w:ascii="Times New Roman" w:hAnsi="Times New Roman" w:cs="Times New Roman"/>
          </w:rPr>
          <w:t>.</w:t>
        </w:r>
      </w:ins>
      <w:ins w:id="445" w:author="Bo Shen" w:date="2023-01-26T16:45:00Z">
        <w:r>
          <w:rPr>
            <w:rFonts w:ascii="Times New Roman" w:hAnsi="Times New Roman" w:cs="Times New Roman"/>
          </w:rPr>
          <w:t xml:space="preserve"> </w:t>
        </w:r>
      </w:ins>
      <w:ins w:id="446" w:author="Bo Shen" w:date="2023-01-26T16:54:00Z">
        <w:r>
          <w:rPr>
            <w:rFonts w:ascii="Times New Roman" w:hAnsi="Times New Roman" w:cs="Times New Roman"/>
          </w:rPr>
          <w:t>Each two p</w:t>
        </w:r>
      </w:ins>
      <w:ins w:id="447" w:author="Bo Shen" w:date="2023-01-26T16:53:00Z">
        <w:r>
          <w:rPr>
            <w:rFonts w:ascii="Times New Roman" w:hAnsi="Times New Roman" w:cs="Times New Roman"/>
          </w:rPr>
          <w:t xml:space="preserve">arameters </w:t>
        </w:r>
      </w:ins>
      <w:ins w:id="448" w:author="Bo Shen" w:date="2023-01-26T16:54:00Z">
        <w:r>
          <w:rPr>
            <w:rFonts w:ascii="Times New Roman" w:hAnsi="Times New Roman" w:cs="Times New Roman"/>
          </w:rPr>
          <w:t>were</w:t>
        </w:r>
      </w:ins>
      <w:ins w:id="449" w:author="Bo Shen" w:date="2023-01-26T16:53:00Z">
        <w:r>
          <w:rPr>
            <w:rFonts w:ascii="Times New Roman" w:hAnsi="Times New Roman" w:cs="Times New Roman"/>
          </w:rPr>
          <w:t xml:space="preserve"> paired to show the log-likelihood space</w:t>
        </w:r>
      </w:ins>
      <w:ins w:id="450" w:author="Bo Shen" w:date="2023-01-26T16:54:00Z">
        <w:r>
          <w:rPr>
            <w:rFonts w:ascii="Times New Roman" w:hAnsi="Times New Roman" w:cs="Times New Roman"/>
          </w:rPr>
          <w:t xml:space="preserve">, with </w:t>
        </w:r>
      </w:ins>
      <w:ins w:id="451" w:author="Bo Shen" w:date="2023-01-26T16:53:00Z">
        <w:r>
          <w:rPr>
            <w:rFonts w:ascii="Times New Roman" w:hAnsi="Times New Roman" w:cs="Times New Roman"/>
          </w:rPr>
          <w:t>other parameters se</w:t>
        </w:r>
      </w:ins>
      <w:ins w:id="452" w:author="Bo Shen" w:date="2023-01-26T16:54:00Z">
        <w:r>
          <w:rPr>
            <w:rFonts w:ascii="Times New Roman" w:hAnsi="Times New Roman" w:cs="Times New Roman"/>
          </w:rPr>
          <w:t xml:space="preserve">t as </w:t>
        </w:r>
      </w:ins>
      <w:ins w:id="453" w:author="Bo Shen" w:date="2023-01-26T17:20:00Z">
        <w:r>
          <w:rPr>
            <w:rFonts w:ascii="Times New Roman" w:hAnsi="Times New Roman" w:cs="Times New Roman"/>
          </w:rPr>
          <w:t xml:space="preserve">the </w:t>
        </w:r>
      </w:ins>
      <w:ins w:id="454"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455" w:author="Bo Shen" w:date="2023-01-26T16:47:00Z">
        <w:r>
          <w:rPr>
            <w:rFonts w:ascii="Times New Roman" w:hAnsi="Times New Roman" w:cs="Times New Roman"/>
          </w:rPr>
          <w:t>The contour lines indicate the isolines of log</w:t>
        </w:r>
      </w:ins>
      <w:ins w:id="456" w:author="Bo Shen" w:date="2023-01-26T16:48:00Z">
        <w:r>
          <w:rPr>
            <w:rFonts w:ascii="Times New Roman" w:hAnsi="Times New Roman" w:cs="Times New Roman"/>
          </w:rPr>
          <w:t>-</w:t>
        </w:r>
      </w:ins>
      <w:ins w:id="457" w:author="Bo Shen" w:date="2023-01-26T16:47:00Z">
        <w:r>
          <w:rPr>
            <w:rFonts w:ascii="Times New Roman" w:hAnsi="Times New Roman" w:cs="Times New Roman"/>
          </w:rPr>
          <w:t xml:space="preserve">likelihood, with the colors indicating </w:t>
        </w:r>
      </w:ins>
      <w:ins w:id="458" w:author="Bo Shen" w:date="2023-01-26T16:55:00Z">
        <w:r>
          <w:rPr>
            <w:rFonts w:ascii="Times New Roman" w:hAnsi="Times New Roman" w:cs="Times New Roman"/>
          </w:rPr>
          <w:t>its</w:t>
        </w:r>
      </w:ins>
      <w:ins w:id="459" w:author="Bo Shen" w:date="2023-01-26T16:47:00Z">
        <w:r>
          <w:rPr>
            <w:rFonts w:ascii="Times New Roman" w:hAnsi="Times New Roman" w:cs="Times New Roman"/>
          </w:rPr>
          <w:t xml:space="preserve"> value</w:t>
        </w:r>
      </w:ins>
      <w:ins w:id="460" w:author="Bo Shen" w:date="2023-01-26T16:56:00Z">
        <w:r>
          <w:rPr>
            <w:rFonts w:ascii="Times New Roman" w:hAnsi="Times New Roman" w:cs="Times New Roman"/>
          </w:rPr>
          <w:t xml:space="preserve"> and the red cross indicating the maximized log-likelihood</w:t>
        </w:r>
      </w:ins>
      <w:ins w:id="461" w:author="Bo Shen" w:date="2023-01-26T16:47:00Z">
        <w:r>
          <w:rPr>
            <w:rFonts w:ascii="Times New Roman" w:hAnsi="Times New Roman" w:cs="Times New Roman"/>
          </w:rPr>
          <w:t>.</w:t>
        </w:r>
      </w:ins>
      <w:ins w:id="462" w:author="Bo Shen" w:date="2023-01-26T17:20:00Z">
        <w:r>
          <w:rPr>
            <w:rFonts w:ascii="Times New Roman" w:hAnsi="Times New Roman" w:cs="Times New Roman"/>
          </w:rPr>
          <w:t xml:space="preserve"> </w:t>
        </w:r>
      </w:ins>
      <w:ins w:id="463" w:author="Bo Shen" w:date="2023-01-26T17:22:00Z">
        <w:r>
          <w:rPr>
            <w:rFonts w:ascii="Times New Roman" w:hAnsi="Times New Roman" w:cs="Times New Roman"/>
          </w:rPr>
          <w:t xml:space="preserve">The spaces of log-likelihood showed </w:t>
        </w:r>
      </w:ins>
      <w:ins w:id="464"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465" w:author="Bo Shen" w:date="2023-01-27T09:19:00Z">
        <w:r>
          <w:rPr>
            <w:rFonts w:ascii="Times New Roman" w:hAnsi="Times New Roman" w:cs="Times New Roman"/>
          </w:rPr>
          <w:t>topography</w:t>
        </w:r>
      </w:ins>
      <w:ins w:id="466" w:author="Bo Shen" w:date="2023-01-27T09:18:00Z">
        <w:r>
          <w:rPr>
            <w:rFonts w:ascii="Times New Roman" w:hAnsi="Times New Roman" w:cs="Times New Roman"/>
          </w:rPr>
          <w:t>.</w:t>
        </w:r>
      </w:ins>
      <w:ins w:id="467" w:author="Bo Shen" w:date="2023-01-26T17:21:00Z">
        <w:r>
          <w:rPr>
            <w:rFonts w:ascii="Times New Roman" w:hAnsi="Times New Roman" w:cs="Times New Roman"/>
          </w:rPr>
          <w:t xml:space="preserve"> </w:t>
        </w:r>
      </w:ins>
      <w:ins w:id="468" w:author="Bo Shen" w:date="2023-01-26T16:43:00Z">
        <w:r w:rsidRPr="00AA6167">
          <w:rPr>
            <w:rFonts w:ascii="Times New Roman" w:hAnsi="Times New Roman" w:cs="Times New Roman"/>
            <w:b/>
            <w:bCs/>
            <w:rPrChange w:id="469" w:author="Bo Shen" w:date="2023-01-26T17:15:00Z">
              <w:rPr>
                <w:rFonts w:ascii="Times New Roman" w:hAnsi="Times New Roman" w:cs="Times New Roman"/>
              </w:rPr>
            </w:rPrChange>
          </w:rPr>
          <w:t>A.</w:t>
        </w:r>
      </w:ins>
      <w:ins w:id="470" w:author="Bo Shen" w:date="2023-01-26T16:48:00Z">
        <w:r>
          <w:rPr>
            <w:rFonts w:ascii="Times New Roman" w:hAnsi="Times New Roman" w:cs="Times New Roman"/>
          </w:rPr>
          <w:t xml:space="preserve"> </w:t>
        </w:r>
      </w:ins>
      <w:ins w:id="471" w:author="Bo Shen" w:date="2023-01-26T16:55:00Z">
        <w:r>
          <w:rPr>
            <w:rFonts w:ascii="Times New Roman" w:hAnsi="Times New Roman" w:cs="Times New Roman"/>
          </w:rPr>
          <w:t>T</w:t>
        </w:r>
      </w:ins>
      <w:ins w:id="472" w:author="Bo Shen" w:date="2023-01-26T16:53:00Z">
        <w:r>
          <w:rPr>
            <w:rFonts w:ascii="Times New Roman" w:hAnsi="Times New Roman" w:cs="Times New Roman"/>
          </w:rPr>
          <w:t xml:space="preserve">he connection weights parameters </w:t>
        </w:r>
      </w:ins>
      <m:oMath>
        <m:r>
          <w:ins w:id="473" w:author="Bo Shen" w:date="2023-01-26T16:55:00Z">
            <w:rPr>
              <w:rFonts w:ascii="Cambria Math" w:hAnsi="Cambria Math" w:cs="Times New Roman"/>
            </w:rPr>
            <m:t>α</m:t>
          </w:ins>
        </m:r>
      </m:oMath>
      <w:ins w:id="474" w:author="Bo Shen" w:date="2023-01-26T16:55:00Z">
        <w:r>
          <w:rPr>
            <w:rFonts w:ascii="Times New Roman" w:hAnsi="Times New Roman" w:cs="Times New Roman"/>
          </w:rPr>
          <w:t xml:space="preserve"> </w:t>
        </w:r>
      </w:ins>
      <w:ins w:id="475" w:author="Bo Shen" w:date="2023-01-26T16:53:00Z">
        <w:r>
          <w:rPr>
            <w:rFonts w:ascii="Times New Roman" w:hAnsi="Times New Roman" w:cs="Times New Roman"/>
          </w:rPr>
          <w:t xml:space="preserve">and </w:t>
        </w:r>
      </w:ins>
      <m:oMath>
        <m:r>
          <w:ins w:id="476" w:author="Bo Shen" w:date="2023-01-26T16:56:00Z">
            <w:rPr>
              <w:rFonts w:ascii="Cambria Math" w:hAnsi="Cambria Math" w:cs="Times New Roman"/>
            </w:rPr>
            <m:t xml:space="preserve">β </m:t>
          </w:ins>
        </m:r>
      </m:oMath>
      <w:ins w:id="477" w:author="Bo Shen" w:date="2023-01-26T17:17:00Z">
        <w:r>
          <w:rPr>
            <w:rFonts w:ascii="Times New Roman" w:hAnsi="Times New Roman" w:cs="Times New Roman"/>
          </w:rPr>
          <w:t>were paired</w:t>
        </w:r>
      </w:ins>
      <w:ins w:id="478" w:author="Bo Shen" w:date="2023-01-27T09:23:00Z">
        <w:r>
          <w:rPr>
            <w:rFonts w:ascii="Times New Roman" w:hAnsi="Times New Roman" w:cs="Times New Roman"/>
          </w:rPr>
          <w:t xml:space="preserve"> since</w:t>
        </w:r>
      </w:ins>
      <w:ins w:id="479" w:author="Bo Shen" w:date="2023-01-26T17:16:00Z">
        <w:r>
          <w:rPr>
            <w:rFonts w:ascii="Times New Roman" w:hAnsi="Times New Roman" w:cs="Times New Roman"/>
          </w:rPr>
          <w:t xml:space="preserve"> </w:t>
        </w:r>
      </w:ins>
      <w:ins w:id="480" w:author="Bo Shen" w:date="2023-01-26T17:17:00Z">
        <w:r>
          <w:rPr>
            <w:rFonts w:ascii="Times New Roman" w:hAnsi="Times New Roman" w:cs="Times New Roman"/>
          </w:rPr>
          <w:t xml:space="preserve">both of them control the ramping-up speed of the competition dynamics. </w:t>
        </w:r>
      </w:ins>
      <w:ins w:id="481" w:author="Bo Shen" w:date="2023-01-26T17:01:00Z">
        <w:r w:rsidRPr="008604B0">
          <w:rPr>
            <w:rFonts w:ascii="Times New Roman" w:hAnsi="Times New Roman" w:cs="Times New Roman"/>
            <w:b/>
            <w:bCs/>
            <w:rPrChange w:id="482"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483" w:author="Bo Shen" w:date="2023-01-26T17:02:00Z">
        <w:r>
          <w:rPr>
            <w:rFonts w:ascii="Times New Roman" w:hAnsi="Times New Roman" w:cs="Times New Roman"/>
          </w:rPr>
          <w:t>(</w:t>
        </w:r>
      </w:ins>
      <m:oMath>
        <m:r>
          <w:ins w:id="484" w:author="Bo Shen" w:date="2023-01-26T17:12:00Z">
            <w:rPr>
              <w:rFonts w:ascii="Cambria Math" w:hAnsi="Cambria Math" w:cs="Times New Roman"/>
            </w:rPr>
            <m:t>σ</m:t>
          </w:ins>
        </m:r>
      </m:oMath>
      <w:ins w:id="485"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486" w:author="Bo Shen" w:date="2023-01-26T17:12:00Z">
              <w:rPr>
                <w:rFonts w:ascii="Times New Roman" w:hAnsi="Times New Roman" w:cs="Times New Roman"/>
              </w:rPr>
            </w:rPrChange>
          </w:rPr>
          <w:t>S</w:t>
        </w:r>
        <w:r>
          <w:rPr>
            <w:rFonts w:ascii="Times New Roman" w:hAnsi="Times New Roman" w:cs="Times New Roman"/>
          </w:rPr>
          <w:t>)</w:t>
        </w:r>
      </w:ins>
      <w:ins w:id="487"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488" w:author="Bo Shen" w:date="2023-01-27T09:33:00Z">
              <w:rPr>
                <w:rFonts w:ascii="Times New Roman" w:hAnsi="Times New Roman" w:cs="Times New Roman"/>
              </w:rPr>
            </w:rPrChange>
          </w:rPr>
          <w:t>C-E.</w:t>
        </w:r>
        <w:r>
          <w:rPr>
            <w:rFonts w:ascii="Times New Roman" w:hAnsi="Times New Roman" w:cs="Times New Roman"/>
          </w:rPr>
          <w:t xml:space="preserve"> </w:t>
        </w:r>
      </w:ins>
      <w:ins w:id="489" w:author="Bo Shen" w:date="2023-01-27T09:25:00Z">
        <w:r>
          <w:rPr>
            <w:rFonts w:ascii="Times New Roman" w:hAnsi="Times New Roman" w:cs="Times New Roman"/>
          </w:rPr>
          <w:t>The time constants of the three units were paired.</w:t>
        </w:r>
      </w:ins>
      <w:ins w:id="490" w:author="Bo Shen" w:date="2023-01-26T17:12:00Z">
        <w:r>
          <w:rPr>
            <w:rFonts w:ascii="Times New Roman" w:hAnsi="Times New Roman" w:cs="Times New Roman"/>
          </w:rPr>
          <w:t xml:space="preserve"> </w:t>
        </w:r>
      </w:ins>
      <w:ins w:id="491" w:author="Bo Shen" w:date="2023-01-27T17:08:00Z">
        <w:r>
          <w:rPr>
            <w:rFonts w:ascii="Times New Roman" w:hAnsi="Times New Roman" w:cs="Times New Roman"/>
          </w:rPr>
          <w:t xml:space="preserve">The values of the parameters at the maximum points </w:t>
        </w:r>
      </w:ins>
      <w:ins w:id="492" w:author="Bo Shen" w:date="2023-01-27T17:09:00Z">
        <w:r>
          <w:rPr>
            <w:rFonts w:ascii="Times New Roman" w:hAnsi="Times New Roman" w:cs="Times New Roman"/>
          </w:rPr>
          <w:t>precisely match</w:t>
        </w:r>
      </w:ins>
      <w:ins w:id="493" w:author="Bo Shen" w:date="2023-01-27T17:08:00Z">
        <w:r>
          <w:rPr>
            <w:rFonts w:ascii="Times New Roman" w:hAnsi="Times New Roman" w:cs="Times New Roman"/>
          </w:rPr>
          <w:t xml:space="preserve"> </w:t>
        </w:r>
      </w:ins>
      <w:ins w:id="494" w:author="Bo Shen" w:date="2023-01-27T17:09:00Z">
        <w:r>
          <w:rPr>
            <w:rFonts w:ascii="Times New Roman" w:hAnsi="Times New Roman" w:cs="Times New Roman"/>
          </w:rPr>
          <w:t>the best-fitting results given the precision</w:t>
        </w:r>
      </w:ins>
      <w:ins w:id="495" w:author="Bo Shen" w:date="2023-01-27T17:10:00Z">
        <w:r>
          <w:rPr>
            <w:rFonts w:ascii="Times New Roman" w:hAnsi="Times New Roman" w:cs="Times New Roman"/>
          </w:rPr>
          <w:t>s</w:t>
        </w:r>
      </w:ins>
      <w:ins w:id="496" w:author="Bo Shen" w:date="2023-01-27T17:09:00Z">
        <w:r>
          <w:rPr>
            <w:rFonts w:ascii="Times New Roman" w:hAnsi="Times New Roman" w:cs="Times New Roman"/>
          </w:rPr>
          <w:t xml:space="preserve"> of the grids (parameter values on the peaks: </w:t>
        </w:r>
      </w:ins>
      <m:oMath>
        <m:r>
          <w:ins w:id="497" w:author="Bo Shen" w:date="2023-01-27T16:40:00Z">
            <w:rPr>
              <w:rFonts w:ascii="Cambria Math" w:hAnsi="Cambria Math" w:cs="Times New Roman"/>
            </w:rPr>
            <m:t>α=0</m:t>
          </w:ins>
        </m:r>
      </m:oMath>
      <w:ins w:id="498" w:author="Bo Shen" w:date="2023-01-27T16:40:00Z">
        <w:r>
          <w:rPr>
            <w:rFonts w:ascii="Times New Roman" w:hAnsi="Times New Roman" w:cs="Times New Roman"/>
          </w:rPr>
          <w:t xml:space="preserve">, </w:t>
        </w:r>
      </w:ins>
      <m:oMath>
        <m:r>
          <w:ins w:id="499" w:author="Bo Shen" w:date="2023-01-27T16:40:00Z">
            <w:rPr>
              <w:rFonts w:ascii="Cambria Math" w:hAnsi="Cambria Math" w:cs="Times New Roman"/>
            </w:rPr>
            <m:t>β=1.4</m:t>
          </w:ins>
        </m:r>
      </m:oMath>
      <w:ins w:id="500" w:author="Bo Shen" w:date="2023-01-27T16:40:00Z">
        <w:r>
          <w:rPr>
            <w:rFonts w:ascii="Times New Roman" w:hAnsi="Times New Roman" w:cs="Times New Roman"/>
          </w:rPr>
          <w:t xml:space="preserve">, </w:t>
        </w:r>
      </w:ins>
      <m:oMath>
        <m:r>
          <w:ins w:id="501" w:author="Bo Shen" w:date="2023-01-27T16:40:00Z">
            <w:rPr>
              <w:rFonts w:ascii="Cambria Math" w:hAnsi="Cambria Math" w:cs="Times New Roman"/>
            </w:rPr>
            <m:t>σ = 26</m:t>
          </w:ins>
        </m:r>
      </m:oMath>
      <w:ins w:id="502" w:author="Bo Shen" w:date="2023-01-27T16:40:00Z">
        <w:r>
          <w:rPr>
            <w:rFonts w:ascii="Times New Roman" w:hAnsi="Times New Roman" w:cs="Times New Roman"/>
          </w:rPr>
          <w:t xml:space="preserve">, </w:t>
        </w:r>
      </w:ins>
      <m:oMath>
        <m:r>
          <w:ins w:id="503" w:author="Bo Shen" w:date="2023-01-27T16:40:00Z">
            <w:rPr>
              <w:rFonts w:ascii="Cambria Math" w:hAnsi="Cambria Math" w:cs="Times New Roman"/>
            </w:rPr>
            <m:t>S = 3210</m:t>
          </w:ins>
        </m:r>
      </m:oMath>
      <w:ins w:id="504" w:author="Bo Shen" w:date="2023-01-27T16:40:00Z">
        <w:r>
          <w:rPr>
            <w:rFonts w:ascii="Times New Roman" w:hAnsi="Times New Roman" w:cs="Times New Roman"/>
          </w:rPr>
          <w:t xml:space="preserve">, </w:t>
        </w:r>
      </w:ins>
      <m:oMath>
        <m:sSub>
          <m:sSubPr>
            <m:ctrlPr>
              <w:ins w:id="505" w:author="Bo Shen" w:date="2023-01-27T16:40:00Z">
                <w:rPr>
                  <w:rFonts w:ascii="Cambria Math" w:hAnsi="Cambria Math" w:cs="Times New Roman"/>
                  <w:i/>
                </w:rPr>
              </w:ins>
            </m:ctrlPr>
          </m:sSubPr>
          <m:e>
            <m:r>
              <w:ins w:id="506" w:author="Bo Shen" w:date="2023-01-27T16:40:00Z">
                <w:rPr>
                  <w:rFonts w:ascii="Cambria Math" w:hAnsi="Cambria Math" w:cs="Times New Roman"/>
                </w:rPr>
                <m:t>τ</m:t>
              </w:ins>
            </m:r>
          </m:e>
          <m:sub>
            <m:r>
              <w:ins w:id="507" w:author="Bo Shen" w:date="2023-01-27T16:40:00Z">
                <w:rPr>
                  <w:rFonts w:ascii="Cambria Math" w:hAnsi="Cambria Math" w:cs="Times New Roman"/>
                </w:rPr>
                <m:t>R</m:t>
              </w:ins>
            </m:r>
          </m:sub>
        </m:sSub>
        <m:r>
          <w:ins w:id="508" w:author="Bo Shen" w:date="2023-01-27T16:40:00Z">
            <w:rPr>
              <w:rFonts w:ascii="Cambria Math" w:hAnsi="Cambria Math" w:cs="Times New Roman"/>
            </w:rPr>
            <m:t xml:space="preserve"> = .1995</m:t>
          </w:ins>
        </m:r>
      </m:oMath>
      <w:ins w:id="509" w:author="Bo Shen" w:date="2023-01-27T16:40:00Z">
        <w:r>
          <w:rPr>
            <w:rFonts w:ascii="Times New Roman" w:hAnsi="Times New Roman" w:cs="Times New Roman"/>
          </w:rPr>
          <w:t xml:space="preserve">, </w:t>
        </w:r>
      </w:ins>
      <m:oMath>
        <m:sSub>
          <m:sSubPr>
            <m:ctrlPr>
              <w:ins w:id="510" w:author="Bo Shen" w:date="2023-01-27T16:40:00Z">
                <w:rPr>
                  <w:rFonts w:ascii="Cambria Math" w:hAnsi="Cambria Math" w:cs="Times New Roman"/>
                  <w:i/>
                </w:rPr>
              </w:ins>
            </m:ctrlPr>
          </m:sSubPr>
          <m:e>
            <m:r>
              <w:ins w:id="511" w:author="Bo Shen" w:date="2023-01-27T16:40:00Z">
                <w:rPr>
                  <w:rFonts w:ascii="Cambria Math" w:hAnsi="Cambria Math" w:cs="Times New Roman"/>
                </w:rPr>
                <m:t>τ</m:t>
              </w:ins>
            </m:r>
          </m:e>
          <m:sub>
            <m:r>
              <w:ins w:id="512" w:author="Bo Shen" w:date="2023-01-27T16:40:00Z">
                <w:rPr>
                  <w:rFonts w:ascii="Cambria Math" w:hAnsi="Cambria Math" w:cs="Times New Roman"/>
                </w:rPr>
                <m:t>G</m:t>
              </w:ins>
            </m:r>
          </m:sub>
        </m:sSub>
        <m:r>
          <w:ins w:id="513" w:author="Bo Shen" w:date="2023-01-27T16:40:00Z">
            <w:rPr>
              <w:rFonts w:ascii="Cambria Math" w:hAnsi="Cambria Math" w:cs="Times New Roman"/>
            </w:rPr>
            <m:t xml:space="preserve"> = </m:t>
          </w:ins>
        </m:r>
        <m:r>
          <w:ins w:id="514" w:author="Bo Shen" w:date="2023-01-27T16:42:00Z">
            <w:rPr>
              <w:rFonts w:ascii="Cambria Math" w:hAnsi="Cambria Math" w:cs="Times New Roman"/>
            </w:rPr>
            <m:t xml:space="preserve">.1995 </m:t>
          </w:ins>
        </m:r>
      </m:oMath>
      <w:ins w:id="515" w:author="Bo Shen" w:date="2023-01-27T16:44:00Z">
        <w:r>
          <w:rPr>
            <w:rFonts w:ascii="Times New Roman" w:hAnsi="Times New Roman" w:cs="Times New Roman"/>
          </w:rPr>
          <w:t xml:space="preserve">(panel </w:t>
        </w:r>
        <w:r w:rsidRPr="00520D97">
          <w:rPr>
            <w:rFonts w:ascii="Times New Roman" w:hAnsi="Times New Roman" w:cs="Times New Roman"/>
            <w:b/>
            <w:bCs/>
            <w:rPrChange w:id="516"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517" w:author="Bo Shen" w:date="2023-01-27T16:44:00Z">
            <w:rPr>
              <w:rFonts w:ascii="Cambria Math" w:hAnsi="Cambria Math" w:cs="Times New Roman"/>
            </w:rPr>
            <m:t>.2512</m:t>
          </w:ins>
        </m:r>
      </m:oMath>
      <w:ins w:id="518" w:author="Bo Shen" w:date="2023-01-27T16:44:00Z">
        <w:r>
          <w:rPr>
            <w:rFonts w:ascii="Times New Roman" w:hAnsi="Times New Roman" w:cs="Times New Roman"/>
          </w:rPr>
          <w:t xml:space="preserve"> </w:t>
        </w:r>
      </w:ins>
      <w:ins w:id="519" w:author="Bo Shen" w:date="2023-01-27T16:43:00Z">
        <w:r>
          <w:rPr>
            <w:rFonts w:ascii="Times New Roman" w:hAnsi="Times New Roman" w:cs="Times New Roman"/>
          </w:rPr>
          <w:t xml:space="preserve">(panel </w:t>
        </w:r>
        <w:r w:rsidRPr="00520D97">
          <w:rPr>
            <w:rFonts w:ascii="Times New Roman" w:hAnsi="Times New Roman" w:cs="Times New Roman"/>
            <w:b/>
            <w:bCs/>
            <w:rPrChange w:id="520" w:author="Bo Shen" w:date="2023-01-27T16:44:00Z">
              <w:rPr>
                <w:rFonts w:ascii="Times New Roman" w:hAnsi="Times New Roman" w:cs="Times New Roman"/>
              </w:rPr>
            </w:rPrChange>
          </w:rPr>
          <w:t>D</w:t>
        </w:r>
        <w:r>
          <w:rPr>
            <w:rFonts w:ascii="Times New Roman" w:hAnsi="Times New Roman" w:cs="Times New Roman"/>
          </w:rPr>
          <w:t>)</w:t>
        </w:r>
      </w:ins>
      <w:ins w:id="521" w:author="Bo Shen" w:date="2023-01-27T16:45:00Z">
        <w:r>
          <w:rPr>
            <w:rFonts w:ascii="Times New Roman" w:hAnsi="Times New Roman" w:cs="Times New Roman"/>
          </w:rPr>
          <w:t xml:space="preserve"> (two adjacent points given the grid resolution)</w:t>
        </w:r>
      </w:ins>
      <w:ins w:id="522" w:author="Bo Shen" w:date="2023-01-27T16:43:00Z">
        <w:r>
          <w:rPr>
            <w:rFonts w:ascii="Times New Roman" w:hAnsi="Times New Roman" w:cs="Times New Roman"/>
          </w:rPr>
          <w:t>,</w:t>
        </w:r>
      </w:ins>
      <w:ins w:id="523" w:author="Bo Shen" w:date="2023-01-27T16:40:00Z">
        <w:r>
          <w:rPr>
            <w:rFonts w:ascii="Times New Roman" w:hAnsi="Times New Roman" w:cs="Times New Roman"/>
          </w:rPr>
          <w:t xml:space="preserve"> </w:t>
        </w:r>
      </w:ins>
      <m:oMath>
        <m:sSub>
          <m:sSubPr>
            <m:ctrlPr>
              <w:ins w:id="524" w:author="Bo Shen" w:date="2023-01-27T16:40:00Z">
                <w:rPr>
                  <w:rFonts w:ascii="Cambria Math" w:hAnsi="Cambria Math" w:cs="Times New Roman"/>
                  <w:i/>
                </w:rPr>
              </w:ins>
            </m:ctrlPr>
          </m:sSubPr>
          <m:e>
            <m:r>
              <w:ins w:id="525" w:author="Bo Shen" w:date="2023-01-27T16:40:00Z">
                <w:rPr>
                  <w:rFonts w:ascii="Cambria Math" w:hAnsi="Cambria Math" w:cs="Times New Roman"/>
                </w:rPr>
                <m:t>τ</m:t>
              </w:ins>
            </m:r>
          </m:e>
          <m:sub>
            <m:r>
              <w:ins w:id="526" w:author="Bo Shen" w:date="2023-01-27T16:40:00Z">
                <w:rPr>
                  <w:rFonts w:ascii="Cambria Math" w:hAnsi="Cambria Math" w:cs="Times New Roman"/>
                </w:rPr>
                <m:t>D</m:t>
              </w:ins>
            </m:r>
          </m:sub>
        </m:sSub>
        <m:r>
          <w:ins w:id="527" w:author="Bo Shen" w:date="2023-01-27T16:40:00Z">
            <w:rPr>
              <w:rFonts w:ascii="Cambria Math" w:hAnsi="Cambria Math" w:cs="Times New Roman"/>
            </w:rPr>
            <m:t xml:space="preserve"> = .3162</m:t>
          </w:ins>
        </m:r>
      </m:oMath>
      <w:ins w:id="528" w:author="Bo Shen" w:date="2023-01-27T16:44:00Z">
        <w:r>
          <w:rPr>
            <w:rFonts w:ascii="Times New Roman" w:hAnsi="Times New Roman" w:cs="Times New Roman"/>
          </w:rPr>
          <w:t>.</w:t>
        </w:r>
      </w:ins>
      <w:ins w:id="529" w:author="Bo Shen" w:date="2023-01-27T17:09:00Z">
        <w:r>
          <w:rPr>
            <w:rFonts w:ascii="Times New Roman" w:hAnsi="Times New Roman" w:cs="Times New Roman"/>
          </w:rPr>
          <w:t>)</w:t>
        </w:r>
      </w:ins>
    </w:p>
    <w:p w:rsidR="0098534E" w:rsidRDefault="0098534E"/>
    <w:p w:rsidR="0098534E" w:rsidRDefault="0098534E">
      <w:r>
        <w:br w:type="page"/>
      </w:r>
    </w:p>
    <w:p w:rsidR="0098534E" w:rsidRDefault="0098534E" w:rsidP="00737325">
      <w:pPr>
        <w:spacing w:line="480" w:lineRule="auto"/>
        <w:jc w:val="center"/>
        <w:rPr>
          <w:rFonts w:ascii="Times New Roman" w:hAnsi="Times New Roman" w:cs="Times New Roman"/>
          <w:b/>
        </w:rPr>
      </w:pPr>
      <w:ins w:id="530" w:author="Bo Shen" w:date="2023-01-27T16:18:00Z">
        <w:r>
          <w:rPr>
            <w:rFonts w:ascii="Times New Roman" w:hAnsi="Times New Roman" w:cs="Times New Roman"/>
            <w:b/>
            <w:noProof/>
          </w:rPr>
          <w:lastRenderedPageBreak/>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stretch>
                        <a:fillRect/>
                      </a:stretch>
                    </pic:blipFill>
                    <pic:spPr>
                      <a:xfrm>
                        <a:off x="0" y="0"/>
                        <a:ext cx="6859905" cy="4442460"/>
                      </a:xfrm>
                      <a:prstGeom prst="rect">
                        <a:avLst/>
                      </a:prstGeom>
                    </pic:spPr>
                  </pic:pic>
                </a:graphicData>
              </a:graphic>
            </wp:inline>
          </w:drawing>
        </w:r>
      </w:ins>
    </w:p>
    <w:p w:rsidR="0098534E" w:rsidRDefault="0098534E">
      <w:r>
        <w:rPr>
          <w:rFonts w:ascii="Times New Roman" w:hAnsi="Times New Roman" w:cs="Times New Roman"/>
          <w:b/>
        </w:rPr>
        <w:t xml:space="preserve">Figure 6-figure supplement </w:t>
      </w:r>
      <w:ins w:id="531" w:author="Bo Shen" w:date="2023-01-27T09:49:00Z">
        <w:r>
          <w:rPr>
            <w:rFonts w:ascii="Times New Roman" w:hAnsi="Times New Roman" w:cs="Times New Roman"/>
            <w:b/>
          </w:rPr>
          <w:t>2</w:t>
        </w:r>
      </w:ins>
      <w:del w:id="532"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533"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534" w:author="Bo Shen" w:date="2023-01-26T16:42:00Z">
        <w:r>
          <w:rPr>
            <w:rFonts w:ascii="Times New Roman" w:hAnsi="Times New Roman" w:cs="Times New Roman"/>
          </w:rPr>
          <w:t xml:space="preserve">of LDDM </w:t>
        </w:r>
      </w:ins>
      <w:ins w:id="535" w:author="Bo Shen" w:date="2023-01-27T09:49:00Z">
        <w:r>
          <w:rPr>
            <w:rFonts w:ascii="Times New Roman" w:hAnsi="Times New Roman" w:cs="Times New Roman"/>
          </w:rPr>
          <w:t>on the best-fitt</w:t>
        </w:r>
      </w:ins>
      <w:ins w:id="536" w:author="Bo Shen" w:date="2023-01-27T09:50:00Z">
        <w:r>
          <w:rPr>
            <w:rFonts w:ascii="Times New Roman" w:hAnsi="Times New Roman" w:cs="Times New Roman"/>
          </w:rPr>
          <w:t>ed</w:t>
        </w:r>
      </w:ins>
      <w:ins w:id="537" w:author="Bo Shen" w:date="2023-01-27T09:49:00Z">
        <w:r>
          <w:rPr>
            <w:rFonts w:ascii="Times New Roman" w:hAnsi="Times New Roman" w:cs="Times New Roman"/>
          </w:rPr>
          <w:t xml:space="preserve"> parameters </w:t>
        </w:r>
      </w:ins>
      <w:ins w:id="538" w:author="Bo Shen" w:date="2023-01-27T09:50:00Z">
        <w:r>
          <w:rPr>
            <w:rFonts w:ascii="Times New Roman" w:hAnsi="Times New Roman" w:cs="Times New Roman"/>
          </w:rPr>
          <w:t>to</w:t>
        </w:r>
      </w:ins>
      <w:ins w:id="539" w:author="Bo Shen" w:date="2023-01-26T16:42:00Z">
        <w:r>
          <w:rPr>
            <w:rFonts w:ascii="Times New Roman" w:hAnsi="Times New Roman" w:cs="Times New Roman"/>
          </w:rPr>
          <w:t xml:space="preserve"> </w:t>
        </w:r>
      </w:ins>
      <w:ins w:id="540" w:author="Bo Shen" w:date="2023-01-26T16:41:00Z">
        <w:r>
          <w:rPr>
            <w:rFonts w:ascii="Times New Roman" w:hAnsi="Times New Roman" w:cs="Times New Roman"/>
          </w:rPr>
          <w:t>Roitman &amp; Shadlen’s (2002) data</w:t>
        </w:r>
      </w:ins>
      <w:ins w:id="541" w:author="Bo Shen" w:date="2023-01-26T16:44:00Z">
        <w:r>
          <w:rPr>
            <w:rFonts w:ascii="Times New Roman" w:hAnsi="Times New Roman" w:cs="Times New Roman"/>
          </w:rPr>
          <w:t>.</w:t>
        </w:r>
      </w:ins>
      <w:ins w:id="542" w:author="Bo Shen" w:date="2023-01-27T17:15:00Z">
        <w:r>
          <w:rPr>
            <w:rFonts w:ascii="Times New Roman" w:hAnsi="Times New Roman" w:cs="Times New Roman"/>
          </w:rPr>
          <w:t xml:space="preserve"> We </w:t>
        </w:r>
      </w:ins>
      <w:ins w:id="543" w:author="Bo Shen" w:date="2023-01-27T17:16:00Z">
        <w:r>
          <w:rPr>
            <w:rFonts w:ascii="Times New Roman" w:hAnsi="Times New Roman" w:cs="Times New Roman"/>
          </w:rPr>
          <w:t>visualized</w:t>
        </w:r>
      </w:ins>
      <w:ins w:id="544" w:author="Bo Shen" w:date="2023-01-27T09:52:00Z">
        <w:r>
          <w:rPr>
            <w:rFonts w:ascii="Times New Roman" w:hAnsi="Times New Roman" w:cs="Times New Roman"/>
          </w:rPr>
          <w:t xml:space="preserve"> </w:t>
        </w:r>
      </w:ins>
      <w:ins w:id="545" w:author="Bo Shen" w:date="2023-01-27T17:16:00Z">
        <w:r>
          <w:rPr>
            <w:rFonts w:ascii="Times New Roman" w:hAnsi="Times New Roman" w:cs="Times New Roman"/>
          </w:rPr>
          <w:t>t</w:t>
        </w:r>
      </w:ins>
      <w:ins w:id="546" w:author="Bo Shen" w:date="2023-01-27T17:15:00Z">
        <w:r>
          <w:rPr>
            <w:rFonts w:ascii="Times New Roman" w:hAnsi="Times New Roman" w:cs="Times New Roman"/>
          </w:rPr>
          <w:t xml:space="preserve">he log-likelihood of the model </w:t>
        </w:r>
      </w:ins>
      <w:ins w:id="547" w:author="Bo Shen" w:date="2023-01-27T17:16:00Z">
        <w:r>
          <w:rPr>
            <w:rFonts w:ascii="Times New Roman" w:hAnsi="Times New Roman" w:cs="Times New Roman"/>
          </w:rPr>
          <w:t xml:space="preserve">re-fitting </w:t>
        </w:r>
      </w:ins>
      <w:ins w:id="548" w:author="Bo Shen" w:date="2023-01-27T17:15:00Z">
        <w:r>
          <w:rPr>
            <w:rFonts w:ascii="Times New Roman" w:hAnsi="Times New Roman" w:cs="Times New Roman"/>
          </w:rPr>
          <w:t xml:space="preserve">to </w:t>
        </w:r>
      </w:ins>
      <w:ins w:id="549" w:author="Bo Shen" w:date="2023-01-27T09:52:00Z">
        <w:r>
          <w:rPr>
            <w:rFonts w:ascii="Times New Roman" w:hAnsi="Times New Roman" w:cs="Times New Roman"/>
          </w:rPr>
          <w:t xml:space="preserve">the simulated </w:t>
        </w:r>
      </w:ins>
      <w:ins w:id="550" w:author="Bo Shen" w:date="2023-01-27T09:53:00Z">
        <w:r>
          <w:rPr>
            <w:rFonts w:ascii="Times New Roman" w:hAnsi="Times New Roman" w:cs="Times New Roman"/>
          </w:rPr>
          <w:t>data</w:t>
        </w:r>
      </w:ins>
      <w:ins w:id="551" w:author="Bo Shen" w:date="2023-01-27T09:55:00Z">
        <w:r>
          <w:rPr>
            <w:rFonts w:ascii="Times New Roman" w:hAnsi="Times New Roman" w:cs="Times New Roman"/>
          </w:rPr>
          <w:t xml:space="preserve"> based on the set of best-fitted </w:t>
        </w:r>
      </w:ins>
      <w:ins w:id="552" w:author="Bo Shen" w:date="2023-01-27T17:13:00Z">
        <w:r>
          <w:rPr>
            <w:rFonts w:ascii="Times New Roman" w:hAnsi="Times New Roman" w:cs="Times New Roman"/>
          </w:rPr>
          <w:t>parameters shown</w:t>
        </w:r>
      </w:ins>
      <w:ins w:id="553" w:author="Bo Shen" w:date="2023-01-27T09:55:00Z">
        <w:r>
          <w:rPr>
            <w:rFonts w:ascii="Times New Roman" w:hAnsi="Times New Roman" w:cs="Times New Roman"/>
          </w:rPr>
          <w:t xml:space="preserve"> in </w:t>
        </w:r>
      </w:ins>
      <w:ins w:id="554" w:author="Bo Shen" w:date="2023-01-27T17:13:00Z">
        <w:r w:rsidRPr="00F6264E">
          <w:rPr>
            <w:rFonts w:ascii="Times New Roman" w:hAnsi="Times New Roman" w:cs="Times New Roman"/>
            <w:b/>
            <w:bCs/>
            <w:rPrChange w:id="555" w:author="Bo Shen" w:date="2023-01-27T17:13:00Z">
              <w:rPr>
                <w:rFonts w:ascii="Times New Roman" w:hAnsi="Times New Roman" w:cs="Times New Roman"/>
              </w:rPr>
            </w:rPrChange>
          </w:rPr>
          <w:t>Fig. 6</w:t>
        </w:r>
        <w:r>
          <w:rPr>
            <w:rFonts w:ascii="Times New Roman" w:hAnsi="Times New Roman" w:cs="Times New Roman"/>
          </w:rPr>
          <w:t xml:space="preserve">. </w:t>
        </w:r>
      </w:ins>
      <w:ins w:id="556" w:author="Bo Shen" w:date="2023-01-27T17:16:00Z">
        <w:r>
          <w:rPr>
            <w:rFonts w:ascii="Times New Roman" w:hAnsi="Times New Roman" w:cs="Times New Roman"/>
          </w:rPr>
          <w:t xml:space="preserve">Each panel has </w:t>
        </w:r>
      </w:ins>
      <w:ins w:id="557" w:author="Bo Shen" w:date="2023-01-27T17:17:00Z">
        <w:r>
          <w:rPr>
            <w:rFonts w:ascii="Times New Roman" w:hAnsi="Times New Roman" w:cs="Times New Roman"/>
          </w:rPr>
          <w:t>similar meaning to the corresponding panel in</w:t>
        </w:r>
      </w:ins>
      <w:ins w:id="558" w:author="Bo Shen" w:date="2023-01-27T17:14:00Z">
        <w:r>
          <w:rPr>
            <w:rFonts w:ascii="Times New Roman" w:hAnsi="Times New Roman" w:cs="Times New Roman"/>
          </w:rPr>
          <w:t xml:space="preserve"> </w:t>
        </w:r>
        <w:r>
          <w:rPr>
            <w:rFonts w:ascii="Times New Roman" w:hAnsi="Times New Roman" w:cs="Times New Roman"/>
            <w:b/>
          </w:rPr>
          <w:t>Figure 6-figure supplement 1</w:t>
        </w:r>
        <w:r>
          <w:rPr>
            <w:rFonts w:ascii="Times New Roman" w:hAnsi="Times New Roman" w:cs="Times New Roman"/>
          </w:rPr>
          <w:t xml:space="preserve"> </w:t>
        </w:r>
      </w:ins>
      <w:ins w:id="559" w:author="Bo Shen" w:date="2023-01-27T17:17:00Z">
        <w:r>
          <w:rPr>
            <w:rFonts w:ascii="Times New Roman" w:hAnsi="Times New Roman" w:cs="Times New Roman"/>
          </w:rPr>
          <w:t>but now the log-likelihood values are the goodness of fit to simulated data</w:t>
        </w:r>
      </w:ins>
      <w:ins w:id="560" w:author="Bo Shen" w:date="2023-01-27T17:14:00Z">
        <w:r>
          <w:rPr>
            <w:rFonts w:ascii="Times New Roman" w:hAnsi="Times New Roman" w:cs="Times New Roman"/>
          </w:rPr>
          <w:t>. T</w:t>
        </w:r>
      </w:ins>
      <w:ins w:id="561" w:author="Bo Shen" w:date="2023-01-27T17:10:00Z">
        <w:r>
          <w:rPr>
            <w:rFonts w:ascii="Times New Roman" w:hAnsi="Times New Roman" w:cs="Times New Roman"/>
          </w:rPr>
          <w:t>he parameter values on the peaks are exactly the same as in</w:t>
        </w:r>
      </w:ins>
      <w:ins w:id="562"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563"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564" w:author="Bo Shen" w:date="2023-01-27T17:12:00Z">
        <w:r>
          <w:rPr>
            <w:rFonts w:ascii="Times New Roman" w:hAnsi="Times New Roman" w:cs="Times New Roman"/>
            <w:bCs/>
          </w:rPr>
          <w:t xml:space="preserve"> and </w:t>
        </w:r>
      </w:ins>
      <w:ins w:id="565" w:author="Bo Shen" w:date="2023-01-27T17:48:00Z">
        <w:r>
          <w:rPr>
            <w:rFonts w:ascii="Times New Roman" w:hAnsi="Times New Roman" w:cs="Times New Roman"/>
            <w:bCs/>
          </w:rPr>
          <w:t>identifiable</w:t>
        </w:r>
      </w:ins>
      <w:ins w:id="566" w:author="Bo Shen" w:date="2023-01-27T17:12:00Z">
        <w:r>
          <w:rPr>
            <w:rFonts w:ascii="Times New Roman" w:hAnsi="Times New Roman" w:cs="Times New Roman"/>
            <w:bCs/>
          </w:rPr>
          <w:t xml:space="preserve"> </w:t>
        </w:r>
      </w:ins>
      <w:ins w:id="567" w:author="Bo Shen" w:date="2023-01-27T17:11:00Z">
        <w:r>
          <w:rPr>
            <w:rFonts w:ascii="Times New Roman" w:hAnsi="Times New Roman" w:cs="Times New Roman"/>
          </w:rPr>
          <w:t>(</w:t>
        </w:r>
      </w:ins>
      <m:oMath>
        <m:r>
          <w:ins w:id="568" w:author="Bo Shen" w:date="2023-01-27T16:44:00Z">
            <w:rPr>
              <w:rFonts w:ascii="Cambria Math" w:hAnsi="Cambria Math" w:cs="Times New Roman"/>
            </w:rPr>
            <m:t>α=0</m:t>
          </w:ins>
        </m:r>
      </m:oMath>
      <w:ins w:id="569" w:author="Bo Shen" w:date="2023-01-27T16:44:00Z">
        <w:r>
          <w:rPr>
            <w:rFonts w:ascii="Times New Roman" w:hAnsi="Times New Roman" w:cs="Times New Roman"/>
          </w:rPr>
          <w:t xml:space="preserve">, </w:t>
        </w:r>
      </w:ins>
      <m:oMath>
        <m:r>
          <w:ins w:id="570" w:author="Bo Shen" w:date="2023-01-27T16:44:00Z">
            <w:rPr>
              <w:rFonts w:ascii="Cambria Math" w:hAnsi="Cambria Math" w:cs="Times New Roman"/>
            </w:rPr>
            <m:t>β=1.4</m:t>
          </w:ins>
        </m:r>
      </m:oMath>
      <w:ins w:id="571" w:author="Bo Shen" w:date="2023-01-27T16:44:00Z">
        <w:r>
          <w:rPr>
            <w:rFonts w:ascii="Times New Roman" w:hAnsi="Times New Roman" w:cs="Times New Roman"/>
          </w:rPr>
          <w:t xml:space="preserve">, </w:t>
        </w:r>
      </w:ins>
      <m:oMath>
        <m:r>
          <w:ins w:id="572" w:author="Bo Shen" w:date="2023-01-27T16:44:00Z">
            <w:rPr>
              <w:rFonts w:ascii="Cambria Math" w:hAnsi="Cambria Math" w:cs="Times New Roman"/>
            </w:rPr>
            <m:t>σ = 26</m:t>
          </w:ins>
        </m:r>
      </m:oMath>
      <w:ins w:id="573" w:author="Bo Shen" w:date="2023-01-27T16:44:00Z">
        <w:r>
          <w:rPr>
            <w:rFonts w:ascii="Times New Roman" w:hAnsi="Times New Roman" w:cs="Times New Roman"/>
          </w:rPr>
          <w:t xml:space="preserve">, </w:t>
        </w:r>
      </w:ins>
      <m:oMath>
        <m:r>
          <w:ins w:id="574" w:author="Bo Shen" w:date="2023-01-27T16:44:00Z">
            <w:rPr>
              <w:rFonts w:ascii="Cambria Math" w:hAnsi="Cambria Math" w:cs="Times New Roman"/>
            </w:rPr>
            <m:t>S = 3210</m:t>
          </w:ins>
        </m:r>
      </m:oMath>
      <w:ins w:id="575" w:author="Bo Shen" w:date="2023-01-27T16:44:00Z">
        <w:r>
          <w:rPr>
            <w:rFonts w:ascii="Times New Roman" w:hAnsi="Times New Roman" w:cs="Times New Roman"/>
          </w:rPr>
          <w:t xml:space="preserve">, </w:t>
        </w:r>
      </w:ins>
      <m:oMath>
        <m:sSub>
          <m:sSubPr>
            <m:ctrlPr>
              <w:ins w:id="576" w:author="Bo Shen" w:date="2023-01-27T16:44:00Z">
                <w:rPr>
                  <w:rFonts w:ascii="Cambria Math" w:hAnsi="Cambria Math" w:cs="Times New Roman"/>
                  <w:i/>
                </w:rPr>
              </w:ins>
            </m:ctrlPr>
          </m:sSubPr>
          <m:e>
            <m:r>
              <w:ins w:id="577" w:author="Bo Shen" w:date="2023-01-27T16:44:00Z">
                <w:rPr>
                  <w:rFonts w:ascii="Cambria Math" w:hAnsi="Cambria Math" w:cs="Times New Roman"/>
                </w:rPr>
                <m:t>τ</m:t>
              </w:ins>
            </m:r>
          </m:e>
          <m:sub>
            <m:r>
              <w:ins w:id="578" w:author="Bo Shen" w:date="2023-01-27T16:44:00Z">
                <w:rPr>
                  <w:rFonts w:ascii="Cambria Math" w:hAnsi="Cambria Math" w:cs="Times New Roman"/>
                </w:rPr>
                <m:t>R</m:t>
              </w:ins>
            </m:r>
          </m:sub>
        </m:sSub>
        <m:r>
          <w:ins w:id="579" w:author="Bo Shen" w:date="2023-01-27T16:44:00Z">
            <w:rPr>
              <w:rFonts w:ascii="Cambria Math" w:hAnsi="Cambria Math" w:cs="Times New Roman"/>
            </w:rPr>
            <m:t xml:space="preserve"> = .1995</m:t>
          </w:ins>
        </m:r>
      </m:oMath>
      <w:ins w:id="580" w:author="Bo Shen" w:date="2023-01-27T16:44:00Z">
        <w:r>
          <w:rPr>
            <w:rFonts w:ascii="Times New Roman" w:hAnsi="Times New Roman" w:cs="Times New Roman"/>
          </w:rPr>
          <w:t xml:space="preserve">, </w:t>
        </w:r>
      </w:ins>
      <m:oMath>
        <m:sSub>
          <m:sSubPr>
            <m:ctrlPr>
              <w:ins w:id="581" w:author="Bo Shen" w:date="2023-01-27T16:44:00Z">
                <w:rPr>
                  <w:rFonts w:ascii="Cambria Math" w:hAnsi="Cambria Math" w:cs="Times New Roman"/>
                  <w:i/>
                </w:rPr>
              </w:ins>
            </m:ctrlPr>
          </m:sSubPr>
          <m:e>
            <m:r>
              <w:ins w:id="582" w:author="Bo Shen" w:date="2023-01-27T16:44:00Z">
                <w:rPr>
                  <w:rFonts w:ascii="Cambria Math" w:hAnsi="Cambria Math" w:cs="Times New Roman"/>
                </w:rPr>
                <m:t>τ</m:t>
              </w:ins>
            </m:r>
          </m:e>
          <m:sub>
            <m:r>
              <w:ins w:id="583" w:author="Bo Shen" w:date="2023-01-27T16:44:00Z">
                <w:rPr>
                  <w:rFonts w:ascii="Cambria Math" w:hAnsi="Cambria Math" w:cs="Times New Roman"/>
                </w:rPr>
                <m:t>G</m:t>
              </w:ins>
            </m:r>
          </m:sub>
        </m:sSub>
        <m:r>
          <w:ins w:id="584" w:author="Bo Shen" w:date="2023-01-27T16:44:00Z">
            <w:rPr>
              <w:rFonts w:ascii="Cambria Math" w:hAnsi="Cambria Math" w:cs="Times New Roman"/>
            </w:rPr>
            <m:t xml:space="preserve"> = .1995 </m:t>
          </w:ins>
        </m:r>
      </m:oMath>
      <w:ins w:id="585"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586" w:author="Bo Shen" w:date="2023-01-27T16:44:00Z">
            <w:rPr>
              <w:rFonts w:ascii="Cambria Math" w:hAnsi="Cambria Math" w:cs="Times New Roman"/>
            </w:rPr>
            <m:t>.2512</m:t>
          </w:ins>
        </m:r>
      </m:oMath>
      <w:ins w:id="587"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588"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589" w:author="Bo Shen" w:date="2023-01-27T16:44:00Z">
        <w:r>
          <w:rPr>
            <w:rFonts w:ascii="Times New Roman" w:hAnsi="Times New Roman" w:cs="Times New Roman"/>
          </w:rPr>
          <w:t xml:space="preserve">, </w:t>
        </w:r>
      </w:ins>
      <m:oMath>
        <m:sSub>
          <m:sSubPr>
            <m:ctrlPr>
              <w:ins w:id="590" w:author="Bo Shen" w:date="2023-01-27T16:44:00Z">
                <w:rPr>
                  <w:rFonts w:ascii="Cambria Math" w:hAnsi="Cambria Math" w:cs="Times New Roman"/>
                  <w:i/>
                </w:rPr>
              </w:ins>
            </m:ctrlPr>
          </m:sSubPr>
          <m:e>
            <m:r>
              <w:ins w:id="591" w:author="Bo Shen" w:date="2023-01-27T16:44:00Z">
                <w:rPr>
                  <w:rFonts w:ascii="Cambria Math" w:hAnsi="Cambria Math" w:cs="Times New Roman"/>
                </w:rPr>
                <m:t>τ</m:t>
              </w:ins>
            </m:r>
          </m:e>
          <m:sub>
            <m:r>
              <w:ins w:id="592" w:author="Bo Shen" w:date="2023-01-27T16:44:00Z">
                <w:rPr>
                  <w:rFonts w:ascii="Cambria Math" w:hAnsi="Cambria Math" w:cs="Times New Roman"/>
                </w:rPr>
                <m:t>D</m:t>
              </w:ins>
            </m:r>
          </m:sub>
        </m:sSub>
        <m:r>
          <w:ins w:id="593" w:author="Bo Shen" w:date="2023-01-27T16:44:00Z">
            <w:rPr>
              <w:rFonts w:ascii="Cambria Math" w:hAnsi="Cambria Math" w:cs="Times New Roman"/>
            </w:rPr>
            <m:t xml:space="preserve"> = .3162</m:t>
          </w:ins>
        </m:r>
      </m:oMath>
      <w:ins w:id="594" w:author="Bo Shen" w:date="2023-01-27T16:44:00Z">
        <w:r>
          <w:rPr>
            <w:rFonts w:ascii="Times New Roman" w:hAnsi="Times New Roman" w:cs="Times New Roman"/>
          </w:rPr>
          <w:t>.</w:t>
        </w:r>
      </w:ins>
      <w:ins w:id="595" w:author="Bo Shen" w:date="2023-01-27T17:11:00Z">
        <w:r>
          <w:rPr>
            <w:rFonts w:ascii="Times New Roman" w:hAnsi="Times New Roman" w:cs="Times New Roman"/>
          </w:rPr>
          <w:t>)</w:t>
        </w:r>
      </w:ins>
    </w:p>
    <w:p w:rsidR="0098534E" w:rsidRDefault="0098534E">
      <w:r>
        <w:br w:type="page"/>
      </w:r>
    </w:p>
    <w:p w:rsidR="0098534E" w:rsidRDefault="0098534E" w:rsidP="001C58BB">
      <w:pPr>
        <w:spacing w:line="480" w:lineRule="auto"/>
        <w:jc w:val="center"/>
        <w:rPr>
          <w:rFonts w:ascii="Times New Roman" w:hAnsi="Times New Roman" w:cs="Times New Roman"/>
          <w:b/>
        </w:rPr>
      </w:pPr>
      <w:ins w:id="596" w:author="Bo Shen" w:date="2023-01-27T09:36:00Z">
        <w:r>
          <w:rPr>
            <w:rFonts w:ascii="Times New Roman" w:hAnsi="Times New Roman" w:cs="Times New Roman"/>
            <w:b/>
            <w:noProof/>
          </w:rPr>
          <w:lastRenderedPageBreak/>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a:stretch>
                        <a:fillRect/>
                      </a:stretch>
                    </pic:blipFill>
                    <pic:spPr>
                      <a:xfrm>
                        <a:off x="0" y="0"/>
                        <a:ext cx="3670300" cy="2755900"/>
                      </a:xfrm>
                      <a:prstGeom prst="rect">
                        <a:avLst/>
                      </a:prstGeom>
                    </pic:spPr>
                  </pic:pic>
                </a:graphicData>
              </a:graphic>
            </wp:inline>
          </w:drawing>
        </w:r>
      </w:ins>
    </w:p>
    <w:p w:rsidR="0098534E" w:rsidRDefault="0098534E">
      <w:r>
        <w:rPr>
          <w:rFonts w:ascii="Times New Roman" w:hAnsi="Times New Roman" w:cs="Times New Roman"/>
          <w:b/>
        </w:rPr>
        <w:t>Figure 6-figure supplement 3.</w:t>
      </w:r>
      <w:ins w:id="597" w:author="Bo Shen" w:date="2023-01-26T17:12:00Z">
        <w:r>
          <w:rPr>
            <w:rFonts w:ascii="Times New Roman" w:hAnsi="Times New Roman" w:cs="Times New Roman"/>
          </w:rPr>
          <w:t xml:space="preserve"> </w:t>
        </w:r>
      </w:ins>
      <w:ins w:id="598" w:author="Bo Shen" w:date="2023-01-27T09:40:00Z">
        <w:r>
          <w:rPr>
            <w:rFonts w:ascii="Times New Roman" w:hAnsi="Times New Roman" w:cs="Times New Roman"/>
          </w:rPr>
          <w:t>Collinearity</w:t>
        </w:r>
      </w:ins>
      <w:ins w:id="599" w:author="Bo Shen" w:date="2023-01-27T09:35:00Z">
        <w:r>
          <w:rPr>
            <w:rFonts w:ascii="Times New Roman" w:hAnsi="Times New Roman" w:cs="Times New Roman"/>
          </w:rPr>
          <w:t xml:space="preserve"> between</w:t>
        </w:r>
      </w:ins>
      <w:ins w:id="600" w:author="Bo Shen" w:date="2023-01-27T09:36:00Z">
        <w:r>
          <w:rPr>
            <w:rFonts w:ascii="Times New Roman" w:hAnsi="Times New Roman" w:cs="Times New Roman"/>
          </w:rPr>
          <w:t xml:space="preserve"> self-</w:t>
        </w:r>
      </w:ins>
      <w:ins w:id="601" w:author="Bo Shen" w:date="2023-01-27T17:25:00Z">
        <w:r>
          <w:rPr>
            <w:rFonts w:ascii="Times New Roman" w:hAnsi="Times New Roman" w:cs="Times New Roman"/>
          </w:rPr>
          <w:t>excitation</w:t>
        </w:r>
      </w:ins>
      <w:ins w:id="602" w:author="Bo Shen" w:date="2023-01-27T09:35:00Z">
        <w:r>
          <w:rPr>
            <w:rFonts w:ascii="Times New Roman" w:hAnsi="Times New Roman" w:cs="Times New Roman"/>
          </w:rPr>
          <w:t xml:space="preserve"> </w:t>
        </w:r>
      </w:ins>
      <m:oMath>
        <m:r>
          <w:ins w:id="603" w:author="Bo Shen" w:date="2023-01-27T09:35:00Z">
            <w:rPr>
              <w:rFonts w:ascii="Cambria Math" w:hAnsi="Cambria Math" w:cs="Times New Roman"/>
            </w:rPr>
            <m:t>α</m:t>
          </w:ins>
        </m:r>
      </m:oMath>
      <w:ins w:id="604" w:author="Bo Shen" w:date="2023-01-27T09:35:00Z">
        <w:r>
          <w:rPr>
            <w:rFonts w:ascii="Times New Roman" w:hAnsi="Times New Roman" w:cs="Times New Roman"/>
          </w:rPr>
          <w:t xml:space="preserve"> and</w:t>
        </w:r>
      </w:ins>
      <w:ins w:id="605" w:author="Bo Shen" w:date="2023-01-27T09:36:00Z">
        <w:r>
          <w:rPr>
            <w:rFonts w:ascii="Times New Roman" w:hAnsi="Times New Roman" w:cs="Times New Roman"/>
          </w:rPr>
          <w:t xml:space="preserve"> baseline gain control</w:t>
        </w:r>
      </w:ins>
      <w:ins w:id="606" w:author="Bo Shen" w:date="2023-01-27T09:35:00Z">
        <w:r>
          <w:rPr>
            <w:rFonts w:ascii="Times New Roman" w:hAnsi="Times New Roman" w:cs="Times New Roman"/>
          </w:rPr>
          <w:t xml:space="preserve"> </w:t>
        </w:r>
      </w:ins>
      <m:oMath>
        <m:sSub>
          <m:sSubPr>
            <m:ctrlPr>
              <w:ins w:id="607" w:author="Bo Shen" w:date="2023-01-27T09:36:00Z">
                <w:rPr>
                  <w:rFonts w:ascii="Cambria Math" w:hAnsi="Cambria Math" w:cs="Times New Roman"/>
                  <w:i/>
                </w:rPr>
              </w:ins>
            </m:ctrlPr>
          </m:sSubPr>
          <m:e>
            <m:r>
              <w:ins w:id="608" w:author="Bo Shen" w:date="2023-01-27T09:36:00Z">
                <w:rPr>
                  <w:rFonts w:ascii="Cambria Math" w:hAnsi="Cambria Math" w:cs="Times New Roman"/>
                </w:rPr>
                <m:t>G</m:t>
              </w:ins>
            </m:r>
          </m:e>
          <m:sub>
            <m:r>
              <w:ins w:id="609" w:author="Bo Shen" w:date="2023-01-27T09:36:00Z">
                <w:rPr>
                  <w:rFonts w:ascii="Cambria Math" w:hAnsi="Cambria Math" w:cs="Times New Roman"/>
                </w:rPr>
                <m:t>0</m:t>
              </w:ins>
            </m:r>
          </m:sub>
        </m:sSub>
      </m:oMath>
      <w:ins w:id="610" w:author="Bo Shen" w:date="2023-01-27T09:36:00Z">
        <w:r>
          <w:rPr>
            <w:rFonts w:ascii="Times New Roman" w:hAnsi="Times New Roman" w:cs="Times New Roman"/>
          </w:rPr>
          <w:t xml:space="preserve">. </w:t>
        </w:r>
      </w:ins>
      <w:ins w:id="611" w:author="Bo Shen" w:date="2023-01-27T09:43:00Z">
        <w:r>
          <w:rPr>
            <w:rFonts w:ascii="Times New Roman" w:hAnsi="Times New Roman" w:cs="Times New Roman" w:hint="eastAsia"/>
          </w:rPr>
          <w:t>T</w:t>
        </w:r>
      </w:ins>
      <w:ins w:id="612" w:author="Bo Shen" w:date="2023-01-27T09:37:00Z">
        <w:r>
          <w:rPr>
            <w:rFonts w:ascii="Times New Roman" w:hAnsi="Times New Roman" w:cs="Times New Roman"/>
          </w:rPr>
          <w:t xml:space="preserve">he log-likelihood </w:t>
        </w:r>
      </w:ins>
      <w:ins w:id="613" w:author="Bo Shen" w:date="2023-01-27T09:43:00Z">
        <w:r>
          <w:rPr>
            <w:rFonts w:ascii="Times New Roman" w:hAnsi="Times New Roman" w:cs="Times New Roman"/>
          </w:rPr>
          <w:t xml:space="preserve">space </w:t>
        </w:r>
      </w:ins>
      <w:ins w:id="614" w:author="Bo Shen" w:date="2023-01-27T09:44:00Z">
        <w:r>
          <w:rPr>
            <w:rFonts w:ascii="Times New Roman" w:hAnsi="Times New Roman" w:cs="Times New Roman"/>
          </w:rPr>
          <w:t xml:space="preserve">showed high </w:t>
        </w:r>
      </w:ins>
      <w:ins w:id="615" w:author="Bo Shen" w:date="2023-01-27T16:46:00Z">
        <w:r>
          <w:rPr>
            <w:rFonts w:ascii="Times New Roman" w:hAnsi="Times New Roman" w:cs="Times New Roman"/>
          </w:rPr>
          <w:t>collinearity</w:t>
        </w:r>
      </w:ins>
      <w:ins w:id="616" w:author="Bo Shen" w:date="2023-01-27T09:44:00Z">
        <w:r>
          <w:rPr>
            <w:rFonts w:ascii="Times New Roman" w:hAnsi="Times New Roman" w:cs="Times New Roman"/>
          </w:rPr>
          <w:t xml:space="preserve"> between </w:t>
        </w:r>
      </w:ins>
      <m:oMath>
        <m:r>
          <w:ins w:id="617" w:author="Bo Shen" w:date="2023-01-27T09:37:00Z">
            <w:rPr>
              <w:rFonts w:ascii="Cambria Math" w:hAnsi="Cambria Math" w:cs="Times New Roman"/>
            </w:rPr>
            <m:t>α</m:t>
          </w:ins>
        </m:r>
      </m:oMath>
      <w:ins w:id="618" w:author="Bo Shen" w:date="2023-01-27T09:37:00Z">
        <w:r>
          <w:rPr>
            <w:rFonts w:ascii="Times New Roman" w:hAnsi="Times New Roman" w:cs="Times New Roman"/>
          </w:rPr>
          <w:t xml:space="preserve"> and </w:t>
        </w:r>
      </w:ins>
      <m:oMath>
        <m:sSub>
          <m:sSubPr>
            <m:ctrlPr>
              <w:ins w:id="619" w:author="Bo Shen" w:date="2023-01-27T09:38:00Z">
                <w:rPr>
                  <w:rFonts w:ascii="Cambria Math" w:hAnsi="Cambria Math" w:cs="Times New Roman"/>
                  <w:i/>
                </w:rPr>
              </w:ins>
            </m:ctrlPr>
          </m:sSubPr>
          <m:e>
            <m:r>
              <w:ins w:id="620" w:author="Bo Shen" w:date="2023-01-27T09:38:00Z">
                <w:rPr>
                  <w:rFonts w:ascii="Cambria Math" w:hAnsi="Cambria Math" w:cs="Times New Roman"/>
                </w:rPr>
                <m:t>G</m:t>
              </w:ins>
            </m:r>
          </m:e>
          <m:sub>
            <m:r>
              <w:ins w:id="621" w:author="Bo Shen" w:date="2023-01-27T09:38:00Z">
                <w:rPr>
                  <w:rFonts w:ascii="Cambria Math" w:hAnsi="Cambria Math" w:cs="Times New Roman"/>
                </w:rPr>
                <m:t>0</m:t>
              </w:ins>
            </m:r>
          </m:sub>
        </m:sSub>
        <m:r>
          <w:ins w:id="622" w:author="Bo Shen" w:date="2023-01-27T09:44:00Z">
            <w:rPr>
              <w:rFonts w:ascii="Cambria Math" w:hAnsi="Cambria Math" w:cs="Times New Roman"/>
            </w:rPr>
            <m:t>.</m:t>
          </w:ins>
        </m:r>
      </m:oMath>
      <w:ins w:id="623" w:author="Bo Shen" w:date="2023-01-27T09:44:00Z">
        <w:r>
          <w:rPr>
            <w:rFonts w:ascii="Times New Roman" w:hAnsi="Times New Roman" w:cs="Times New Roman"/>
          </w:rPr>
          <w:t xml:space="preserve"> </w:t>
        </w:r>
      </w:ins>
      <w:ins w:id="624" w:author="Bo Shen" w:date="2023-01-27T09:38:00Z">
        <w:r>
          <w:rPr>
            <w:rFonts w:ascii="Times New Roman" w:hAnsi="Times New Roman" w:cs="Times New Roman"/>
          </w:rPr>
          <w:t xml:space="preserve">Other parameters were set as the best fitted values </w:t>
        </w:r>
      </w:ins>
      <w:ins w:id="625" w:author="Bo Shen" w:date="2023-01-27T09:46:00Z">
        <w:r>
          <w:rPr>
            <w:rFonts w:ascii="Times New Roman" w:hAnsi="Times New Roman" w:cs="Times New Roman" w:hint="eastAsia"/>
          </w:rPr>
          <w:t>shown</w:t>
        </w:r>
        <w:r>
          <w:rPr>
            <w:rFonts w:ascii="Times New Roman" w:hAnsi="Times New Roman" w:cs="Times New Roman"/>
          </w:rPr>
          <w:t xml:space="preserve"> </w:t>
        </w:r>
      </w:ins>
      <w:ins w:id="626" w:author="Bo Shen" w:date="2023-01-27T09:38:00Z">
        <w:r>
          <w:rPr>
            <w:rFonts w:ascii="Times New Roman" w:hAnsi="Times New Roman" w:cs="Times New Roman"/>
          </w:rPr>
          <w:t>in Figure 6.</w:t>
        </w:r>
      </w:ins>
    </w:p>
    <w:p w:rsidR="0098534E" w:rsidRDefault="0098534E">
      <w:r>
        <w:br w:type="page"/>
      </w:r>
    </w:p>
    <w:p w:rsidR="0098534E" w:rsidDel="004848F5" w:rsidRDefault="0098534E" w:rsidP="003A7944">
      <w:pPr>
        <w:jc w:val="both"/>
        <w:rPr>
          <w:del w:id="627" w:author="Bo Shen" w:date="2023-02-02T16:41:00Z"/>
          <w:rFonts w:ascii="Times New Roman" w:hAnsi="Times New Roman" w:cs="Times New Roman"/>
          <w:b/>
        </w:rPr>
      </w:pPr>
      <w:ins w:id="628" w:author="Bo Shen" w:date="2023-02-02T18:26:00Z">
        <w:r>
          <w:rPr>
            <w:rFonts w:ascii="Times New Roman" w:hAnsi="Times New Roman" w:cs="Times New Roman"/>
            <w:b/>
            <w:noProof/>
            <w:lang w:eastAsia="en-US"/>
          </w:rPr>
          <w:lastRenderedPageBreak/>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a:stretch>
                        <a:fillRect/>
                      </a:stretch>
                    </pic:blipFill>
                    <pic:spPr>
                      <a:xfrm>
                        <a:off x="0" y="0"/>
                        <a:ext cx="5940137" cy="4520398"/>
                      </a:xfrm>
                      <a:prstGeom prst="rect">
                        <a:avLst/>
                      </a:prstGeom>
                    </pic:spPr>
                  </pic:pic>
                </a:graphicData>
              </a:graphic>
            </wp:inline>
          </w:drawing>
        </w:r>
      </w:ins>
    </w:p>
    <w:p w:rsidR="0098534E" w:rsidRDefault="0098534E" w:rsidP="003A7944">
      <w:pPr>
        <w:spacing w:line="480" w:lineRule="auto"/>
        <w:jc w:val="center"/>
        <w:rPr>
          <w:ins w:id="629" w:author="Bo Shen" w:date="2023-02-02T16:41:00Z"/>
          <w:rFonts w:ascii="Times New Roman" w:hAnsi="Times New Roman" w:cs="Times New Roman"/>
          <w:b/>
        </w:rPr>
      </w:pPr>
    </w:p>
    <w:p w:rsidR="0098534E" w:rsidRDefault="0098534E">
      <w:r w:rsidRPr="00703A03">
        <w:rPr>
          <w:rFonts w:ascii="Times New Roman" w:hAnsi="Times New Roman" w:cs="Times New Roman"/>
          <w:b/>
          <w:sz w:val="22"/>
          <w:szCs w:val="22"/>
          <w:rPrChange w:id="630" w:author="Bo Shen" w:date="2023-02-02T17:51:00Z">
            <w:rPr>
              <w:rFonts w:ascii="Times New Roman" w:hAnsi="Times New Roman" w:cs="Times New Roman"/>
              <w:b/>
            </w:rPr>
          </w:rPrChange>
        </w:rPr>
        <w:t xml:space="preserve">Figure 6-figure supplement </w:t>
      </w:r>
      <w:ins w:id="631" w:author="Bo Shen" w:date="2023-01-27T09:35:00Z">
        <w:r w:rsidRPr="00703A03">
          <w:rPr>
            <w:rFonts w:ascii="Times New Roman" w:hAnsi="Times New Roman" w:cs="Times New Roman"/>
            <w:b/>
            <w:sz w:val="22"/>
            <w:szCs w:val="22"/>
            <w:rPrChange w:id="632" w:author="Bo Shen" w:date="2023-02-02T17:51:00Z">
              <w:rPr>
                <w:rFonts w:ascii="Times New Roman" w:hAnsi="Times New Roman" w:cs="Times New Roman"/>
                <w:b/>
              </w:rPr>
            </w:rPrChange>
          </w:rPr>
          <w:t>4</w:t>
        </w:r>
      </w:ins>
      <w:del w:id="633" w:author="Bo Shen" w:date="2023-01-26T16:27:00Z">
        <w:r w:rsidRPr="00703A03" w:rsidDel="00F803D9">
          <w:rPr>
            <w:rFonts w:ascii="Times New Roman" w:hAnsi="Times New Roman" w:cs="Times New Roman"/>
            <w:b/>
            <w:sz w:val="22"/>
            <w:szCs w:val="22"/>
            <w:rPrChange w:id="634"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635"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636" w:author="Bo Shen" w:date="2023-02-02T17:51:00Z">
            <w:rPr>
              <w:rFonts w:ascii="Times New Roman" w:hAnsi="Times New Roman" w:cs="Times New Roman"/>
            </w:rPr>
          </w:rPrChange>
        </w:rPr>
        <w:t xml:space="preserve"> Fit the original RNM to the classical dataset (Roitman and Shadlen, 2002)</w:t>
      </w:r>
      <w:ins w:id="637"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638" w:author="Bo Shen" w:date="2023-02-02T17:51:00Z">
            <w:rPr>
              <w:rFonts w:ascii="Times New Roman" w:hAnsi="Times New Roman" w:cs="Times New Roman"/>
            </w:rPr>
          </w:rPrChange>
        </w:rPr>
        <w:t>.</w:t>
      </w:r>
      <w:ins w:id="639" w:author="Bo Shen" w:date="2023-02-02T19:20:00Z">
        <w:r>
          <w:rPr>
            <w:rFonts w:ascii="Times New Roman" w:hAnsi="Times New Roman" w:cs="Times New Roman"/>
            <w:sz w:val="22"/>
            <w:szCs w:val="22"/>
          </w:rPr>
          <w:t xml:space="preserve"> </w:t>
        </w:r>
      </w:ins>
      <w:ins w:id="640" w:author="Bo Shen" w:date="2023-02-02T19:21:00Z">
        <w:r>
          <w:rPr>
            <w:rFonts w:ascii="Times New Roman" w:hAnsi="Times New Roman" w:cs="Times New Roman"/>
            <w:sz w:val="22"/>
            <w:szCs w:val="22"/>
          </w:rPr>
          <w:t>All</w:t>
        </w:r>
      </w:ins>
      <w:ins w:id="641" w:author="Bo Shen" w:date="2023-02-02T19:20:00Z">
        <w:r>
          <w:rPr>
            <w:rFonts w:ascii="Times New Roman" w:hAnsi="Times New Roman" w:cs="Times New Roman"/>
            <w:sz w:val="22"/>
            <w:szCs w:val="22"/>
          </w:rPr>
          <w:t xml:space="preserve"> legends are consistent with the </w:t>
        </w:r>
      </w:ins>
      <w:ins w:id="642" w:author="Bo Shen" w:date="2023-02-02T19:21:00Z">
        <w:r>
          <w:rPr>
            <w:rFonts w:ascii="Times New Roman" w:hAnsi="Times New Roman" w:cs="Times New Roman"/>
            <w:sz w:val="22"/>
            <w:szCs w:val="22"/>
          </w:rPr>
          <w:t>corresponding</w:t>
        </w:r>
      </w:ins>
      <w:ins w:id="643"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64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45"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646" w:author="Bo Shen" w:date="2023-02-02T17:51:00Z">
            <w:rPr>
              <w:rFonts w:ascii="Times New Roman" w:hAnsi="Times New Roman" w:cs="Times New Roman"/>
            </w:rPr>
          </w:rPrChange>
        </w:rPr>
        <w:t xml:space="preserve"> Model predicts RT distributions (lines) </w:t>
      </w:r>
      <w:ins w:id="647" w:author="Bo Shen" w:date="2023-02-02T19:18:00Z">
        <w:r>
          <w:rPr>
            <w:rFonts w:ascii="Times New Roman" w:hAnsi="Times New Roman" w:cs="Times New Roman"/>
            <w:sz w:val="22"/>
            <w:szCs w:val="22"/>
          </w:rPr>
          <w:t xml:space="preserve">are slightly more </w:t>
        </w:r>
      </w:ins>
      <w:ins w:id="648" w:author="Bo Shen" w:date="2023-02-02T19:19:00Z">
        <w:r>
          <w:rPr>
            <w:rFonts w:ascii="Times New Roman" w:hAnsi="Times New Roman" w:cs="Times New Roman"/>
            <w:sz w:val="22"/>
            <w:szCs w:val="22"/>
          </w:rPr>
          <w:t>right</w:t>
        </w:r>
      </w:ins>
      <w:ins w:id="649" w:author="Bo Shen" w:date="2023-02-02T19:20:00Z">
        <w:r>
          <w:rPr>
            <w:rFonts w:ascii="Times New Roman" w:hAnsi="Times New Roman" w:cs="Times New Roman"/>
            <w:sz w:val="22"/>
            <w:szCs w:val="22"/>
          </w:rPr>
          <w:t>-</w:t>
        </w:r>
      </w:ins>
      <w:ins w:id="650" w:author="Bo Shen" w:date="2023-02-02T19:19:00Z">
        <w:r>
          <w:rPr>
            <w:rFonts w:ascii="Times New Roman" w:hAnsi="Times New Roman" w:cs="Times New Roman"/>
            <w:sz w:val="22"/>
            <w:szCs w:val="22"/>
          </w:rPr>
          <w:t xml:space="preserve">skewed than the </w:t>
        </w:r>
      </w:ins>
      <w:del w:id="651" w:author="Bo Shen" w:date="2023-02-02T19:19:00Z">
        <w:r w:rsidRPr="00703A03" w:rsidDel="00B27C90">
          <w:rPr>
            <w:rFonts w:ascii="Times New Roman" w:hAnsi="Times New Roman" w:cs="Times New Roman"/>
            <w:sz w:val="22"/>
            <w:szCs w:val="22"/>
            <w:rPrChange w:id="652"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653" w:author="Bo Shen" w:date="2023-02-02T17:51:00Z">
            <w:rPr>
              <w:rFonts w:ascii="Times New Roman" w:hAnsi="Times New Roman" w:cs="Times New Roman"/>
            </w:rPr>
          </w:rPrChange>
        </w:rPr>
        <w:t>empirical RT distribution (</w:t>
      </w:r>
      <w:ins w:id="654" w:author="Bo Shen" w:date="2023-02-02T19:19:00Z">
        <w:r>
          <w:rPr>
            <w:rFonts w:ascii="Times New Roman" w:hAnsi="Times New Roman" w:cs="Times New Roman"/>
            <w:sz w:val="22"/>
            <w:szCs w:val="22"/>
          </w:rPr>
          <w:t>histograms)</w:t>
        </w:r>
      </w:ins>
      <w:del w:id="655" w:author="Bo Shen" w:date="2023-02-02T19:19:00Z">
        <w:r w:rsidRPr="00703A03" w:rsidDel="00B27C90">
          <w:rPr>
            <w:rFonts w:ascii="Times New Roman" w:hAnsi="Times New Roman" w:cs="Times New Roman"/>
            <w:sz w:val="22"/>
            <w:szCs w:val="22"/>
            <w:rPrChange w:id="656" w:author="Bo Shen" w:date="2023-02-02T17:51:00Z">
              <w:rPr>
                <w:rFonts w:ascii="Times New Roman" w:hAnsi="Times New Roman" w:cs="Times New Roman"/>
              </w:rPr>
            </w:rPrChange>
          </w:rPr>
          <w:delText>bars)</w:delText>
        </w:r>
      </w:del>
      <w:del w:id="657" w:author="Bo Shen" w:date="2023-02-02T19:20:00Z">
        <w:r w:rsidRPr="00703A03" w:rsidDel="00B27C90">
          <w:rPr>
            <w:rFonts w:ascii="Times New Roman" w:hAnsi="Times New Roman" w:cs="Times New Roman"/>
            <w:sz w:val="22"/>
            <w:szCs w:val="22"/>
            <w:rPrChange w:id="658" w:author="Bo Shen" w:date="2023-02-02T17:51:00Z">
              <w:rPr>
                <w:rFonts w:ascii="Times New Roman" w:hAnsi="Times New Roman" w:cs="Times New Roman"/>
              </w:rPr>
            </w:rPrChange>
          </w:rPr>
          <w:delText>,</w:delText>
        </w:r>
      </w:del>
      <w:del w:id="659" w:author="Bo Shen" w:date="2023-02-02T19:21:00Z">
        <w:r w:rsidRPr="00703A03" w:rsidDel="00B27C90">
          <w:rPr>
            <w:rFonts w:ascii="Times New Roman" w:hAnsi="Times New Roman" w:cs="Times New Roman"/>
            <w:sz w:val="22"/>
            <w:szCs w:val="22"/>
            <w:rPrChange w:id="660"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66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62"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663" w:author="Bo Shen" w:date="2023-02-02T17:51:00Z">
            <w:rPr>
              <w:rFonts w:ascii="Times New Roman" w:hAnsi="Times New Roman" w:cs="Times New Roman"/>
            </w:rPr>
          </w:rPrChange>
        </w:rPr>
        <w:t xml:space="preserve"> Re-plot the fitting results in </w:t>
      </w:r>
      <w:del w:id="664" w:author="Bo Shen" w:date="2022-11-28T13:49:00Z">
        <w:r w:rsidRPr="00703A03" w:rsidDel="00662EFE">
          <w:rPr>
            <w:rFonts w:ascii="Times New Roman" w:hAnsi="Times New Roman" w:cs="Times New Roman"/>
            <w:sz w:val="22"/>
            <w:szCs w:val="22"/>
            <w:rPrChange w:id="665" w:author="Bo Shen" w:date="2023-02-02T17:51:00Z">
              <w:rPr>
                <w:rFonts w:ascii="Times New Roman" w:hAnsi="Times New Roman" w:cs="Times New Roman"/>
              </w:rPr>
            </w:rPrChange>
          </w:rPr>
          <w:delText>a quantile-quantile (Q-Q) plot</w:delText>
        </w:r>
      </w:del>
      <w:ins w:id="666" w:author="Bo Shen" w:date="2023-02-02T17:50:00Z">
        <w:r w:rsidRPr="00703A03">
          <w:rPr>
            <w:rFonts w:ascii="Times New Roman" w:hAnsi="Times New Roman" w:cs="Times New Roman"/>
            <w:sz w:val="22"/>
            <w:szCs w:val="22"/>
            <w:rPrChange w:id="667" w:author="Bo Shen" w:date="2023-02-02T17:51:00Z">
              <w:rPr>
                <w:rFonts w:ascii="Times New Roman" w:hAnsi="Times New Roman" w:cs="Times New Roman"/>
              </w:rPr>
            </w:rPrChange>
          </w:rPr>
          <w:t>quantile probabilities</w:t>
        </w:r>
      </w:ins>
      <w:ins w:id="668" w:author="Bo Shen" w:date="2023-02-02T19:21:00Z">
        <w:r>
          <w:rPr>
            <w:rFonts w:ascii="Times New Roman" w:hAnsi="Times New Roman" w:cs="Times New Roman"/>
            <w:sz w:val="22"/>
            <w:szCs w:val="22"/>
          </w:rPr>
          <w:t xml:space="preserve"> shows that</w:t>
        </w:r>
      </w:ins>
      <w:ins w:id="669" w:author="Bo Shen" w:date="2023-02-02T19:23:00Z">
        <w:r>
          <w:rPr>
            <w:rFonts w:ascii="Times New Roman" w:hAnsi="Times New Roman" w:cs="Times New Roman"/>
            <w:sz w:val="22"/>
            <w:szCs w:val="22"/>
          </w:rPr>
          <w:t xml:space="preserve"> th</w:t>
        </w:r>
      </w:ins>
      <w:ins w:id="670"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671"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672"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673" w:author="Bo Shen" w:date="2023-02-02T19:25:00Z">
        <w:r>
          <w:rPr>
            <w:rFonts w:ascii="Times New Roman" w:hAnsi="Times New Roman" w:cs="Times New Roman"/>
            <w:sz w:val="22"/>
            <w:szCs w:val="22"/>
          </w:rPr>
          <w:t xml:space="preserve"> (counting upwards from the bottom)</w:t>
        </w:r>
      </w:ins>
      <w:ins w:id="674" w:author="Bo Shen" w:date="2023-02-02T19:24:00Z">
        <w:r>
          <w:rPr>
            <w:rFonts w:ascii="Times New Roman" w:hAnsi="Times New Roman" w:cs="Times New Roman"/>
            <w:sz w:val="22"/>
            <w:szCs w:val="22"/>
          </w:rPr>
          <w:t xml:space="preserve"> were slightly </w:t>
        </w:r>
      </w:ins>
      <w:ins w:id="675" w:author="Bo Shen" w:date="2023-02-02T19:22:00Z">
        <w:r>
          <w:rPr>
            <w:rFonts w:ascii="Times New Roman" w:hAnsi="Times New Roman" w:cs="Times New Roman"/>
            <w:sz w:val="22"/>
            <w:szCs w:val="22"/>
          </w:rPr>
          <w:t xml:space="preserve">deviated from the </w:t>
        </w:r>
      </w:ins>
      <w:ins w:id="676" w:author="Bo Shen" w:date="2023-02-02T19:24:00Z">
        <w:r>
          <w:rPr>
            <w:rFonts w:ascii="Times New Roman" w:hAnsi="Times New Roman" w:cs="Times New Roman"/>
            <w:sz w:val="22"/>
            <w:szCs w:val="22"/>
          </w:rPr>
          <w:t>data points</w:t>
        </w:r>
      </w:ins>
      <w:del w:id="677" w:author="Bo Shen" w:date="2023-02-02T19:21:00Z">
        <w:r w:rsidRPr="00703A03" w:rsidDel="00B27C90">
          <w:rPr>
            <w:rFonts w:ascii="Times New Roman" w:hAnsi="Times New Roman" w:cs="Times New Roman"/>
            <w:sz w:val="22"/>
            <w:szCs w:val="22"/>
            <w:rPrChange w:id="678"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67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680" w:author="Bo Shen" w:date="2023-02-02T17:51:00Z">
            <w:rPr>
              <w:rFonts w:ascii="Times New Roman" w:hAnsi="Times New Roman" w:cs="Times New Roman"/>
              <w:b/>
            </w:rPr>
          </w:rPrChange>
        </w:rPr>
        <w:t>C</w:t>
      </w:r>
      <w:del w:id="681" w:author="Bo Shen" w:date="2023-02-02T19:26:00Z">
        <w:r w:rsidRPr="00703A03" w:rsidDel="00BF2227">
          <w:rPr>
            <w:rFonts w:ascii="Times New Roman" w:hAnsi="Times New Roman" w:cs="Times New Roman"/>
            <w:b/>
            <w:sz w:val="22"/>
            <w:szCs w:val="22"/>
            <w:rPrChange w:id="682"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683" w:author="Bo Shen" w:date="2023-02-02T17:51:00Z">
              <w:rPr>
                <w:rFonts w:ascii="Times New Roman" w:hAnsi="Times New Roman" w:cs="Times New Roman"/>
              </w:rPr>
            </w:rPrChange>
          </w:rPr>
          <w:delText xml:space="preserve"> </w:delText>
        </w:r>
      </w:del>
      <w:ins w:id="684" w:author="Bo Shen" w:date="2023-02-02T19:26:00Z">
        <w:r>
          <w:rPr>
            <w:rFonts w:ascii="Times New Roman" w:hAnsi="Times New Roman" w:cs="Times New Roman"/>
            <w:sz w:val="22"/>
            <w:szCs w:val="22"/>
          </w:rPr>
          <w:t xml:space="preserve">. The </w:t>
        </w:r>
      </w:ins>
      <w:ins w:id="685" w:author="Bo Shen" w:date="2023-02-02T19:27:00Z">
        <w:r>
          <w:rPr>
            <w:rFonts w:ascii="Times New Roman" w:hAnsi="Times New Roman" w:cs="Times New Roman"/>
            <w:sz w:val="22"/>
            <w:szCs w:val="22"/>
          </w:rPr>
          <w:t xml:space="preserve">model predicted </w:t>
        </w:r>
      </w:ins>
      <w:ins w:id="686" w:author="Bo Shen" w:date="2023-02-02T19:28:00Z">
        <w:r>
          <w:rPr>
            <w:rFonts w:ascii="Times New Roman" w:hAnsi="Times New Roman" w:cs="Times New Roman"/>
            <w:sz w:val="22"/>
            <w:szCs w:val="22"/>
          </w:rPr>
          <w:t xml:space="preserve">average values of </w:t>
        </w:r>
      </w:ins>
      <w:ins w:id="687" w:author="Bo Shen" w:date="2023-02-02T19:26:00Z">
        <w:r>
          <w:rPr>
            <w:rFonts w:ascii="Times New Roman" w:hAnsi="Times New Roman" w:cs="Times New Roman"/>
            <w:sz w:val="22"/>
            <w:szCs w:val="22"/>
          </w:rPr>
          <w:t>RT an</w:t>
        </w:r>
      </w:ins>
      <w:ins w:id="688" w:author="Bo Shen" w:date="2023-02-02T19:27:00Z">
        <w:r>
          <w:rPr>
            <w:rFonts w:ascii="Times New Roman" w:hAnsi="Times New Roman" w:cs="Times New Roman"/>
            <w:sz w:val="22"/>
            <w:szCs w:val="22"/>
          </w:rPr>
          <w:t>d</w:t>
        </w:r>
      </w:ins>
      <w:ins w:id="689" w:author="Bo Shen" w:date="2023-02-02T19:26:00Z">
        <w:r>
          <w:rPr>
            <w:rFonts w:ascii="Times New Roman" w:hAnsi="Times New Roman" w:cs="Times New Roman"/>
            <w:sz w:val="22"/>
            <w:szCs w:val="22"/>
          </w:rPr>
          <w:t xml:space="preserve"> ch</w:t>
        </w:r>
      </w:ins>
      <w:ins w:id="690" w:author="Bo Shen" w:date="2023-02-02T19:27:00Z">
        <w:r>
          <w:rPr>
            <w:rFonts w:ascii="Times New Roman" w:hAnsi="Times New Roman" w:cs="Times New Roman"/>
            <w:sz w:val="22"/>
            <w:szCs w:val="22"/>
          </w:rPr>
          <w:t xml:space="preserve">oice accuracy </w:t>
        </w:r>
      </w:ins>
      <w:del w:id="691" w:author="Bo Shen" w:date="2023-02-02T19:26:00Z">
        <w:r w:rsidRPr="00703A03" w:rsidDel="00BF2227">
          <w:rPr>
            <w:rFonts w:ascii="Times New Roman" w:hAnsi="Times New Roman" w:cs="Times New Roman"/>
            <w:sz w:val="22"/>
            <w:szCs w:val="22"/>
            <w:rPrChange w:id="692" w:author="Bo Shen" w:date="2023-02-02T17:51:00Z">
              <w:rPr>
                <w:rFonts w:ascii="Times New Roman" w:hAnsi="Times New Roman" w:cs="Times New Roman"/>
              </w:rPr>
            </w:rPrChange>
          </w:rPr>
          <w:delText xml:space="preserve">Model predicted </w:delText>
        </w:r>
      </w:del>
      <w:ins w:id="693" w:author="Bo Shen" w:date="2023-02-02T19:27:00Z">
        <w:r>
          <w:rPr>
            <w:rFonts w:ascii="Times New Roman" w:hAnsi="Times New Roman" w:cs="Times New Roman"/>
            <w:sz w:val="22"/>
            <w:szCs w:val="22"/>
          </w:rPr>
          <w:t>still</w:t>
        </w:r>
      </w:ins>
      <w:del w:id="694" w:author="Bo Shen" w:date="2023-02-02T19:27:00Z">
        <w:r w:rsidRPr="00703A03" w:rsidDel="00BF2227">
          <w:rPr>
            <w:rFonts w:ascii="Times New Roman" w:hAnsi="Times New Roman" w:cs="Times New Roman"/>
            <w:sz w:val="22"/>
            <w:szCs w:val="22"/>
            <w:rPrChange w:id="695" w:author="Bo Shen" w:date="2023-02-02T17:51:00Z">
              <w:rPr>
                <w:rFonts w:ascii="Times New Roman" w:hAnsi="Times New Roman" w:cs="Times New Roman"/>
              </w:rPr>
            </w:rPrChange>
          </w:rPr>
          <w:delText>psychometric function and chronometric function aggregated input strength</w:delText>
        </w:r>
      </w:del>
      <w:del w:id="696" w:author="Bo Shen" w:date="2023-02-02T19:25:00Z">
        <w:r w:rsidRPr="00703A03" w:rsidDel="00BF2227">
          <w:rPr>
            <w:rFonts w:ascii="Times New Roman" w:hAnsi="Times New Roman" w:cs="Times New Roman"/>
            <w:sz w:val="22"/>
            <w:szCs w:val="22"/>
            <w:rPrChange w:id="697"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698"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699"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700" w:author="Bo Shen" w:date="2023-02-02T17:51:00Z">
            <w:rPr>
              <w:rFonts w:ascii="Times New Roman" w:hAnsi="Times New Roman" w:cs="Times New Roman"/>
            </w:rPr>
          </w:rPrChange>
        </w:rPr>
        <w:t xml:space="preserve"> capture</w:t>
      </w:r>
      <w:ins w:id="701" w:author="Bo Shen" w:date="2023-02-02T19:27:00Z">
        <w:r>
          <w:rPr>
            <w:rFonts w:ascii="Times New Roman" w:hAnsi="Times New Roman" w:cs="Times New Roman"/>
            <w:sz w:val="22"/>
            <w:szCs w:val="22"/>
          </w:rPr>
          <w:t>d</w:t>
        </w:r>
      </w:ins>
      <w:del w:id="702" w:author="Bo Shen" w:date="2023-02-02T19:27:00Z">
        <w:r w:rsidRPr="00703A03" w:rsidDel="00BF2227">
          <w:rPr>
            <w:rFonts w:ascii="Times New Roman" w:hAnsi="Times New Roman" w:cs="Times New Roman"/>
            <w:sz w:val="22"/>
            <w:szCs w:val="22"/>
            <w:rPrChange w:id="703"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704" w:author="Bo Shen" w:date="2023-02-02T17:51:00Z">
            <w:rPr>
              <w:rFonts w:ascii="Times New Roman" w:hAnsi="Times New Roman" w:cs="Times New Roman"/>
            </w:rPr>
          </w:rPrChange>
        </w:rPr>
        <w:t xml:space="preserve"> well the </w:t>
      </w:r>
      <w:del w:id="705" w:author="Bo Shen" w:date="2023-02-02T19:26:00Z">
        <w:r w:rsidRPr="00703A03" w:rsidDel="00BF2227">
          <w:rPr>
            <w:rFonts w:ascii="Times New Roman" w:hAnsi="Times New Roman" w:cs="Times New Roman"/>
            <w:sz w:val="22"/>
            <w:szCs w:val="22"/>
            <w:rPrChange w:id="706"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707" w:author="Bo Shen" w:date="2023-02-02T17:51:00Z">
            <w:rPr>
              <w:rFonts w:ascii="Times New Roman" w:hAnsi="Times New Roman" w:cs="Times New Roman"/>
            </w:rPr>
          </w:rPrChange>
        </w:rPr>
        <w:t xml:space="preserve">empirical </w:t>
      </w:r>
      <w:ins w:id="708" w:author="Bo Shen" w:date="2023-02-02T19:28:00Z">
        <w:r>
          <w:rPr>
            <w:rFonts w:ascii="Times New Roman" w:hAnsi="Times New Roman" w:cs="Times New Roman"/>
            <w:sz w:val="22"/>
            <w:szCs w:val="22"/>
          </w:rPr>
          <w:t>averages</w:t>
        </w:r>
      </w:ins>
      <w:del w:id="709" w:author="Bo Shen" w:date="2023-02-02T19:28:00Z">
        <w:r w:rsidRPr="00703A03" w:rsidDel="00BF2227">
          <w:rPr>
            <w:rFonts w:ascii="Times New Roman" w:hAnsi="Times New Roman" w:cs="Times New Roman"/>
            <w:sz w:val="22"/>
            <w:szCs w:val="22"/>
            <w:rPrChange w:id="710"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71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12"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713" w:author="Bo Shen" w:date="2023-02-02T17:51:00Z">
            <w:rPr>
              <w:rFonts w:ascii="Times New Roman" w:hAnsi="Times New Roman" w:cs="Times New Roman"/>
            </w:rPr>
          </w:rPrChange>
        </w:rPr>
        <w:t xml:space="preserve"> The aggregated neural dynamics from the best</w:t>
      </w:r>
      <w:ins w:id="714" w:author="Bo Shen" w:date="2023-02-03T10:01:00Z">
        <w:r>
          <w:rPr>
            <w:rFonts w:ascii="Times New Roman" w:hAnsi="Times New Roman" w:cs="Times New Roman"/>
            <w:sz w:val="22"/>
            <w:szCs w:val="22"/>
          </w:rPr>
          <w:t xml:space="preserve"> </w:t>
        </w:r>
      </w:ins>
      <w:del w:id="715" w:author="Bo Shen" w:date="2023-02-03T10:01:00Z">
        <w:r w:rsidRPr="00703A03" w:rsidDel="00994A00">
          <w:rPr>
            <w:rFonts w:ascii="Times New Roman" w:hAnsi="Times New Roman" w:cs="Times New Roman"/>
            <w:sz w:val="22"/>
            <w:szCs w:val="22"/>
            <w:rPrChange w:id="716"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717" w:author="Bo Shen" w:date="2023-02-02T17:51:00Z">
            <w:rPr>
              <w:rFonts w:ascii="Times New Roman" w:hAnsi="Times New Roman" w:cs="Times New Roman"/>
            </w:rPr>
          </w:rPrChange>
        </w:rPr>
        <w:t>fit</w:t>
      </w:r>
      <w:ins w:id="718"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719" w:author="Bo Shen" w:date="2023-02-02T17:51:00Z">
            <w:rPr>
              <w:rFonts w:ascii="Times New Roman" w:hAnsi="Times New Roman" w:cs="Times New Roman"/>
            </w:rPr>
          </w:rPrChange>
        </w:rPr>
        <w:t xml:space="preserve"> </w:t>
      </w:r>
      <w:del w:id="720" w:author="Bo Shen" w:date="2023-02-03T10:01:00Z">
        <w:r w:rsidRPr="00703A03" w:rsidDel="00994A00">
          <w:rPr>
            <w:rFonts w:ascii="Times New Roman" w:hAnsi="Times New Roman" w:cs="Times New Roman"/>
            <w:sz w:val="22"/>
            <w:szCs w:val="22"/>
            <w:rPrChange w:id="721"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722" w:author="Bo Shen" w:date="2023-02-02T17:51:00Z">
            <w:rPr>
              <w:rFonts w:ascii="Times New Roman" w:hAnsi="Times New Roman" w:cs="Times New Roman"/>
            </w:rPr>
          </w:rPrChange>
        </w:rPr>
        <w:t xml:space="preserve">of RNM. Left, mean-field activities on the excitatory pools aligned to the onset of stimulus inputs. </w:t>
      </w:r>
      <w:del w:id="723" w:author="Bo Shen" w:date="2023-02-02T17:50:00Z">
        <w:r w:rsidRPr="00703A03" w:rsidDel="00703A03">
          <w:rPr>
            <w:rFonts w:ascii="Times New Roman" w:hAnsi="Times New Roman" w:cs="Times New Roman"/>
            <w:sz w:val="22"/>
            <w:szCs w:val="22"/>
            <w:rPrChange w:id="724"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725"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726"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27" w:author="Bo Shen" w:date="2023-02-02T17:51:00Z">
            <w:rPr>
              <w:rFonts w:ascii="Times New Roman" w:hAnsi="Times New Roman" w:cs="Times New Roman"/>
            </w:rPr>
          </w:rPrChange>
        </w:rPr>
        <w:t xml:space="preserve">). </w:t>
      </w:r>
      <w:del w:id="728" w:author="Bo Shen" w:date="2023-02-02T17:55:00Z">
        <w:r w:rsidRPr="00703A03" w:rsidDel="00680930">
          <w:rPr>
            <w:rFonts w:ascii="Times New Roman" w:hAnsi="Times New Roman" w:cs="Times New Roman"/>
            <w:sz w:val="22"/>
            <w:szCs w:val="22"/>
            <w:rPrChange w:id="729"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730" w:author="Bo Shen" w:date="2023-02-02T17:51:00Z">
            <w:rPr>
              <w:rFonts w:ascii="Times New Roman" w:hAnsi="Times New Roman" w:cs="Times New Roman"/>
            </w:rPr>
          </w:rPrChange>
        </w:rPr>
        <w:t xml:space="preserve">Right, mean-field activities on the excitatory pools aligned to the time of choice execution. </w:t>
      </w:r>
      <w:del w:id="731" w:author="Bo Shen" w:date="2023-02-02T17:58:00Z">
        <w:r w:rsidRPr="00703A03" w:rsidDel="009E5749">
          <w:rPr>
            <w:rFonts w:ascii="Times New Roman" w:hAnsi="Times New Roman" w:cs="Times New Roman"/>
            <w:sz w:val="22"/>
            <w:szCs w:val="22"/>
            <w:rPrChange w:id="732"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733"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734"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735" w:author="Bo Shen" w:date="2023-02-02T17:51:00Z">
            <w:rPr>
              <w:rFonts w:ascii="Times New Roman" w:hAnsi="Times New Roman" w:cs="Times New Roman"/>
            </w:rPr>
          </w:rPrChange>
        </w:rPr>
        <w:t>).</w:t>
      </w:r>
      <w:ins w:id="736" w:author="Bo Shen" w:date="2023-02-03T10:03:00Z">
        <w:r>
          <w:rPr>
            <w:rFonts w:ascii="Times New Roman" w:hAnsi="Times New Roman" w:cs="Times New Roman"/>
            <w:sz w:val="22"/>
            <w:szCs w:val="22"/>
          </w:rPr>
          <w:t xml:space="preserve"> The activities at the time point of the smallest median RT</w:t>
        </w:r>
      </w:ins>
      <w:ins w:id="737" w:author="Bo Shen" w:date="2023-02-03T10:04:00Z">
        <w:r>
          <w:rPr>
            <w:rFonts w:ascii="Times New Roman" w:hAnsi="Times New Roman" w:cs="Times New Roman"/>
            <w:sz w:val="22"/>
            <w:szCs w:val="22"/>
          </w:rPr>
          <w:t xml:space="preserve"> of the six conditions</w:t>
        </w:r>
      </w:ins>
      <w:ins w:id="738" w:author="Bo Shen" w:date="2023-02-03T10:03:00Z">
        <w:r>
          <w:rPr>
            <w:rFonts w:ascii="Times New Roman" w:hAnsi="Times New Roman" w:cs="Times New Roman"/>
            <w:sz w:val="22"/>
            <w:szCs w:val="22"/>
          </w:rPr>
          <w:t xml:space="preserve"> (</w:t>
        </w:r>
      </w:ins>
      <w:ins w:id="739" w:author="Bo Shen" w:date="2023-02-03T10:04:00Z">
        <w:r>
          <w:rPr>
            <w:rFonts w:ascii="Times New Roman" w:hAnsi="Times New Roman" w:cs="Times New Roman"/>
            <w:sz w:val="22"/>
            <w:szCs w:val="22"/>
          </w:rPr>
          <w:t>340 ms after stimulus onset</w:t>
        </w:r>
      </w:ins>
      <w:ins w:id="740"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741"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742" w:author="Bo Shen" w:date="2023-02-02T17:51:00Z">
            <w:rPr>
              <w:rFonts w:ascii="Times New Roman" w:hAnsi="Times New Roman" w:cs="Times New Roman"/>
            </w:rPr>
          </w:rPrChange>
        </w:rPr>
        <w:t xml:space="preserve"> </w:t>
      </w:r>
      <w:ins w:id="743" w:author="Bo Shen" w:date="2023-02-03T10:04:00Z">
        <w:r>
          <w:rPr>
            <w:rFonts w:ascii="Times New Roman" w:hAnsi="Times New Roman" w:cs="Times New Roman"/>
            <w:sz w:val="22"/>
            <w:szCs w:val="22"/>
          </w:rPr>
          <w:t>and at the onset of model choice</w:t>
        </w:r>
      </w:ins>
      <w:ins w:id="744" w:author="Bo Shen" w:date="2023-02-03T10:05:00Z">
        <w:r>
          <w:rPr>
            <w:rFonts w:ascii="Times New Roman" w:hAnsi="Times New Roman" w:cs="Times New Roman"/>
            <w:sz w:val="22"/>
            <w:szCs w:val="22"/>
          </w:rPr>
          <w:t xml:space="preserve"> (indicated by </w:t>
        </w:r>
      </w:ins>
      <w:ins w:id="745"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746"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747" w:author="Bo Shen" w:date="2023-02-03T10:15:00Z">
              <w:rPr>
                <w:rFonts w:ascii="Times New Roman" w:hAnsi="Times New Roman" w:cs="Times New Roman"/>
                <w:sz w:val="22"/>
                <w:szCs w:val="22"/>
              </w:rPr>
            </w:rPrChange>
          </w:rPr>
          <w:t>d</w:t>
        </w:r>
      </w:ins>
      <w:ins w:id="748" w:author="Bo Shen" w:date="2023-02-03T10:05:00Z">
        <w:r>
          <w:rPr>
            <w:rFonts w:ascii="Times New Roman" w:hAnsi="Times New Roman" w:cs="Times New Roman"/>
            <w:sz w:val="22"/>
            <w:szCs w:val="22"/>
          </w:rPr>
          <w:t>)</w:t>
        </w:r>
      </w:ins>
      <w:ins w:id="749"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750"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751" w:author="Bo Shen" w:date="2023-02-02T17:51:00Z">
            <w:rPr>
              <w:rFonts w:ascii="Times New Roman" w:hAnsi="Times New Roman" w:cs="Times New Roman"/>
            </w:rPr>
          </w:rPrChange>
        </w:rPr>
        <w:t xml:space="preserve"> </w:t>
      </w:r>
      <w:ins w:id="752" w:author="Bo Shen" w:date="2023-02-02T19:29:00Z">
        <w:r w:rsidRPr="007B43DA">
          <w:rPr>
            <w:rFonts w:ascii="Times New Roman" w:hAnsi="Times New Roman" w:cs="Times New Roman"/>
            <w:sz w:val="22"/>
            <w:szCs w:val="22"/>
          </w:rPr>
          <w:t>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753"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754"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755" w:author="Bo Shen" w:date="2023-02-02T19:30:00Z">
        <w:r>
          <w:rPr>
            <w:rFonts w:ascii="Times New Roman" w:hAnsi="Times New Roman" w:cs="Times New Roman"/>
            <w:sz w:val="22"/>
            <w:szCs w:val="22"/>
          </w:rPr>
          <w:t xml:space="preserve"> </w:t>
        </w:r>
      </w:ins>
      <w:ins w:id="756" w:author="Bo Shen" w:date="2023-02-02T19:29:00Z">
        <w:r w:rsidRPr="007B43DA">
          <w:rPr>
            <w:rFonts w:ascii="Times New Roman" w:hAnsi="Times New Roman" w:cs="Times New Roman"/>
            <w:sz w:val="22"/>
            <w:szCs w:val="22"/>
          </w:rPr>
          <w:t>linearly increase</w:t>
        </w:r>
        <w:r w:rsidRPr="007C2977">
          <w:rPr>
            <w:rFonts w:ascii="Times New Roman" w:hAnsi="Times New Roman" w:cs="Times New Roman"/>
            <w:sz w:val="22"/>
            <w:szCs w:val="22"/>
          </w:rPr>
          <w:t xml:space="preserve"> </w:t>
        </w:r>
      </w:ins>
      <w:ins w:id="757" w:author="Bo Shen" w:date="2023-02-03T10:16:00Z">
        <w:r w:rsidRPr="00984CE4">
          <w:rPr>
            <w:rFonts w:ascii="Times New Roman" w:hAnsi="Times New Roman" w:cs="Times New Roman"/>
            <w:sz w:val="22"/>
            <w:szCs w:val="22"/>
          </w:rPr>
          <w:t>(</w:t>
        </w:r>
      </w:ins>
      <w:ins w:id="758" w:author="Bo Shen" w:date="2023-02-03T10:23:00Z">
        <w:r w:rsidRPr="00984CE4">
          <w:rPr>
            <w:rFonts w:ascii="Times New Roman" w:hAnsi="Times New Roman" w:cs="Times New Roman"/>
            <w:sz w:val="22"/>
            <w:szCs w:val="22"/>
          </w:rPr>
          <w:t>5</w:t>
        </w:r>
        <w:r w:rsidRPr="007C2977">
          <w:rPr>
            <w:rFonts w:ascii="Times New Roman" w:hAnsi="Times New Roman" w:cs="Times New Roman"/>
            <w:sz w:val="22"/>
            <w:szCs w:val="22"/>
          </w:rPr>
          <w:t>.3</w:t>
        </w:r>
        <w:r w:rsidRPr="00984CE4">
          <w:rPr>
            <w:rFonts w:ascii="Times New Roman" w:hAnsi="Times New Roman" w:cs="Times New Roman"/>
            <w:sz w:val="22"/>
            <w:szCs w:val="22"/>
          </w:rPr>
          <w:t>5</w:t>
        </w:r>
        <w:r w:rsidRPr="00984CE4">
          <w:rPr>
            <w:rFonts w:ascii="Times New Roman" w:hAnsi="Times New Roman" w:cs="Times New Roman"/>
            <w:color w:val="000000" w:themeColor="text1"/>
            <w:sz w:val="22"/>
            <w:szCs w:val="22"/>
            <w:rPrChange w:id="759" w:author="Bo Shen" w:date="2023-02-03T10:24:00Z">
              <w:rPr>
                <w:rFonts w:ascii="Times New Roman" w:hAnsi="Times New Roman" w:cs="Times New Roman"/>
                <w:color w:val="000000" w:themeColor="text1"/>
              </w:rPr>
            </w:rPrChange>
          </w:rPr>
          <w:t xml:space="preserve"> spikes/second/100% coherence</w:t>
        </w:r>
      </w:ins>
      <w:ins w:id="760" w:author="Bo Shen" w:date="2023-02-03T10:16:00Z">
        <w:r w:rsidRPr="007C2977">
          <w:rPr>
            <w:rFonts w:ascii="Times New Roman" w:hAnsi="Times New Roman" w:cs="Times New Roman"/>
            <w:sz w:val="22"/>
            <w:szCs w:val="22"/>
          </w:rPr>
          <w:t xml:space="preserve">) </w:t>
        </w:r>
      </w:ins>
      <w:ins w:id="761" w:author="Bo Shen" w:date="2023-02-02T19:29:00Z">
        <w:r w:rsidRPr="007B43DA">
          <w:rPr>
            <w:rFonts w:ascii="Times New Roman" w:hAnsi="Times New Roman" w:cs="Times New Roman"/>
            <w:sz w:val="22"/>
            <w:szCs w:val="22"/>
          </w:rPr>
          <w:t>and decrease</w:t>
        </w:r>
      </w:ins>
      <w:ins w:id="762" w:author="Bo Shen" w:date="2023-02-03T10:24:00Z">
        <w:r>
          <w:rPr>
            <w:rFonts w:ascii="Times New Roman" w:hAnsi="Times New Roman" w:cs="Times New Roman"/>
            <w:sz w:val="22"/>
            <w:szCs w:val="22"/>
          </w:rPr>
          <w:t xml:space="preserve"> (</w:t>
        </w:r>
      </w:ins>
      <w:ins w:id="763" w:author="Bo Shen" w:date="2023-02-03T10:25:00Z">
        <w:r>
          <w:rPr>
            <w:rFonts w:ascii="Times New Roman" w:hAnsi="Times New Roman" w:cs="Times New Roman"/>
            <w:sz w:val="22"/>
            <w:szCs w:val="22"/>
          </w:rPr>
          <w:t>-4</w:t>
        </w:r>
        <w:r w:rsidRPr="0020720A">
          <w:rPr>
            <w:rFonts w:ascii="Times New Roman" w:hAnsi="Times New Roman" w:cs="Times New Roman"/>
            <w:sz w:val="22"/>
            <w:szCs w:val="22"/>
          </w:rPr>
          <w:t>.</w:t>
        </w:r>
        <w:r>
          <w:rPr>
            <w:rFonts w:ascii="Times New Roman" w:hAnsi="Times New Roman" w:cs="Times New Roman"/>
            <w:sz w:val="22"/>
            <w:szCs w:val="22"/>
          </w:rPr>
          <w:t>9</w:t>
        </w:r>
        <w:r w:rsidRPr="00984CE4">
          <w:rPr>
            <w:rFonts w:ascii="Times New Roman" w:hAnsi="Times New Roman" w:cs="Times New Roman"/>
            <w:sz w:val="22"/>
            <w:szCs w:val="22"/>
          </w:rPr>
          <w:t>5</w:t>
        </w:r>
        <w:r w:rsidRPr="0020720A">
          <w:rPr>
            <w:rFonts w:ascii="Times New Roman" w:hAnsi="Times New Roman" w:cs="Times New Roman"/>
            <w:color w:val="000000" w:themeColor="text1"/>
            <w:sz w:val="22"/>
            <w:szCs w:val="22"/>
          </w:rPr>
          <w:t xml:space="preserve"> spikes/second/100% coherence</w:t>
        </w:r>
      </w:ins>
      <w:ins w:id="764" w:author="Bo Shen" w:date="2023-02-03T10:24:00Z">
        <w:r>
          <w:rPr>
            <w:rFonts w:ascii="Times New Roman" w:hAnsi="Times New Roman" w:cs="Times New Roman"/>
            <w:sz w:val="22"/>
            <w:szCs w:val="22"/>
          </w:rPr>
          <w:t>)</w:t>
        </w:r>
      </w:ins>
      <w:ins w:id="765" w:author="Bo Shen" w:date="2023-02-02T19:29:00Z">
        <w:r w:rsidRPr="007B43DA">
          <w:rPr>
            <w:rFonts w:ascii="Times New Roman" w:hAnsi="Times New Roman" w:cs="Times New Roman"/>
            <w:sz w:val="22"/>
            <w:szCs w:val="22"/>
          </w:rPr>
          <w:t xml:space="preserve"> with input strength</w:t>
        </w:r>
      </w:ins>
      <w:del w:id="766" w:author="Bo Shen" w:date="2023-02-02T19:30:00Z">
        <w:r w:rsidRPr="00703A03" w:rsidDel="002371E0">
          <w:rPr>
            <w:rFonts w:ascii="Times New Roman" w:hAnsi="Times New Roman" w:cs="Times New Roman"/>
            <w:sz w:val="22"/>
            <w:szCs w:val="22"/>
            <w:rPrChange w:id="767" w:author="Bo Shen" w:date="2023-02-02T17:51:00Z">
              <w:rPr>
                <w:rFonts w:ascii="Times New Roman" w:hAnsi="Times New Roman" w:cs="Times New Roman"/>
              </w:rPr>
            </w:rPrChange>
          </w:rPr>
          <w:delText>Effect of input strength on early</w:delText>
        </w:r>
      </w:del>
      <w:del w:id="768" w:author="Bo Shen" w:date="2023-02-02T17:59:00Z">
        <w:r w:rsidRPr="00703A03" w:rsidDel="009E5749">
          <w:rPr>
            <w:rFonts w:ascii="Times New Roman" w:hAnsi="Times New Roman" w:cs="Times New Roman"/>
            <w:sz w:val="22"/>
            <w:szCs w:val="22"/>
            <w:rPrChange w:id="769" w:author="Bo Shen" w:date="2023-02-02T17:51:00Z">
              <w:rPr>
                <w:rFonts w:ascii="Times New Roman" w:hAnsi="Times New Roman" w:cs="Times New Roman"/>
              </w:rPr>
            </w:rPrChange>
          </w:rPr>
          <w:delText xml:space="preserve"> </w:delText>
        </w:r>
      </w:del>
      <w:del w:id="770" w:author="Bo Shen" w:date="2023-02-02T19:30:00Z">
        <w:r w:rsidRPr="00703A03" w:rsidDel="002371E0">
          <w:rPr>
            <w:rFonts w:ascii="Times New Roman" w:hAnsi="Times New Roman" w:cs="Times New Roman"/>
            <w:sz w:val="22"/>
            <w:szCs w:val="22"/>
            <w:rPrChange w:id="771"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772"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773"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774"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775" w:author="Bo Shen" w:date="2023-02-02T17:51:00Z">
              <w:rPr>
                <w:rFonts w:ascii="Times New Roman" w:hAnsi="Times New Roman" w:cs="Times New Roman"/>
              </w:rPr>
            </w:rPrChange>
          </w:rPr>
          <w:delText xml:space="preserve"> (unchosen side). </w:delText>
        </w:r>
      </w:del>
      <w:del w:id="776" w:author="Bo Shen" w:date="2023-02-02T19:29:00Z">
        <w:r w:rsidRPr="00703A03" w:rsidDel="00BF2227">
          <w:rPr>
            <w:rFonts w:ascii="Times New Roman" w:hAnsi="Times New Roman" w:cs="Times New Roman"/>
            <w:sz w:val="22"/>
            <w:szCs w:val="22"/>
            <w:rPrChange w:id="777" w:author="Bo Shen" w:date="2023-02-02T17:51:00Z">
              <w:rPr>
                <w:rFonts w:ascii="Times New Roman" w:hAnsi="Times New Roman" w:cs="Times New Roman"/>
              </w:rPr>
            </w:rPrChange>
          </w:rPr>
          <w:delText xml:space="preserve">The activities linearly increase and decrease with input strength </w:delText>
        </w:r>
      </w:del>
      <w:del w:id="778" w:author="Bo Shen" w:date="2023-02-02T19:30:00Z">
        <w:r w:rsidRPr="00703A03" w:rsidDel="002371E0">
          <w:rPr>
            <w:rFonts w:ascii="Times New Roman" w:hAnsi="Times New Roman" w:cs="Times New Roman"/>
            <w:sz w:val="22"/>
            <w:szCs w:val="22"/>
            <w:rPrChange w:id="779" w:author="Bo Shen" w:date="2023-02-02T17:51:00Z">
              <w:rPr>
                <w:rFonts w:ascii="Times New Roman" w:hAnsi="Times New Roman" w:cs="Times New Roman"/>
              </w:rPr>
            </w:rPrChange>
          </w:rPr>
          <w:delText>but exhibit very subtle competitio</w:delText>
        </w:r>
      </w:del>
      <w:ins w:id="780" w:author="Bo Shen" w:date="2023-02-02T19:30:00Z">
        <w:r>
          <w:rPr>
            <w:rFonts w:ascii="Times New Roman" w:hAnsi="Times New Roman" w:cs="Times New Roman"/>
            <w:sz w:val="22"/>
            <w:szCs w:val="22"/>
          </w:rPr>
          <w:t>, respectively</w:t>
        </w:r>
      </w:ins>
      <w:del w:id="781" w:author="Bo Shen" w:date="2023-02-02T19:30:00Z">
        <w:r w:rsidRPr="00703A03" w:rsidDel="002371E0">
          <w:rPr>
            <w:rFonts w:ascii="Times New Roman" w:hAnsi="Times New Roman" w:cs="Times New Roman"/>
            <w:sz w:val="22"/>
            <w:szCs w:val="22"/>
            <w:rPrChange w:id="782"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783"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784"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785" w:author="Bo Shen" w:date="2023-02-02T17:51:00Z">
            <w:rPr>
              <w:rFonts w:ascii="Times New Roman" w:hAnsi="Times New Roman" w:cs="Times New Roman"/>
            </w:rPr>
          </w:rPrChange>
        </w:rPr>
        <w:t xml:space="preserve"> </w:t>
      </w:r>
      <w:ins w:id="786" w:author="Bo Shen" w:date="2023-02-02T19:31:00Z">
        <w:r>
          <w:rPr>
            <w:rFonts w:ascii="Times New Roman" w:hAnsi="Times New Roman" w:cs="Times New Roman"/>
            <w:sz w:val="22"/>
            <w:szCs w:val="22"/>
          </w:rPr>
          <w:t>At the time of choice, the c</w:t>
        </w:r>
      </w:ins>
      <w:del w:id="787" w:author="Bo Shen" w:date="2023-02-02T19:30:00Z">
        <w:r w:rsidRPr="00703A03" w:rsidDel="002371E0">
          <w:rPr>
            <w:rFonts w:ascii="Times New Roman" w:hAnsi="Times New Roman" w:cs="Times New Roman"/>
            <w:sz w:val="22"/>
            <w:szCs w:val="22"/>
            <w:rPrChange w:id="788" w:author="Bo Shen" w:date="2023-02-02T17:51:00Z">
              <w:rPr>
                <w:rFonts w:ascii="Times New Roman" w:hAnsi="Times New Roman" w:cs="Times New Roman"/>
              </w:rPr>
            </w:rPrChange>
          </w:rPr>
          <w:delText>Effect of input strength on late</w:delText>
        </w:r>
      </w:del>
      <w:del w:id="789" w:author="Bo Shen" w:date="2023-02-02T17:59:00Z">
        <w:r w:rsidRPr="00703A03" w:rsidDel="009E5749">
          <w:rPr>
            <w:rFonts w:ascii="Times New Roman" w:hAnsi="Times New Roman" w:cs="Times New Roman"/>
            <w:sz w:val="22"/>
            <w:szCs w:val="22"/>
            <w:rPrChange w:id="790" w:author="Bo Shen" w:date="2023-02-02T17:51:00Z">
              <w:rPr>
                <w:rFonts w:ascii="Times New Roman" w:hAnsi="Times New Roman" w:cs="Times New Roman"/>
              </w:rPr>
            </w:rPrChange>
          </w:rPr>
          <w:delText xml:space="preserve"> </w:delText>
        </w:r>
      </w:del>
      <w:del w:id="791" w:author="Bo Shen" w:date="2023-02-02T19:30:00Z">
        <w:r w:rsidRPr="00703A03" w:rsidDel="002371E0">
          <w:rPr>
            <w:rFonts w:ascii="Times New Roman" w:hAnsi="Times New Roman" w:cs="Times New Roman"/>
            <w:sz w:val="22"/>
            <w:szCs w:val="22"/>
            <w:rPrChange w:id="792"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793"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794"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795"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796" w:author="Bo Shen" w:date="2023-02-02T17:51:00Z">
              <w:rPr>
                <w:rFonts w:ascii="Times New Roman" w:hAnsi="Times New Roman" w:cs="Times New Roman"/>
              </w:rPr>
            </w:rPrChange>
          </w:rPr>
          <w:delText xml:space="preserve">. </w:delText>
        </w:r>
      </w:del>
      <w:del w:id="797" w:author="Bo Shen" w:date="2023-02-02T19:31:00Z">
        <w:r w:rsidRPr="00703A03" w:rsidDel="002371E0">
          <w:rPr>
            <w:rFonts w:ascii="Times New Roman" w:hAnsi="Times New Roman" w:cs="Times New Roman"/>
            <w:sz w:val="22"/>
            <w:szCs w:val="22"/>
            <w:rPrChange w:id="798"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799" w:author="Bo Shen" w:date="2023-02-02T17:51:00Z">
            <w:rPr>
              <w:rFonts w:ascii="Times New Roman" w:hAnsi="Times New Roman" w:cs="Times New Roman"/>
            </w:rPr>
          </w:rPrChange>
        </w:rPr>
        <w:t>hosen unit</w:t>
      </w:r>
      <w:del w:id="800" w:author="Bo Shen" w:date="2023-02-02T19:32:00Z">
        <w:r w:rsidRPr="00703A03" w:rsidDel="002371E0">
          <w:rPr>
            <w:rFonts w:ascii="Times New Roman" w:hAnsi="Times New Roman" w:cs="Times New Roman"/>
            <w:sz w:val="22"/>
            <w:szCs w:val="22"/>
            <w:rPrChange w:id="801" w:author="Bo Shen" w:date="2023-02-02T17:51:00Z">
              <w:rPr>
                <w:rFonts w:ascii="Times New Roman" w:hAnsi="Times New Roman" w:cs="Times New Roman"/>
              </w:rPr>
            </w:rPrChange>
          </w:rPr>
          <w:delText xml:space="preserve"> </w:delText>
        </w:r>
      </w:del>
      <w:ins w:id="802" w:author="Bo Shen" w:date="2023-02-02T19:31:00Z">
        <w:r>
          <w:rPr>
            <w:rFonts w:ascii="Times New Roman" w:hAnsi="Times New Roman" w:cs="Times New Roman"/>
            <w:sz w:val="22"/>
            <w:szCs w:val="22"/>
          </w:rPr>
          <w:t xml:space="preserve"> </w:t>
        </w:r>
      </w:ins>
      <w:r w:rsidRPr="00703A03">
        <w:rPr>
          <w:rFonts w:ascii="Times New Roman" w:hAnsi="Times New Roman" w:cs="Times New Roman"/>
          <w:sz w:val="22"/>
          <w:szCs w:val="22"/>
          <w:rPrChange w:id="803" w:author="Bo Shen" w:date="2023-02-02T17:51:00Z">
            <w:rPr>
              <w:rFonts w:ascii="Times New Roman" w:hAnsi="Times New Roman" w:cs="Times New Roman"/>
            </w:rPr>
          </w:rPrChange>
        </w:rPr>
        <w:t>activity</w:t>
      </w:r>
      <w:ins w:id="804" w:author="Bo Shen" w:date="2023-02-02T19:32:00Z">
        <w:r w:rsidRPr="0020720A">
          <w:rPr>
            <w:rFonts w:ascii="Times New Roman" w:hAnsi="Times New Roman" w:cs="Times New Roman"/>
            <w:sz w:val="22"/>
            <w:szCs w:val="22"/>
          </w:rPr>
          <w:t xml:space="preserve"> </w:t>
        </w:r>
        <w:r>
          <w:rPr>
            <w:rFonts w:ascii="Times New Roman" w:hAnsi="Times New Roman" w:cs="Times New Roman"/>
            <w:sz w:val="22"/>
            <w:szCs w:val="22"/>
          </w:rPr>
          <w:t>(</w:t>
        </w:r>
        <w:r w:rsidRPr="0020720A">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805" w:author="Bo Shen" w:date="2023-02-02T17:51:00Z">
            <w:rPr>
              <w:rFonts w:ascii="Times New Roman" w:hAnsi="Times New Roman" w:cs="Times New Roman"/>
            </w:rPr>
          </w:rPrChange>
        </w:rPr>
        <w:t xml:space="preserve"> reaches a common decision bound</w:t>
      </w:r>
      <w:ins w:id="806" w:author="Bo Shen" w:date="2023-02-03T10:17:00Z">
        <w:r>
          <w:rPr>
            <w:rFonts w:ascii="Times New Roman" w:hAnsi="Times New Roman" w:cs="Times New Roman"/>
            <w:sz w:val="22"/>
            <w:szCs w:val="22"/>
          </w:rPr>
          <w:t xml:space="preserve"> (</w:t>
        </w:r>
      </w:ins>
      <w:ins w:id="807" w:author="Bo Shen" w:date="2023-02-03T10:25:00Z">
        <w:r>
          <w:rPr>
            <w:rFonts w:ascii="Times New Roman" w:hAnsi="Times New Roman" w:cs="Times New Roman"/>
            <w:sz w:val="22"/>
            <w:szCs w:val="22"/>
          </w:rPr>
          <w:t>.02</w:t>
        </w:r>
        <w:r w:rsidRPr="0020720A">
          <w:rPr>
            <w:rFonts w:ascii="Times New Roman" w:hAnsi="Times New Roman" w:cs="Times New Roman"/>
            <w:color w:val="000000" w:themeColor="text1"/>
            <w:sz w:val="22"/>
            <w:szCs w:val="22"/>
          </w:rPr>
          <w:t xml:space="preserve"> spikes/second/100% coherence</w:t>
        </w:r>
      </w:ins>
      <w:ins w:id="808" w:author="Bo Shen" w:date="2023-02-03T10:17:00Z">
        <w:r>
          <w:rPr>
            <w:rFonts w:ascii="Times New Roman" w:hAnsi="Times New Roman" w:cs="Times New Roman"/>
            <w:sz w:val="22"/>
            <w:szCs w:val="22"/>
          </w:rPr>
          <w:t>)</w:t>
        </w:r>
      </w:ins>
      <w:del w:id="809" w:author="Bo Shen" w:date="2023-02-02T19:31:00Z">
        <w:r w:rsidRPr="00703A03" w:rsidDel="002371E0">
          <w:rPr>
            <w:rFonts w:ascii="Times New Roman" w:hAnsi="Times New Roman" w:cs="Times New Roman"/>
            <w:sz w:val="22"/>
            <w:szCs w:val="22"/>
            <w:rPrChange w:id="810" w:author="Bo Shen" w:date="2023-02-02T17:51:00Z">
              <w:rPr>
                <w:rFonts w:ascii="Times New Roman" w:hAnsi="Times New Roman" w:cs="Times New Roman"/>
              </w:rPr>
            </w:rPrChange>
          </w:rPr>
          <w:delText xml:space="preserve"> and show little input dependence</w:delText>
        </w:r>
      </w:del>
      <w:ins w:id="811" w:author="Bo Shen" w:date="2023-02-02T19:31:00Z">
        <w:r>
          <w:rPr>
            <w:rFonts w:ascii="Times New Roman" w:hAnsi="Times New Roman" w:cs="Times New Roman"/>
            <w:sz w:val="22"/>
            <w:szCs w:val="22"/>
          </w:rPr>
          <w:t>;</w:t>
        </w:r>
      </w:ins>
      <w:del w:id="812" w:author="Bo Shen" w:date="2023-02-02T19:31:00Z">
        <w:r w:rsidRPr="00703A03" w:rsidDel="002371E0">
          <w:rPr>
            <w:rFonts w:ascii="Times New Roman" w:hAnsi="Times New Roman" w:cs="Times New Roman"/>
            <w:sz w:val="22"/>
            <w:szCs w:val="22"/>
            <w:rPrChange w:id="81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814" w:author="Bo Shen" w:date="2023-02-02T17:51:00Z">
            <w:rPr>
              <w:rFonts w:ascii="Times New Roman" w:hAnsi="Times New Roman" w:cs="Times New Roman"/>
            </w:rPr>
          </w:rPrChange>
        </w:rPr>
        <w:t xml:space="preserve"> </w:t>
      </w:r>
      <w:del w:id="815" w:author="Bo Shen" w:date="2023-02-02T19:31:00Z">
        <w:r w:rsidRPr="00703A03" w:rsidDel="002371E0">
          <w:rPr>
            <w:rFonts w:ascii="Times New Roman" w:hAnsi="Times New Roman" w:cs="Times New Roman"/>
            <w:sz w:val="22"/>
            <w:szCs w:val="22"/>
            <w:rPrChange w:id="816"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817" w:author="Bo Shen" w:date="2023-02-02T17:51:00Z">
            <w:rPr>
              <w:rFonts w:ascii="Times New Roman" w:hAnsi="Times New Roman" w:cs="Times New Roman"/>
            </w:rPr>
          </w:rPrChange>
        </w:rPr>
        <w:t xml:space="preserve">unchosen </w:t>
      </w:r>
      <w:ins w:id="818" w:author="Bo Shen" w:date="2023-02-02T19:31:00Z">
        <w:r>
          <w:rPr>
            <w:rFonts w:ascii="Times New Roman" w:hAnsi="Times New Roman" w:cs="Times New Roman"/>
            <w:sz w:val="22"/>
            <w:szCs w:val="22"/>
          </w:rPr>
          <w:t xml:space="preserve">unit </w:t>
        </w:r>
      </w:ins>
      <w:r w:rsidRPr="00703A03">
        <w:rPr>
          <w:rFonts w:ascii="Times New Roman" w:hAnsi="Times New Roman" w:cs="Times New Roman"/>
          <w:sz w:val="22"/>
          <w:szCs w:val="22"/>
          <w:rPrChange w:id="819" w:author="Bo Shen" w:date="2023-02-02T17:51:00Z">
            <w:rPr>
              <w:rFonts w:ascii="Times New Roman" w:hAnsi="Times New Roman" w:cs="Times New Roman"/>
            </w:rPr>
          </w:rPrChange>
        </w:rPr>
        <w:t>activity</w:t>
      </w:r>
      <w:ins w:id="820" w:author="Bo Shen" w:date="2023-02-02T19:31:00Z">
        <w:r>
          <w:rPr>
            <w:rFonts w:ascii="Times New Roman" w:hAnsi="Times New Roman" w:cs="Times New Roman"/>
            <w:sz w:val="22"/>
            <w:szCs w:val="22"/>
          </w:rPr>
          <w:t xml:space="preserve"> (</w:t>
        </w:r>
        <w:r w:rsidRPr="002371E0">
          <w:rPr>
            <w:rFonts w:ascii="Times New Roman" w:hAnsi="Times New Roman" w:cs="Times New Roman"/>
            <w:b/>
            <w:bCs/>
            <w:sz w:val="22"/>
            <w:szCs w:val="22"/>
            <w:rPrChange w:id="821"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822" w:author="Bo Shen" w:date="2023-02-02T17:51:00Z">
            <w:rPr>
              <w:rFonts w:ascii="Times New Roman" w:hAnsi="Times New Roman" w:cs="Times New Roman"/>
            </w:rPr>
          </w:rPrChange>
        </w:rPr>
        <w:t xml:space="preserve"> remains </w:t>
      </w:r>
      <w:del w:id="823" w:author="Bo Shen" w:date="2023-02-03T10:17:00Z">
        <w:r w:rsidRPr="00703A03" w:rsidDel="00481840">
          <w:rPr>
            <w:rFonts w:ascii="Times New Roman" w:hAnsi="Times New Roman" w:cs="Times New Roman"/>
            <w:sz w:val="22"/>
            <w:szCs w:val="22"/>
            <w:rPrChange w:id="824" w:author="Bo Shen" w:date="2023-02-02T17:51:00Z">
              <w:rPr>
                <w:rFonts w:ascii="Times New Roman" w:hAnsi="Times New Roman" w:cs="Times New Roman"/>
              </w:rPr>
            </w:rPrChange>
          </w:rPr>
          <w:delText>at lower level</w:delText>
        </w:r>
      </w:del>
      <w:ins w:id="825" w:author="Bo Shen" w:date="2023-02-03T10:17:00Z">
        <w:r>
          <w:rPr>
            <w:rFonts w:ascii="Times New Roman" w:hAnsi="Times New Roman" w:cs="Times New Roman"/>
            <w:sz w:val="22"/>
            <w:szCs w:val="22"/>
          </w:rPr>
          <w:t>suppres</w:t>
        </w:r>
      </w:ins>
      <w:r w:rsidRPr="00703A03">
        <w:rPr>
          <w:rFonts w:ascii="Times New Roman" w:hAnsi="Times New Roman" w:cs="Times New Roman"/>
          <w:sz w:val="22"/>
          <w:szCs w:val="22"/>
          <w:rPrChange w:id="826" w:author="Bo Shen" w:date="2023-02-02T17:51:00Z">
            <w:rPr>
              <w:rFonts w:ascii="Times New Roman" w:hAnsi="Times New Roman" w:cs="Times New Roman"/>
            </w:rPr>
          </w:rPrChange>
        </w:rPr>
        <w:t>s</w:t>
      </w:r>
      <w:ins w:id="827" w:author="Bo Shen" w:date="2023-02-03T10:17:00Z">
        <w:r>
          <w:rPr>
            <w:rFonts w:ascii="Times New Roman" w:hAnsi="Times New Roman" w:cs="Times New Roman"/>
            <w:sz w:val="22"/>
            <w:szCs w:val="22"/>
          </w:rPr>
          <w:t>ed</w:t>
        </w:r>
      </w:ins>
      <w:r w:rsidRPr="00703A03">
        <w:rPr>
          <w:rFonts w:ascii="Times New Roman" w:hAnsi="Times New Roman" w:cs="Times New Roman"/>
          <w:sz w:val="22"/>
          <w:szCs w:val="22"/>
          <w:rPrChange w:id="828" w:author="Bo Shen" w:date="2023-02-02T17:51:00Z">
            <w:rPr>
              <w:rFonts w:ascii="Times New Roman" w:hAnsi="Times New Roman" w:cs="Times New Roman"/>
            </w:rPr>
          </w:rPrChange>
        </w:rPr>
        <w:t>, graded coding of input strengths</w:t>
      </w:r>
      <w:ins w:id="829" w:author="Bo Shen" w:date="2023-02-03T10:17:00Z">
        <w:r>
          <w:rPr>
            <w:rFonts w:ascii="Times New Roman" w:hAnsi="Times New Roman" w:cs="Times New Roman"/>
            <w:sz w:val="22"/>
            <w:szCs w:val="22"/>
          </w:rPr>
          <w:t xml:space="preserve"> (</w:t>
        </w:r>
      </w:ins>
      <w:ins w:id="830" w:author="Bo Shen" w:date="2023-02-03T10:25:00Z">
        <w:r>
          <w:rPr>
            <w:rFonts w:ascii="Times New Roman" w:hAnsi="Times New Roman" w:cs="Times New Roman"/>
            <w:sz w:val="22"/>
            <w:szCs w:val="22"/>
          </w:rPr>
          <w:t xml:space="preserve">-8.13 </w:t>
        </w:r>
        <w:r w:rsidRPr="0020720A">
          <w:rPr>
            <w:rFonts w:ascii="Times New Roman" w:hAnsi="Times New Roman" w:cs="Times New Roman"/>
            <w:color w:val="000000" w:themeColor="text1"/>
            <w:sz w:val="22"/>
            <w:szCs w:val="22"/>
          </w:rPr>
          <w:t>spikes/second/100% coherence</w:t>
        </w:r>
      </w:ins>
      <w:ins w:id="831" w:author="Bo Shen" w:date="2023-02-03T10:17:00Z">
        <w:r>
          <w:rPr>
            <w:rFonts w:ascii="Times New Roman" w:hAnsi="Times New Roman" w:cs="Times New Roman"/>
            <w:sz w:val="22"/>
            <w:szCs w:val="22"/>
          </w:rPr>
          <w:t>)</w:t>
        </w:r>
      </w:ins>
      <w:r w:rsidRPr="00703A03">
        <w:rPr>
          <w:rFonts w:ascii="Times New Roman" w:hAnsi="Times New Roman" w:cs="Times New Roman"/>
          <w:sz w:val="22"/>
          <w:szCs w:val="22"/>
          <w:rPrChange w:id="832" w:author="Bo Shen" w:date="2023-02-02T17:51:00Z">
            <w:rPr>
              <w:rFonts w:ascii="Times New Roman" w:hAnsi="Times New Roman" w:cs="Times New Roman"/>
            </w:rPr>
          </w:rPrChange>
        </w:rPr>
        <w:t>.</w:t>
      </w:r>
      <w:ins w:id="833" w:author="Bo Shen" w:date="2023-02-02T17:54:00Z">
        <w:r>
          <w:rPr>
            <w:rFonts w:ascii="Times New Roman" w:hAnsi="Times New Roman" w:cs="Times New Roman"/>
            <w:sz w:val="22"/>
            <w:szCs w:val="22"/>
          </w:rPr>
          <w:t xml:space="preserve"> The best-fitting parameters </w:t>
        </w:r>
      </w:ins>
      <w:ins w:id="834" w:author="Bo Shen" w:date="2023-02-03T10:56:00Z">
        <w:r>
          <w:rPr>
            <w:rFonts w:ascii="Times New Roman" w:hAnsi="Times New Roman" w:cs="Times New Roman"/>
            <w:sz w:val="22"/>
            <w:szCs w:val="22"/>
          </w:rPr>
          <w:t>were</w:t>
        </w:r>
      </w:ins>
      <w:ins w:id="835" w:author="Bo Shen" w:date="2023-02-02T17:54:00Z">
        <w:r w:rsidRPr="00680930">
          <w:rPr>
            <w:rFonts w:ascii="Times New Roman" w:hAnsi="Times New Roman" w:cs="Times New Roman"/>
            <w:sz w:val="22"/>
            <w:szCs w:val="22"/>
          </w:rPr>
          <w:t xml:space="preserve"> </w:t>
        </w:r>
      </w:ins>
      <w:ins w:id="836" w:author="Bo Shen" w:date="2023-02-03T11:05:00Z">
        <w:r>
          <w:rPr>
            <w:rFonts w:ascii="Times New Roman" w:hAnsi="Times New Roman" w:cs="Times New Roman"/>
            <w:sz w:val="22"/>
            <w:szCs w:val="22"/>
          </w:rPr>
          <w:t xml:space="preserve">self-excitation </w:t>
        </w:r>
      </w:ins>
      <m:oMath>
        <m:r>
          <w:ins w:id="837" w:author="Bo Shen" w:date="2023-02-02T17:54:00Z">
            <w:rPr>
              <w:rFonts w:ascii="Cambria Math" w:hAnsi="Cambria Math" w:cs="Times New Roman"/>
              <w:sz w:val="22"/>
              <w:szCs w:val="22"/>
              <w:lang w:eastAsia="zh-TW"/>
            </w:rPr>
            <m:t>J</m:t>
          </w:ins>
        </m:r>
        <m:sSub>
          <m:sSubPr>
            <m:ctrlPr>
              <w:ins w:id="838" w:author="Bo Shen" w:date="2023-02-02T17:54:00Z">
                <w:rPr>
                  <w:rFonts w:ascii="Cambria Math" w:hAnsi="Cambria Math" w:cs="Times New Roman"/>
                  <w:i/>
                  <w:sz w:val="22"/>
                  <w:szCs w:val="22"/>
                  <w:lang w:eastAsia="zh-TW"/>
                </w:rPr>
              </w:ins>
            </m:ctrlPr>
          </m:sSubPr>
          <m:e>
            <m:r>
              <w:ins w:id="839" w:author="Bo Shen" w:date="2023-02-02T17:54:00Z">
                <w:rPr>
                  <w:rFonts w:ascii="Cambria Math" w:hAnsi="Cambria Math" w:cs="Times New Roman"/>
                  <w:sz w:val="22"/>
                  <w:szCs w:val="22"/>
                  <w:lang w:eastAsia="zh-TW"/>
                </w:rPr>
                <m:t>N</m:t>
              </w:ins>
            </m:r>
          </m:e>
          <m:sub>
            <m:r>
              <w:ins w:id="840" w:author="Bo Shen" w:date="2023-02-02T17:54:00Z">
                <w:rPr>
                  <w:rFonts w:ascii="Cambria Math" w:hAnsi="Cambria Math" w:cs="Times New Roman"/>
                  <w:sz w:val="22"/>
                  <w:szCs w:val="22"/>
                  <w:lang w:eastAsia="zh-TW"/>
                </w:rPr>
                <m:t>1,1</m:t>
              </w:ins>
            </m:r>
          </m:sub>
        </m:sSub>
        <m:r>
          <w:ins w:id="841" w:author="Bo Shen" w:date="2023-02-02T17:54:00Z">
            <w:rPr>
              <w:rFonts w:ascii="Cambria Math" w:hAnsi="Cambria Math" w:cs="Times New Roman"/>
              <w:sz w:val="22"/>
              <w:szCs w:val="22"/>
              <w:lang w:eastAsia="zh-TW"/>
            </w:rPr>
            <m:t>=J</m:t>
          </w:ins>
        </m:r>
        <m:sSub>
          <m:sSubPr>
            <m:ctrlPr>
              <w:ins w:id="842" w:author="Bo Shen" w:date="2023-02-02T17:54:00Z">
                <w:rPr>
                  <w:rFonts w:ascii="Cambria Math" w:hAnsi="Cambria Math" w:cs="Times New Roman"/>
                  <w:i/>
                  <w:sz w:val="22"/>
                  <w:szCs w:val="22"/>
                  <w:lang w:eastAsia="zh-TW"/>
                </w:rPr>
              </w:ins>
            </m:ctrlPr>
          </m:sSubPr>
          <m:e>
            <m:r>
              <w:ins w:id="843" w:author="Bo Shen" w:date="2023-02-02T17:54:00Z">
                <w:rPr>
                  <w:rFonts w:ascii="Cambria Math" w:hAnsi="Cambria Math" w:cs="Times New Roman"/>
                  <w:sz w:val="22"/>
                  <w:szCs w:val="22"/>
                  <w:lang w:eastAsia="zh-TW"/>
                </w:rPr>
                <m:t>N</m:t>
              </w:ins>
            </m:r>
          </m:e>
          <m:sub>
            <m:r>
              <w:ins w:id="844" w:author="Bo Shen" w:date="2023-02-02T17:54:00Z">
                <w:rPr>
                  <w:rFonts w:ascii="Cambria Math" w:hAnsi="Cambria Math" w:cs="Times New Roman"/>
                  <w:sz w:val="22"/>
                  <w:szCs w:val="22"/>
                  <w:lang w:eastAsia="zh-TW"/>
                </w:rPr>
                <m:t>2,2</m:t>
              </w:ins>
            </m:r>
          </m:sub>
        </m:sSub>
        <m:r>
          <w:ins w:id="845" w:author="Bo Shen" w:date="2023-02-02T17:54:00Z">
            <w:rPr>
              <w:rFonts w:ascii="Cambria Math" w:hAnsi="Cambria Math" w:cs="Times New Roman"/>
              <w:sz w:val="22"/>
              <w:szCs w:val="22"/>
              <w:lang w:eastAsia="zh-TW"/>
            </w:rPr>
            <m:t>=.2632</m:t>
          </w:ins>
        </m:r>
      </m:oMath>
      <w:ins w:id="846" w:author="Bo Shen" w:date="2023-02-02T17:54:00Z">
        <w:r w:rsidRPr="0020720A">
          <w:rPr>
            <w:rFonts w:ascii="Times New Roman" w:hAnsi="Times New Roman" w:cs="Times New Roman"/>
            <w:sz w:val="22"/>
            <w:szCs w:val="22"/>
            <w:lang w:eastAsia="zh-TW"/>
          </w:rPr>
          <w:t>,</w:t>
        </w:r>
      </w:ins>
      <w:ins w:id="847" w:author="Bo Shen" w:date="2023-02-03T11:05:00Z">
        <w:r>
          <w:rPr>
            <w:rFonts w:ascii="Times New Roman" w:hAnsi="Times New Roman" w:cs="Times New Roman"/>
            <w:sz w:val="22"/>
            <w:szCs w:val="22"/>
            <w:lang w:eastAsia="zh-TW"/>
          </w:rPr>
          <w:t xml:space="preserve"> </w:t>
        </w:r>
      </w:ins>
      <w:ins w:id="848" w:author="Bo Shen" w:date="2023-02-03T11:09:00Z">
        <w:r>
          <w:rPr>
            <w:rFonts w:ascii="Times New Roman" w:hAnsi="Times New Roman" w:cs="Times New Roman"/>
            <w:sz w:val="22"/>
            <w:szCs w:val="22"/>
            <w:lang w:eastAsia="zh-TW"/>
          </w:rPr>
          <w:t>mutual</w:t>
        </w:r>
      </w:ins>
      <w:ins w:id="849" w:author="Bo Shen" w:date="2023-02-03T11:05:00Z">
        <w:r>
          <w:rPr>
            <w:rFonts w:ascii="Times New Roman" w:hAnsi="Times New Roman" w:cs="Times New Roman"/>
            <w:sz w:val="22"/>
            <w:szCs w:val="22"/>
            <w:lang w:eastAsia="zh-TW"/>
          </w:rPr>
          <w:t xml:space="preserve"> inhibition</w:t>
        </w:r>
      </w:ins>
      <w:ins w:id="850" w:author="Bo Shen" w:date="2023-02-02T17:54:00Z">
        <w:r w:rsidRPr="0020720A">
          <w:rPr>
            <w:rFonts w:ascii="Times New Roman" w:hAnsi="Times New Roman" w:cs="Times New Roman"/>
            <w:sz w:val="22"/>
            <w:szCs w:val="22"/>
            <w:lang w:eastAsia="zh-TW"/>
          </w:rPr>
          <w:t xml:space="preserve"> </w:t>
        </w:r>
      </w:ins>
      <m:oMath>
        <m:r>
          <w:ins w:id="851" w:author="Bo Shen" w:date="2023-02-02T17:54:00Z">
            <w:rPr>
              <w:rFonts w:ascii="Cambria Math" w:hAnsi="Cambria Math" w:cs="Times New Roman"/>
              <w:sz w:val="22"/>
              <w:szCs w:val="22"/>
              <w:lang w:eastAsia="zh-TW"/>
            </w:rPr>
            <m:t>J</m:t>
          </w:ins>
        </m:r>
        <m:sSub>
          <m:sSubPr>
            <m:ctrlPr>
              <w:ins w:id="852" w:author="Bo Shen" w:date="2023-02-02T17:54:00Z">
                <w:rPr>
                  <w:rFonts w:ascii="Cambria Math" w:hAnsi="Cambria Math" w:cs="Times New Roman"/>
                  <w:i/>
                  <w:sz w:val="22"/>
                  <w:szCs w:val="22"/>
                  <w:lang w:eastAsia="zh-TW"/>
                </w:rPr>
              </w:ins>
            </m:ctrlPr>
          </m:sSubPr>
          <m:e>
            <m:r>
              <w:ins w:id="853" w:author="Bo Shen" w:date="2023-02-02T17:54:00Z">
                <w:rPr>
                  <w:rFonts w:ascii="Cambria Math" w:hAnsi="Cambria Math" w:cs="Times New Roman"/>
                  <w:sz w:val="22"/>
                  <w:szCs w:val="22"/>
                  <w:lang w:eastAsia="zh-TW"/>
                </w:rPr>
                <m:t>N</m:t>
              </w:ins>
            </m:r>
          </m:e>
          <m:sub>
            <m:r>
              <w:ins w:id="854" w:author="Bo Shen" w:date="2023-02-02T17:54:00Z">
                <w:rPr>
                  <w:rFonts w:ascii="Cambria Math" w:hAnsi="Cambria Math" w:cs="Times New Roman"/>
                  <w:sz w:val="22"/>
                  <w:szCs w:val="22"/>
                  <w:lang w:eastAsia="zh-TW"/>
                </w:rPr>
                <m:t>1,2</m:t>
              </w:ins>
            </m:r>
          </m:sub>
        </m:sSub>
        <m:r>
          <w:ins w:id="855" w:author="Bo Shen" w:date="2023-02-02T17:54:00Z">
            <w:rPr>
              <w:rFonts w:ascii="Cambria Math" w:hAnsi="Cambria Math" w:cs="Times New Roman"/>
              <w:sz w:val="22"/>
              <w:szCs w:val="22"/>
              <w:lang w:eastAsia="zh-TW"/>
            </w:rPr>
            <m:t>=J</m:t>
          </w:ins>
        </m:r>
        <m:sSub>
          <m:sSubPr>
            <m:ctrlPr>
              <w:ins w:id="856" w:author="Bo Shen" w:date="2023-02-02T17:54:00Z">
                <w:rPr>
                  <w:rFonts w:ascii="Cambria Math" w:hAnsi="Cambria Math" w:cs="Times New Roman"/>
                  <w:i/>
                  <w:sz w:val="22"/>
                  <w:szCs w:val="22"/>
                  <w:lang w:eastAsia="zh-TW"/>
                </w:rPr>
              </w:ins>
            </m:ctrlPr>
          </m:sSubPr>
          <m:e>
            <m:r>
              <w:ins w:id="857" w:author="Bo Shen" w:date="2023-02-02T17:54:00Z">
                <w:rPr>
                  <w:rFonts w:ascii="Cambria Math" w:hAnsi="Cambria Math" w:cs="Times New Roman"/>
                  <w:sz w:val="22"/>
                  <w:szCs w:val="22"/>
                  <w:lang w:eastAsia="zh-TW"/>
                </w:rPr>
                <m:t>N</m:t>
              </w:ins>
            </m:r>
          </m:e>
          <m:sub>
            <m:r>
              <w:ins w:id="858" w:author="Bo Shen" w:date="2023-02-02T17:54:00Z">
                <w:rPr>
                  <w:rFonts w:ascii="Cambria Math" w:hAnsi="Cambria Math" w:cs="Times New Roman"/>
                  <w:sz w:val="22"/>
                  <w:szCs w:val="22"/>
                  <w:lang w:eastAsia="zh-TW"/>
                </w:rPr>
                <m:t>2,1</m:t>
              </w:ins>
            </m:r>
          </m:sub>
        </m:sSub>
        <m:r>
          <w:ins w:id="859" w:author="Bo Shen" w:date="2023-02-02T17:54:00Z">
            <w:rPr>
              <w:rFonts w:ascii="Cambria Math" w:hAnsi="Cambria Math" w:cs="Times New Roman"/>
              <w:sz w:val="22"/>
              <w:szCs w:val="22"/>
              <w:lang w:eastAsia="zh-TW"/>
            </w:rPr>
            <m:t>=.0224</m:t>
          </w:ins>
        </m:r>
      </m:oMath>
      <w:ins w:id="860" w:author="Bo Shen" w:date="2023-02-02T17:54:00Z">
        <w:r w:rsidRPr="0020720A">
          <w:rPr>
            <w:rFonts w:ascii="Times New Roman" w:hAnsi="Times New Roman" w:cs="Times New Roman"/>
            <w:sz w:val="22"/>
            <w:szCs w:val="22"/>
            <w:lang w:eastAsia="zh-TW"/>
          </w:rPr>
          <w:t>,</w:t>
        </w:r>
      </w:ins>
      <w:ins w:id="861" w:author="Bo Shen" w:date="2023-02-03T11:05:00Z">
        <w:r>
          <w:rPr>
            <w:rFonts w:ascii="Times New Roman" w:hAnsi="Times New Roman" w:cs="Times New Roman"/>
            <w:sz w:val="22"/>
            <w:szCs w:val="22"/>
            <w:lang w:eastAsia="zh-TW"/>
          </w:rPr>
          <w:t xml:space="preserve"> </w:t>
        </w:r>
      </w:ins>
      <w:ins w:id="862" w:author="Bo Shen" w:date="2023-02-03T11:09:00Z">
        <w:r>
          <w:rPr>
            <w:rFonts w:ascii="Times New Roman" w:hAnsi="Times New Roman" w:cs="Times New Roman"/>
            <w:sz w:val="22"/>
            <w:szCs w:val="22"/>
            <w:lang w:eastAsia="zh-TW"/>
          </w:rPr>
          <w:t>non-selective</w:t>
        </w:r>
      </w:ins>
      <w:ins w:id="863" w:author="Bo Shen" w:date="2023-02-03T11:05:00Z">
        <w:r>
          <w:rPr>
            <w:rFonts w:ascii="Times New Roman" w:hAnsi="Times New Roman" w:cs="Times New Roman"/>
            <w:sz w:val="22"/>
            <w:szCs w:val="22"/>
            <w:lang w:eastAsia="zh-TW"/>
          </w:rPr>
          <w:t xml:space="preserve"> input</w:t>
        </w:r>
      </w:ins>
      <w:ins w:id="864" w:author="Bo Shen" w:date="2023-02-02T17:54:00Z">
        <w:r w:rsidRPr="0020720A">
          <w:rPr>
            <w:rFonts w:ascii="Times New Roman" w:hAnsi="Times New Roman" w:cs="Times New Roman"/>
            <w:sz w:val="22"/>
            <w:szCs w:val="22"/>
            <w:lang w:eastAsia="zh-TW"/>
          </w:rPr>
          <w:t xml:space="preserve"> </w:t>
        </w:r>
      </w:ins>
      <m:oMath>
        <m:sSub>
          <m:sSubPr>
            <m:ctrlPr>
              <w:ins w:id="865" w:author="Bo Shen" w:date="2023-02-02T17:54:00Z">
                <w:rPr>
                  <w:rFonts w:ascii="Cambria Math" w:hAnsi="Cambria Math" w:cs="Times New Roman"/>
                  <w:i/>
                  <w:sz w:val="22"/>
                  <w:szCs w:val="22"/>
                  <w:lang w:eastAsia="zh-TW"/>
                </w:rPr>
              </w:ins>
            </m:ctrlPr>
          </m:sSubPr>
          <m:e>
            <m:r>
              <w:ins w:id="866" w:author="Bo Shen" w:date="2023-02-02T17:54:00Z">
                <w:rPr>
                  <w:rFonts w:ascii="Cambria Math" w:hAnsi="Cambria Math" w:cs="Times New Roman"/>
                  <w:sz w:val="22"/>
                  <w:szCs w:val="22"/>
                  <w:lang w:eastAsia="zh-TW"/>
                </w:rPr>
                <m:t>I</m:t>
              </w:ins>
            </m:r>
          </m:e>
          <m:sub>
            <m:r>
              <w:ins w:id="867" w:author="Bo Shen" w:date="2023-02-02T17:54:00Z">
                <w:rPr>
                  <w:rFonts w:ascii="Cambria Math" w:hAnsi="Cambria Math" w:cs="Times New Roman"/>
                  <w:sz w:val="22"/>
                  <w:szCs w:val="22"/>
                  <w:lang w:eastAsia="zh-TW"/>
                </w:rPr>
                <m:t>0</m:t>
              </w:ins>
            </m:r>
          </m:sub>
        </m:sSub>
        <m:r>
          <w:ins w:id="868" w:author="Bo Shen" w:date="2023-02-02T17:54:00Z">
            <w:rPr>
              <w:rFonts w:ascii="Cambria Math" w:hAnsi="Cambria Math" w:cs="Times New Roman"/>
              <w:sz w:val="22"/>
              <w:szCs w:val="22"/>
              <w:lang w:eastAsia="zh-TW"/>
            </w:rPr>
            <m:t>=.2647</m:t>
          </w:ins>
        </m:r>
      </m:oMath>
      <w:ins w:id="869" w:author="Bo Shen" w:date="2023-02-02T17:54:00Z">
        <w:r w:rsidRPr="0020720A">
          <w:rPr>
            <w:rFonts w:ascii="Times New Roman" w:hAnsi="Times New Roman" w:cs="Times New Roman"/>
            <w:sz w:val="22"/>
            <w:szCs w:val="22"/>
            <w:lang w:eastAsia="zh-TW"/>
          </w:rPr>
          <w:t xml:space="preserve">, </w:t>
        </w:r>
      </w:ins>
      <w:ins w:id="870" w:author="Bo Shen" w:date="2023-02-03T11:06:00Z">
        <w:r>
          <w:rPr>
            <w:rFonts w:ascii="Times New Roman" w:hAnsi="Times New Roman" w:cs="Times New Roman"/>
            <w:sz w:val="22"/>
            <w:szCs w:val="22"/>
            <w:lang w:eastAsia="zh-TW"/>
          </w:rPr>
          <w:t xml:space="preserve">noise </w:t>
        </w:r>
      </w:ins>
      <w:ins w:id="871" w:author="Bo Shen" w:date="2023-02-03T11:09:00Z">
        <w:r>
          <w:rPr>
            <w:rFonts w:ascii="Times New Roman" w:hAnsi="Times New Roman" w:cs="Times New Roman"/>
            <w:sz w:val="22"/>
            <w:szCs w:val="22"/>
            <w:lang w:eastAsia="zh-TW"/>
          </w:rPr>
          <w:t>amplitude</w:t>
        </w:r>
      </w:ins>
      <w:ins w:id="872" w:author="Bo Shen" w:date="2023-02-03T11:06:00Z">
        <w:r>
          <w:rPr>
            <w:rFonts w:ascii="Times New Roman" w:hAnsi="Times New Roman" w:cs="Times New Roman"/>
            <w:sz w:val="22"/>
            <w:szCs w:val="22"/>
            <w:lang w:eastAsia="zh-TW"/>
          </w:rPr>
          <w:t xml:space="preserve"> </w:t>
        </w:r>
      </w:ins>
      <m:oMath>
        <m:sSub>
          <m:sSubPr>
            <m:ctrlPr>
              <w:ins w:id="873" w:author="Bo Shen" w:date="2023-02-02T17:54:00Z">
                <w:rPr>
                  <w:rFonts w:ascii="Cambria Math" w:hAnsi="Cambria Math" w:cs="Times New Roman"/>
                  <w:i/>
                  <w:sz w:val="22"/>
                  <w:szCs w:val="22"/>
                  <w:lang w:eastAsia="zh-TW"/>
                </w:rPr>
              </w:ins>
            </m:ctrlPr>
          </m:sSubPr>
          <m:e>
            <m:r>
              <w:ins w:id="874" w:author="Bo Shen" w:date="2023-02-02T17:54:00Z">
                <w:rPr>
                  <w:rFonts w:ascii="Cambria Math" w:hAnsi="Cambria Math" w:cs="Times New Roman"/>
                  <w:sz w:val="22"/>
                  <w:szCs w:val="22"/>
                  <w:lang w:eastAsia="zh-TW"/>
                </w:rPr>
                <m:t>σ</m:t>
              </w:ins>
            </m:r>
          </m:e>
          <m:sub>
            <m:r>
              <w:ins w:id="875" w:author="Bo Shen" w:date="2023-02-02T17:54:00Z">
                <w:rPr>
                  <w:rFonts w:ascii="Cambria Math" w:hAnsi="Cambria Math" w:cs="Times New Roman"/>
                  <w:sz w:val="22"/>
                  <w:szCs w:val="22"/>
                  <w:lang w:eastAsia="zh-TW"/>
                </w:rPr>
                <m:t>noise</m:t>
              </w:ins>
            </m:r>
          </m:sub>
        </m:sSub>
        <m:r>
          <w:ins w:id="876" w:author="Bo Shen" w:date="2023-02-02T17:54:00Z">
            <w:rPr>
              <w:rFonts w:ascii="Cambria Math" w:hAnsi="Cambria Math" w:cs="Times New Roman"/>
              <w:sz w:val="22"/>
              <w:szCs w:val="22"/>
              <w:lang w:eastAsia="zh-TW"/>
            </w:rPr>
            <m:t>=.0709</m:t>
          </w:ins>
        </m:r>
      </m:oMath>
      <w:ins w:id="877" w:author="Bo Shen" w:date="2023-02-02T17:54:00Z">
        <w:r w:rsidRPr="0020720A">
          <w:rPr>
            <w:rFonts w:ascii="Times New Roman" w:hAnsi="Times New Roman" w:cs="Times New Roman"/>
            <w:sz w:val="22"/>
            <w:szCs w:val="22"/>
            <w:lang w:eastAsia="zh-TW"/>
          </w:rPr>
          <w:t>,</w:t>
        </w:r>
      </w:ins>
      <w:ins w:id="878" w:author="Bo Shen" w:date="2023-02-03T11:09:00Z">
        <w:r>
          <w:rPr>
            <w:rFonts w:ascii="Times New Roman" w:hAnsi="Times New Roman" w:cs="Times New Roman"/>
            <w:sz w:val="22"/>
            <w:szCs w:val="22"/>
            <w:lang w:eastAsia="zh-TW"/>
          </w:rPr>
          <w:t xml:space="preserve"> input scale</w:t>
        </w:r>
      </w:ins>
      <w:ins w:id="879" w:author="Bo Shen" w:date="2023-02-02T17:54:00Z">
        <w:r w:rsidRPr="0020720A">
          <w:rPr>
            <w:rFonts w:ascii="Times New Roman" w:hAnsi="Times New Roman" w:cs="Times New Roman"/>
            <w:sz w:val="22"/>
            <w:szCs w:val="22"/>
            <w:lang w:eastAsia="zh-TW"/>
          </w:rPr>
          <w:t xml:space="preserve"> </w:t>
        </w:r>
      </w:ins>
      <m:oMath>
        <m:sSub>
          <m:sSubPr>
            <m:ctrlPr>
              <w:ins w:id="880" w:author="Bo Shen" w:date="2023-02-02T17:54:00Z">
                <w:rPr>
                  <w:rFonts w:ascii="Cambria Math" w:hAnsi="Cambria Math" w:cs="Times New Roman"/>
                  <w:i/>
                  <w:sz w:val="22"/>
                  <w:szCs w:val="22"/>
                  <w:lang w:eastAsia="zh-TW"/>
                </w:rPr>
              </w:ins>
            </m:ctrlPr>
          </m:sSubPr>
          <m:e>
            <m:r>
              <w:ins w:id="881" w:author="Bo Shen" w:date="2023-02-02T17:54:00Z">
                <w:rPr>
                  <w:rFonts w:ascii="Cambria Math" w:hAnsi="Cambria Math" w:cs="Times New Roman"/>
                  <w:sz w:val="22"/>
                  <w:szCs w:val="22"/>
                  <w:lang w:eastAsia="zh-TW"/>
                </w:rPr>
                <m:t>μ</m:t>
              </w:ins>
            </m:r>
          </m:e>
          <m:sub>
            <m:r>
              <w:ins w:id="882" w:author="Bo Shen" w:date="2023-02-02T17:54:00Z">
                <w:rPr>
                  <w:rFonts w:ascii="Cambria Math" w:hAnsi="Cambria Math" w:cs="Times New Roman"/>
                  <w:sz w:val="22"/>
                  <w:szCs w:val="22"/>
                  <w:lang w:eastAsia="zh-TW"/>
                </w:rPr>
                <m:t>0</m:t>
              </w:ins>
            </m:r>
          </m:sub>
        </m:sSub>
        <m:r>
          <w:ins w:id="883" w:author="Bo Shen" w:date="2023-02-02T17:54:00Z">
            <w:rPr>
              <w:rFonts w:ascii="Cambria Math" w:hAnsi="Cambria Math" w:cs="Times New Roman"/>
              <w:sz w:val="22"/>
              <w:szCs w:val="22"/>
              <w:lang w:eastAsia="zh-TW"/>
            </w:rPr>
            <m:t>=55.63</m:t>
          </w:ins>
        </m:r>
      </m:oMath>
      <w:ins w:id="884" w:author="Bo Shen" w:date="2023-02-02T17:54:00Z">
        <w:r w:rsidRPr="0020720A">
          <w:rPr>
            <w:rFonts w:ascii="Times New Roman" w:hAnsi="Times New Roman" w:cs="Times New Roman"/>
            <w:sz w:val="22"/>
            <w:szCs w:val="22"/>
            <w:lang w:eastAsia="zh-TW"/>
          </w:rPr>
          <w:t xml:space="preserve">, </w:t>
        </w:r>
      </w:ins>
      <w:ins w:id="885" w:author="Bo Shen" w:date="2023-02-03T11:09:00Z">
        <w:r>
          <w:rPr>
            <w:rFonts w:ascii="Times New Roman" w:hAnsi="Times New Roman" w:cs="Times New Roman"/>
            <w:sz w:val="22"/>
            <w:szCs w:val="22"/>
            <w:lang w:eastAsia="zh-TW"/>
          </w:rPr>
          <w:t>synaptic kin</w:t>
        </w:r>
      </w:ins>
      <w:ins w:id="886" w:author="Bo Shen" w:date="2023-02-03T11:10:00Z">
        <w:r>
          <w:rPr>
            <w:rFonts w:ascii="Times New Roman" w:hAnsi="Times New Roman" w:cs="Times New Roman"/>
            <w:sz w:val="22"/>
            <w:szCs w:val="22"/>
            <w:lang w:eastAsia="zh-TW"/>
          </w:rPr>
          <w:t xml:space="preserve">etic parameter </w:t>
        </w:r>
      </w:ins>
      <m:oMath>
        <m:r>
          <w:ins w:id="887" w:author="Bo Shen" w:date="2023-02-02T17:54:00Z">
            <w:rPr>
              <w:rFonts w:ascii="Cambria Math" w:hAnsi="Cambria Math" w:cs="Times New Roman"/>
              <w:sz w:val="22"/>
              <w:szCs w:val="22"/>
            </w:rPr>
            <m:t>γ=.5887</m:t>
          </w:ins>
        </m:r>
      </m:oMath>
      <w:ins w:id="888" w:author="Bo Shen" w:date="2023-02-02T17:54:00Z">
        <w:r w:rsidRPr="0020720A">
          <w:rPr>
            <w:rFonts w:ascii="Times New Roman" w:hAnsi="Times New Roman" w:cs="Times New Roman"/>
            <w:sz w:val="22"/>
            <w:szCs w:val="22"/>
            <w:lang w:eastAsia="zh-TW"/>
          </w:rPr>
          <w:t>,</w:t>
        </w:r>
      </w:ins>
      <w:ins w:id="889" w:author="Bo Shen" w:date="2023-02-03T11:10:00Z">
        <w:r>
          <w:rPr>
            <w:rFonts w:ascii="Times New Roman" w:hAnsi="Times New Roman" w:cs="Times New Roman"/>
            <w:sz w:val="22"/>
            <w:szCs w:val="22"/>
            <w:lang w:eastAsia="zh-TW"/>
          </w:rPr>
          <w:t xml:space="preserve"> initial value</w:t>
        </w:r>
      </w:ins>
      <w:ins w:id="890" w:author="Bo Shen" w:date="2023-02-02T17:54:00Z">
        <w:r w:rsidRPr="0020720A">
          <w:rPr>
            <w:rFonts w:ascii="Times New Roman" w:hAnsi="Times New Roman" w:cs="Times New Roman"/>
            <w:sz w:val="22"/>
            <w:szCs w:val="22"/>
            <w:lang w:eastAsia="zh-TW"/>
          </w:rPr>
          <w:t xml:space="preserve"> </w:t>
        </w:r>
      </w:ins>
      <m:oMath>
        <m:sSub>
          <m:sSubPr>
            <m:ctrlPr>
              <w:ins w:id="891" w:author="Bo Shen" w:date="2023-02-02T17:54:00Z">
                <w:rPr>
                  <w:rFonts w:ascii="Cambria Math" w:hAnsi="Cambria Math" w:cs="Times New Roman"/>
                  <w:i/>
                  <w:sz w:val="22"/>
                  <w:szCs w:val="22"/>
                  <w:lang w:eastAsia="zh-TW"/>
                </w:rPr>
              </w:ins>
            </m:ctrlPr>
          </m:sSubPr>
          <m:e>
            <m:r>
              <w:ins w:id="892" w:author="Bo Shen" w:date="2023-02-02T17:54:00Z">
                <w:rPr>
                  <w:rFonts w:ascii="Cambria Math" w:hAnsi="Cambria Math" w:cs="Times New Roman"/>
                  <w:sz w:val="22"/>
                  <w:szCs w:val="22"/>
                  <w:lang w:eastAsia="zh-TW"/>
                </w:rPr>
                <m:t>H</m:t>
              </w:ins>
            </m:r>
          </m:e>
          <m:sub>
            <m:r>
              <w:ins w:id="893" w:author="Bo Shen" w:date="2023-02-02T17:54:00Z">
                <w:rPr>
                  <w:rFonts w:ascii="Cambria Math" w:hAnsi="Cambria Math" w:cs="Times New Roman"/>
                  <w:sz w:val="22"/>
                  <w:szCs w:val="22"/>
                  <w:lang w:eastAsia="zh-TW"/>
                </w:rPr>
                <m:t>0</m:t>
              </w:ins>
            </m:r>
          </m:sub>
        </m:sSub>
        <m:r>
          <w:ins w:id="894" w:author="Bo Shen" w:date="2023-02-02T17:54:00Z">
            <w:rPr>
              <w:rFonts w:ascii="Cambria Math" w:hAnsi="Cambria Math" w:cs="Times New Roman"/>
              <w:sz w:val="22"/>
              <w:szCs w:val="22"/>
              <w:lang w:eastAsia="zh-TW"/>
            </w:rPr>
            <m:t>=2.622</m:t>
          </w:ins>
        </m:r>
      </m:oMath>
      <w:ins w:id="895" w:author="Bo Shen" w:date="2023-02-02T17:54:00Z">
        <w:r w:rsidRPr="0020720A">
          <w:rPr>
            <w:rFonts w:ascii="Times New Roman" w:hAnsi="Times New Roman" w:cs="Times New Roman"/>
            <w:sz w:val="22"/>
            <w:szCs w:val="22"/>
            <w:lang w:eastAsia="zh-TW"/>
          </w:rPr>
          <w:t>, and</w:t>
        </w:r>
      </w:ins>
      <w:ins w:id="896" w:author="Bo Shen" w:date="2023-02-03T11:06:00Z">
        <w:r>
          <w:rPr>
            <w:rFonts w:ascii="Times New Roman" w:hAnsi="Times New Roman" w:cs="Times New Roman"/>
            <w:sz w:val="22"/>
            <w:szCs w:val="22"/>
            <w:lang w:eastAsia="zh-TW"/>
          </w:rPr>
          <w:t xml:space="preserve"> the time constant of the excitatory units</w:t>
        </w:r>
      </w:ins>
      <w:ins w:id="897" w:author="Bo Shen" w:date="2023-02-02T17:54:00Z">
        <w:r w:rsidRPr="0020720A">
          <w:rPr>
            <w:rFonts w:ascii="Times New Roman" w:hAnsi="Times New Roman" w:cs="Times New Roman"/>
            <w:sz w:val="22"/>
            <w:szCs w:val="22"/>
            <w:lang w:eastAsia="zh-TW"/>
          </w:rPr>
          <w:t xml:space="preserve"> </w:t>
        </w:r>
      </w:ins>
      <m:oMath>
        <m:sSub>
          <m:sSubPr>
            <m:ctrlPr>
              <w:ins w:id="898" w:author="Bo Shen" w:date="2023-02-02T17:54:00Z">
                <w:rPr>
                  <w:rFonts w:ascii="Cambria Math" w:hAnsi="Cambria Math" w:cs="Times New Roman"/>
                  <w:i/>
                  <w:sz w:val="22"/>
                  <w:szCs w:val="22"/>
                  <w:lang w:eastAsia="zh-TW"/>
                </w:rPr>
              </w:ins>
            </m:ctrlPr>
          </m:sSubPr>
          <m:e>
            <m:r>
              <w:ins w:id="899" w:author="Bo Shen" w:date="2023-02-02T17:54:00Z">
                <w:rPr>
                  <w:rFonts w:ascii="Cambria Math" w:hAnsi="Cambria Math" w:cs="Times New Roman"/>
                  <w:sz w:val="22"/>
                  <w:szCs w:val="22"/>
                  <w:lang w:eastAsia="zh-TW"/>
                </w:rPr>
                <m:t>τ</m:t>
              </w:ins>
            </m:r>
          </m:e>
          <m:sub>
            <m:r>
              <w:ins w:id="900" w:author="Bo Shen" w:date="2023-02-02T17:54:00Z">
                <w:rPr>
                  <w:rFonts w:ascii="Cambria Math" w:hAnsi="Cambria Math" w:cs="Times New Roman"/>
                  <w:sz w:val="22"/>
                  <w:szCs w:val="22"/>
                  <w:lang w:eastAsia="zh-TW"/>
                </w:rPr>
                <m:t>S</m:t>
              </w:ins>
            </m:r>
          </m:sub>
        </m:sSub>
        <m:r>
          <w:ins w:id="901" w:author="Bo Shen" w:date="2023-02-02T17:54:00Z">
            <w:rPr>
              <w:rFonts w:ascii="Cambria Math" w:hAnsi="Cambria Math" w:cs="Times New Roman"/>
              <w:sz w:val="22"/>
              <w:szCs w:val="22"/>
              <w:lang w:eastAsia="zh-TW"/>
            </w:rPr>
            <m:t>=.1672</m:t>
          </w:ins>
        </m:r>
      </m:oMath>
      <w:ins w:id="902" w:author="Bo Shen" w:date="2023-02-02T17:55:00Z">
        <w:r>
          <w:rPr>
            <w:rFonts w:ascii="Times New Roman" w:hAnsi="Times New Roman" w:cs="Times New Roman"/>
            <w:sz w:val="22"/>
            <w:szCs w:val="22"/>
          </w:rPr>
          <w:t>.</w:t>
        </w:r>
      </w:ins>
    </w:p>
    <w:p w:rsidR="00140DF0" w:rsidRDefault="00140DF0">
      <w:r>
        <w:br w:type="page"/>
      </w:r>
    </w:p>
    <w:p w:rsidR="00140DF0" w:rsidDel="004848F5" w:rsidRDefault="00140DF0" w:rsidP="00522C01">
      <w:pPr>
        <w:jc w:val="both"/>
        <w:rPr>
          <w:del w:id="903" w:author="Bo Shen" w:date="2023-02-02T16:41:00Z"/>
          <w:rFonts w:ascii="Times New Roman" w:hAnsi="Times New Roman" w:cs="Times New Roman"/>
          <w:b/>
        </w:rPr>
      </w:pPr>
      <w:ins w:id="904" w:author="Bo Shen" w:date="2023-02-02T18:49:00Z">
        <w:r>
          <w:rPr>
            <w:rFonts w:ascii="Times New Roman" w:hAnsi="Times New Roman" w:cs="Times New Roman"/>
            <w:b/>
            <w:noProof/>
            <w:lang w:eastAsia="en-US"/>
          </w:rPr>
          <w:lastRenderedPageBreak/>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a:stretch>
                        <a:fillRect/>
                      </a:stretch>
                    </pic:blipFill>
                    <pic:spPr>
                      <a:xfrm>
                        <a:off x="0" y="0"/>
                        <a:ext cx="6068366" cy="4617979"/>
                      </a:xfrm>
                      <a:prstGeom prst="rect">
                        <a:avLst/>
                      </a:prstGeom>
                    </pic:spPr>
                  </pic:pic>
                </a:graphicData>
              </a:graphic>
            </wp:inline>
          </w:drawing>
        </w:r>
      </w:ins>
    </w:p>
    <w:p w:rsidR="00140DF0" w:rsidRDefault="00140DF0" w:rsidP="00522C01">
      <w:pPr>
        <w:spacing w:line="480" w:lineRule="auto"/>
        <w:jc w:val="center"/>
        <w:rPr>
          <w:ins w:id="905" w:author="Bo Shen" w:date="2023-02-02T16:41:00Z"/>
          <w:rFonts w:ascii="Times New Roman" w:hAnsi="Times New Roman" w:cs="Times New Roman"/>
          <w:b/>
        </w:rPr>
      </w:pPr>
    </w:p>
    <w:p w:rsidR="00140DF0" w:rsidRPr="0020720A" w:rsidRDefault="00140DF0" w:rsidP="002B57D3">
      <w:pPr>
        <w:jc w:val="both"/>
        <w:rPr>
          <w:ins w:id="906"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907" w:author="Bo Shen" w:date="2023-02-03T10:37:00Z">
            <w:rPr>
              <w:rFonts w:ascii="Times New Roman" w:hAnsi="Times New Roman" w:cs="Times New Roman"/>
              <w:b/>
            </w:rPr>
          </w:rPrChange>
        </w:rPr>
        <w:t xml:space="preserve">Figure 6-figure supplement </w:t>
      </w:r>
      <w:ins w:id="908" w:author="Bo Shen" w:date="2023-02-02T16:42:00Z">
        <w:r w:rsidRPr="00D60AB4">
          <w:rPr>
            <w:rFonts w:ascii="Times New Roman" w:hAnsi="Times New Roman" w:cs="Times New Roman"/>
            <w:b/>
            <w:sz w:val="22"/>
            <w:szCs w:val="22"/>
            <w:rPrChange w:id="909" w:author="Bo Shen" w:date="2023-02-03T10:37:00Z">
              <w:rPr>
                <w:rFonts w:ascii="Times New Roman" w:hAnsi="Times New Roman" w:cs="Times New Roman"/>
                <w:b/>
              </w:rPr>
            </w:rPrChange>
          </w:rPr>
          <w:t>5</w:t>
        </w:r>
      </w:ins>
      <w:del w:id="910" w:author="Bo Shen" w:date="2023-01-26T16:27:00Z">
        <w:r w:rsidRPr="00D60AB4" w:rsidDel="00F803D9">
          <w:rPr>
            <w:rFonts w:ascii="Times New Roman" w:hAnsi="Times New Roman" w:cs="Times New Roman"/>
            <w:b/>
            <w:sz w:val="22"/>
            <w:szCs w:val="22"/>
            <w:rPrChange w:id="911"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912"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913" w:author="Bo Shen" w:date="2023-02-03T10:37:00Z">
            <w:rPr>
              <w:rFonts w:ascii="Times New Roman" w:hAnsi="Times New Roman" w:cs="Times New Roman"/>
            </w:rPr>
          </w:rPrChange>
        </w:rPr>
        <w:t xml:space="preserve"> Fit </w:t>
      </w:r>
      <w:del w:id="914" w:author="Bo Shen" w:date="2023-02-02T16:42:00Z">
        <w:r w:rsidRPr="00D60AB4" w:rsidDel="00522C01">
          <w:rPr>
            <w:rFonts w:ascii="Times New Roman" w:hAnsi="Times New Roman" w:cs="Times New Roman"/>
            <w:sz w:val="22"/>
            <w:szCs w:val="22"/>
            <w:rPrChange w:id="915" w:author="Bo Shen" w:date="2023-02-03T10:37:00Z">
              <w:rPr>
                <w:rFonts w:ascii="Times New Roman" w:hAnsi="Times New Roman" w:cs="Times New Roman"/>
              </w:rPr>
            </w:rPrChange>
          </w:rPr>
          <w:delText xml:space="preserve">the original RNM </w:delText>
        </w:r>
      </w:del>
      <w:ins w:id="916" w:author="Bo Shen" w:date="2023-02-02T16:42:00Z">
        <w:r w:rsidRPr="00D60AB4">
          <w:rPr>
            <w:rFonts w:ascii="Times New Roman" w:hAnsi="Times New Roman" w:cs="Times New Roman"/>
            <w:sz w:val="22"/>
            <w:szCs w:val="22"/>
            <w:rPrChange w:id="917"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918" w:author="Bo Shen" w:date="2023-02-03T10:37:00Z">
            <w:rPr>
              <w:rFonts w:ascii="Times New Roman" w:hAnsi="Times New Roman" w:cs="Times New Roman"/>
            </w:rPr>
          </w:rPrChange>
        </w:rPr>
        <w:t>to the classical dataset (Roitman and Shadlen, 2002)</w:t>
      </w:r>
      <w:ins w:id="919" w:author="Bo Shen" w:date="2023-02-02T18:53:00Z">
        <w:r w:rsidRPr="00D60AB4">
          <w:rPr>
            <w:rFonts w:ascii="Times New Roman" w:hAnsi="Times New Roman" w:cs="Times New Roman"/>
            <w:sz w:val="22"/>
            <w:szCs w:val="22"/>
            <w:rPrChange w:id="920" w:author="Bo Shen" w:date="2023-02-03T10:37:00Z">
              <w:rPr>
                <w:rFonts w:ascii="Times New Roman" w:hAnsi="Times New Roman" w:cs="Times New Roman"/>
              </w:rPr>
            </w:rPrChange>
          </w:rPr>
          <w:t xml:space="preserve">, with 5 free </w:t>
        </w:r>
      </w:ins>
      <w:ins w:id="921" w:author="Bo Shen" w:date="2023-02-02T18:54:00Z">
        <w:r w:rsidRPr="00D60AB4">
          <w:rPr>
            <w:rFonts w:ascii="Times New Roman" w:hAnsi="Times New Roman" w:cs="Times New Roman"/>
            <w:sz w:val="22"/>
            <w:szCs w:val="22"/>
            <w:rPrChange w:id="922" w:author="Bo Shen" w:date="2023-02-03T10:37:00Z">
              <w:rPr>
                <w:rFonts w:ascii="Times New Roman" w:hAnsi="Times New Roman" w:cs="Times New Roman"/>
              </w:rPr>
            </w:rPrChange>
          </w:rPr>
          <w:t>parameters</w:t>
        </w:r>
      </w:ins>
      <w:ins w:id="923" w:author="Bo Shen" w:date="2023-02-03T11:04:00Z">
        <w:r>
          <w:rPr>
            <w:rFonts w:ascii="Times New Roman" w:hAnsi="Times New Roman" w:cs="Times New Roman"/>
            <w:sz w:val="22"/>
            <w:szCs w:val="22"/>
          </w:rPr>
          <w:t xml:space="preserve"> (Usher and McCle</w:t>
        </w:r>
      </w:ins>
      <w:ins w:id="924" w:author="Bo Shen" w:date="2023-02-03T11:05:00Z">
        <w:r>
          <w:rPr>
            <w:rFonts w:ascii="Times New Roman" w:hAnsi="Times New Roman" w:cs="Times New Roman"/>
            <w:sz w:val="22"/>
            <w:szCs w:val="22"/>
          </w:rPr>
          <w:t>ll</w:t>
        </w:r>
      </w:ins>
      <w:ins w:id="925" w:author="Bo Shen" w:date="2023-02-03T11:04:00Z">
        <w:r>
          <w:rPr>
            <w:rFonts w:ascii="Times New Roman" w:hAnsi="Times New Roman" w:cs="Times New Roman"/>
            <w:sz w:val="22"/>
            <w:szCs w:val="22"/>
          </w:rPr>
          <w:t>an</w:t>
        </w:r>
      </w:ins>
      <w:ins w:id="926" w:author="Bo Shen" w:date="2023-02-03T11:05:00Z">
        <w:r>
          <w:rPr>
            <w:rFonts w:ascii="Times New Roman" w:hAnsi="Times New Roman" w:cs="Times New Roman"/>
            <w:sz w:val="22"/>
            <w:szCs w:val="22"/>
          </w:rPr>
          <w:t>d</w:t>
        </w:r>
      </w:ins>
      <w:ins w:id="927"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928" w:author="Bo Shen" w:date="2023-02-03T10:37:00Z">
            <w:rPr>
              <w:rFonts w:ascii="Times New Roman" w:hAnsi="Times New Roman" w:cs="Times New Roman"/>
            </w:rPr>
          </w:rPrChange>
        </w:rPr>
        <w:t>.</w:t>
      </w:r>
      <w:ins w:id="929" w:author="Bo Shen" w:date="2023-02-03T10:26:00Z">
        <w:r w:rsidRPr="00D60AB4">
          <w:rPr>
            <w:rFonts w:ascii="Times New Roman" w:hAnsi="Times New Roman" w:cs="Times New Roman"/>
            <w:sz w:val="22"/>
            <w:szCs w:val="22"/>
            <w:rPrChange w:id="930"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931"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32"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933" w:author="Bo Shen" w:date="2023-02-03T10:37:00Z">
            <w:rPr>
              <w:rFonts w:ascii="Times New Roman" w:hAnsi="Times New Roman" w:cs="Times New Roman"/>
            </w:rPr>
          </w:rPrChange>
        </w:rPr>
        <w:t xml:space="preserve"> Model predicts RT distributions (lines) </w:t>
      </w:r>
      <w:ins w:id="934" w:author="Bo Shen" w:date="2023-02-02T19:16:00Z">
        <w:r w:rsidRPr="00D60AB4">
          <w:rPr>
            <w:rFonts w:ascii="Times New Roman" w:hAnsi="Times New Roman" w:cs="Times New Roman"/>
            <w:sz w:val="22"/>
            <w:szCs w:val="22"/>
            <w:rPrChange w:id="935" w:author="Bo Shen" w:date="2023-02-03T10:37:00Z">
              <w:rPr>
                <w:rFonts w:ascii="Times New Roman" w:hAnsi="Times New Roman" w:cs="Times New Roman"/>
              </w:rPr>
            </w:rPrChange>
          </w:rPr>
          <w:t>was slightly more right skewed than the empirical data</w:t>
        </w:r>
      </w:ins>
      <w:ins w:id="936" w:author="Bo Shen" w:date="2023-02-02T19:14:00Z">
        <w:r w:rsidRPr="00D60AB4">
          <w:rPr>
            <w:rFonts w:ascii="Times New Roman" w:hAnsi="Times New Roman" w:cs="Times New Roman"/>
            <w:sz w:val="22"/>
            <w:szCs w:val="22"/>
            <w:rPrChange w:id="937" w:author="Bo Shen" w:date="2023-02-03T10:37:00Z">
              <w:rPr>
                <w:rFonts w:ascii="Times New Roman" w:hAnsi="Times New Roman" w:cs="Times New Roman"/>
              </w:rPr>
            </w:rPrChange>
          </w:rPr>
          <w:t xml:space="preserve"> </w:t>
        </w:r>
      </w:ins>
      <w:del w:id="938" w:author="Bo Shen" w:date="2023-02-02T19:15:00Z">
        <w:r w:rsidRPr="00D60AB4" w:rsidDel="0019704E">
          <w:rPr>
            <w:rFonts w:ascii="Times New Roman" w:hAnsi="Times New Roman" w:cs="Times New Roman"/>
            <w:sz w:val="22"/>
            <w:szCs w:val="22"/>
            <w:rPrChange w:id="939" w:author="Bo Shen" w:date="2023-02-03T10:37:00Z">
              <w:rPr>
                <w:rFonts w:ascii="Times New Roman" w:hAnsi="Times New Roman" w:cs="Times New Roman"/>
              </w:rPr>
            </w:rPrChange>
          </w:rPr>
          <w:delText xml:space="preserve">match </w:delText>
        </w:r>
      </w:del>
      <w:del w:id="940" w:author="Bo Shen" w:date="2023-02-02T19:16:00Z">
        <w:r w:rsidRPr="00D60AB4" w:rsidDel="0019704E">
          <w:rPr>
            <w:rFonts w:ascii="Times New Roman" w:hAnsi="Times New Roman" w:cs="Times New Roman"/>
            <w:sz w:val="22"/>
            <w:szCs w:val="22"/>
            <w:rPrChange w:id="941"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942" w:author="Bo Shen" w:date="2023-02-03T10:37:00Z">
            <w:rPr>
              <w:rFonts w:ascii="Times New Roman" w:hAnsi="Times New Roman" w:cs="Times New Roman"/>
            </w:rPr>
          </w:rPrChange>
        </w:rPr>
        <w:t>histogram</w:t>
      </w:r>
      <w:ins w:id="943" w:author="Bo Shen" w:date="2023-02-02T19:17:00Z">
        <w:r w:rsidRPr="00D60AB4">
          <w:rPr>
            <w:rFonts w:ascii="Times New Roman" w:hAnsi="Times New Roman" w:cs="Times New Roman"/>
            <w:sz w:val="22"/>
            <w:szCs w:val="22"/>
            <w:rPrChange w:id="944" w:author="Bo Shen" w:date="2023-02-03T10:37:00Z">
              <w:rPr>
                <w:rFonts w:ascii="Times New Roman" w:hAnsi="Times New Roman" w:cs="Times New Roman"/>
              </w:rPr>
            </w:rPrChange>
          </w:rPr>
          <w:t xml:space="preserve"> </w:t>
        </w:r>
      </w:ins>
      <w:del w:id="945" w:author="Bo Shen" w:date="2023-02-02T19:16:00Z">
        <w:r w:rsidRPr="00D60AB4" w:rsidDel="0019704E">
          <w:rPr>
            <w:rFonts w:ascii="Times New Roman" w:hAnsi="Times New Roman" w:cs="Times New Roman"/>
            <w:sz w:val="22"/>
            <w:szCs w:val="22"/>
            <w:rPrChange w:id="946"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947" w:author="Bo Shen" w:date="2023-02-03T10:37:00Z">
            <w:rPr>
              <w:rFonts w:ascii="Times New Roman" w:hAnsi="Times New Roman" w:cs="Times New Roman"/>
            </w:rPr>
          </w:rPrChange>
        </w:rPr>
        <w:t>(bars)</w:t>
      </w:r>
      <w:del w:id="948" w:author="Bo Shen" w:date="2023-02-02T19:17:00Z">
        <w:r w:rsidRPr="00D60AB4" w:rsidDel="0019704E">
          <w:rPr>
            <w:rFonts w:ascii="Times New Roman" w:hAnsi="Times New Roman" w:cs="Times New Roman"/>
            <w:sz w:val="22"/>
            <w:szCs w:val="22"/>
            <w:rPrChange w:id="949"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950"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51"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952" w:author="Bo Shen" w:date="2023-02-03T10:37:00Z">
            <w:rPr>
              <w:rFonts w:ascii="Times New Roman" w:hAnsi="Times New Roman" w:cs="Times New Roman"/>
            </w:rPr>
          </w:rPrChange>
        </w:rPr>
        <w:t xml:space="preserve"> Re-plot the fitting results in </w:t>
      </w:r>
      <w:del w:id="953" w:author="Bo Shen" w:date="2022-11-28T13:49:00Z">
        <w:r w:rsidRPr="00D60AB4" w:rsidDel="00662EFE">
          <w:rPr>
            <w:rFonts w:ascii="Times New Roman" w:hAnsi="Times New Roman" w:cs="Times New Roman"/>
            <w:sz w:val="22"/>
            <w:szCs w:val="22"/>
            <w:rPrChange w:id="954" w:author="Bo Shen" w:date="2023-02-03T10:37:00Z">
              <w:rPr>
                <w:rFonts w:ascii="Times New Roman" w:hAnsi="Times New Roman" w:cs="Times New Roman"/>
              </w:rPr>
            </w:rPrChange>
          </w:rPr>
          <w:delText>a quantile-quantile (Q-Q) plot</w:delText>
        </w:r>
      </w:del>
      <w:ins w:id="955" w:author="Bo Shen" w:date="2023-02-02T19:15:00Z">
        <w:r w:rsidRPr="00D60AB4">
          <w:rPr>
            <w:rFonts w:ascii="Times New Roman" w:hAnsi="Times New Roman" w:cs="Times New Roman"/>
            <w:sz w:val="22"/>
            <w:szCs w:val="22"/>
            <w:rPrChange w:id="956" w:author="Bo Shen" w:date="2023-02-03T10:37:00Z">
              <w:rPr>
                <w:rFonts w:ascii="Times New Roman" w:hAnsi="Times New Roman" w:cs="Times New Roman"/>
              </w:rPr>
            </w:rPrChange>
          </w:rPr>
          <w:t>quantile probabilities</w:t>
        </w:r>
      </w:ins>
      <w:ins w:id="957" w:author="Bo Shen" w:date="2023-02-03T10:27:00Z">
        <w:r w:rsidRPr="00D60AB4">
          <w:rPr>
            <w:rFonts w:ascii="Times New Roman" w:hAnsi="Times New Roman" w:cs="Times New Roman"/>
            <w:sz w:val="22"/>
            <w:szCs w:val="22"/>
            <w:rPrChange w:id="958" w:author="Bo Shen" w:date="2023-02-03T10:37:00Z">
              <w:rPr>
                <w:rFonts w:ascii="Times New Roman" w:hAnsi="Times New Roman" w:cs="Times New Roman"/>
              </w:rPr>
            </w:rPrChange>
          </w:rPr>
          <w:t>.</w:t>
        </w:r>
      </w:ins>
      <w:del w:id="959" w:author="Bo Shen" w:date="2023-02-03T10:27:00Z">
        <w:r w:rsidRPr="00D60AB4" w:rsidDel="00A87C94">
          <w:rPr>
            <w:rFonts w:ascii="Times New Roman" w:hAnsi="Times New Roman" w:cs="Times New Roman"/>
            <w:sz w:val="22"/>
            <w:szCs w:val="22"/>
            <w:rPrChange w:id="960" w:author="Bo Shen" w:date="2023-02-03T10:37:00Z">
              <w:rPr>
                <w:rFonts w:ascii="Times New Roman" w:hAnsi="Times New Roman" w:cs="Times New Roman"/>
              </w:rPr>
            </w:rPrChange>
          </w:rPr>
          <w:delText xml:space="preserve">, </w:delText>
        </w:r>
      </w:del>
      <w:del w:id="961" w:author="Bo Shen" w:date="2023-02-02T19:15:00Z">
        <w:r w:rsidRPr="00D60AB4" w:rsidDel="0019704E">
          <w:rPr>
            <w:rFonts w:ascii="Times New Roman" w:hAnsi="Times New Roman" w:cs="Times New Roman"/>
            <w:sz w:val="22"/>
            <w:szCs w:val="22"/>
            <w:rPrChange w:id="962"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963" w:author="Bo Shen" w:date="2023-02-03T10:27:00Z">
        <w:r w:rsidRPr="00D60AB4" w:rsidDel="00A87C94">
          <w:rPr>
            <w:rFonts w:ascii="Times New Roman" w:hAnsi="Times New Roman" w:cs="Times New Roman"/>
            <w:sz w:val="22"/>
            <w:szCs w:val="22"/>
            <w:rPrChange w:id="964"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965" w:author="Bo Shen" w:date="2023-02-03T10:37:00Z">
            <w:rPr>
              <w:rFonts w:ascii="Times New Roman" w:hAnsi="Times New Roman" w:cs="Times New Roman"/>
            </w:rPr>
          </w:rPrChange>
        </w:rPr>
        <w:t xml:space="preserve"> </w:t>
      </w:r>
      <w:ins w:id="966" w:author="Bo Shen" w:date="2023-02-03T10:28:00Z">
        <w:r w:rsidRPr="00D60AB4">
          <w:rPr>
            <w:rFonts w:ascii="Times New Roman" w:hAnsi="Times New Roman" w:cs="Times New Roman"/>
            <w:sz w:val="22"/>
            <w:szCs w:val="22"/>
            <w:rPrChange w:id="967" w:author="Bo Shen" w:date="2023-02-03T10:37:00Z">
              <w:rPr>
                <w:rFonts w:ascii="Times New Roman" w:hAnsi="Times New Roman" w:cs="Times New Roman"/>
              </w:rPr>
            </w:rPrChange>
          </w:rPr>
          <w:t xml:space="preserve">The predicted RTs </w:t>
        </w:r>
      </w:ins>
      <w:ins w:id="968" w:author="Bo Shen" w:date="2023-02-03T10:29:00Z">
        <w:r w:rsidRPr="00D60AB4">
          <w:rPr>
            <w:rFonts w:ascii="Times New Roman" w:hAnsi="Times New Roman" w:cs="Times New Roman"/>
            <w:sz w:val="22"/>
            <w:szCs w:val="22"/>
            <w:rPrChange w:id="969"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970"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971" w:author="Bo Shen" w:date="2023-02-03T10:37:00Z">
              <w:rPr>
                <w:rFonts w:ascii="Times New Roman" w:hAnsi="Times New Roman" w:cs="Times New Roman"/>
              </w:rPr>
            </w:rPrChange>
          </w:rPr>
          <w:t xml:space="preserve"> to 3</w:t>
        </w:r>
        <w:r w:rsidRPr="00D60AB4">
          <w:rPr>
            <w:rFonts w:ascii="Times New Roman" w:hAnsi="Times New Roman" w:cs="Times New Roman"/>
            <w:sz w:val="22"/>
            <w:szCs w:val="22"/>
            <w:vertAlign w:val="superscript"/>
            <w:rPrChange w:id="972"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973" w:author="Bo Shen" w:date="2023-02-03T10:37:00Z">
              <w:rPr>
                <w:rFonts w:ascii="Times New Roman" w:hAnsi="Times New Roman" w:cs="Times New Roman"/>
              </w:rPr>
            </w:rPrChange>
          </w:rPr>
          <w:t xml:space="preserve"> quantile lines, while slightly longer at the 9</w:t>
        </w:r>
        <w:r w:rsidRPr="00D60AB4">
          <w:rPr>
            <w:rFonts w:ascii="Times New Roman" w:hAnsi="Times New Roman" w:cs="Times New Roman"/>
            <w:sz w:val="22"/>
            <w:szCs w:val="22"/>
            <w:vertAlign w:val="superscript"/>
            <w:rPrChange w:id="974" w:author="Bo Shen" w:date="2023-02-03T10:37:00Z">
              <w:rPr>
                <w:rFonts w:ascii="Times New Roman" w:hAnsi="Times New Roman" w:cs="Times New Roman"/>
              </w:rPr>
            </w:rPrChange>
          </w:rPr>
          <w:t>th</w:t>
        </w:r>
        <w:r w:rsidRPr="00D60AB4">
          <w:rPr>
            <w:rFonts w:ascii="Times New Roman" w:hAnsi="Times New Roman" w:cs="Times New Roman"/>
            <w:sz w:val="22"/>
            <w:szCs w:val="22"/>
            <w:rPrChange w:id="975" w:author="Bo Shen" w:date="2023-02-03T10:37:00Z">
              <w:rPr>
                <w:rFonts w:ascii="Times New Roman" w:hAnsi="Times New Roman" w:cs="Times New Roman"/>
              </w:rPr>
            </w:rPrChange>
          </w:rPr>
          <w:t xml:space="preserve"> quantile. </w:t>
        </w:r>
      </w:ins>
      <w:del w:id="976" w:author="Bo Shen" w:date="2023-02-03T10:30:00Z">
        <w:r w:rsidRPr="00D60AB4" w:rsidDel="00A87C94">
          <w:rPr>
            <w:rFonts w:ascii="Times New Roman" w:hAnsi="Times New Roman" w:cs="Times New Roman"/>
            <w:sz w:val="22"/>
            <w:szCs w:val="22"/>
            <w:rPrChange w:id="977"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978"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979" w:author="Bo Shen" w:date="2023-02-03T10:37:00Z">
            <w:rPr>
              <w:rFonts w:ascii="Times New Roman" w:hAnsi="Times New Roman" w:cs="Times New Roman"/>
            </w:rPr>
          </w:rPrChange>
        </w:rPr>
        <w:t xml:space="preserve"> Model predicted </w:t>
      </w:r>
      <w:ins w:id="980" w:author="Bo Shen" w:date="2023-02-03T10:30:00Z">
        <w:r w:rsidRPr="00D60AB4">
          <w:rPr>
            <w:rFonts w:ascii="Times New Roman" w:hAnsi="Times New Roman" w:cs="Times New Roman"/>
            <w:sz w:val="22"/>
            <w:szCs w:val="22"/>
            <w:rPrChange w:id="981" w:author="Bo Shen" w:date="2023-02-03T10:37:00Z">
              <w:rPr>
                <w:rFonts w:ascii="Times New Roman" w:hAnsi="Times New Roman" w:cs="Times New Roman"/>
              </w:rPr>
            </w:rPrChange>
          </w:rPr>
          <w:t xml:space="preserve">mean RTs and accuracy matched well with </w:t>
        </w:r>
      </w:ins>
      <w:del w:id="982" w:author="Bo Shen" w:date="2023-02-03T10:30:00Z">
        <w:r w:rsidRPr="00D60AB4" w:rsidDel="00A87C94">
          <w:rPr>
            <w:rFonts w:ascii="Times New Roman" w:hAnsi="Times New Roman" w:cs="Times New Roman"/>
            <w:sz w:val="22"/>
            <w:szCs w:val="22"/>
            <w:rPrChange w:id="983"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984" w:author="Bo Shen" w:date="2023-02-03T10:37:00Z">
            <w:rPr>
              <w:rFonts w:ascii="Times New Roman" w:hAnsi="Times New Roman" w:cs="Times New Roman"/>
            </w:rPr>
          </w:rPrChange>
        </w:rPr>
        <w:t>the empirical data</w:t>
      </w:r>
      <w:del w:id="985" w:author="Bo Shen" w:date="2023-02-03T10:30:00Z">
        <w:r w:rsidRPr="00D60AB4" w:rsidDel="00A87C94">
          <w:rPr>
            <w:rFonts w:ascii="Times New Roman" w:hAnsi="Times New Roman" w:cs="Times New Roman"/>
            <w:sz w:val="22"/>
            <w:szCs w:val="22"/>
            <w:rPrChange w:id="986"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987"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988"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989"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990"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991" w:author="Bo Shen" w:date="2023-02-03T10:37:00Z">
            <w:rPr>
              <w:rFonts w:ascii="Times New Roman" w:hAnsi="Times New Roman" w:cs="Times New Roman"/>
            </w:rPr>
          </w:rPrChange>
        </w:rPr>
        <w:t xml:space="preserve"> The aggregated neural dynamics from the best</w:t>
      </w:r>
      <w:ins w:id="992" w:author="Bo Shen" w:date="2023-02-03T10:30:00Z">
        <w:r w:rsidRPr="00D60AB4">
          <w:rPr>
            <w:rFonts w:ascii="Times New Roman" w:hAnsi="Times New Roman" w:cs="Times New Roman"/>
            <w:sz w:val="22"/>
            <w:szCs w:val="22"/>
            <w:rPrChange w:id="993" w:author="Bo Shen" w:date="2023-02-03T10:37:00Z">
              <w:rPr>
                <w:rFonts w:ascii="Times New Roman" w:hAnsi="Times New Roman" w:cs="Times New Roman"/>
              </w:rPr>
            </w:rPrChange>
          </w:rPr>
          <w:t xml:space="preserve"> </w:t>
        </w:r>
      </w:ins>
      <w:del w:id="994" w:author="Bo Shen" w:date="2023-02-03T10:30:00Z">
        <w:r w:rsidRPr="00D60AB4" w:rsidDel="00A87C94">
          <w:rPr>
            <w:rFonts w:ascii="Times New Roman" w:hAnsi="Times New Roman" w:cs="Times New Roman"/>
            <w:sz w:val="22"/>
            <w:szCs w:val="22"/>
            <w:rPrChange w:id="995"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996" w:author="Bo Shen" w:date="2023-02-03T10:37:00Z">
            <w:rPr>
              <w:rFonts w:ascii="Times New Roman" w:hAnsi="Times New Roman" w:cs="Times New Roman"/>
            </w:rPr>
          </w:rPrChange>
        </w:rPr>
        <w:t>fit</w:t>
      </w:r>
      <w:ins w:id="997" w:author="Bo Shen" w:date="2023-02-03T10:30:00Z">
        <w:r w:rsidRPr="00D60AB4">
          <w:rPr>
            <w:rFonts w:ascii="Times New Roman" w:hAnsi="Times New Roman" w:cs="Times New Roman"/>
            <w:sz w:val="22"/>
            <w:szCs w:val="22"/>
            <w:rPrChange w:id="998" w:author="Bo Shen" w:date="2023-02-03T10:37:00Z">
              <w:rPr>
                <w:rFonts w:ascii="Times New Roman" w:hAnsi="Times New Roman" w:cs="Times New Roman"/>
              </w:rPr>
            </w:rPrChange>
          </w:rPr>
          <w:t>ting parameters</w:t>
        </w:r>
      </w:ins>
      <w:ins w:id="999" w:author="Bo Shen" w:date="2023-02-03T10:31:00Z">
        <w:r w:rsidRPr="00D60AB4">
          <w:rPr>
            <w:rFonts w:ascii="Times New Roman" w:hAnsi="Times New Roman" w:cs="Times New Roman"/>
            <w:sz w:val="22"/>
            <w:szCs w:val="22"/>
            <w:rPrChange w:id="1000" w:author="Bo Shen" w:date="2023-02-03T10:37:00Z">
              <w:rPr>
                <w:rFonts w:ascii="Times New Roman" w:hAnsi="Times New Roman" w:cs="Times New Roman"/>
              </w:rPr>
            </w:rPrChange>
          </w:rPr>
          <w:t xml:space="preserve"> of LCA</w:t>
        </w:r>
      </w:ins>
      <w:del w:id="1001" w:author="Bo Shen" w:date="2023-02-03T10:31:00Z">
        <w:r w:rsidRPr="00D60AB4" w:rsidDel="00186A8A">
          <w:rPr>
            <w:rFonts w:ascii="Times New Roman" w:hAnsi="Times New Roman" w:cs="Times New Roman"/>
            <w:sz w:val="22"/>
            <w:szCs w:val="22"/>
            <w:rPrChange w:id="1002"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003" w:author="Bo Shen" w:date="2023-02-03T10:37:00Z">
            <w:rPr>
              <w:rFonts w:ascii="Times New Roman" w:hAnsi="Times New Roman" w:cs="Times New Roman"/>
            </w:rPr>
          </w:rPrChange>
        </w:rPr>
        <w:t xml:space="preserve">. </w:t>
      </w:r>
      <w:ins w:id="1004" w:author="Bo Shen" w:date="2023-02-03T10:31:00Z">
        <w:r w:rsidRPr="00D60AB4">
          <w:rPr>
            <w:rFonts w:ascii="Times New Roman" w:hAnsi="Times New Roman" w:cs="Times New Roman"/>
            <w:sz w:val="22"/>
            <w:szCs w:val="22"/>
            <w:rPrChange w:id="1005" w:author="Bo Shen" w:date="2023-02-03T10:37:00Z">
              <w:rPr>
                <w:rFonts w:ascii="Times New Roman" w:hAnsi="Times New Roman" w:cs="Times New Roman"/>
              </w:rPr>
            </w:rPrChange>
          </w:rPr>
          <w:t xml:space="preserve">The dynamics sorted to the onset of stimulus and (left) sorted to the onset of choice (right) </w:t>
        </w:r>
      </w:ins>
      <w:ins w:id="1006" w:author="Bo Shen" w:date="2023-02-03T10:32:00Z">
        <w:r w:rsidRPr="00D60AB4">
          <w:rPr>
            <w:rFonts w:ascii="Times New Roman" w:hAnsi="Times New Roman" w:cs="Times New Roman"/>
            <w:sz w:val="22"/>
            <w:szCs w:val="22"/>
            <w:rPrChange w:id="1007"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1008" w:author="Bo Shen" w:date="2023-02-03T10:33:00Z">
        <w:r w:rsidRPr="00D60AB4">
          <w:rPr>
            <w:rFonts w:ascii="Times New Roman" w:hAnsi="Times New Roman" w:cs="Times New Roman"/>
            <w:sz w:val="22"/>
            <w:szCs w:val="22"/>
            <w:rPrChange w:id="1009" w:author="Bo Shen" w:date="2023-02-03T10:37:00Z">
              <w:rPr>
                <w:rFonts w:ascii="Times New Roman" w:hAnsi="Times New Roman" w:cs="Times New Roman"/>
              </w:rPr>
            </w:rPrChange>
          </w:rPr>
          <w:t>(</w:t>
        </w:r>
      </w:ins>
      <w:ins w:id="1010" w:author="Bo Shen" w:date="2023-02-03T10:35:00Z">
        <w:r w:rsidRPr="00D60AB4">
          <w:rPr>
            <w:rFonts w:ascii="Times New Roman" w:hAnsi="Times New Roman" w:cs="Times New Roman"/>
            <w:sz w:val="22"/>
            <w:szCs w:val="22"/>
            <w:rPrChange w:id="1011" w:author="Bo Shen" w:date="2023-02-03T10:37:00Z">
              <w:rPr>
                <w:rFonts w:ascii="Times New Roman" w:hAnsi="Times New Roman" w:cs="Times New Roman"/>
              </w:rPr>
            </w:rPrChange>
          </w:rPr>
          <w:t>460 ms</w:t>
        </w:r>
      </w:ins>
      <w:ins w:id="1012" w:author="Bo Shen" w:date="2023-02-03T10:33:00Z">
        <w:r w:rsidRPr="00D60AB4">
          <w:rPr>
            <w:rFonts w:ascii="Times New Roman" w:hAnsi="Times New Roman" w:cs="Times New Roman"/>
            <w:sz w:val="22"/>
            <w:szCs w:val="22"/>
            <w:rPrChange w:id="1013" w:author="Bo Shen" w:date="2023-02-03T10:37:00Z">
              <w:rPr>
                <w:rFonts w:ascii="Times New Roman" w:hAnsi="Times New Roman" w:cs="Times New Roman"/>
              </w:rPr>
            </w:rPrChange>
          </w:rPr>
          <w:t xml:space="preserve"> after </w:t>
        </w:r>
      </w:ins>
      <w:ins w:id="1014" w:author="Bo Shen" w:date="2023-02-03T10:34:00Z">
        <w:r w:rsidRPr="00D60AB4">
          <w:rPr>
            <w:rFonts w:ascii="Times New Roman" w:hAnsi="Times New Roman" w:cs="Times New Roman"/>
            <w:sz w:val="22"/>
            <w:szCs w:val="22"/>
            <w:rPrChange w:id="1015" w:author="Bo Shen" w:date="2023-02-03T10:37:00Z">
              <w:rPr>
                <w:rFonts w:ascii="Times New Roman" w:hAnsi="Times New Roman" w:cs="Times New Roman"/>
              </w:rPr>
            </w:rPrChange>
          </w:rPr>
          <w:t xml:space="preserve">stimulus onset; </w:t>
        </w:r>
      </w:ins>
      <w:ins w:id="1016" w:author="Bo Shen" w:date="2023-02-03T10:33:00Z">
        <w:r w:rsidRPr="00D60AB4">
          <w:rPr>
            <w:rFonts w:ascii="Times New Roman" w:hAnsi="Times New Roman" w:cs="Times New Roman"/>
            <w:sz w:val="22"/>
            <w:szCs w:val="22"/>
            <w:rPrChange w:id="1017"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018" w:author="Bo Shen" w:date="2023-02-03T10:37:00Z">
              <w:rPr>
                <w:rFonts w:ascii="Times New Roman" w:hAnsi="Times New Roman" w:cs="Times New Roman"/>
              </w:rPr>
            </w:rPrChange>
          </w:rPr>
          <w:t>a</w:t>
        </w:r>
        <w:r w:rsidRPr="00D60AB4">
          <w:rPr>
            <w:rFonts w:ascii="Times New Roman" w:hAnsi="Times New Roman" w:cs="Times New Roman"/>
            <w:sz w:val="22"/>
            <w:szCs w:val="22"/>
            <w:rPrChange w:id="1019"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020" w:author="Bo Shen" w:date="2023-02-03T10:37:00Z">
              <w:rPr>
                <w:rFonts w:ascii="Times New Roman" w:hAnsi="Times New Roman" w:cs="Times New Roman"/>
              </w:rPr>
            </w:rPrChange>
          </w:rPr>
          <w:t>b</w:t>
        </w:r>
        <w:r w:rsidRPr="00D60AB4">
          <w:rPr>
            <w:rFonts w:ascii="Times New Roman" w:hAnsi="Times New Roman" w:cs="Times New Roman"/>
            <w:sz w:val="22"/>
            <w:szCs w:val="22"/>
            <w:rPrChange w:id="1021"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022" w:author="Bo Shen" w:date="2023-02-03T10:37:00Z">
              <w:rPr>
                <w:rFonts w:ascii="Times New Roman" w:hAnsi="Times New Roman" w:cs="Times New Roman"/>
              </w:rPr>
            </w:rPrChange>
          </w:rPr>
          <w:t>c</w:t>
        </w:r>
        <w:r w:rsidRPr="00D60AB4">
          <w:rPr>
            <w:rFonts w:ascii="Times New Roman" w:hAnsi="Times New Roman" w:cs="Times New Roman"/>
            <w:sz w:val="22"/>
            <w:szCs w:val="22"/>
            <w:rPrChange w:id="1023"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024" w:author="Bo Shen" w:date="2023-02-03T10:37:00Z">
              <w:rPr>
                <w:rFonts w:ascii="Times New Roman" w:hAnsi="Times New Roman" w:cs="Times New Roman"/>
              </w:rPr>
            </w:rPrChange>
          </w:rPr>
          <w:t>d</w:t>
        </w:r>
        <w:r w:rsidRPr="00D60AB4">
          <w:rPr>
            <w:rFonts w:ascii="Times New Roman" w:hAnsi="Times New Roman" w:cs="Times New Roman"/>
            <w:sz w:val="22"/>
            <w:szCs w:val="22"/>
            <w:rPrChange w:id="1025" w:author="Bo Shen" w:date="2023-02-03T10:37:00Z">
              <w:rPr>
                <w:rFonts w:ascii="Times New Roman" w:hAnsi="Times New Roman" w:cs="Times New Roman"/>
              </w:rPr>
            </w:rPrChange>
          </w:rPr>
          <w:t xml:space="preserve">) were examined in the following panels. </w:t>
        </w:r>
      </w:ins>
      <w:del w:id="1026" w:author="Bo Shen" w:date="2023-02-03T10:32:00Z">
        <w:r w:rsidRPr="00D60AB4" w:rsidDel="00186A8A">
          <w:rPr>
            <w:rFonts w:ascii="Times New Roman" w:hAnsi="Times New Roman" w:cs="Times New Roman"/>
            <w:sz w:val="22"/>
            <w:szCs w:val="22"/>
            <w:rPrChange w:id="1027"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028"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029"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030"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031"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032" w:author="Bo Shen" w:date="2023-02-03T10:37:00Z">
            <w:rPr>
              <w:rFonts w:ascii="Times New Roman" w:hAnsi="Times New Roman" w:cs="Times New Roman"/>
              <w:b/>
            </w:rPr>
          </w:rPrChange>
        </w:rPr>
        <w:t>E.</w:t>
      </w:r>
      <w:del w:id="1033" w:author="Bo Shen" w:date="2023-02-03T10:35:00Z">
        <w:r w:rsidRPr="00D60AB4" w:rsidDel="00186A8A">
          <w:rPr>
            <w:rFonts w:ascii="Times New Roman" w:hAnsi="Times New Roman" w:cs="Times New Roman"/>
            <w:sz w:val="22"/>
            <w:szCs w:val="22"/>
            <w:rPrChange w:id="1034"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035" w:author="Bo Shen" w:date="2023-02-03T10:37:00Z">
            <w:rPr>
              <w:rFonts w:ascii="Times New Roman" w:hAnsi="Times New Roman" w:cs="Times New Roman"/>
            </w:rPr>
          </w:rPrChange>
        </w:rPr>
        <w:t xml:space="preserve"> </w:t>
      </w:r>
      <w:ins w:id="1036" w:author="Bo Shen" w:date="2023-02-03T10:37:00Z">
        <w:r>
          <w:rPr>
            <w:rFonts w:ascii="Times New Roman" w:hAnsi="Times New Roman" w:cs="Times New Roman"/>
            <w:sz w:val="22"/>
            <w:szCs w:val="22"/>
          </w:rPr>
          <w:t>At the early stage, t</w:t>
        </w:r>
      </w:ins>
      <w:del w:id="1037" w:author="Bo Shen" w:date="2023-02-03T10:37:00Z">
        <w:r w:rsidRPr="00D60AB4" w:rsidDel="007C183D">
          <w:rPr>
            <w:rFonts w:ascii="Times New Roman" w:hAnsi="Times New Roman" w:cs="Times New Roman"/>
            <w:sz w:val="22"/>
            <w:szCs w:val="22"/>
            <w:rPrChange w:id="1038"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1039" w:author="Bo Shen" w:date="2023-02-03T10:37:00Z">
            <w:rPr>
              <w:rFonts w:ascii="Times New Roman" w:hAnsi="Times New Roman" w:cs="Times New Roman"/>
            </w:rPr>
          </w:rPrChange>
        </w:rPr>
        <w:t>he activities</w:t>
      </w:r>
      <w:ins w:id="1040" w:author="Bo Shen" w:date="2023-02-03T10:35:00Z">
        <w:r w:rsidRPr="00D60AB4">
          <w:rPr>
            <w:rFonts w:ascii="Times New Roman" w:hAnsi="Times New Roman" w:cs="Times New Roman"/>
            <w:sz w:val="22"/>
            <w:szCs w:val="22"/>
            <w:rPrChange w:id="1041" w:author="Bo Shen" w:date="2023-02-03T10:37:00Z">
              <w:rPr>
                <w:rFonts w:ascii="Times New Roman" w:hAnsi="Times New Roman" w:cs="Times New Roman"/>
              </w:rPr>
            </w:rPrChange>
          </w:rPr>
          <w:t xml:space="preserve"> of the chosen units (</w:t>
        </w:r>
        <w:r w:rsidRPr="00D60AB4">
          <w:rPr>
            <w:rFonts w:ascii="Times New Roman" w:hAnsi="Times New Roman" w:cs="Times New Roman"/>
            <w:b/>
            <w:bCs/>
            <w:sz w:val="22"/>
            <w:szCs w:val="22"/>
            <w:rPrChange w:id="1042" w:author="Bo Shen" w:date="2023-02-03T10:37:00Z">
              <w:rPr>
                <w:rFonts w:ascii="Times New Roman" w:hAnsi="Times New Roman" w:cs="Times New Roman"/>
              </w:rPr>
            </w:rPrChange>
          </w:rPr>
          <w:t>a</w:t>
        </w:r>
        <w:r w:rsidRPr="00D60AB4">
          <w:rPr>
            <w:rFonts w:ascii="Times New Roman" w:hAnsi="Times New Roman" w:cs="Times New Roman"/>
            <w:sz w:val="22"/>
            <w:szCs w:val="22"/>
            <w:rPrChange w:id="1043" w:author="Bo Shen" w:date="2023-02-03T10:37:00Z">
              <w:rPr>
                <w:rFonts w:ascii="Times New Roman" w:hAnsi="Times New Roman" w:cs="Times New Roman"/>
              </w:rPr>
            </w:rPrChange>
          </w:rPr>
          <w:t>) and unchosen units (</w:t>
        </w:r>
        <w:r w:rsidRPr="00D60AB4">
          <w:rPr>
            <w:rFonts w:ascii="Times New Roman" w:hAnsi="Times New Roman" w:cs="Times New Roman"/>
            <w:b/>
            <w:bCs/>
            <w:sz w:val="22"/>
            <w:szCs w:val="22"/>
            <w:rPrChange w:id="1044" w:author="Bo Shen" w:date="2023-02-03T10:37:00Z">
              <w:rPr>
                <w:rFonts w:ascii="Times New Roman" w:hAnsi="Times New Roman" w:cs="Times New Roman"/>
              </w:rPr>
            </w:rPrChange>
          </w:rPr>
          <w:t>b</w:t>
        </w:r>
        <w:r w:rsidRPr="00D60AB4">
          <w:rPr>
            <w:rFonts w:ascii="Times New Roman" w:hAnsi="Times New Roman" w:cs="Times New Roman"/>
            <w:sz w:val="22"/>
            <w:szCs w:val="22"/>
            <w:rPrChange w:id="1045"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046" w:author="Bo Shen" w:date="2023-02-03T10:37:00Z">
            <w:rPr>
              <w:rFonts w:ascii="Times New Roman" w:hAnsi="Times New Roman" w:cs="Times New Roman"/>
            </w:rPr>
          </w:rPrChange>
        </w:rPr>
        <w:t xml:space="preserve"> linearly increase</w:t>
      </w:r>
      <w:ins w:id="1047" w:author="Bo Shen" w:date="2023-02-03T10:36:00Z">
        <w:r w:rsidRPr="00D60AB4">
          <w:rPr>
            <w:rFonts w:ascii="Times New Roman" w:hAnsi="Times New Roman" w:cs="Times New Roman"/>
            <w:sz w:val="22"/>
            <w:szCs w:val="22"/>
            <w:rPrChange w:id="1048" w:author="Bo Shen" w:date="2023-02-03T10:37:00Z">
              <w:rPr>
                <w:rFonts w:ascii="Times New Roman" w:hAnsi="Times New Roman" w:cs="Times New Roman"/>
              </w:rPr>
            </w:rPrChange>
          </w:rPr>
          <w:t xml:space="preserve"> (1.01</w:t>
        </w:r>
      </w:ins>
      <w:ins w:id="1049" w:author="Bo Shen" w:date="2023-02-03T10:37:00Z">
        <w:r w:rsidRPr="00D60AB4">
          <w:rPr>
            <w:rFonts w:ascii="Times New Roman" w:hAnsi="Times New Roman" w:cs="Times New Roman"/>
            <w:sz w:val="22"/>
            <w:szCs w:val="22"/>
            <w:rPrChange w:id="1050"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w:t>
        </w:r>
        <w:r w:rsidRPr="00D60AB4">
          <w:rPr>
            <w:rFonts w:ascii="Times New Roman" w:hAnsi="Times New Roman" w:cs="Times New Roman"/>
            <w:color w:val="000000" w:themeColor="text1"/>
            <w:sz w:val="22"/>
            <w:szCs w:val="22"/>
          </w:rPr>
          <w:t>nd/100% coherence</w:t>
        </w:r>
      </w:ins>
      <w:ins w:id="1051" w:author="Bo Shen" w:date="2023-02-03T10:36:00Z">
        <w:r w:rsidRPr="00D60AB4">
          <w:rPr>
            <w:rFonts w:ascii="Times New Roman" w:hAnsi="Times New Roman" w:cs="Times New Roman"/>
            <w:sz w:val="22"/>
            <w:szCs w:val="22"/>
            <w:rPrChange w:id="1052"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053" w:author="Bo Shen" w:date="2023-02-03T10:37:00Z">
            <w:rPr>
              <w:rFonts w:ascii="Times New Roman" w:hAnsi="Times New Roman" w:cs="Times New Roman"/>
            </w:rPr>
          </w:rPrChange>
        </w:rPr>
        <w:t xml:space="preserve"> and decrease</w:t>
      </w:r>
      <w:ins w:id="1054" w:author="Bo Shen" w:date="2023-02-03T10:36:00Z">
        <w:r w:rsidRPr="00D60AB4">
          <w:rPr>
            <w:rFonts w:ascii="Times New Roman" w:hAnsi="Times New Roman" w:cs="Times New Roman"/>
            <w:sz w:val="22"/>
            <w:szCs w:val="22"/>
            <w:rPrChange w:id="1055" w:author="Bo Shen" w:date="2023-02-03T10:37:00Z">
              <w:rPr>
                <w:rFonts w:ascii="Times New Roman" w:hAnsi="Times New Roman" w:cs="Times New Roman"/>
              </w:rPr>
            </w:rPrChange>
          </w:rPr>
          <w:t xml:space="preserve"> (-2.31</w:t>
        </w:r>
      </w:ins>
      <w:ins w:id="1056" w:author="Bo Shen" w:date="2023-02-03T10:37:00Z">
        <w:r w:rsidRPr="00D60AB4">
          <w:rPr>
            <w:rFonts w:ascii="Times New Roman" w:hAnsi="Times New Roman" w:cs="Times New Roman"/>
            <w:sz w:val="22"/>
            <w:szCs w:val="22"/>
            <w:rPrChange w:id="1057"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spikes/second/100% coherence</w:t>
        </w:r>
      </w:ins>
      <w:ins w:id="1058" w:author="Bo Shen" w:date="2023-02-03T10:36:00Z">
        <w:r w:rsidRPr="00D60AB4">
          <w:rPr>
            <w:rFonts w:ascii="Times New Roman" w:hAnsi="Times New Roman" w:cs="Times New Roman"/>
            <w:sz w:val="22"/>
            <w:szCs w:val="22"/>
            <w:rPrChange w:id="1059"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060" w:author="Bo Shen" w:date="2023-02-03T10:37:00Z">
            <w:rPr>
              <w:rFonts w:ascii="Times New Roman" w:hAnsi="Times New Roman" w:cs="Times New Roman"/>
            </w:rPr>
          </w:rPrChange>
        </w:rPr>
        <w:t xml:space="preserve"> with input strength</w:t>
      </w:r>
      <w:ins w:id="1061" w:author="Bo Shen" w:date="2023-02-03T10:36:00Z">
        <w:r w:rsidRPr="00D60AB4">
          <w:rPr>
            <w:rFonts w:ascii="Times New Roman" w:hAnsi="Times New Roman" w:cs="Times New Roman"/>
            <w:sz w:val="22"/>
            <w:szCs w:val="22"/>
            <w:rPrChange w:id="1062" w:author="Bo Shen" w:date="2023-02-03T10:37:00Z">
              <w:rPr>
                <w:rFonts w:ascii="Times New Roman" w:hAnsi="Times New Roman" w:cs="Times New Roman"/>
              </w:rPr>
            </w:rPrChange>
          </w:rPr>
          <w:t xml:space="preserve">, </w:t>
        </w:r>
      </w:ins>
      <w:ins w:id="1063" w:author="Bo Shen" w:date="2023-02-03T10:35:00Z">
        <w:r w:rsidRPr="00D60AB4">
          <w:rPr>
            <w:rFonts w:ascii="Times New Roman" w:hAnsi="Times New Roman" w:cs="Times New Roman"/>
            <w:sz w:val="22"/>
            <w:szCs w:val="22"/>
            <w:rPrChange w:id="1064" w:author="Bo Shen" w:date="2023-02-03T10:37:00Z">
              <w:rPr>
                <w:rFonts w:ascii="Times New Roman" w:hAnsi="Times New Roman" w:cs="Times New Roman"/>
              </w:rPr>
            </w:rPrChange>
          </w:rPr>
          <w:t>respectively</w:t>
        </w:r>
      </w:ins>
      <w:ins w:id="1065" w:author="Bo Shen" w:date="2023-02-03T10:36:00Z">
        <w:r w:rsidRPr="00D60AB4">
          <w:rPr>
            <w:rFonts w:ascii="Times New Roman" w:hAnsi="Times New Roman" w:cs="Times New Roman"/>
            <w:sz w:val="22"/>
            <w:szCs w:val="22"/>
            <w:rPrChange w:id="1066" w:author="Bo Shen" w:date="2023-02-03T10:37:00Z">
              <w:rPr>
                <w:rFonts w:ascii="Times New Roman" w:hAnsi="Times New Roman" w:cs="Times New Roman"/>
              </w:rPr>
            </w:rPrChange>
          </w:rPr>
          <w:t>, similar to the predictions on the excitatory units in LDDM and RNM</w:t>
        </w:r>
      </w:ins>
      <w:del w:id="1067" w:author="Bo Shen" w:date="2023-02-03T10:36:00Z">
        <w:r w:rsidRPr="00D60AB4" w:rsidDel="00186A8A">
          <w:rPr>
            <w:rFonts w:ascii="Times New Roman" w:hAnsi="Times New Roman" w:cs="Times New Roman"/>
            <w:sz w:val="22"/>
            <w:szCs w:val="22"/>
            <w:rPrChange w:id="1068"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1069"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070"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1071" w:author="Bo Shen" w:date="2023-02-03T10:37:00Z">
            <w:rPr>
              <w:rFonts w:ascii="Times New Roman" w:hAnsi="Times New Roman" w:cs="Times New Roman"/>
            </w:rPr>
          </w:rPrChange>
        </w:rPr>
        <w:t xml:space="preserve"> </w:t>
      </w:r>
      <w:ins w:id="1072" w:author="Bo Shen" w:date="2023-02-03T10:37:00Z">
        <w:r>
          <w:rPr>
            <w:rFonts w:ascii="Times New Roman" w:hAnsi="Times New Roman" w:cs="Times New Roman"/>
            <w:sz w:val="22"/>
            <w:szCs w:val="22"/>
          </w:rPr>
          <w:t>At the onse</w:t>
        </w:r>
      </w:ins>
      <w:ins w:id="1073" w:author="Bo Shen" w:date="2023-02-03T10:38:00Z">
        <w:r>
          <w:rPr>
            <w:rFonts w:ascii="Times New Roman" w:hAnsi="Times New Roman" w:cs="Times New Roman"/>
            <w:sz w:val="22"/>
            <w:szCs w:val="22"/>
          </w:rPr>
          <w:t xml:space="preserve">t of choice, the </w:t>
        </w:r>
      </w:ins>
      <w:del w:id="1074" w:author="Bo Shen" w:date="2023-02-03T10:38:00Z">
        <w:r w:rsidRPr="00D60AB4" w:rsidDel="007C183D">
          <w:rPr>
            <w:rFonts w:ascii="Times New Roman" w:hAnsi="Times New Roman" w:cs="Times New Roman"/>
            <w:sz w:val="22"/>
            <w:szCs w:val="22"/>
            <w:rPrChange w:id="1075"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1076" w:author="Bo Shen" w:date="2023-02-03T10:38:00Z">
        <w:r>
          <w:rPr>
            <w:rFonts w:ascii="Times New Roman" w:hAnsi="Times New Roman" w:cs="Times New Roman"/>
            <w:sz w:val="22"/>
            <w:szCs w:val="22"/>
          </w:rPr>
          <w:t>c</w:t>
        </w:r>
      </w:ins>
      <w:del w:id="1077" w:author="Bo Shen" w:date="2023-02-03T10:38:00Z">
        <w:r w:rsidRPr="00D60AB4" w:rsidDel="007C183D">
          <w:rPr>
            <w:rFonts w:ascii="Times New Roman" w:hAnsi="Times New Roman" w:cs="Times New Roman"/>
            <w:sz w:val="22"/>
            <w:szCs w:val="22"/>
            <w:rPrChange w:id="1078"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1079" w:author="Bo Shen" w:date="2023-02-03T10:37:00Z">
            <w:rPr>
              <w:rFonts w:ascii="Times New Roman" w:hAnsi="Times New Roman" w:cs="Times New Roman"/>
            </w:rPr>
          </w:rPrChange>
        </w:rPr>
        <w:t>hosen unit</w:t>
      </w:r>
      <w:ins w:id="1080" w:author="Bo Shen" w:date="2023-02-03T10:38:00Z">
        <w:r>
          <w:rPr>
            <w:rFonts w:ascii="Times New Roman" w:hAnsi="Times New Roman" w:cs="Times New Roman"/>
            <w:sz w:val="22"/>
            <w:szCs w:val="22"/>
          </w:rPr>
          <w:t>s</w:t>
        </w:r>
      </w:ins>
      <w:r w:rsidRPr="00D60AB4">
        <w:rPr>
          <w:rFonts w:ascii="Times New Roman" w:hAnsi="Times New Roman" w:cs="Times New Roman"/>
          <w:sz w:val="22"/>
          <w:szCs w:val="22"/>
          <w:rPrChange w:id="1081" w:author="Bo Shen" w:date="2023-02-03T10:37:00Z">
            <w:rPr>
              <w:rFonts w:ascii="Times New Roman" w:hAnsi="Times New Roman" w:cs="Times New Roman"/>
            </w:rPr>
          </w:rPrChange>
        </w:rPr>
        <w:t xml:space="preserve"> activit</w:t>
      </w:r>
      <w:ins w:id="1082" w:author="Bo Shen" w:date="2023-02-03T10:38:00Z">
        <w:r>
          <w:rPr>
            <w:rFonts w:ascii="Times New Roman" w:hAnsi="Times New Roman" w:cs="Times New Roman"/>
            <w:sz w:val="22"/>
            <w:szCs w:val="22"/>
          </w:rPr>
          <w:t>ies</w:t>
        </w:r>
      </w:ins>
      <w:del w:id="1083" w:author="Bo Shen" w:date="2023-02-03T10:38:00Z">
        <w:r w:rsidRPr="00D60AB4" w:rsidDel="007C183D">
          <w:rPr>
            <w:rFonts w:ascii="Times New Roman" w:hAnsi="Times New Roman" w:cs="Times New Roman"/>
            <w:sz w:val="22"/>
            <w:szCs w:val="22"/>
            <w:rPrChange w:id="1084"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085" w:author="Bo Shen" w:date="2023-02-03T10:37:00Z">
            <w:rPr>
              <w:rFonts w:ascii="Times New Roman" w:hAnsi="Times New Roman" w:cs="Times New Roman"/>
            </w:rPr>
          </w:rPrChange>
        </w:rPr>
        <w:t xml:space="preserve"> reach</w:t>
      </w:r>
      <w:del w:id="1086" w:author="Bo Shen" w:date="2023-02-03T10:38:00Z">
        <w:r w:rsidRPr="00D60AB4" w:rsidDel="007C183D">
          <w:rPr>
            <w:rFonts w:ascii="Times New Roman" w:hAnsi="Times New Roman" w:cs="Times New Roman"/>
            <w:sz w:val="22"/>
            <w:szCs w:val="22"/>
            <w:rPrChange w:id="1087"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1088" w:author="Bo Shen" w:date="2023-02-03T10:37:00Z">
            <w:rPr>
              <w:rFonts w:ascii="Times New Roman" w:hAnsi="Times New Roman" w:cs="Times New Roman"/>
            </w:rPr>
          </w:rPrChange>
        </w:rPr>
        <w:t xml:space="preserve"> a common decision bound</w:t>
      </w:r>
      <w:del w:id="1089" w:author="Bo Shen" w:date="2023-02-03T10:38:00Z">
        <w:r w:rsidRPr="00D60AB4" w:rsidDel="007C183D">
          <w:rPr>
            <w:rFonts w:ascii="Times New Roman" w:hAnsi="Times New Roman" w:cs="Times New Roman"/>
            <w:sz w:val="22"/>
            <w:szCs w:val="22"/>
            <w:rPrChange w:id="1090" w:author="Bo Shen" w:date="2023-02-03T10:37:00Z">
              <w:rPr>
                <w:rFonts w:ascii="Times New Roman" w:hAnsi="Times New Roman" w:cs="Times New Roman"/>
              </w:rPr>
            </w:rPrChange>
          </w:rPr>
          <w:delText xml:space="preserve"> </w:delText>
        </w:r>
      </w:del>
      <w:ins w:id="1091" w:author="Bo Shen" w:date="2023-02-03T10:38:00Z">
        <w:r>
          <w:rPr>
            <w:rFonts w:ascii="Times New Roman" w:hAnsi="Times New Roman" w:cs="Times New Roman"/>
            <w:sz w:val="22"/>
            <w:szCs w:val="22"/>
          </w:rPr>
          <w:t xml:space="preserve"> (</w:t>
        </w:r>
      </w:ins>
      <w:ins w:id="1092" w:author="Bo Shen" w:date="2023-02-03T10:39:00Z">
        <w:r>
          <w:rPr>
            <w:rFonts w:ascii="Times New Roman" w:hAnsi="Times New Roman" w:cs="Times New Roman"/>
            <w:sz w:val="22"/>
            <w:szCs w:val="22"/>
          </w:rPr>
          <w:t xml:space="preserve">.002 </w:t>
        </w:r>
        <w:r w:rsidRPr="0020720A">
          <w:rPr>
            <w:rFonts w:ascii="Times New Roman" w:hAnsi="Times New Roman" w:cs="Times New Roman"/>
            <w:color w:val="000000" w:themeColor="text1"/>
            <w:sz w:val="22"/>
            <w:szCs w:val="22"/>
          </w:rPr>
          <w:t>spikes/second/100% coherence</w:t>
        </w:r>
      </w:ins>
      <w:ins w:id="1093" w:author="Bo Shen" w:date="2023-02-03T10:38:00Z">
        <w:r>
          <w:rPr>
            <w:rFonts w:ascii="Times New Roman" w:hAnsi="Times New Roman" w:cs="Times New Roman"/>
            <w:sz w:val="22"/>
            <w:szCs w:val="22"/>
          </w:rPr>
          <w:t>)</w:t>
        </w:r>
      </w:ins>
      <w:del w:id="1094" w:author="Bo Shen" w:date="2023-02-03T10:38:00Z">
        <w:r w:rsidRPr="00D60AB4" w:rsidDel="007C183D">
          <w:rPr>
            <w:rFonts w:ascii="Times New Roman" w:hAnsi="Times New Roman" w:cs="Times New Roman"/>
            <w:sz w:val="22"/>
            <w:szCs w:val="22"/>
            <w:rPrChange w:id="1095"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1096" w:author="Bo Shen" w:date="2023-02-03T10:37:00Z">
            <w:rPr>
              <w:rFonts w:ascii="Times New Roman" w:hAnsi="Times New Roman" w:cs="Times New Roman"/>
            </w:rPr>
          </w:rPrChange>
        </w:rPr>
        <w:t>, while unchosen activit</w:t>
      </w:r>
      <w:ins w:id="1097" w:author="Bo Shen" w:date="2023-02-03T10:38:00Z">
        <w:r>
          <w:rPr>
            <w:rFonts w:ascii="Times New Roman" w:hAnsi="Times New Roman" w:cs="Times New Roman"/>
            <w:sz w:val="22"/>
            <w:szCs w:val="22"/>
          </w:rPr>
          <w:t>ies</w:t>
        </w:r>
      </w:ins>
      <w:del w:id="1098" w:author="Bo Shen" w:date="2023-02-03T10:38:00Z">
        <w:r w:rsidRPr="00D60AB4" w:rsidDel="007C183D">
          <w:rPr>
            <w:rFonts w:ascii="Times New Roman" w:hAnsi="Times New Roman" w:cs="Times New Roman"/>
            <w:sz w:val="22"/>
            <w:szCs w:val="22"/>
            <w:rPrChange w:id="1099"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100" w:author="Bo Shen" w:date="2023-02-03T10:37:00Z">
            <w:rPr>
              <w:rFonts w:ascii="Times New Roman" w:hAnsi="Times New Roman" w:cs="Times New Roman"/>
            </w:rPr>
          </w:rPrChange>
        </w:rPr>
        <w:t xml:space="preserve"> </w:t>
      </w:r>
      <w:del w:id="1101" w:author="Bo Shen" w:date="2023-02-03T10:38:00Z">
        <w:r w:rsidRPr="00D60AB4" w:rsidDel="007C183D">
          <w:rPr>
            <w:rFonts w:ascii="Times New Roman" w:hAnsi="Times New Roman" w:cs="Times New Roman"/>
            <w:sz w:val="22"/>
            <w:szCs w:val="22"/>
            <w:rPrChange w:id="1102" w:author="Bo Shen" w:date="2023-02-03T10:37:00Z">
              <w:rPr>
                <w:rFonts w:ascii="Times New Roman" w:hAnsi="Times New Roman" w:cs="Times New Roman"/>
              </w:rPr>
            </w:rPrChange>
          </w:rPr>
          <w:delText xml:space="preserve">remains </w:delText>
        </w:r>
      </w:del>
      <w:ins w:id="1103" w:author="Bo Shen" w:date="2023-02-03T10:38:00Z">
        <w:r>
          <w:rPr>
            <w:rFonts w:ascii="Times New Roman" w:hAnsi="Times New Roman" w:cs="Times New Roman"/>
            <w:sz w:val="22"/>
            <w:szCs w:val="22"/>
          </w:rPr>
          <w:t>remain suppressed,</w:t>
        </w:r>
      </w:ins>
      <w:del w:id="1104" w:author="Bo Shen" w:date="2023-02-03T10:38:00Z">
        <w:r w:rsidRPr="00D60AB4" w:rsidDel="007C183D">
          <w:rPr>
            <w:rFonts w:ascii="Times New Roman" w:hAnsi="Times New Roman" w:cs="Times New Roman"/>
            <w:sz w:val="22"/>
            <w:szCs w:val="22"/>
            <w:rPrChange w:id="1105"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1106" w:author="Bo Shen" w:date="2023-02-03T10:37:00Z">
            <w:rPr>
              <w:rFonts w:ascii="Times New Roman" w:hAnsi="Times New Roman" w:cs="Times New Roman"/>
            </w:rPr>
          </w:rPrChange>
        </w:rPr>
        <w:t xml:space="preserve"> graded coding of input strengths</w:t>
      </w:r>
      <w:ins w:id="1107" w:author="Bo Shen" w:date="2023-02-03T10:38:00Z">
        <w:r>
          <w:rPr>
            <w:rFonts w:ascii="Times New Roman" w:hAnsi="Times New Roman" w:cs="Times New Roman"/>
            <w:sz w:val="22"/>
            <w:szCs w:val="22"/>
          </w:rPr>
          <w:t xml:space="preserve"> (</w:t>
        </w:r>
      </w:ins>
      <w:ins w:id="1108" w:author="Bo Shen" w:date="2023-02-03T10:39:00Z">
        <w:r>
          <w:rPr>
            <w:rFonts w:ascii="Times New Roman" w:hAnsi="Times New Roman" w:cs="Times New Roman"/>
            <w:sz w:val="22"/>
            <w:szCs w:val="22"/>
          </w:rPr>
          <w:t xml:space="preserve">-3.48 </w:t>
        </w:r>
        <w:r w:rsidRPr="0020720A">
          <w:rPr>
            <w:rFonts w:ascii="Times New Roman" w:hAnsi="Times New Roman" w:cs="Times New Roman"/>
            <w:color w:val="000000" w:themeColor="text1"/>
            <w:sz w:val="22"/>
            <w:szCs w:val="22"/>
          </w:rPr>
          <w:t>spikes/second/100% coherence</w:t>
        </w:r>
      </w:ins>
      <w:ins w:id="1109" w:author="Bo Shen" w:date="2023-02-03T10:38:00Z">
        <w:r>
          <w:rPr>
            <w:rFonts w:ascii="Times New Roman" w:hAnsi="Times New Roman" w:cs="Times New Roman"/>
            <w:sz w:val="22"/>
            <w:szCs w:val="22"/>
          </w:rPr>
          <w:t>)</w:t>
        </w:r>
      </w:ins>
      <w:r w:rsidRPr="00D60AB4">
        <w:rPr>
          <w:rFonts w:ascii="Times New Roman" w:hAnsi="Times New Roman" w:cs="Times New Roman"/>
          <w:sz w:val="22"/>
          <w:szCs w:val="22"/>
          <w:rPrChange w:id="1110" w:author="Bo Shen" w:date="2023-02-03T10:37:00Z">
            <w:rPr>
              <w:rFonts w:ascii="Times New Roman" w:hAnsi="Times New Roman" w:cs="Times New Roman"/>
            </w:rPr>
          </w:rPrChange>
        </w:rPr>
        <w:t>.</w:t>
      </w:r>
      <w:ins w:id="1111" w:author="Bo Shen" w:date="2023-02-03T10:57:00Z">
        <w:r>
          <w:rPr>
            <w:rFonts w:ascii="Times New Roman" w:hAnsi="Times New Roman" w:cs="Times New Roman"/>
            <w:sz w:val="22"/>
            <w:szCs w:val="22"/>
          </w:rPr>
          <w:t xml:space="preserve"> The best-fitting parameters were</w:t>
        </w:r>
      </w:ins>
      <w:ins w:id="1112" w:author="Bo Shen" w:date="2023-02-03T11:02:00Z">
        <w:r>
          <w:rPr>
            <w:rFonts w:ascii="Times New Roman" w:hAnsi="Times New Roman" w:cs="Times New Roman"/>
            <w:sz w:val="22"/>
            <w:szCs w:val="22"/>
          </w:rPr>
          <w:t xml:space="preserve"> leaky parameter</w:t>
        </w:r>
      </w:ins>
      <w:ins w:id="1113" w:author="Bo Shen" w:date="2023-02-03T10:57:00Z">
        <w:r w:rsidRPr="0020720A">
          <w:rPr>
            <w:rFonts w:ascii="Times New Roman" w:hAnsi="Times New Roman" w:cs="Times New Roman"/>
            <w:sz w:val="22"/>
            <w:szCs w:val="22"/>
            <w:lang w:eastAsia="zh-TW"/>
          </w:rPr>
          <w:t xml:space="preserve"> </w:t>
        </w:r>
      </w:ins>
      <m:oMath>
        <m:r>
          <w:ins w:id="1114" w:author="Bo Shen" w:date="2023-02-03T10:57:00Z">
            <w:rPr>
              <w:rFonts w:ascii="Cambria Math" w:hAnsi="Cambria Math" w:cs="Times New Roman"/>
              <w:sz w:val="22"/>
              <w:szCs w:val="22"/>
              <w:lang w:eastAsia="zh-TW"/>
            </w:rPr>
            <m:t>k=.2682</m:t>
          </w:ins>
        </m:r>
      </m:oMath>
      <w:ins w:id="1115" w:author="Bo Shen" w:date="2023-02-03T10:57:00Z">
        <w:r w:rsidRPr="0020720A">
          <w:rPr>
            <w:rFonts w:ascii="Times New Roman" w:hAnsi="Times New Roman" w:cs="Times New Roman"/>
            <w:sz w:val="22"/>
            <w:szCs w:val="22"/>
            <w:lang w:eastAsia="zh-TW"/>
          </w:rPr>
          <w:t>,</w:t>
        </w:r>
      </w:ins>
      <w:ins w:id="1116" w:author="Bo Shen" w:date="2023-02-03T10:59:00Z">
        <w:r>
          <w:rPr>
            <w:rFonts w:ascii="Times New Roman" w:hAnsi="Times New Roman" w:cs="Times New Roman"/>
            <w:sz w:val="22"/>
            <w:szCs w:val="22"/>
            <w:lang w:eastAsia="zh-TW"/>
          </w:rPr>
          <w:t xml:space="preserve"> </w:t>
        </w:r>
      </w:ins>
      <w:ins w:id="1117" w:author="Bo Shen" w:date="2023-02-03T11:02:00Z">
        <w:r>
          <w:rPr>
            <w:rFonts w:ascii="Times New Roman" w:hAnsi="Times New Roman" w:cs="Times New Roman"/>
            <w:sz w:val="22"/>
            <w:szCs w:val="22"/>
            <w:lang w:eastAsia="zh-TW"/>
          </w:rPr>
          <w:t>late</w:t>
        </w:r>
      </w:ins>
      <w:ins w:id="1118" w:author="Bo Shen" w:date="2023-02-03T11:03:00Z">
        <w:r>
          <w:rPr>
            <w:rFonts w:ascii="Times New Roman" w:hAnsi="Times New Roman" w:cs="Times New Roman"/>
            <w:sz w:val="22"/>
            <w:szCs w:val="22"/>
            <w:lang w:eastAsia="zh-TW"/>
          </w:rPr>
          <w:t xml:space="preserve">ral inhibition </w:t>
        </w:r>
      </w:ins>
      <m:oMath>
        <m:r>
          <w:ins w:id="1119" w:author="Bo Shen" w:date="2023-02-03T10:59:00Z">
            <w:rPr>
              <w:rFonts w:ascii="Cambria Math" w:hAnsi="Cambria Math" w:cs="Times New Roman"/>
              <w:sz w:val="22"/>
              <w:szCs w:val="22"/>
              <w:lang w:eastAsia="zh-TW"/>
            </w:rPr>
            <m:t>b=5.265</m:t>
          </w:ins>
        </m:r>
      </m:oMath>
      <w:ins w:id="1120" w:author="Bo Shen" w:date="2023-02-03T10:59:00Z">
        <w:r>
          <w:rPr>
            <w:rFonts w:ascii="Times New Roman" w:hAnsi="Times New Roman" w:cs="Times New Roman"/>
            <w:sz w:val="22"/>
            <w:szCs w:val="22"/>
            <w:lang w:eastAsia="zh-TW"/>
          </w:rPr>
          <w:t>,</w:t>
        </w:r>
      </w:ins>
      <w:ins w:id="1121" w:author="Bo Shen" w:date="2023-02-03T11:03:00Z">
        <w:r>
          <w:rPr>
            <w:rFonts w:ascii="Times New Roman" w:hAnsi="Times New Roman" w:cs="Times New Roman"/>
            <w:sz w:val="22"/>
            <w:szCs w:val="22"/>
            <w:lang w:eastAsia="zh-TW"/>
          </w:rPr>
          <w:t xml:space="preserve"> noise</w:t>
        </w:r>
      </w:ins>
      <w:ins w:id="1122" w:author="Bo Shen" w:date="2023-02-03T10:57:00Z">
        <w:r w:rsidRPr="0020720A">
          <w:rPr>
            <w:rFonts w:ascii="Times New Roman" w:hAnsi="Times New Roman" w:cs="Times New Roman"/>
            <w:sz w:val="22"/>
            <w:szCs w:val="22"/>
            <w:lang w:eastAsia="zh-TW"/>
          </w:rPr>
          <w:t xml:space="preserve"> </w:t>
        </w:r>
      </w:ins>
      <m:oMath>
        <m:sSub>
          <m:sSubPr>
            <m:ctrlPr>
              <w:ins w:id="1123" w:author="Bo Shen" w:date="2023-02-03T10:57:00Z">
                <w:rPr>
                  <w:rFonts w:ascii="Cambria Math" w:hAnsi="Cambria Math" w:cs="Times New Roman"/>
                  <w:i/>
                  <w:sz w:val="22"/>
                  <w:szCs w:val="22"/>
                  <w:lang w:eastAsia="zh-TW"/>
                </w:rPr>
              </w:ins>
            </m:ctrlPr>
          </m:sSubPr>
          <m:e>
            <m:r>
              <w:ins w:id="1124" w:author="Bo Shen" w:date="2023-02-03T10:57:00Z">
                <w:rPr>
                  <w:rFonts w:ascii="Cambria Math" w:hAnsi="Cambria Math" w:cs="Times New Roman"/>
                  <w:sz w:val="22"/>
                  <w:szCs w:val="22"/>
                  <w:lang w:eastAsia="zh-TW"/>
                </w:rPr>
                <m:t>σ</m:t>
              </w:ins>
            </m:r>
          </m:e>
          <m:sub>
            <m:r>
              <w:ins w:id="1125" w:author="Bo Shen" w:date="2023-02-03T10:57:00Z">
                <w:rPr>
                  <w:rFonts w:ascii="Cambria Math" w:hAnsi="Cambria Math" w:cs="Times New Roman"/>
                  <w:sz w:val="22"/>
                  <w:szCs w:val="22"/>
                  <w:lang w:eastAsia="zh-TW"/>
                </w:rPr>
                <m:t>noise</m:t>
              </w:ins>
            </m:r>
          </m:sub>
        </m:sSub>
        <m:r>
          <w:ins w:id="1126" w:author="Bo Shen" w:date="2023-02-03T10:57:00Z">
            <w:rPr>
              <w:rFonts w:ascii="Cambria Math" w:hAnsi="Cambria Math" w:cs="Times New Roman"/>
              <w:sz w:val="22"/>
              <w:szCs w:val="22"/>
              <w:lang w:eastAsia="zh-TW"/>
            </w:rPr>
            <m:t>=.</m:t>
          </w:ins>
        </m:r>
        <m:r>
          <w:ins w:id="1127" w:author="Bo Shen" w:date="2023-02-03T10:58:00Z">
            <w:rPr>
              <w:rFonts w:ascii="Cambria Math" w:hAnsi="Cambria Math" w:cs="Times New Roman"/>
              <w:sz w:val="22"/>
              <w:szCs w:val="22"/>
              <w:lang w:eastAsia="zh-TW"/>
            </w:rPr>
            <m:t>3771</m:t>
          </w:ins>
        </m:r>
      </m:oMath>
      <w:ins w:id="1128" w:author="Bo Shen" w:date="2023-02-03T10:57:00Z">
        <w:r w:rsidRPr="0020720A">
          <w:rPr>
            <w:rFonts w:ascii="Times New Roman" w:hAnsi="Times New Roman" w:cs="Times New Roman"/>
            <w:sz w:val="22"/>
            <w:szCs w:val="22"/>
            <w:lang w:eastAsia="zh-TW"/>
          </w:rPr>
          <w:t>,</w:t>
        </w:r>
      </w:ins>
      <w:ins w:id="1129" w:author="Bo Shen" w:date="2023-02-03T11:03:00Z">
        <w:r>
          <w:rPr>
            <w:rFonts w:ascii="Times New Roman" w:hAnsi="Times New Roman" w:cs="Times New Roman"/>
            <w:sz w:val="22"/>
            <w:szCs w:val="22"/>
            <w:lang w:eastAsia="zh-TW"/>
          </w:rPr>
          <w:t xml:space="preserve"> non-decision delay</w:t>
        </w:r>
      </w:ins>
      <w:ins w:id="1130" w:author="Bo Shen" w:date="2023-02-03T10:57:00Z">
        <w:r w:rsidRPr="0020720A">
          <w:rPr>
            <w:rFonts w:ascii="Times New Roman" w:hAnsi="Times New Roman" w:cs="Times New Roman"/>
            <w:sz w:val="22"/>
            <w:szCs w:val="22"/>
            <w:lang w:eastAsia="zh-TW"/>
          </w:rPr>
          <w:t xml:space="preserve"> </w:t>
        </w:r>
      </w:ins>
      <m:oMath>
        <m:sSub>
          <m:sSubPr>
            <m:ctrlPr>
              <w:ins w:id="1131" w:author="Bo Shen" w:date="2023-02-03T10:57:00Z">
                <w:rPr>
                  <w:rFonts w:ascii="Cambria Math" w:hAnsi="Cambria Math" w:cs="Times New Roman"/>
                  <w:i/>
                  <w:sz w:val="22"/>
                  <w:szCs w:val="22"/>
                  <w:lang w:eastAsia="zh-TW"/>
                </w:rPr>
              </w:ins>
            </m:ctrlPr>
          </m:sSubPr>
          <m:e>
            <m:r>
              <w:ins w:id="1132" w:author="Bo Shen" w:date="2023-02-03T10:58:00Z">
                <w:rPr>
                  <w:rFonts w:ascii="Cambria Math" w:hAnsi="Cambria Math" w:cs="Times New Roman"/>
                  <w:sz w:val="22"/>
                  <w:szCs w:val="22"/>
                  <w:lang w:eastAsia="zh-TW"/>
                </w:rPr>
                <m:t>t</m:t>
              </w:ins>
            </m:r>
          </m:e>
          <m:sub>
            <m:r>
              <w:ins w:id="1133" w:author="Bo Shen" w:date="2023-02-03T10:57:00Z">
                <w:rPr>
                  <w:rFonts w:ascii="Cambria Math" w:hAnsi="Cambria Math" w:cs="Times New Roman"/>
                  <w:sz w:val="22"/>
                  <w:szCs w:val="22"/>
                  <w:lang w:eastAsia="zh-TW"/>
                </w:rPr>
                <m:t>0</m:t>
              </w:ins>
            </m:r>
          </m:sub>
        </m:sSub>
        <m:r>
          <w:ins w:id="1134" w:author="Bo Shen" w:date="2023-02-03T10:57:00Z">
            <w:rPr>
              <w:rFonts w:ascii="Cambria Math" w:hAnsi="Cambria Math" w:cs="Times New Roman"/>
              <w:sz w:val="22"/>
              <w:szCs w:val="22"/>
              <w:lang w:eastAsia="zh-TW"/>
            </w:rPr>
            <m:t>=</m:t>
          </w:ins>
        </m:r>
        <m:r>
          <w:ins w:id="1135" w:author="Bo Shen" w:date="2023-02-03T10:58:00Z">
            <w:rPr>
              <w:rFonts w:ascii="Cambria Math" w:hAnsi="Cambria Math" w:cs="Times New Roman"/>
              <w:sz w:val="22"/>
              <w:szCs w:val="22"/>
              <w:lang w:eastAsia="zh-TW"/>
            </w:rPr>
            <m:t>0</m:t>
          </w:ins>
        </m:r>
      </m:oMath>
      <w:ins w:id="1136" w:author="Bo Shen" w:date="2023-02-03T10:57:00Z">
        <w:r w:rsidRPr="0020720A">
          <w:rPr>
            <w:rFonts w:ascii="Times New Roman" w:hAnsi="Times New Roman" w:cs="Times New Roman"/>
            <w:sz w:val="22"/>
            <w:szCs w:val="22"/>
            <w:lang w:eastAsia="zh-TW"/>
          </w:rPr>
          <w:t>,</w:t>
        </w:r>
      </w:ins>
      <w:ins w:id="1137" w:author="Bo Shen" w:date="2023-02-03T10:59:00Z">
        <w:r>
          <w:rPr>
            <w:rFonts w:ascii="Times New Roman" w:hAnsi="Times New Roman" w:cs="Times New Roman"/>
            <w:sz w:val="22"/>
            <w:szCs w:val="22"/>
            <w:lang w:eastAsia="zh-TW"/>
          </w:rPr>
          <w:t xml:space="preserve"> and</w:t>
        </w:r>
      </w:ins>
      <w:ins w:id="1138" w:author="Bo Shen" w:date="2023-02-03T10:57:00Z">
        <w:r w:rsidRPr="0020720A">
          <w:rPr>
            <w:rFonts w:ascii="Times New Roman" w:hAnsi="Times New Roman" w:cs="Times New Roman"/>
            <w:sz w:val="22"/>
            <w:szCs w:val="22"/>
            <w:lang w:eastAsia="zh-TW"/>
          </w:rPr>
          <w:t xml:space="preserve"> </w:t>
        </w:r>
      </w:ins>
      <m:oMath>
        <m:r>
          <w:ins w:id="1139" w:author="Bo Shen" w:date="2023-02-03T10:58:00Z">
            <w:rPr>
              <w:rFonts w:ascii="Cambria Math" w:hAnsi="Cambria Math" w:cs="Times New Roman"/>
              <w:sz w:val="22"/>
              <w:szCs w:val="22"/>
            </w:rPr>
            <m:t>threshold</m:t>
          </w:ins>
        </m:r>
        <m:r>
          <w:ins w:id="1140" w:author="Bo Shen" w:date="2023-02-03T10:57:00Z">
            <w:rPr>
              <w:rFonts w:ascii="Cambria Math" w:hAnsi="Cambria Math" w:cs="Times New Roman"/>
              <w:sz w:val="22"/>
              <w:szCs w:val="22"/>
            </w:rPr>
            <m:t>=</m:t>
          </w:ins>
        </m:r>
        <m:r>
          <w:ins w:id="1141" w:author="Bo Shen" w:date="2023-02-03T10:58:00Z">
            <w:rPr>
              <w:rFonts w:ascii="Cambria Math" w:hAnsi="Cambria Math" w:cs="Times New Roman"/>
              <w:sz w:val="22"/>
              <w:szCs w:val="22"/>
            </w:rPr>
            <m:t>3.800</m:t>
          </w:ins>
        </m:r>
      </m:oMath>
      <w:ins w:id="1142" w:author="Bo Shen" w:date="2023-02-03T10:57:00Z">
        <w:r>
          <w:rPr>
            <w:rFonts w:ascii="Times New Roman" w:hAnsi="Times New Roman" w:cs="Times New Roman"/>
            <w:sz w:val="22"/>
            <w:szCs w:val="22"/>
          </w:rPr>
          <w:t>.</w:t>
        </w:r>
      </w:ins>
    </w:p>
    <w:p w:rsidR="00140DF0" w:rsidRDefault="00140DF0"/>
    <w:p w:rsidR="00140DF0" w:rsidRDefault="00140DF0">
      <w:r>
        <w:br w:type="page"/>
      </w:r>
    </w:p>
    <w:p w:rsidR="00140DF0" w:rsidRDefault="00140DF0" w:rsidP="003729F0">
      <w:pPr>
        <w:spacing w:line="480" w:lineRule="auto"/>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3"/>
                    <a:stretch>
                      <a:fillRect/>
                    </a:stretch>
                  </pic:blipFill>
                  <pic:spPr>
                    <a:xfrm>
                      <a:off x="0" y="0"/>
                      <a:ext cx="5285844" cy="4027839"/>
                    </a:xfrm>
                    <a:prstGeom prst="rect">
                      <a:avLst/>
                    </a:prstGeom>
                  </pic:spPr>
                </pic:pic>
              </a:graphicData>
            </a:graphic>
          </wp:inline>
        </w:drawing>
      </w:r>
    </w:p>
    <w:p w:rsidR="00140DF0" w:rsidRPr="008A0F56" w:rsidRDefault="00140DF0" w:rsidP="003729F0">
      <w:pPr>
        <w:jc w:val="both"/>
        <w:rPr>
          <w:rFonts w:ascii="Times New Roman" w:hAnsi="Times New Roman" w:cs="Times New Roman"/>
          <w:sz w:val="22"/>
          <w:szCs w:val="22"/>
          <w:rPrChange w:id="1143" w:author="Bo Shen" w:date="2023-02-03T11:36:00Z">
            <w:rPr>
              <w:rFonts w:ascii="Times New Roman" w:hAnsi="Times New Roman" w:cs="Times New Roman"/>
            </w:rPr>
          </w:rPrChange>
        </w:rPr>
      </w:pPr>
      <w:r w:rsidRPr="008A0F56">
        <w:rPr>
          <w:rFonts w:ascii="Times New Roman" w:hAnsi="Times New Roman" w:cs="Times New Roman"/>
          <w:b/>
          <w:sz w:val="22"/>
          <w:szCs w:val="22"/>
          <w:rPrChange w:id="1144"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145"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146"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147"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148"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149"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150"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151" w:author="Bo Shen" w:date="2023-02-03T11:36:00Z">
            <w:rPr>
              <w:rFonts w:ascii="Times New Roman" w:hAnsi="Times New Roman" w:cs="Times New Roman"/>
            </w:rPr>
          </w:rPrChange>
        </w:rPr>
        <w:t>. Ramping speed in 2 (black) and 4 (red) alternative conditions, separated for choices towards</w:t>
      </w:r>
      <w:del w:id="1152" w:author="Bo Shen" w:date="2023-02-03T10:40:00Z">
        <w:r w:rsidRPr="008A0F56" w:rsidDel="00DB7F65">
          <w:rPr>
            <w:rFonts w:ascii="Times New Roman" w:hAnsi="Times New Roman" w:cs="Times New Roman"/>
            <w:sz w:val="22"/>
            <w:szCs w:val="22"/>
            <w:rPrChange w:id="1153"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154"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155"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156"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157"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158"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159"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160"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161"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162"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163"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164"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165"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166"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167"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168"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169"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170" w:author="Bo Shen" w:date="2023-02-03T11:36:00Z">
            <w:rPr>
              <w:rFonts w:ascii="Times New Roman" w:hAnsi="Times New Roman" w:cs="Times New Roman"/>
            </w:rPr>
          </w:rPrChange>
        </w:rPr>
        <w:t xml:space="preserve"> are adapted with permission from Churchland et al., 2008.</w:t>
      </w:r>
    </w:p>
    <w:p w:rsidR="00140DF0" w:rsidRDefault="00140DF0"/>
    <w:p w:rsidR="00140DF0" w:rsidRDefault="00140DF0">
      <w:r>
        <w:br w:type="page"/>
      </w:r>
    </w:p>
    <w:p w:rsidR="00140DF0" w:rsidRDefault="00140DF0" w:rsidP="001C2372">
      <w:pPr>
        <w:keepNext/>
        <w:spacing w:line="480" w:lineRule="auto"/>
        <w:jc w:val="center"/>
      </w:pPr>
      <w:ins w:id="1171" w:author="Bo Shen" w:date="2023-02-10T15:29:00Z">
        <w:r>
          <w:rPr>
            <w:noProof/>
            <w:lang w:eastAsia="en-US"/>
          </w:rPr>
          <w:lastRenderedPageBreak/>
          <w:drawing>
            <wp:inline distT="0" distB="0" distL="0" distR="0" wp14:anchorId="208DBB15" wp14:editId="3BA4E86F">
              <wp:extent cx="7023100" cy="6581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4"/>
                      <a:stretch>
                        <a:fillRect/>
                      </a:stretch>
                    </pic:blipFill>
                    <pic:spPr>
                      <a:xfrm>
                        <a:off x="0" y="0"/>
                        <a:ext cx="7023100" cy="6581775"/>
                      </a:xfrm>
                      <a:prstGeom prst="rect">
                        <a:avLst/>
                      </a:prstGeom>
                    </pic:spPr>
                  </pic:pic>
                </a:graphicData>
              </a:graphic>
            </wp:inline>
          </w:drawing>
        </w:r>
      </w:ins>
      <w:del w:id="1172" w:author="Bo Shen" w:date="2023-02-10T15:29:00Z">
        <w:r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5"/>
                      <a:stretch>
                        <a:fillRect/>
                      </a:stretch>
                    </pic:blipFill>
                    <pic:spPr>
                      <a:xfrm>
                        <a:off x="0" y="0"/>
                        <a:ext cx="5865328" cy="5281928"/>
                      </a:xfrm>
                      <a:prstGeom prst="rect">
                        <a:avLst/>
                      </a:prstGeom>
                    </pic:spPr>
                  </pic:pic>
                </a:graphicData>
              </a:graphic>
            </wp:inline>
          </w:drawing>
        </w:r>
      </w:del>
    </w:p>
    <w:p w:rsidR="00140DF0" w:rsidRPr="008D2AC1" w:rsidRDefault="00140DF0"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1173" w:author="Bo Shen" w:date="2023-02-13T11:45:00Z">
        <w:r>
          <w:rPr>
            <w:rFonts w:ascii="Times New Roman" w:hAnsi="Times New Roman" w:cs="Times New Roman"/>
            <w:i w:val="0"/>
            <w:color w:val="000000" w:themeColor="text1"/>
            <w:sz w:val="24"/>
            <w:szCs w:val="24"/>
          </w:rPr>
          <w:t xml:space="preserve"> </w:t>
        </w:r>
      </w:ins>
      <w:del w:id="1174"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lastRenderedPageBreak/>
        <w:t>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175" w:author="Bo Shen" w:date="2023-02-03T11:58:00Z">
                <w:rPr>
                  <w:rFonts w:ascii="Cambria Math" w:hAnsi="Cambria Math" w:cs="Times New Roman"/>
                  <w:color w:val="000000" w:themeColor="text1"/>
                  <w:sz w:val="24"/>
                  <w:szCs w:val="24"/>
                </w:rPr>
                <m:t>-</m:t>
              </w:ins>
            </m:r>
            <m:sSub>
              <m:sSubPr>
                <m:ctrlPr>
                  <w:ins w:id="1176" w:author="Bo Shen" w:date="2023-02-03T11:58:00Z">
                    <w:rPr>
                      <w:rFonts w:ascii="Cambria Math" w:hAnsi="Cambria Math" w:cs="Times New Roman"/>
                      <w:color w:val="000000" w:themeColor="text1"/>
                      <w:sz w:val="24"/>
                      <w:szCs w:val="24"/>
                    </w:rPr>
                  </w:ins>
                </m:ctrlPr>
              </m:sSubPr>
              <m:e>
                <m:r>
                  <w:ins w:id="1177" w:author="Bo Shen" w:date="2023-02-03T11:58:00Z">
                    <w:rPr>
                      <w:rFonts w:ascii="Cambria Math" w:hAnsi="Cambria Math" w:cs="Times New Roman"/>
                      <w:color w:val="000000" w:themeColor="text1"/>
                      <w:sz w:val="24"/>
                      <w:szCs w:val="24"/>
                    </w:rPr>
                    <m:t>G</m:t>
                  </w:ins>
                </m:r>
              </m:e>
              <m:sub>
                <m:r>
                  <w:ins w:id="1178"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1179" w:author="Bo Shen" w:date="2023-02-13T11:45:00Z">
        <w:r>
          <w:rPr>
            <w:rFonts w:ascii="Times New Roman" w:hAnsi="Times New Roman" w:cs="Times New Roman"/>
            <w:i w:val="0"/>
            <w:color w:val="000000" w:themeColor="text1"/>
            <w:sz w:val="24"/>
            <w:szCs w:val="24"/>
          </w:rPr>
          <w:t xml:space="preserve"> </w:t>
        </w:r>
      </w:ins>
      <w:del w:id="1180"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140DF0" w:rsidRDefault="00140DF0"/>
    <w:p w:rsidR="003B2C6B" w:rsidRDefault="003B2C6B">
      <w:r>
        <w:br w:type="page"/>
      </w:r>
    </w:p>
    <w:p w:rsidR="003B2C6B" w:rsidRDefault="003B2C6B" w:rsidP="00EC69F5">
      <w:pPr>
        <w:keepNext/>
        <w:spacing w:line="480" w:lineRule="auto"/>
        <w:jc w:val="both"/>
      </w:pPr>
      <w:ins w:id="1181" w:author="Bo Shen" w:date="2023-02-10T14:44:00Z">
        <w:r>
          <w:rPr>
            <w:rFonts w:ascii="Times New Roman" w:hAnsi="Times New Roman" w:cs="Times New Roman"/>
            <w:i/>
            <w:noProof/>
            <w:color w:val="000000" w:themeColor="text1"/>
            <w:lang w:eastAsia="en-US"/>
          </w:rPr>
          <w:lastRenderedPageBreak/>
          <w:drawing>
            <wp:inline distT="0" distB="0" distL="0" distR="0" wp14:anchorId="16A45044" wp14:editId="61E1F5A7">
              <wp:extent cx="5754370" cy="2827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stretch>
                        <a:fillRect/>
                      </a:stretch>
                    </pic:blipFill>
                    <pic:spPr>
                      <a:xfrm>
                        <a:off x="0" y="0"/>
                        <a:ext cx="5754370" cy="2827655"/>
                      </a:xfrm>
                      <a:prstGeom prst="rect">
                        <a:avLst/>
                      </a:prstGeom>
                    </pic:spPr>
                  </pic:pic>
                </a:graphicData>
              </a:graphic>
            </wp:inline>
          </w:drawing>
        </w:r>
      </w:ins>
      <w:del w:id="1182" w:author="Bo Shen" w:date="2023-02-10T13:35:00Z">
        <w:r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7">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3B2C6B" w:rsidRPr="00332BC4" w:rsidRDefault="003B2C6B" w:rsidP="00EC69F5">
      <w:pPr>
        <w:pStyle w:val="Caption"/>
        <w:spacing w:before="240"/>
        <w:jc w:val="both"/>
        <w:rPr>
          <w:rFonts w:ascii="Times New Roman" w:hAnsi="Times New Roman" w:cs="Times New Roman"/>
          <w:color w:val="000000" w:themeColor="text1"/>
          <w:sz w:val="24"/>
          <w:szCs w:val="24"/>
        </w:rPr>
      </w:pPr>
      <w:bookmarkStart w:id="1183" w:name="_Ref60822629"/>
      <w:r w:rsidRPr="0056626C">
        <w:rPr>
          <w:rFonts w:ascii="Times New Roman" w:hAnsi="Times New Roman" w:cs="Times New Roman"/>
          <w:b/>
          <w:i w:val="0"/>
          <w:color w:val="000000" w:themeColor="text1"/>
          <w:sz w:val="24"/>
          <w:szCs w:val="24"/>
        </w:rPr>
        <w:t>Fig</w:t>
      </w:r>
      <w:del w:id="1184" w:author="Bo Shen" w:date="2023-02-03T12:00:00Z">
        <w:r w:rsidRPr="0056626C" w:rsidDel="00CA7871">
          <w:rPr>
            <w:rFonts w:ascii="Times New Roman" w:hAnsi="Times New Roman" w:cs="Times New Roman"/>
            <w:b/>
            <w:i w:val="0"/>
            <w:color w:val="000000" w:themeColor="text1"/>
            <w:sz w:val="24"/>
            <w:szCs w:val="24"/>
          </w:rPr>
          <w:delText xml:space="preserve">. </w:delText>
        </w:r>
      </w:del>
      <w:ins w:id="1185"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183"/>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1186" w:author="Bo Shen" w:date="2023-02-13T11:45:00Z">
        <w:r>
          <w:rPr>
            <w:rFonts w:ascii="Times New Roman" w:hAnsi="Times New Roman" w:cs="Times New Roman"/>
            <w:i w:val="0"/>
            <w:color w:val="000000" w:themeColor="text1"/>
            <w:sz w:val="24"/>
            <w:szCs w:val="24"/>
          </w:rPr>
          <w:t xml:space="preserve"> </w:t>
        </w:r>
      </w:ins>
      <w:del w:id="1187"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188" w:author="Bo Shen" w:date="2023-02-03T11:58:00Z">
                <w:rPr>
                  <w:rFonts w:ascii="Cambria Math" w:hAnsi="Cambria Math" w:cs="Times New Roman"/>
                  <w:color w:val="000000" w:themeColor="text1"/>
                  <w:sz w:val="24"/>
                  <w:szCs w:val="24"/>
                </w:rPr>
                <m:t>-</m:t>
              </w:ins>
            </m:r>
            <m:sSub>
              <m:sSubPr>
                <m:ctrlPr>
                  <w:ins w:id="1189" w:author="Bo Shen" w:date="2023-02-03T11:58:00Z">
                    <w:rPr>
                      <w:rFonts w:ascii="Cambria Math" w:hAnsi="Cambria Math" w:cs="Times New Roman"/>
                      <w:color w:val="000000" w:themeColor="text1"/>
                      <w:sz w:val="24"/>
                      <w:szCs w:val="24"/>
                    </w:rPr>
                  </w:ins>
                </m:ctrlPr>
              </m:sSubPr>
              <m:e>
                <m:r>
                  <w:ins w:id="1190" w:author="Bo Shen" w:date="2023-02-03T11:58:00Z">
                    <w:rPr>
                      <w:rFonts w:ascii="Cambria Math" w:hAnsi="Cambria Math" w:cs="Times New Roman"/>
                      <w:color w:val="000000" w:themeColor="text1"/>
                      <w:sz w:val="24"/>
                      <w:szCs w:val="24"/>
                    </w:rPr>
                    <m:t>G</m:t>
                  </w:ins>
                </m:r>
              </m:e>
              <m:sub>
                <m:r>
                  <w:ins w:id="1191"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1192" w:author="Bo Shen" w:date="2023-02-13T11:45:00Z">
        <w:r>
          <w:rPr>
            <w:rFonts w:ascii="Times New Roman" w:hAnsi="Times New Roman" w:cs="Times New Roman"/>
            <w:i w:val="0"/>
            <w:color w:val="000000" w:themeColor="text1"/>
            <w:sz w:val="24"/>
            <w:szCs w:val="24"/>
          </w:rPr>
          <w:t xml:space="preserve"> </w:t>
        </w:r>
      </w:ins>
      <w:del w:id="1193"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3B2C6B" w:rsidRDefault="003B2C6B"/>
    <w:p w:rsidR="003B2C6B" w:rsidRDefault="003B2C6B">
      <w:r>
        <w:br w:type="page"/>
      </w:r>
    </w:p>
    <w:p w:rsidR="003B2C6B" w:rsidRDefault="003B2C6B" w:rsidP="00EC69F5">
      <w:pPr>
        <w:keepNext/>
        <w:spacing w:line="480" w:lineRule="auto"/>
        <w:jc w:val="center"/>
      </w:pPr>
      <w:ins w:id="1194" w:author="Bo Shen" w:date="2023-02-10T16:24:00Z">
        <w:r>
          <w:rPr>
            <w:noProof/>
            <w:lang w:eastAsia="en-US"/>
          </w:rPr>
          <w:lastRenderedPageBreak/>
          <w:drawing>
            <wp:inline distT="0" distB="0" distL="0" distR="0" wp14:anchorId="7A60C69F" wp14:editId="2D50B3AF">
              <wp:extent cx="5754370" cy="2974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a:stretch>
                        <a:fillRect/>
                      </a:stretch>
                    </pic:blipFill>
                    <pic:spPr>
                      <a:xfrm>
                        <a:off x="0" y="0"/>
                        <a:ext cx="5754370" cy="2974975"/>
                      </a:xfrm>
                      <a:prstGeom prst="rect">
                        <a:avLst/>
                      </a:prstGeom>
                    </pic:spPr>
                  </pic:pic>
                </a:graphicData>
              </a:graphic>
            </wp:inline>
          </w:drawing>
        </w:r>
      </w:ins>
      <w:del w:id="1195" w:author="Bo Shen" w:date="2023-02-10T14:44:00Z">
        <w:r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9">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3B2C6B" w:rsidRPr="000F42CF" w:rsidRDefault="003B2C6B"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196" w:author="Bo Shen" w:date="2023-02-03T12:01:00Z">
        <w:r w:rsidRPr="0056626C" w:rsidDel="00CA7871">
          <w:rPr>
            <w:rFonts w:ascii="Times New Roman" w:hAnsi="Times New Roman" w:cs="Times New Roman"/>
            <w:b/>
            <w:i w:val="0"/>
            <w:color w:val="000000" w:themeColor="text1"/>
            <w:sz w:val="24"/>
            <w:szCs w:val="24"/>
          </w:rPr>
          <w:delText xml:space="preserve">. </w:delText>
        </w:r>
      </w:del>
      <w:ins w:id="1197"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1198" w:author="Bo Shen" w:date="2023-02-13T11:45:00Z">
        <w:r>
          <w:rPr>
            <w:rFonts w:ascii="Times New Roman" w:hAnsi="Times New Roman" w:cs="Times New Roman"/>
            <w:i w:val="0"/>
            <w:color w:val="000000" w:themeColor="text1"/>
            <w:sz w:val="24"/>
            <w:szCs w:val="24"/>
          </w:rPr>
          <w:t xml:space="preserve"> </w:t>
        </w:r>
      </w:ins>
      <w:del w:id="1199"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repellor.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200"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201"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3B2C6B" w:rsidRDefault="003B2C6B"/>
    <w:p w:rsidR="00F147E8" w:rsidRDefault="00F147E8">
      <w:r>
        <w:br w:type="page"/>
      </w:r>
    </w:p>
    <w:p w:rsidR="00F147E8" w:rsidRDefault="00F147E8"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lastRenderedPageBreak/>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30"/>
                    <a:stretch>
                      <a:fillRect/>
                    </a:stretch>
                  </pic:blipFill>
                  <pic:spPr>
                    <a:xfrm>
                      <a:off x="0" y="0"/>
                      <a:ext cx="3250770" cy="6150780"/>
                    </a:xfrm>
                    <a:prstGeom prst="rect">
                      <a:avLst/>
                    </a:prstGeom>
                  </pic:spPr>
                </pic:pic>
              </a:graphicData>
            </a:graphic>
          </wp:inline>
        </w:drawing>
      </w:r>
    </w:p>
    <w:p w:rsidR="00F147E8" w:rsidRDefault="00F147E8">
      <w:r w:rsidRPr="00117003">
        <w:rPr>
          <w:rFonts w:ascii="Times New Roman" w:hAnsi="Times New Roman" w:cs="Times New Roman"/>
          <w:b/>
          <w:color w:val="000000" w:themeColor="text1"/>
        </w:rPr>
        <w:t xml:space="preserve">Figure </w:t>
      </w:r>
      <w:r>
        <w:rPr>
          <w:rFonts w:ascii="Times New Roman" w:hAnsi="Times New Roman" w:cs="Times New Roman"/>
          <w:b/>
          <w:color w:val="000000" w:themeColor="text1"/>
        </w:rPr>
        <w:t>9</w:t>
      </w:r>
      <w:r w:rsidRPr="00117003">
        <w:rPr>
          <w:rFonts w:ascii="Times New Roman" w:hAnsi="Times New Roman" w:cs="Times New Roman"/>
          <w:b/>
          <w:color w:val="000000" w:themeColor="text1"/>
        </w:rPr>
        <w:t>.</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Gated disinhibition flexibly adapts the dynamics of the circuit to various types of tasks</w:t>
      </w:r>
      <w:r w:rsidRPr="00117003">
        <w:rPr>
          <w:rFonts w:ascii="Times New Roman" w:hAnsi="Times New Roman" w:cs="Times New Roman"/>
          <w:color w:val="000000" w:themeColor="text1"/>
        </w:rPr>
        <w:t>. All of the tasks consist of a pre-stimulus stage with equal inputs to R</w:t>
      </w:r>
      <w:r w:rsidRPr="00117003">
        <w:rPr>
          <w:rFonts w:ascii="Times New Roman" w:hAnsi="Times New Roman" w:cs="Times New Roman"/>
          <w:color w:val="000000" w:themeColor="text1"/>
          <w:vertAlign w:val="subscript"/>
        </w:rPr>
        <w:t>1</w:t>
      </w:r>
      <w:r w:rsidRPr="00117003">
        <w:rPr>
          <w:rFonts w:ascii="Times New Roman" w:hAnsi="Times New Roman" w:cs="Times New Roman"/>
          <w:color w:val="000000" w:themeColor="text1"/>
        </w:rPr>
        <w:t xml:space="preserve"> (solid) and R</w:t>
      </w:r>
      <w:r w:rsidRPr="00117003">
        <w:rPr>
          <w:rFonts w:ascii="Times New Roman" w:hAnsi="Times New Roman" w:cs="Times New Roman"/>
          <w:color w:val="000000" w:themeColor="text1"/>
        </w:rPr>
        <w:softHyphen/>
      </w:r>
      <w:r w:rsidRPr="00117003">
        <w:rPr>
          <w:rFonts w:ascii="Times New Roman" w:hAnsi="Times New Roman" w:cs="Times New Roman"/>
          <w:color w:val="000000" w:themeColor="text1"/>
          <w:vertAlign w:val="subscript"/>
        </w:rPr>
        <w:t>2</w:t>
      </w:r>
      <w:r w:rsidRPr="00117003">
        <w:rPr>
          <w:rFonts w:ascii="Times New Roman" w:hAnsi="Times New Roman" w:cs="Times New Roman"/>
          <w:color w:val="000000" w:themeColor="text1"/>
        </w:rPr>
        <w:t xml:space="preserve"> (dashed) and a stimul</w:t>
      </w:r>
      <w:r>
        <w:rPr>
          <w:rFonts w:ascii="Times New Roman" w:hAnsi="Times New Roman" w:cs="Times New Roman"/>
          <w:color w:val="000000" w:themeColor="text1"/>
        </w:rPr>
        <w:t>us</w:t>
      </w:r>
      <w:r w:rsidRPr="00117003">
        <w:rPr>
          <w:rFonts w:ascii="Times New Roman" w:hAnsi="Times New Roman" w:cs="Times New Roman"/>
          <w:color w:val="000000" w:themeColor="text1"/>
        </w:rPr>
        <w:t xml:space="preserve"> stage with input values determined by the stimuli (indicated by grayscale, the same value matrix as used in </w:t>
      </w:r>
      <w:r w:rsidRPr="00696CD1">
        <w:rPr>
          <w:rFonts w:ascii="Times New Roman" w:hAnsi="Times New Roman" w:cs="Times New Roman"/>
          <w:b/>
          <w:bCs/>
          <w:i/>
          <w:color w:val="000000" w:themeColor="text1"/>
          <w:rPrChange w:id="1202" w:author="Bo Shen" w:date="2023-02-03T12:02:00Z">
            <w:rPr>
              <w:rFonts w:ascii="Times New Roman" w:hAnsi="Times New Roman" w:cs="Times New Roman"/>
              <w:i/>
              <w:color w:val="000000" w:themeColor="text1"/>
            </w:rPr>
          </w:rPrChange>
        </w:rPr>
        <w:t>Fig</w:t>
      </w:r>
      <w:ins w:id="1203" w:author="Bo Shen" w:date="2023-02-03T12:02:00Z">
        <w:r w:rsidRPr="00696CD1">
          <w:rPr>
            <w:rFonts w:ascii="Times New Roman" w:hAnsi="Times New Roman" w:cs="Times New Roman"/>
            <w:b/>
            <w:bCs/>
            <w:i/>
            <w:color w:val="000000" w:themeColor="text1"/>
            <w:rPrChange w:id="1204" w:author="Bo Shen" w:date="2023-02-03T12:02:00Z">
              <w:rPr>
                <w:rFonts w:ascii="Times New Roman" w:hAnsi="Times New Roman" w:cs="Times New Roman"/>
                <w:i/>
                <w:color w:val="000000" w:themeColor="text1"/>
              </w:rPr>
            </w:rPrChange>
          </w:rPr>
          <w:t>.</w:t>
        </w:r>
      </w:ins>
      <w:del w:id="1205" w:author="Bo Shen" w:date="2023-02-03T12:02:00Z">
        <w:r w:rsidRPr="00696CD1" w:rsidDel="00696CD1">
          <w:rPr>
            <w:rFonts w:ascii="Times New Roman" w:hAnsi="Times New Roman" w:cs="Times New Roman"/>
            <w:b/>
            <w:bCs/>
            <w:i/>
            <w:color w:val="000000" w:themeColor="text1"/>
            <w:rPrChange w:id="1206" w:author="Bo Shen" w:date="2023-02-03T12:02:00Z">
              <w:rPr>
                <w:rFonts w:ascii="Times New Roman" w:hAnsi="Times New Roman" w:cs="Times New Roman"/>
                <w:i/>
                <w:color w:val="000000" w:themeColor="text1"/>
              </w:rPr>
            </w:rPrChange>
          </w:rPr>
          <w:delText>ure</w:delText>
        </w:r>
      </w:del>
      <w:r w:rsidRPr="00696CD1">
        <w:rPr>
          <w:rFonts w:ascii="Times New Roman" w:hAnsi="Times New Roman" w:cs="Times New Roman"/>
          <w:b/>
          <w:bCs/>
          <w:i/>
          <w:color w:val="000000" w:themeColor="text1"/>
          <w:rPrChange w:id="1207" w:author="Bo Shen" w:date="2023-02-03T12:02:00Z">
            <w:rPr>
              <w:rFonts w:ascii="Times New Roman" w:hAnsi="Times New Roman" w:cs="Times New Roman"/>
              <w:i/>
              <w:color w:val="000000" w:themeColor="text1"/>
            </w:rPr>
          </w:rPrChange>
        </w:rPr>
        <w:t xml:space="preserve"> 5A</w:t>
      </w:r>
      <w:r w:rsidRPr="00117003">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R</w:t>
      </w:r>
      <w:r w:rsidRPr="00117003">
        <w:rPr>
          <w:rFonts w:ascii="Times New Roman" w:hAnsi="Times New Roman" w:cs="Times New Roman"/>
          <w:color w:val="000000" w:themeColor="text1"/>
        </w:rPr>
        <w:t>eaction</w:t>
      </w:r>
      <w:r>
        <w:rPr>
          <w:rFonts w:ascii="Times New Roman" w:hAnsi="Times New Roman" w:cs="Times New Roman"/>
          <w:color w:val="000000" w:themeColor="text1"/>
        </w:rPr>
        <w:t>-</w:t>
      </w:r>
      <w:r w:rsidRPr="00117003">
        <w:rPr>
          <w:rFonts w:ascii="Times New Roman" w:hAnsi="Times New Roman" w:cs="Times New Roman"/>
          <w:color w:val="000000" w:themeColor="text1"/>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Working memory (delayed response) task. Subject choice occurs after an interval of stimulus presentation and a </w:t>
      </w:r>
      <w:r w:rsidRPr="00117003">
        <w:rPr>
          <w:rFonts w:ascii="Times New Roman" w:hAnsi="Times New Roman" w:cs="Times New Roman"/>
          <w:color w:val="000000" w:themeColor="text1"/>
        </w:rPr>
        <w:lastRenderedPageBreak/>
        <w:t>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color w:val="000000" w:themeColor="text1"/>
        </w:rPr>
        <w:t xml:space="preserve"> </w:t>
      </w:r>
    </w:p>
    <w:p w:rsidR="00C64BAE" w:rsidRDefault="00C64BAE">
      <w:r>
        <w:br w:type="page"/>
      </w:r>
    </w:p>
    <w:p w:rsidR="00C64BAE" w:rsidRDefault="00C64BAE" w:rsidP="00B26F88">
      <w:pPr>
        <w:pStyle w:val="Caption"/>
        <w:jc w:val="center"/>
        <w:rPr>
          <w:rFonts w:ascii="Times New Roman" w:hAnsi="Times New Roman" w:cs="Times New Roman"/>
          <w:b/>
          <w:i w:val="0"/>
          <w:color w:val="000000" w:themeColor="text1"/>
          <w:sz w:val="24"/>
          <w:szCs w:val="24"/>
        </w:rPr>
      </w:pPr>
      <w:ins w:id="1208" w:author="Bo Shen" w:date="2023-02-13T13:28:00Z">
        <w:r>
          <w:rPr>
            <w:rFonts w:ascii="Times New Roman" w:hAnsi="Times New Roman" w:cs="Times New Roman"/>
            <w:b/>
            <w:i w:val="0"/>
            <w:noProof/>
            <w:color w:val="000000" w:themeColor="text1"/>
            <w:sz w:val="24"/>
            <w:szCs w:val="24"/>
            <w:lang w:eastAsia="en-US"/>
          </w:rPr>
          <w:lastRenderedPageBreak/>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stretch>
                        <a:fillRect/>
                      </a:stretch>
                    </pic:blipFill>
                    <pic:spPr>
                      <a:xfrm>
                        <a:off x="0" y="0"/>
                        <a:ext cx="6323965" cy="3334385"/>
                      </a:xfrm>
                      <a:prstGeom prst="rect">
                        <a:avLst/>
                      </a:prstGeom>
                    </pic:spPr>
                  </pic:pic>
                </a:graphicData>
              </a:graphic>
            </wp:inline>
          </w:drawing>
        </w:r>
      </w:ins>
      <w:del w:id="1209"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2"/>
                      <a:stretch>
                        <a:fillRect/>
                      </a:stretch>
                    </pic:blipFill>
                    <pic:spPr>
                      <a:xfrm>
                        <a:off x="0" y="0"/>
                        <a:ext cx="6323965" cy="3569970"/>
                      </a:xfrm>
                      <a:prstGeom prst="rect">
                        <a:avLst/>
                      </a:prstGeom>
                    </pic:spPr>
                  </pic:pic>
                </a:graphicData>
              </a:graphic>
            </wp:inline>
          </w:drawing>
        </w:r>
      </w:del>
    </w:p>
    <w:p w:rsidR="00C64BAE" w:rsidRDefault="00C64BAE">
      <w:r w:rsidRPr="00674C04">
        <w:rPr>
          <w:rFonts w:ascii="Times New Roman" w:hAnsi="Times New Roman" w:cs="Times New Roman"/>
          <w:b/>
          <w:color w:val="000000" w:themeColor="text1"/>
        </w:rPr>
        <w:t>Figure 10. The mode</w:t>
      </w:r>
      <w:del w:id="1210" w:author="Bo Shen" w:date="2023-02-13T13:10:00Z">
        <w:r w:rsidRPr="00674C04" w:rsidDel="00B265F5">
          <w:rPr>
            <w:rFonts w:ascii="Times New Roman" w:hAnsi="Times New Roman" w:cs="Times New Roman"/>
            <w:b/>
            <w:color w:val="000000" w:themeColor="text1"/>
          </w:rPr>
          <w:delText>l</w:delText>
        </w:r>
      </w:del>
      <w:r w:rsidRPr="00674C04">
        <w:rPr>
          <w:rFonts w:ascii="Times New Roman" w:hAnsi="Times New Roman" w:cs="Times New Roman"/>
          <w:b/>
          <w:color w:val="000000" w:themeColor="text1"/>
        </w:rPr>
        <w:t xml:space="preserve">ling predictions of </w:t>
      </w:r>
      <w:del w:id="1211" w:author="Bo Shen" w:date="2023-02-13T13:10:00Z">
        <w:r w:rsidRPr="00674C04" w:rsidDel="00B265F5">
          <w:rPr>
            <w:rFonts w:ascii="Times New Roman" w:hAnsi="Times New Roman" w:cs="Times New Roman"/>
            <w:b/>
            <w:color w:val="000000" w:themeColor="text1"/>
          </w:rPr>
          <w:delText xml:space="preserve">GABAergic </w:delText>
        </w:r>
      </w:del>
      <w:ins w:id="1212" w:author="Bo Shen" w:date="2023-02-13T13:10:00Z">
        <w:r>
          <w:rPr>
            <w:rFonts w:ascii="Times New Roman" w:hAnsi="Times New Roman" w:cs="Times New Roman"/>
            <w:b/>
            <w:color w:val="000000" w:themeColor="text1"/>
          </w:rPr>
          <w:t>inhibitory potentiation</w:t>
        </w:r>
        <w:r w:rsidRPr="00674C04">
          <w:rPr>
            <w:rFonts w:ascii="Times New Roman" w:hAnsi="Times New Roman" w:cs="Times New Roman"/>
            <w:b/>
            <w:color w:val="000000" w:themeColor="text1"/>
          </w:rPr>
          <w:t xml:space="preserve"> </w:t>
        </w:r>
      </w:ins>
      <w:del w:id="1213" w:author="Bo Shen" w:date="2023-02-13T13:10:00Z">
        <w:r w:rsidRPr="00674C04" w:rsidDel="00B265F5">
          <w:rPr>
            <w:rFonts w:ascii="Times New Roman" w:hAnsi="Times New Roman" w:cs="Times New Roman"/>
            <w:b/>
            <w:color w:val="000000" w:themeColor="text1"/>
          </w:rPr>
          <w:delText xml:space="preserve">agonist </w:delText>
        </w:r>
      </w:del>
      <w:r w:rsidRPr="00674C04">
        <w:rPr>
          <w:rFonts w:ascii="Times New Roman" w:hAnsi="Times New Roman" w:cs="Times New Roman"/>
          <w:b/>
          <w:color w:val="000000" w:themeColor="text1"/>
        </w:rPr>
        <w:t>to decision-making neural dynamics and behaviors.</w:t>
      </w:r>
      <w:r w:rsidRPr="00674C04">
        <w:rPr>
          <w:rFonts w:ascii="Times New Roman" w:hAnsi="Times New Roman" w:cs="Times New Roman"/>
          <w:color w:val="000000" w:themeColor="text1"/>
        </w:rPr>
        <w:t xml:space="preserve"> </w:t>
      </w:r>
      <w:r w:rsidRPr="00117003">
        <w:rPr>
          <w:rFonts w:ascii="Times New Roman" w:hAnsi="Times New Roman" w:cs="Times New Roman"/>
          <w:b/>
          <w:color w:val="000000" w:themeColor="text1"/>
        </w:rPr>
        <w:t>A</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The predicted neural dynamics of pyramidal neurons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14" w:author="Bo Shen" w:date="2023-02-13T13:11: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265F5">
        <w:rPr>
          <w:rFonts w:ascii="Times New Roman" w:hAnsi="Times New Roman" w:cs="Times New Roman"/>
          <w:i/>
          <w:color w:val="000000" w:themeColor="text1"/>
          <w:vertAlign w:val="subscript"/>
          <w:rPrChange w:id="1215" w:author="Bo Shen" w:date="2023-02-13T13:11: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in a fixed duration decision task from LDDM. </w:t>
      </w:r>
      <w:del w:id="1216" w:author="Bo Shen" w:date="2023-02-13T13:11:00Z">
        <w:r w:rsidDel="00B265F5">
          <w:rPr>
            <w:rFonts w:ascii="Times New Roman" w:hAnsi="Times New Roman" w:cs="Times New Roman"/>
            <w:color w:val="000000" w:themeColor="text1"/>
          </w:rPr>
          <w:delText xml:space="preserve">Agonist </w:delText>
        </w:r>
      </w:del>
      <w:ins w:id="1217" w:author="Bo Shen" w:date="2023-02-13T13:11:00Z">
        <w:r>
          <w:rPr>
            <w:rFonts w:ascii="Times New Roman" w:hAnsi="Times New Roman" w:cs="Times New Roman"/>
            <w:color w:val="000000" w:themeColor="text1"/>
          </w:rPr>
          <w:t>Inhibitory potentiation</w:t>
        </w:r>
      </w:ins>
      <w:ins w:id="1218" w:author="Bo Shen" w:date="2023-02-13T13:13:00Z">
        <w:r>
          <w:rPr>
            <w:rFonts w:ascii="Times New Roman" w:hAnsi="Times New Roman" w:cs="Times New Roman"/>
            <w:color w:val="000000" w:themeColor="text1"/>
          </w:rPr>
          <w:t xml:space="preserve"> condition</w:t>
        </w:r>
      </w:ins>
      <w:ins w:id="1219" w:author="Bo Shen" w:date="2023-02-13T13:11:00Z">
        <w:r>
          <w:rPr>
            <w:rFonts w:ascii="Times New Roman" w:hAnsi="Times New Roman" w:cs="Times New Roman"/>
            <w:color w:val="000000" w:themeColor="text1"/>
          </w:rPr>
          <w:t xml:space="preserve"> </w:t>
        </w:r>
      </w:ins>
      <w:r>
        <w:rPr>
          <w:rFonts w:ascii="Times New Roman" w:hAnsi="Times New Roman" w:cs="Times New Roman"/>
          <w:color w:val="000000" w:themeColor="text1"/>
        </w:rPr>
        <w:t>(orange) comparative to control</w:t>
      </w:r>
      <w:ins w:id="1220" w:author="Bo Shen" w:date="2023-02-13T13:11:00Z">
        <w:r>
          <w:rPr>
            <w:rFonts w:ascii="Times New Roman" w:hAnsi="Times New Roman" w:cs="Times New Roman"/>
            <w:color w:val="000000" w:themeColor="text1"/>
          </w:rPr>
          <w:t xml:space="preserve"> condition</w:t>
        </w:r>
      </w:ins>
      <w:r>
        <w:rPr>
          <w:rFonts w:ascii="Times New Roman" w:hAnsi="Times New Roman" w:cs="Times New Roman"/>
          <w:color w:val="000000" w:themeColor="text1"/>
        </w:rPr>
        <w:t xml:space="preserve"> (blue) decreases neural activities during </w:t>
      </w:r>
      <w:del w:id="1221" w:author="Bo Shen" w:date="2023-02-03T12:23:00Z">
        <w:r w:rsidDel="00614578">
          <w:rPr>
            <w:rFonts w:ascii="Times New Roman" w:hAnsi="Times New Roman" w:cs="Times New Roman"/>
            <w:color w:val="000000" w:themeColor="text1"/>
          </w:rPr>
          <w:delText xml:space="preserve">early </w:delText>
        </w:r>
      </w:del>
      <w:ins w:id="1222" w:author="Bo Shen" w:date="2023-02-03T12:23:00Z">
        <w:r>
          <w:rPr>
            <w:rFonts w:ascii="Times New Roman" w:hAnsi="Times New Roman" w:cs="Times New Roman"/>
            <w:color w:val="000000" w:themeColor="text1"/>
          </w:rPr>
          <w:t>early-</w:t>
        </w:r>
      </w:ins>
      <w:r>
        <w:rPr>
          <w:rFonts w:ascii="Times New Roman" w:hAnsi="Times New Roman" w:cs="Times New Roman"/>
          <w:color w:val="000000" w:themeColor="text1"/>
        </w:rPr>
        <w:t xml:space="preserve">stage representation but speeds up WTA bifurcation </w:t>
      </w:r>
      <w:del w:id="1223" w:author="Bo Shen" w:date="2023-02-13T13:11:00Z">
        <w:r w:rsidDel="00B673FF">
          <w:rPr>
            <w:rFonts w:ascii="Times New Roman" w:hAnsi="Times New Roman" w:cs="Times New Roman"/>
            <w:color w:val="000000" w:themeColor="text1"/>
          </w:rPr>
          <w:delText xml:space="preserve">after </w:delText>
        </w:r>
      </w:del>
      <w:r>
        <w:rPr>
          <w:rFonts w:ascii="Times New Roman" w:hAnsi="Times New Roman" w:cs="Times New Roman"/>
          <w:color w:val="000000" w:themeColor="text1"/>
        </w:rPr>
        <w:t xml:space="preserve">during choice. </w:t>
      </w:r>
      <w:r w:rsidRPr="00117003">
        <w:rPr>
          <w:rFonts w:ascii="Times New Roman" w:hAnsi="Times New Roman" w:cs="Times New Roman"/>
          <w:b/>
          <w:color w:val="000000" w:themeColor="text1"/>
        </w:rPr>
        <w:t>B</w:t>
      </w:r>
      <w:r w:rsidRPr="00117003">
        <w:rPr>
          <w:rFonts w:ascii="Times New Roman" w:hAnsi="Times New Roman" w:cs="Times New Roman"/>
          <w:color w:val="000000" w:themeColor="text1"/>
        </w:rPr>
        <w:t xml:space="preserve">. </w:t>
      </w:r>
      <w:ins w:id="1224" w:author="Bo Shen" w:date="2023-02-13T13:12:00Z">
        <w:r>
          <w:rPr>
            <w:rFonts w:ascii="Times New Roman" w:hAnsi="Times New Roman" w:cs="Times New Roman"/>
            <w:color w:val="000000" w:themeColor="text1"/>
          </w:rPr>
          <w:t xml:space="preserve">Increasing the levels of </w:t>
        </w:r>
      </w:ins>
      <w:del w:id="1225" w:author="Bo Shen" w:date="2023-02-13T13:12:00Z">
        <w:r w:rsidDel="00B673FF">
          <w:rPr>
            <w:rFonts w:ascii="Times New Roman" w:hAnsi="Times New Roman" w:cs="Times New Roman"/>
            <w:color w:val="000000" w:themeColor="text1"/>
          </w:rPr>
          <w:delText xml:space="preserve">GABAergic </w:delText>
        </w:r>
      </w:del>
      <w:ins w:id="1226" w:author="Bo Shen" w:date="2023-02-13T13:12:00Z">
        <w:r>
          <w:rPr>
            <w:rFonts w:ascii="Times New Roman" w:hAnsi="Times New Roman" w:cs="Times New Roman"/>
            <w:color w:val="000000" w:themeColor="text1"/>
          </w:rPr>
          <w:t xml:space="preserve">Iihibitory potentiation </w:t>
        </w:r>
      </w:ins>
      <w:del w:id="1227" w:author="Bo Shen" w:date="2023-02-13T13:12:00Z">
        <w:r w:rsidDel="00B673FF">
          <w:rPr>
            <w:rFonts w:ascii="Times New Roman" w:hAnsi="Times New Roman" w:cs="Times New Roman"/>
            <w:color w:val="000000" w:themeColor="text1"/>
          </w:rPr>
          <w:delText xml:space="preserve">activation </w:delText>
        </w:r>
      </w:del>
      <w:r>
        <w:rPr>
          <w:rFonts w:ascii="Times New Roman" w:hAnsi="Times New Roman" w:cs="Times New Roman"/>
          <w:color w:val="000000" w:themeColor="text1"/>
        </w:rPr>
        <w:t xml:space="preserve">speeds up RTs but decreases choice accuracy, examined over multiple levels of input coherences (indicated by gray scales). </w:t>
      </w:r>
      <w:r w:rsidRPr="00117003">
        <w:rPr>
          <w:rFonts w:ascii="Times New Roman" w:hAnsi="Times New Roman" w:cs="Times New Roman"/>
          <w:b/>
          <w:color w:val="000000" w:themeColor="text1"/>
        </w:rPr>
        <w:t>C</w:t>
      </w:r>
      <w:r w:rsidRPr="00117003">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Comparing </w:t>
      </w:r>
      <w:del w:id="1228" w:author="Bo Shen" w:date="2023-02-13T13:13:00Z">
        <w:r w:rsidDel="00B673FF">
          <w:rPr>
            <w:rFonts w:ascii="Times New Roman" w:hAnsi="Times New Roman" w:cs="Times New Roman"/>
            <w:color w:val="000000" w:themeColor="text1"/>
          </w:rPr>
          <w:delText xml:space="preserve">GABAergic agonist </w:delText>
        </w:r>
      </w:del>
      <w:ins w:id="1229" w:author="Bo Shen" w:date="2023-02-13T13:13:00Z">
        <w:r>
          <w:rPr>
            <w:rFonts w:ascii="Times New Roman" w:hAnsi="Times New Roman" w:cs="Times New Roman"/>
            <w:color w:val="000000" w:themeColor="text1"/>
          </w:rPr>
          <w:t xml:space="preserve">inhibitory potentiation </w:t>
        </w:r>
      </w:ins>
      <w:del w:id="1230" w:author="Bo Shen" w:date="2023-02-13T13:13:00Z">
        <w:r w:rsidDel="00B673FF">
          <w:rPr>
            <w:rFonts w:ascii="Times New Roman" w:hAnsi="Times New Roman" w:cs="Times New Roman"/>
            <w:color w:val="000000" w:themeColor="text1"/>
          </w:rPr>
          <w:delText xml:space="preserve">condition </w:delText>
        </w:r>
      </w:del>
      <w:r>
        <w:rPr>
          <w:rFonts w:ascii="Times New Roman" w:hAnsi="Times New Roman" w:cs="Times New Roman"/>
          <w:color w:val="000000" w:themeColor="text1"/>
        </w:rPr>
        <w:t xml:space="preserve">(orange) with control (blue), the </w:t>
      </w:r>
      <w:r w:rsidRPr="00674C04">
        <w:rPr>
          <w:rFonts w:ascii="Times New Roman" w:hAnsi="Times New Roman" w:cs="Times New Roman"/>
          <w:color w:val="000000" w:themeColor="text1"/>
        </w:rPr>
        <w:t xml:space="preserve">differences </w:t>
      </w:r>
      <w:del w:id="1231" w:author="Bo Shen" w:date="2023-02-13T13:13:00Z">
        <w:r w:rsidRPr="00674C04" w:rsidDel="00B673FF">
          <w:rPr>
            <w:rFonts w:ascii="Times New Roman" w:hAnsi="Times New Roman" w:cs="Times New Roman"/>
            <w:color w:val="000000" w:themeColor="text1"/>
          </w:rPr>
          <w:delText xml:space="preserve">should be </w:delText>
        </w:r>
      </w:del>
      <w:ins w:id="1232" w:author="Bo Shen" w:date="2023-02-13T13:13:00Z">
        <w:r>
          <w:rPr>
            <w:rFonts w:ascii="Times New Roman" w:hAnsi="Times New Roman" w:cs="Times New Roman"/>
            <w:color w:val="000000" w:themeColor="text1"/>
          </w:rPr>
          <w:t xml:space="preserve">will be </w:t>
        </w:r>
      </w:ins>
      <w:r w:rsidRPr="00674C04">
        <w:rPr>
          <w:rFonts w:ascii="Times New Roman" w:hAnsi="Times New Roman" w:cs="Times New Roman"/>
          <w:color w:val="000000" w:themeColor="text1"/>
        </w:rPr>
        <w:t>evident in average chronometric and psychometric curves</w:t>
      </w:r>
      <w:r>
        <w:rPr>
          <w:rFonts w:ascii="Times New Roman" w:hAnsi="Times New Roman" w:cs="Times New Roman"/>
          <w:color w:val="000000" w:themeColor="text1"/>
        </w:rPr>
        <w:t xml:space="preserve">. </w:t>
      </w:r>
      <w:r>
        <w:rPr>
          <w:rFonts w:ascii="Times New Roman" w:hAnsi="Times New Roman" w:cs="Times New Roman"/>
          <w:b/>
          <w:color w:val="000000" w:themeColor="text1"/>
        </w:rPr>
        <w:t>D</w:t>
      </w:r>
      <w:r w:rsidRPr="00117003">
        <w:rPr>
          <w:rFonts w:ascii="Times New Roman" w:hAnsi="Times New Roman" w:cs="Times New Roman"/>
          <w:color w:val="000000" w:themeColor="text1"/>
        </w:rPr>
        <w:t>.</w:t>
      </w:r>
      <w:r>
        <w:rPr>
          <w:rFonts w:ascii="Times New Roman" w:hAnsi="Times New Roman" w:cs="Times New Roman"/>
          <w:color w:val="000000" w:themeColor="text1"/>
        </w:rPr>
        <w:t xml:space="preserve"> The predicted behavioral pattern can be generalized across the full space of </w:t>
      </w:r>
      <m:oMath>
        <m:r>
          <w:rPr>
            <w:rFonts w:ascii="Cambria Math" w:hAnsi="Cambria Math" w:cs="Times New Roman"/>
            <w:color w:val="000000" w:themeColor="text1"/>
          </w:rPr>
          <m:t>α</m:t>
        </m:r>
      </m:oMath>
      <w:r>
        <w:rPr>
          <w:rFonts w:ascii="Times New Roman" w:hAnsi="Times New Roman" w:cs="Times New Roman"/>
          <w:color w:val="000000" w:themeColor="text1"/>
        </w:rPr>
        <w:t xml:space="preserve"> and </w:t>
      </w:r>
      <m:oMath>
        <m:r>
          <w:rPr>
            <w:rFonts w:ascii="Cambria Math" w:hAnsi="Cambria Math" w:cs="Times New Roman"/>
            <w:color w:val="000000" w:themeColor="text1"/>
          </w:rPr>
          <m:t>β</m:t>
        </m:r>
      </m:oMath>
      <w:r>
        <w:rPr>
          <w:rFonts w:ascii="Times New Roman" w:hAnsi="Times New Roman" w:cs="Times New Roman"/>
          <w:color w:val="000000" w:themeColor="text1"/>
        </w:rPr>
        <w:t xml:space="preserve"> parameters regime</w:t>
      </w:r>
      <w:ins w:id="1233" w:author="Bo Shen" w:date="2023-02-13T13:13:00Z">
        <w:r>
          <w:rPr>
            <w:rFonts w:ascii="Times New Roman" w:hAnsi="Times New Roman" w:cs="Times New Roman"/>
            <w:color w:val="000000" w:themeColor="text1"/>
          </w:rPr>
          <w:t xml:space="preserve"> in the LDDM</w:t>
        </w:r>
      </w:ins>
      <w:r>
        <w:rPr>
          <w:rFonts w:ascii="Times New Roman" w:hAnsi="Times New Roman" w:cs="Times New Roman"/>
          <w:color w:val="000000" w:themeColor="text1"/>
        </w:rPr>
        <w:t xml:space="preserve">. </w:t>
      </w:r>
      <w:r w:rsidRPr="000E7B8F">
        <w:rPr>
          <w:rFonts w:ascii="Times New Roman" w:hAnsi="Times New Roman" w:cs="Times New Roman"/>
          <w:b/>
          <w:color w:val="000000" w:themeColor="text1"/>
        </w:rPr>
        <w:t>E.</w:t>
      </w:r>
      <w:r>
        <w:rPr>
          <w:rFonts w:ascii="Times New Roman" w:hAnsi="Times New Roman" w:cs="Times New Roman"/>
          <w:color w:val="000000" w:themeColor="text1"/>
        </w:rPr>
        <w:t xml:space="preserve"> The predicted neural dynamics of </w:t>
      </w:r>
      <w:del w:id="1234" w:author="Bo Shen" w:date="2023-02-13T13:14:00Z">
        <w:r w:rsidDel="00B673FF">
          <w:rPr>
            <w:rFonts w:ascii="Times New Roman" w:hAnsi="Times New Roman" w:cs="Times New Roman"/>
            <w:color w:val="000000" w:themeColor="text1"/>
          </w:rPr>
          <w:delText xml:space="preserve">pyramidal </w:delText>
        </w:r>
      </w:del>
      <w:ins w:id="1235" w:author="Bo Shen" w:date="2023-02-13T13:14:00Z">
        <w:r>
          <w:rPr>
            <w:rFonts w:ascii="Times New Roman" w:hAnsi="Times New Roman" w:cs="Times New Roman"/>
            <w:color w:val="000000" w:themeColor="text1"/>
          </w:rPr>
          <w:t xml:space="preserve">primary </w:t>
        </w:r>
      </w:ins>
      <w:r>
        <w:rPr>
          <w:rFonts w:ascii="Times New Roman" w:hAnsi="Times New Roman" w:cs="Times New Roman"/>
          <w:color w:val="000000" w:themeColor="text1"/>
        </w:rPr>
        <w:t>neurons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236" w:author="Bo Shen" w:date="2023-02-13T13:14:00Z">
            <w:rPr>
              <w:rFonts w:ascii="Times New Roman" w:hAnsi="Times New Roman" w:cs="Times New Roman"/>
              <w:i/>
              <w:color w:val="000000" w:themeColor="text1"/>
            </w:rPr>
          </w:rPrChange>
        </w:rPr>
        <w:t>1</w:t>
      </w:r>
      <w:r>
        <w:rPr>
          <w:rFonts w:ascii="Times New Roman" w:hAnsi="Times New Roman" w:cs="Times New Roman"/>
          <w:color w:val="000000" w:themeColor="text1"/>
        </w:rPr>
        <w:t xml:space="preserve">, solid lines and </w:t>
      </w:r>
      <w:r w:rsidRPr="00C64BAE">
        <w:rPr>
          <w:rFonts w:ascii="Times New Roman" w:hAnsi="Times New Roman" w:cs="Times New Roman"/>
          <w:i/>
          <w:color w:val="000000" w:themeColor="text1"/>
        </w:rPr>
        <w:t>R</w:t>
      </w:r>
      <w:r w:rsidRPr="00B673FF">
        <w:rPr>
          <w:rFonts w:ascii="Times New Roman" w:hAnsi="Times New Roman" w:cs="Times New Roman"/>
          <w:i/>
          <w:color w:val="000000" w:themeColor="text1"/>
          <w:vertAlign w:val="subscript"/>
          <w:rPrChange w:id="1237" w:author="Bo Shen" w:date="2023-02-13T13:14:00Z">
            <w:rPr>
              <w:rFonts w:ascii="Times New Roman" w:hAnsi="Times New Roman" w:cs="Times New Roman"/>
              <w:i/>
              <w:color w:val="000000" w:themeColor="text1"/>
            </w:rPr>
          </w:rPrChange>
        </w:rPr>
        <w:t>2</w:t>
      </w:r>
      <w:r>
        <w:rPr>
          <w:rFonts w:ascii="Times New Roman" w:hAnsi="Times New Roman" w:cs="Times New Roman"/>
          <w:color w:val="000000" w:themeColor="text1"/>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1238" w:author="Bo Shen" w:date="2023-02-13T13:14:00Z">
        <w:r w:rsidDel="00B673FF">
          <w:rPr>
            <w:rFonts w:ascii="Times New Roman" w:hAnsi="Times New Roman" w:cs="Times New Roman"/>
            <w:color w:val="000000" w:themeColor="text1"/>
          </w:rPr>
          <w:delText>increased GABAergic activity</w:delText>
        </w:r>
      </w:del>
      <w:ins w:id="1239" w:author="Bo Shen" w:date="2023-02-13T13:14:00Z">
        <w:r>
          <w:rPr>
            <w:rFonts w:ascii="Times New Roman" w:hAnsi="Times New Roman" w:cs="Times New Roman"/>
            <w:color w:val="000000" w:themeColor="text1"/>
          </w:rPr>
          <w:t>inhibitory potentiation</w:t>
        </w:r>
      </w:ins>
      <w:r>
        <w:rPr>
          <w:rFonts w:ascii="Times New Roman" w:hAnsi="Times New Roman" w:cs="Times New Roman"/>
          <w:color w:val="000000" w:themeColor="text1"/>
        </w:rPr>
        <w:t xml:space="preserve">. </w:t>
      </w:r>
      <w:r w:rsidRPr="000E5038">
        <w:rPr>
          <w:rFonts w:ascii="Times New Roman" w:hAnsi="Times New Roman" w:cs="Times New Roman"/>
          <w:b/>
          <w:color w:val="000000" w:themeColor="text1"/>
        </w:rPr>
        <w:t>F.</w:t>
      </w:r>
      <w:r>
        <w:rPr>
          <w:rFonts w:ascii="Times New Roman" w:hAnsi="Times New Roman" w:cs="Times New Roman"/>
          <w:color w:val="000000" w:themeColor="text1"/>
        </w:rPr>
        <w:t xml:space="preserve"> RNM predicts increased RTs but un changed accuracy. </w:t>
      </w:r>
      <w:r w:rsidRPr="000E5038">
        <w:rPr>
          <w:rFonts w:ascii="Times New Roman" w:hAnsi="Times New Roman" w:cs="Times New Roman"/>
          <w:b/>
          <w:color w:val="000000" w:themeColor="text1"/>
        </w:rPr>
        <w:t>G.</w:t>
      </w:r>
      <w:r>
        <w:rPr>
          <w:rFonts w:ascii="Times New Roman" w:hAnsi="Times New Roman" w:cs="Times New Roman"/>
          <w:color w:val="000000" w:themeColor="text1"/>
        </w:rPr>
        <w:t xml:space="preserve"> The chronometric and psychometric curves predicted by RNM will be qualitatively different from LDDM. </w:t>
      </w:r>
    </w:p>
    <w:p w:rsidR="00E15537" w:rsidRPr="00EB6A66" w:rsidRDefault="00E15537"/>
    <w:sectPr w:rsidR="00E15537" w:rsidRPr="00EB6A66" w:rsidSect="00696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883"/>
    <w:rsid w:val="000D237B"/>
    <w:rsid w:val="00140DF0"/>
    <w:rsid w:val="00214955"/>
    <w:rsid w:val="002F166E"/>
    <w:rsid w:val="003B2C6B"/>
    <w:rsid w:val="00520883"/>
    <w:rsid w:val="005E37C7"/>
    <w:rsid w:val="00696AE2"/>
    <w:rsid w:val="007D1522"/>
    <w:rsid w:val="008E61C4"/>
    <w:rsid w:val="0098534E"/>
    <w:rsid w:val="009F35D0"/>
    <w:rsid w:val="00C64BAE"/>
    <w:rsid w:val="00D35637"/>
    <w:rsid w:val="00E15537"/>
    <w:rsid w:val="00E45568"/>
    <w:rsid w:val="00EB6A66"/>
    <w:rsid w:val="00F14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84A3E"/>
  <w15:chartTrackingRefBased/>
  <w15:docId w15:val="{8277783C-2A52-7E4D-8AB9-376DD8610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520883"/>
    <w:pPr>
      <w:spacing w:after="200"/>
    </w:pPr>
    <w:rPr>
      <w:i/>
      <w:iCs/>
      <w:color w:val="44546A" w:themeColor="text2"/>
      <w:sz w:val="18"/>
      <w:szCs w:val="18"/>
    </w:rPr>
  </w:style>
  <w:style w:type="paragraph" w:styleId="Revision">
    <w:name w:val="Revision"/>
    <w:hidden/>
    <w:uiPriority w:val="99"/>
    <w:semiHidden/>
    <w:rsid w:val="00520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emf"/><Relationship Id="rId18" Type="http://schemas.openxmlformats.org/officeDocument/2006/relationships/image" Target="media/image15.emf"/><Relationship Id="rId26" Type="http://schemas.openxmlformats.org/officeDocument/2006/relationships/image" Target="media/image23.emf"/><Relationship Id="rId3" Type="http://schemas.openxmlformats.org/officeDocument/2006/relationships/webSettings" Target="webSettings.xml"/><Relationship Id="rId21" Type="http://schemas.openxmlformats.org/officeDocument/2006/relationships/image" Target="media/image18.emf"/><Relationship Id="rId34" Type="http://schemas.microsoft.com/office/2011/relationships/people" Target="people.xml"/><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image" Target="media/image22.emf"/><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29" Type="http://schemas.openxmlformats.org/officeDocument/2006/relationships/image" Target="media/image26.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24" Type="http://schemas.openxmlformats.org/officeDocument/2006/relationships/image" Target="media/image21.emf"/><Relationship Id="rId32" Type="http://schemas.openxmlformats.org/officeDocument/2006/relationships/image" Target="media/image29.emf"/><Relationship Id="rId5" Type="http://schemas.openxmlformats.org/officeDocument/2006/relationships/image" Target="media/image2.emf"/><Relationship Id="rId15" Type="http://schemas.openxmlformats.org/officeDocument/2006/relationships/image" Target="media/image12.emf"/><Relationship Id="rId23" Type="http://schemas.openxmlformats.org/officeDocument/2006/relationships/image" Target="media/image20.emf"/><Relationship Id="rId28" Type="http://schemas.openxmlformats.org/officeDocument/2006/relationships/image" Target="media/image25.emf"/><Relationship Id="rId10" Type="http://schemas.openxmlformats.org/officeDocument/2006/relationships/image" Target="media/image7.emf"/><Relationship Id="rId19" Type="http://schemas.openxmlformats.org/officeDocument/2006/relationships/image" Target="media/image16.emf"/><Relationship Id="rId31" Type="http://schemas.openxmlformats.org/officeDocument/2006/relationships/image" Target="media/image28.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emf"/><Relationship Id="rId27" Type="http://schemas.openxmlformats.org/officeDocument/2006/relationships/image" Target="media/image24.emf"/><Relationship Id="rId30" Type="http://schemas.openxmlformats.org/officeDocument/2006/relationships/image" Target="media/image27.emf"/><Relationship Id="rId35" Type="http://schemas.openxmlformats.org/officeDocument/2006/relationships/theme" Target="theme/theme1.xml"/><Relationship Id="rId8"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23</Pages>
  <Words>5416</Words>
  <Characters>28870</Characters>
  <Application>Microsoft Office Word</Application>
  <DocSecurity>0</DocSecurity>
  <Lines>437</Lines>
  <Paragraphs>110</Paragraphs>
  <ScaleCrop>false</ScaleCrop>
  <Company>NYU School of Medicine</Company>
  <LinksUpToDate>false</LinksUpToDate>
  <CharactersWithSpaces>34176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9</cp:revision>
  <dcterms:created xsi:type="dcterms:W3CDTF">2023-02-28T21:31:00Z</dcterms:created>
  <dcterms:modified xsi:type="dcterms:W3CDTF">2023-03-01T14:54:00Z</dcterms:modified>
</cp:coreProperties>
</file>