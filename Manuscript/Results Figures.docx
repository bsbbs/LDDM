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6A66" w:rsidRDefault="00EB6A66" w:rsidP="0080638B">
      <w:pPr>
        <w:spacing w:line="480" w:lineRule="auto"/>
        <w:rPr>
          <w:rFonts w:ascii="Times New Roman" w:hAnsi="Times New Roman" w:cs="Times New Roman"/>
          <w:i/>
        </w:rPr>
      </w:pPr>
      <w:ins w:id="0"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1"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2" w:author="Bo Shen" w:date="2022-12-13T17:32:00Z">
        <w:r w:rsidDel="00F1780F">
          <w:rPr>
            <w:rFonts w:ascii="Times New Roman" w:hAnsi="Times New Roman" w:cs="Times New Roman"/>
          </w:rPr>
          <w:delText xml:space="preserve">hybridizes </w:delText>
        </w:r>
      </w:del>
      <w:ins w:id="3"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4"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 w:author="Bo Shen" w:date="2022-12-13T17:34:00Z">
        <w:r w:rsidRPr="00F1780F" w:rsidDel="00F1780F">
          <w:rPr>
            <w:rFonts w:ascii="Times New Roman" w:hAnsi="Times New Roman" w:cs="Times New Roman"/>
            <w:i/>
            <w:rPrChange w:id="6" w:author="Bo Shen" w:date="2022-12-13T17:34:00Z">
              <w:rPr>
                <w:rFonts w:ascii="Times New Roman" w:hAnsi="Times New Roman" w:cs="Times New Roman"/>
              </w:rPr>
            </w:rPrChange>
          </w:rPr>
          <w:delText xml:space="preserve">disinhibition </w:delText>
        </w:r>
      </w:del>
      <w:ins w:id="7" w:author="Bo Shen" w:date="2022-12-13T17:34:00Z">
        <w:r w:rsidRPr="00F1780F">
          <w:rPr>
            <w:rFonts w:ascii="Times New Roman" w:hAnsi="Times New Roman" w:cs="Times New Roman"/>
            <w:i/>
            <w:rPrChange w:id="8"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9"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0" w:author="Bo Shen" w:date="2023-01-20T17:07:00Z">
        <w:r>
          <w:rPr>
            <w:rFonts w:ascii="Times New Roman" w:hAnsi="Times New Roman" w:cs="Times New Roman"/>
          </w:rPr>
          <w:t xml:space="preserve">. The circuit </w:t>
        </w:r>
      </w:ins>
      <w:del w:id="11"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2" w:author="Bo Shen" w:date="2023-01-20T17:07:00Z">
        <w:r>
          <w:rPr>
            <w:rFonts w:ascii="Times New Roman" w:hAnsi="Times New Roman" w:cs="Times New Roman"/>
          </w:rPr>
          <w:t>after disinhibition</w:t>
        </w:r>
      </w:ins>
      <w:ins w:id="13" w:author="Bo Shen" w:date="2023-01-20T17:08:00Z">
        <w:r>
          <w:rPr>
            <w:rFonts w:ascii="Times New Roman" w:hAnsi="Times New Roman" w:cs="Times New Roman"/>
          </w:rPr>
          <w:t xml:space="preserve"> is triggered</w:t>
        </w:r>
      </w:ins>
      <w:del w:id="14"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520883" w:rsidRDefault="00520883">
      <w:pPr>
        <w:rPr>
          <w:ins w:id="15" w:author="Bo Shen" w:date="2023-02-28T16:33:00Z"/>
        </w:rPr>
      </w:pPr>
      <w:del w:id="16" w:author="Bo Shen" w:date="2023-02-28T16:32:00Z">
        <w:r w:rsidRPr="0060258A" w:rsidDel="00520883">
          <w:rPr>
            <w:noProof/>
            <w:color w:val="000000" w:themeColor="text1"/>
            <w:lang w:eastAsia="en-US"/>
          </w:rPr>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520883" w:rsidDel="00520883" w:rsidRDefault="00520883" w:rsidP="0080638B">
                              <w:pPr>
                                <w:spacing w:line="480" w:lineRule="auto"/>
                                <w:rPr>
                                  <w:del w:id="17" w:author="Bo Shen" w:date="2023-02-28T16:32:00Z"/>
                                  <w:rFonts w:ascii="Times New Roman" w:hAnsi="Times New Roman" w:cs="Times New Roman"/>
                                  <w:i/>
                                </w:rPr>
                              </w:pPr>
                              <w:del w:id="18"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19" w:author="Bo Shen" w:date="2023-02-28T16:32:00Z"/>
                                  <w:rFonts w:ascii="Times New Roman" w:hAnsi="Times New Roman" w:cs="Times New Roman"/>
                                </w:rPr>
                              </w:pPr>
                              <w:del w:id="20"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1" w:author="Bo Shen" w:date="2022-12-13T17:32:00Z">
                                <w:r w:rsidDel="00F1780F">
                                  <w:rPr>
                                    <w:rFonts w:ascii="Times New Roman" w:hAnsi="Times New Roman" w:cs="Times New Roman"/>
                                  </w:rPr>
                                  <w:delText xml:space="preserve">hybridizes </w:delText>
                                </w:r>
                              </w:del>
                              <w:del w:id="22" w:author="Bo Shen" w:date="2023-02-28T16:32:00Z">
                                <w:r w:rsidDel="00520883">
                                  <w:rPr>
                                    <w:rFonts w:ascii="Times New Roman" w:hAnsi="Times New Roman" w:cs="Times New Roman"/>
                                  </w:rPr>
                                  <w:delText xml:space="preserve">DNM </w:delText>
                                </w:r>
                              </w:del>
                              <w:del w:id="23" w:author="Bo Shen" w:date="2022-12-13T17:32:00Z">
                                <w:r w:rsidDel="00F1780F">
                                  <w:rPr>
                                    <w:rFonts w:ascii="Times New Roman" w:hAnsi="Times New Roman" w:cs="Times New Roman"/>
                                  </w:rPr>
                                  <w:delText xml:space="preserve">and RNM </w:delText>
                                </w:r>
                              </w:del>
                              <w:del w:id="24"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5" w:author="Bo Shen" w:date="2022-12-13T17:34:00Z">
                                <w:r w:rsidRPr="00520883" w:rsidDel="00F1780F">
                                  <w:rPr>
                                    <w:rFonts w:ascii="Times New Roman" w:hAnsi="Times New Roman" w:cs="Times New Roman"/>
                                    <w:i/>
                                  </w:rPr>
                                  <w:delText xml:space="preserve">disinhibition </w:delText>
                                </w:r>
                              </w:del>
                              <w:del w:id="26"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27" w:author="Bo Shen" w:date="2023-02-28T16:32:00Z">
                                        <w:rPr>
                                          <w:rFonts w:ascii="Cambria Math" w:hAnsi="Cambria Math" w:cs="Times New Roman"/>
                                          <w:i/>
                                        </w:rPr>
                                      </w:del>
                                    </m:ctrlPr>
                                  </m:sSubPr>
                                  <m:e>
                                    <m:r>
                                      <w:del w:id="28" w:author="Bo Shen" w:date="2023-02-28T16:32:00Z">
                                        <w:rPr>
                                          <w:rFonts w:ascii="Cambria Math" w:hAnsi="Cambria Math" w:cs="Times New Roman"/>
                                        </w:rPr>
                                        <m:t>V</m:t>
                                      </w:del>
                                    </m:r>
                                  </m:e>
                                  <m:sub>
                                    <m:r>
                                      <w:del w:id="29" w:author="Bo Shen" w:date="2023-02-28T16:32:00Z">
                                        <w:rPr>
                                          <w:rFonts w:ascii="Cambria Math" w:hAnsi="Cambria Math" w:cs="Times New Roman"/>
                                        </w:rPr>
                                        <m:t>i</m:t>
                                      </w:del>
                                    </m:r>
                                  </m:sub>
                                </m:sSub>
                              </m:oMath>
                              <w:del w:id="30" w:author="Bo Shen" w:date="2023-02-28T16:32:00Z">
                                <w:r w:rsidDel="00520883">
                                  <w:rPr>
                                    <w:rFonts w:ascii="Times New Roman" w:hAnsi="Times New Roman" w:cs="Times New Roman"/>
                                  </w:rPr>
                                  <w:delText xml:space="preserve">, </w:delText>
                                </w:r>
                              </w:del>
                              <m:oMath>
                                <m:r>
                                  <w:del w:id="31" w:author="Bo Shen" w:date="2023-02-28T16:32:00Z">
                                    <w:rPr>
                                      <w:rFonts w:ascii="Cambria Math" w:hAnsi="Cambria Math" w:cs="Times New Roman"/>
                                    </w:rPr>
                                    <m:t>α</m:t>
                                  </w:del>
                                </m:r>
                              </m:oMath>
                              <w:del w:id="32" w:author="Bo Shen" w:date="2023-02-28T16:32:00Z">
                                <w:r w:rsidDel="00520883">
                                  <w:rPr>
                                    <w:rFonts w:ascii="Times New Roman" w:hAnsi="Times New Roman" w:cs="Times New Roman"/>
                                  </w:rPr>
                                  <w:delText xml:space="preserve">, and </w:delText>
                                </w:r>
                              </w:del>
                              <m:oMath>
                                <m:r>
                                  <w:del w:id="33" w:author="Bo Shen" w:date="2023-02-28T16:32:00Z">
                                    <w:rPr>
                                      <w:rFonts w:ascii="Cambria Math" w:hAnsi="Cambria Math" w:cs="Times New Roman"/>
                                    </w:rPr>
                                    <m:t>ω</m:t>
                                  </w:del>
                                </m:r>
                              </m:oMath>
                              <w:del w:id="34"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5" w:author="Bo Shen" w:date="2023-01-20T17:07:00Z">
                                <w:r w:rsidRPr="00B65A1B" w:rsidDel="004A45B9">
                                  <w:rPr>
                                    <w:rFonts w:ascii="Times New Roman" w:hAnsi="Times New Roman" w:cs="Times New Roman"/>
                                  </w:rPr>
                                  <w:delText xml:space="preserve"> and </w:delText>
                                </w:r>
                              </w:del>
                              <w:del w:id="36" w:author="Bo Shen" w:date="2023-02-28T16:32:00Z">
                                <w:r w:rsidRPr="00B65A1B" w:rsidDel="00520883">
                                  <w:rPr>
                                    <w:rFonts w:ascii="Times New Roman" w:hAnsi="Times New Roman" w:cs="Times New Roman"/>
                                  </w:rPr>
                                  <w:delText xml:space="preserve">predicts selective inhibition </w:delText>
                                </w:r>
                              </w:del>
                              <w:del w:id="3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38"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rsidR="00520883" w:rsidRDefault="00520883" w:rsidP="00AA44F8">
      <w:pPr>
        <w:keepNext/>
        <w:spacing w:line="480" w:lineRule="auto"/>
        <w:jc w:val="both"/>
      </w:pPr>
      <w:ins w:id="39" w:author="Bo Shen" w:date="2023-02-03T17:42:00Z">
        <w:r>
          <w:rPr>
            <w:noProof/>
            <w:lang w:eastAsia="en-US"/>
          </w:rPr>
          <w:lastRenderedPageBreak/>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5754370" cy="3641090"/>
                      </a:xfrm>
                      <a:prstGeom prst="rect">
                        <a:avLst/>
                      </a:prstGeom>
                    </pic:spPr>
                  </pic:pic>
                </a:graphicData>
              </a:graphic>
            </wp:inline>
          </w:drawing>
        </w:r>
      </w:ins>
      <w:del w:id="40"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8">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520883" w:rsidRDefault="00520883">
      <w:pPr>
        <w:jc w:val="both"/>
        <w:pPrChange w:id="41"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42"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3" w:author="Bo Shen" w:date="2022-12-13T17:25:00Z">
        <w:r w:rsidRPr="00520883" w:rsidDel="00E57DC7">
          <w:rPr>
            <w:rFonts w:ascii="Times New Roman" w:hAnsi="Times New Roman" w:cs="Times New Roman"/>
            <w:i/>
            <w:iCs/>
            <w:color w:val="000000" w:themeColor="text1"/>
          </w:rPr>
          <w:delText>I</w:delText>
        </w:r>
      </w:del>
      <w:ins w:id="44"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5" w:author="Bo Shen" w:date="2022-12-13T17:25:00Z">
        <w:r w:rsidRPr="00520883" w:rsidDel="00F1780F">
          <w:rPr>
            <w:rFonts w:ascii="Times New Roman" w:hAnsi="Times New Roman" w:cs="Times New Roman"/>
            <w:i/>
            <w:iCs/>
            <w:color w:val="000000" w:themeColor="text1"/>
          </w:rPr>
          <w:delText xml:space="preserve">I </w:delText>
        </w:r>
      </w:del>
      <w:ins w:id="46" w:author="Bo Shen" w:date="2023-01-19T15:14:00Z">
        <w:r w:rsidRPr="00520883">
          <w:rPr>
            <w:rFonts w:ascii="Times New Roman" w:hAnsi="Times New Roman" w:cs="Times New Roman"/>
            <w:i/>
            <w:iCs/>
            <w:color w:val="000000" w:themeColor="text1"/>
          </w:rPr>
          <w:t>I</w:t>
        </w:r>
      </w:ins>
      <w:ins w:id="47"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48"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49"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50"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1"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52"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3"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rsidR="00EB6A66" w:rsidRDefault="00EB6A66">
      <w:r>
        <w:br w:type="page"/>
      </w:r>
    </w:p>
    <w:p w:rsidR="00EB6A66" w:rsidRDefault="005B6160" w:rsidP="0019159B">
      <w:pPr>
        <w:keepNext/>
        <w:spacing w:line="480" w:lineRule="auto"/>
        <w:jc w:val="center"/>
      </w:pPr>
      <w:r>
        <w:rPr>
          <w:noProof/>
        </w:rPr>
        <w:lastRenderedPageBreak/>
        <w:drawing>
          <wp:inline distT="0" distB="0" distL="0" distR="0">
            <wp:extent cx="5397500"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5397500" cy="5295900"/>
                    </a:xfrm>
                    <a:prstGeom prst="rect">
                      <a:avLst/>
                    </a:prstGeom>
                  </pic:spPr>
                </pic:pic>
              </a:graphicData>
            </a:graphic>
          </wp:inline>
        </w:drawing>
      </w:r>
    </w:p>
    <w:p w:rsidR="00EB6A66" w:rsidRDefault="00EB6A66">
      <w:pPr>
        <w:jc w:val="both"/>
        <w:pPrChange w:id="54"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5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6"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57"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8"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59"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0"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61"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4"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6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6"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67"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8"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69" w:author="Bo Shen" w:date="2023-02-13T11:44:00Z">
        <w:r>
          <w:rPr>
            <w:rFonts w:ascii="Times New Roman" w:hAnsi="Times New Roman" w:cs="Times New Roman"/>
            <w:color w:val="000000" w:themeColor="text1"/>
          </w:rPr>
          <w:t xml:space="preserve"> </w:t>
        </w:r>
      </w:ins>
      <w:del w:id="70"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71"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7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4"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rsidR="00EB6A66" w:rsidRDefault="00EB6A66">
      <w:r>
        <w:br w:type="page"/>
      </w:r>
    </w:p>
    <w:p w:rsidR="00EB6A66" w:rsidRPr="00120C1B" w:rsidRDefault="00EB6A66" w:rsidP="00601611">
      <w:ins w:id="75" w:author="Bo Shen" w:date="2023-01-23T18:07:00Z">
        <w:r>
          <w:rPr>
            <w:noProof/>
            <w:lang w:eastAsia="en-US"/>
          </w:rPr>
          <w:lastRenderedPageBreak/>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54370" cy="3930015"/>
                      </a:xfrm>
                      <a:prstGeom prst="rect">
                        <a:avLst/>
                      </a:prstGeom>
                    </pic:spPr>
                  </pic:pic>
                </a:graphicData>
              </a:graphic>
            </wp:inline>
          </w:drawing>
        </w:r>
      </w:ins>
      <w:del w:id="76"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1"/>
                      <a:stretch>
                        <a:fillRect/>
                      </a:stretch>
                    </pic:blipFill>
                    <pic:spPr>
                      <a:xfrm>
                        <a:off x="0" y="0"/>
                        <a:ext cx="5943600" cy="4027805"/>
                      </a:xfrm>
                      <a:prstGeom prst="rect">
                        <a:avLst/>
                      </a:prstGeom>
                    </pic:spPr>
                  </pic:pic>
                </a:graphicData>
              </a:graphic>
            </wp:inline>
          </w:drawing>
        </w:r>
      </w:del>
    </w:p>
    <w:p w:rsidR="00EB6A66" w:rsidRPr="004B0D0D" w:rsidDel="00997308" w:rsidRDefault="00EB6A66">
      <w:pPr>
        <w:pStyle w:val="Caption"/>
        <w:jc w:val="both"/>
        <w:rPr>
          <w:del w:id="7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within a reasonable scale),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activity is high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and low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78"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79"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80" w:author="Bo Shen" w:date="2023-01-23T18:08:00Z">
        <w:r>
          <w:rPr>
            <w:rFonts w:ascii="Times New Roman" w:hAnsi="Times New Roman" w:cs="Times New Roman"/>
            <w:i w:val="0"/>
            <w:color w:val="000000" w:themeColor="text1"/>
            <w:sz w:val="24"/>
            <w:szCs w:val="24"/>
          </w:rPr>
          <w:t>captur</w:t>
        </w:r>
      </w:ins>
      <w:ins w:id="81" w:author="Bo Shen" w:date="2023-01-23T18:10:00Z">
        <w:r>
          <w:rPr>
            <w:rFonts w:ascii="Times New Roman" w:hAnsi="Times New Roman" w:cs="Times New Roman"/>
            <w:i w:val="0"/>
            <w:color w:val="000000" w:themeColor="text1"/>
            <w:sz w:val="24"/>
            <w:szCs w:val="24"/>
          </w:rPr>
          <w:t>ing</w:t>
        </w:r>
      </w:ins>
      <w:ins w:id="82" w:author="Bo Shen" w:date="2023-01-23T18:08:00Z">
        <w:r>
          <w:rPr>
            <w:rFonts w:ascii="Times New Roman" w:hAnsi="Times New Roman" w:cs="Times New Roman"/>
            <w:i w:val="0"/>
            <w:color w:val="000000" w:themeColor="text1"/>
            <w:sz w:val="24"/>
            <w:szCs w:val="24"/>
          </w:rPr>
          <w:t xml:space="preserve"> the neural activities </w:t>
        </w:r>
      </w:ins>
      <w:del w:id="8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8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8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in</w:t>
      </w:r>
      <w:r w:rsidRPr="001D21D9">
        <w:rPr>
          <w:rFonts w:ascii="Times New Roman" w:hAnsi="Times New Roman" w:cs="Times New Roman"/>
          <w:i w:val="0"/>
          <w:color w:val="000000" w:themeColor="text1"/>
          <w:sz w:val="24"/>
          <w:szCs w:val="24"/>
        </w:rPr>
        <w:t>) and outside (</w:t>
      </w:r>
      <w:proofErr w:type="spellStart"/>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8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EB6A66" w:rsidRDefault="00EB6A66">
      <w:pPr>
        <w:jc w:val="both"/>
        <w:pPrChange w:id="87" w:author="Bo Shen" w:date="2023-03-01T14:55:00Z">
          <w:pPr/>
        </w:pPrChange>
      </w:pPr>
    </w:p>
    <w:p w:rsidR="00EB6A66" w:rsidRDefault="00EB6A66">
      <w:r>
        <w:br w:type="page"/>
      </w:r>
    </w:p>
    <w:p w:rsidR="00B812D9" w:rsidRDefault="00B812D9" w:rsidP="003370C4">
      <w:pPr>
        <w:spacing w:line="480" w:lineRule="auto"/>
        <w:jc w:val="center"/>
        <w:rPr>
          <w:ins w:id="88" w:author="Bo Shen" w:date="2023-03-04T19:17:00Z"/>
          <w:rFonts w:ascii="Times New Roman" w:hAnsi="Times New Roman" w:cs="Times New Roman"/>
          <w:b/>
        </w:rPr>
      </w:pPr>
      <w:ins w:id="89" w:author="Bo Shen" w:date="2023-03-04T19:21:00Z">
        <w:r>
          <w:rPr>
            <w:rFonts w:ascii="Times New Roman" w:hAnsi="Times New Roman" w:cs="Times New Roman"/>
            <w:b/>
            <w:noProof/>
          </w:rPr>
          <w:lastRenderedPageBreak/>
          <w:drawing>
            <wp:inline distT="0" distB="0" distL="0" distR="0">
              <wp:extent cx="5511800"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11800" cy="2628900"/>
                      </a:xfrm>
                      <a:prstGeom prst="rect">
                        <a:avLst/>
                      </a:prstGeom>
                    </pic:spPr>
                  </pic:pic>
                </a:graphicData>
              </a:graphic>
            </wp:inline>
          </w:drawing>
        </w:r>
      </w:ins>
    </w:p>
    <w:p w:rsidR="00B812D9" w:rsidRDefault="00B812D9" w:rsidP="008B2381">
      <w:pPr>
        <w:jc w:val="both"/>
        <w:rPr>
          <w:ins w:id="90" w:author="Bo Shen" w:date="2023-03-04T19:34:00Z"/>
          <w:rFonts w:ascii="Times New Roman" w:hAnsi="Times New Roman" w:cs="Times New Roman"/>
          <w:bCs/>
        </w:rPr>
      </w:pPr>
      <w:ins w:id="91" w:author="Bo Shen" w:date="2023-03-04T19:16:00Z">
        <w:r>
          <w:rPr>
            <w:rFonts w:ascii="Times New Roman" w:hAnsi="Times New Roman" w:cs="Times New Roman"/>
            <w:b/>
          </w:rPr>
          <w:t xml:space="preserve">Figure 4-figure supplement 1. Parameter </w:t>
        </w:r>
      </w:ins>
      <w:ins w:id="92" w:author="Bo Shen" w:date="2023-03-04T19:17:00Z">
        <w:r>
          <w:rPr>
            <w:rFonts w:ascii="Times New Roman" w:hAnsi="Times New Roman" w:cs="Times New Roman"/>
            <w:b/>
          </w:rPr>
          <w:t xml:space="preserve">recovery of fitting the LDDM to the dynamic of normalized value coding. </w:t>
        </w:r>
      </w:ins>
      <w:ins w:id="93" w:author="Bo Shen" w:date="2023-03-04T19:23:00Z">
        <w:r w:rsidR="00F14D7E">
          <w:rPr>
            <w:rFonts w:ascii="Times New Roman" w:hAnsi="Times New Roman" w:cs="Times New Roman"/>
            <w:b/>
          </w:rPr>
          <w:t>A</w:t>
        </w:r>
        <w:r w:rsidR="00F14D7E" w:rsidRPr="00F14D7E">
          <w:rPr>
            <w:rFonts w:ascii="Times New Roman" w:hAnsi="Times New Roman" w:cs="Times New Roman"/>
            <w:bCs/>
            <w:rPrChange w:id="94" w:author="Bo Shen" w:date="2023-03-04T19:23:00Z">
              <w:rPr>
                <w:rFonts w:ascii="Times New Roman" w:hAnsi="Times New Roman" w:cs="Times New Roman"/>
                <w:b/>
              </w:rPr>
            </w:rPrChange>
          </w:rPr>
          <w:t xml:space="preserve">. </w:t>
        </w:r>
      </w:ins>
      <w:ins w:id="95" w:author="Bo Shen" w:date="2023-03-04T19:39:00Z">
        <w:r w:rsidR="002E0965">
          <w:rPr>
            <w:rFonts w:ascii="Times New Roman" w:hAnsi="Times New Roman" w:cs="Times New Roman"/>
            <w:bCs/>
          </w:rPr>
          <w:t>The r</w:t>
        </w:r>
      </w:ins>
      <w:ins w:id="96" w:author="Bo Shen" w:date="2023-03-04T19:26:00Z">
        <w:r w:rsidR="00F14D7E">
          <w:rPr>
            <w:rFonts w:ascii="Times New Roman" w:hAnsi="Times New Roman" w:cs="Times New Roman"/>
            <w:bCs/>
          </w:rPr>
          <w:t>ef</w:t>
        </w:r>
      </w:ins>
      <w:ins w:id="97" w:author="Bo Shen" w:date="2023-03-04T19:24:00Z">
        <w:r w:rsidR="00F14D7E">
          <w:rPr>
            <w:rFonts w:ascii="Times New Roman" w:hAnsi="Times New Roman" w:cs="Times New Roman"/>
            <w:bCs/>
          </w:rPr>
          <w:t>it</w:t>
        </w:r>
      </w:ins>
      <w:ins w:id="98" w:author="Bo Shen" w:date="2023-03-04T19:25:00Z">
        <w:r w:rsidR="00F14D7E">
          <w:rPr>
            <w:rFonts w:ascii="Times New Roman" w:hAnsi="Times New Roman" w:cs="Times New Roman"/>
            <w:bCs/>
          </w:rPr>
          <w:t>t</w:t>
        </w:r>
      </w:ins>
      <w:ins w:id="99" w:author="Bo Shen" w:date="2023-03-04T19:26:00Z">
        <w:r w:rsidR="00F14D7E">
          <w:rPr>
            <w:rFonts w:ascii="Times New Roman" w:hAnsi="Times New Roman" w:cs="Times New Roman"/>
            <w:bCs/>
          </w:rPr>
          <w:t xml:space="preserve">ed </w:t>
        </w:r>
      </w:ins>
      <w:ins w:id="100" w:author="Bo Shen" w:date="2023-03-04T19:25:00Z">
        <w:r w:rsidR="00F14D7E">
          <w:rPr>
            <w:rFonts w:ascii="Times New Roman" w:hAnsi="Times New Roman" w:cs="Times New Roman"/>
            <w:bCs/>
          </w:rPr>
          <w:t>parameter</w:t>
        </w:r>
      </w:ins>
      <w:ins w:id="101" w:author="Bo Shen" w:date="2023-03-04T19:26:00Z">
        <w:r w:rsidR="00F14D7E">
          <w:rPr>
            <w:rFonts w:ascii="Times New Roman" w:hAnsi="Times New Roman" w:cs="Times New Roman"/>
            <w:bCs/>
          </w:rPr>
          <w:t xml:space="preserve"> </w:t>
        </w:r>
      </w:ins>
      <m:oMath>
        <m:sSub>
          <m:sSubPr>
            <m:ctrlPr>
              <w:ins w:id="102" w:author="Bo Shen" w:date="2023-03-04T19:27:00Z">
                <w:rPr>
                  <w:rFonts w:ascii="Cambria Math" w:hAnsi="Cambria Math" w:cs="Times New Roman"/>
                  <w:bCs/>
                  <w:i/>
                </w:rPr>
              </w:ins>
            </m:ctrlPr>
          </m:sSubPr>
          <m:e>
            <m:r>
              <w:ins w:id="103" w:author="Bo Shen" w:date="2023-03-04T19:27:00Z">
                <w:rPr>
                  <w:rFonts w:ascii="Cambria Math" w:hAnsi="Cambria Math" w:cs="Times New Roman"/>
                </w:rPr>
                <m:t>B</m:t>
              </w:ins>
            </m:r>
          </m:e>
          <m:sub>
            <m:r>
              <w:ins w:id="104" w:author="Bo Shen" w:date="2023-03-04T19:27:00Z">
                <w:rPr>
                  <w:rFonts w:ascii="Cambria Math" w:hAnsi="Cambria Math" w:cs="Times New Roman"/>
                </w:rPr>
                <m:t>G</m:t>
              </w:ins>
            </m:r>
          </m:sub>
        </m:sSub>
        <m:r>
          <w:ins w:id="105" w:author="Bo Shen" w:date="2023-03-04T19:27:00Z">
            <w:rPr>
              <w:rFonts w:ascii="Cambria Math" w:hAnsi="Cambria Math" w:cs="Times New Roman"/>
            </w:rPr>
            <m:t>-α</m:t>
          </w:ins>
        </m:r>
      </m:oMath>
      <w:ins w:id="106" w:author="Bo Shen" w:date="2023-03-04T19:25:00Z">
        <w:r w:rsidR="00F14D7E">
          <w:rPr>
            <w:rFonts w:ascii="Times New Roman" w:hAnsi="Times New Roman" w:cs="Times New Roman"/>
            <w:bCs/>
          </w:rPr>
          <w:t xml:space="preserve"> as a function of the </w:t>
        </w:r>
      </w:ins>
      <m:oMath>
        <m:sSub>
          <m:sSubPr>
            <m:ctrlPr>
              <w:ins w:id="107" w:author="Bo Shen" w:date="2023-03-04T19:27:00Z">
                <w:rPr>
                  <w:rFonts w:ascii="Cambria Math" w:hAnsi="Cambria Math" w:cs="Times New Roman"/>
                  <w:bCs/>
                  <w:i/>
                </w:rPr>
              </w:ins>
            </m:ctrlPr>
          </m:sSubPr>
          <m:e>
            <m:r>
              <w:ins w:id="108" w:author="Bo Shen" w:date="2023-03-04T19:27:00Z">
                <w:rPr>
                  <w:rFonts w:ascii="Cambria Math" w:hAnsi="Cambria Math" w:cs="Times New Roman"/>
                </w:rPr>
                <m:t>B</m:t>
              </w:ins>
            </m:r>
          </m:e>
          <m:sub>
            <m:r>
              <w:ins w:id="109" w:author="Bo Shen" w:date="2023-03-04T19:27:00Z">
                <w:rPr>
                  <w:rFonts w:ascii="Cambria Math" w:hAnsi="Cambria Math" w:cs="Times New Roman"/>
                </w:rPr>
                <m:t>G</m:t>
              </w:ins>
            </m:r>
          </m:sub>
        </m:sSub>
        <m:r>
          <w:ins w:id="110" w:author="Bo Shen" w:date="2023-03-04T19:27:00Z">
            <w:rPr>
              <w:rFonts w:ascii="Cambria Math" w:hAnsi="Cambria Math" w:cs="Times New Roman"/>
            </w:rPr>
            <m:t>-α</m:t>
          </w:ins>
        </m:r>
      </m:oMath>
      <w:ins w:id="111" w:author="Bo Shen" w:date="2023-03-04T19:27:00Z">
        <w:r w:rsidR="00F14D7E">
          <w:rPr>
            <w:rFonts w:ascii="Times New Roman" w:hAnsi="Times New Roman" w:cs="Times New Roman"/>
            <w:bCs/>
          </w:rPr>
          <w:t xml:space="preserve"> </w:t>
        </w:r>
      </w:ins>
      <w:ins w:id="112" w:author="Bo Shen" w:date="2023-03-04T19:25:00Z">
        <w:r w:rsidR="00F14D7E">
          <w:rPr>
            <w:rFonts w:ascii="Times New Roman" w:hAnsi="Times New Roman" w:cs="Times New Roman"/>
            <w:bCs/>
          </w:rPr>
          <w:t xml:space="preserve">used to generate </w:t>
        </w:r>
      </w:ins>
      <w:ins w:id="113" w:author="Bo Shen" w:date="2023-03-04T19:26:00Z">
        <w:r w:rsidR="00F14D7E">
          <w:rPr>
            <w:rFonts w:ascii="Times New Roman" w:hAnsi="Times New Roman" w:cs="Times New Roman"/>
            <w:bCs/>
          </w:rPr>
          <w:t xml:space="preserve">the </w:t>
        </w:r>
      </w:ins>
      <w:ins w:id="114" w:author="Bo Shen" w:date="2023-03-04T19:24:00Z">
        <w:r w:rsidR="00F14D7E">
          <w:rPr>
            <w:rFonts w:ascii="Times New Roman" w:hAnsi="Times New Roman" w:cs="Times New Roman"/>
            <w:bCs/>
          </w:rPr>
          <w:t>a</w:t>
        </w:r>
      </w:ins>
      <w:ins w:id="115" w:author="Bo Shen" w:date="2023-03-04T19:23:00Z">
        <w:r w:rsidR="00F14D7E">
          <w:rPr>
            <w:rFonts w:ascii="Times New Roman" w:hAnsi="Times New Roman" w:cs="Times New Roman"/>
            <w:bCs/>
          </w:rPr>
          <w:t>ctivities</w:t>
        </w:r>
      </w:ins>
      <w:ins w:id="116" w:author="Bo Shen" w:date="2023-03-04T19:30:00Z">
        <w:r w:rsidR="00F14D7E">
          <w:rPr>
            <w:rFonts w:ascii="Times New Roman" w:hAnsi="Times New Roman" w:cs="Times New Roman"/>
            <w:bCs/>
          </w:rPr>
          <w:t xml:space="preserve"> during</w:t>
        </w:r>
      </w:ins>
      <w:ins w:id="117" w:author="Bo Shen" w:date="2023-03-04T19:23:00Z">
        <w:r w:rsidR="00F14D7E">
          <w:rPr>
            <w:rFonts w:ascii="Times New Roman" w:hAnsi="Times New Roman" w:cs="Times New Roman"/>
            <w:bCs/>
          </w:rPr>
          <w:t xml:space="preserve"> </w:t>
        </w:r>
      </w:ins>
      <w:ins w:id="118" w:author="Bo Shen" w:date="2023-03-04T19:30:00Z">
        <w:r w:rsidR="00F14D7E">
          <w:rPr>
            <w:rFonts w:ascii="Times New Roman" w:hAnsi="Times New Roman" w:cs="Times New Roman"/>
            <w:bCs/>
          </w:rPr>
          <w:t xml:space="preserve">model equilibrium </w:t>
        </w:r>
      </w:ins>
      <w:ins w:id="119" w:author="Bo Shen" w:date="2023-03-04T19:26:00Z">
        <w:r w:rsidR="00F14D7E">
          <w:rPr>
            <w:rFonts w:ascii="Times New Roman" w:hAnsi="Times New Roman" w:cs="Times New Roman"/>
            <w:bCs/>
          </w:rPr>
          <w:t xml:space="preserve">shows high </w:t>
        </w:r>
      </w:ins>
      <w:ins w:id="120" w:author="Bo Shen" w:date="2023-03-04T19:28:00Z">
        <w:r w:rsidR="00F14D7E">
          <w:rPr>
            <w:rFonts w:ascii="Times New Roman" w:hAnsi="Times New Roman" w:cs="Times New Roman"/>
            <w:bCs/>
          </w:rPr>
          <w:t xml:space="preserve">consistency when the </w:t>
        </w:r>
      </w:ins>
      <w:ins w:id="121" w:author="Bo Shen" w:date="2023-03-04T19:29:00Z">
        <w:r w:rsidR="00F14D7E">
          <w:rPr>
            <w:rFonts w:ascii="Times New Roman" w:hAnsi="Times New Roman" w:cs="Times New Roman"/>
            <w:bCs/>
          </w:rPr>
          <w:t>parameters are within a reasonable range.</w:t>
        </w:r>
      </w:ins>
      <w:ins w:id="122" w:author="Bo Shen" w:date="2023-03-04T19:26:00Z">
        <w:r w:rsidR="00F14D7E">
          <w:rPr>
            <w:rFonts w:ascii="Times New Roman" w:hAnsi="Times New Roman" w:cs="Times New Roman"/>
            <w:bCs/>
          </w:rPr>
          <w:t xml:space="preserve"> </w:t>
        </w:r>
      </w:ins>
      <w:ins w:id="123" w:author="Bo Shen" w:date="2023-03-04T19:23:00Z">
        <w:r w:rsidR="00F14D7E" w:rsidRPr="00F14D7E">
          <w:rPr>
            <w:rFonts w:ascii="Times New Roman" w:hAnsi="Times New Roman" w:cs="Times New Roman"/>
            <w:bCs/>
            <w:rPrChange w:id="124" w:author="Bo Shen" w:date="2023-03-04T19:23:00Z">
              <w:rPr>
                <w:rFonts w:ascii="Times New Roman" w:hAnsi="Times New Roman" w:cs="Times New Roman"/>
                <w:b/>
              </w:rPr>
            </w:rPrChange>
          </w:rPr>
          <w:t xml:space="preserve"> </w:t>
        </w:r>
        <w:r w:rsidR="00F14D7E" w:rsidRPr="00F14D7E">
          <w:rPr>
            <w:rFonts w:ascii="Times New Roman" w:hAnsi="Times New Roman" w:cs="Times New Roman"/>
            <w:b/>
            <w:rPrChange w:id="125" w:author="Bo Shen" w:date="2023-03-04T19:30:00Z">
              <w:rPr>
                <w:rFonts w:ascii="Times New Roman" w:hAnsi="Times New Roman" w:cs="Times New Roman"/>
                <w:bCs/>
              </w:rPr>
            </w:rPrChange>
          </w:rPr>
          <w:t>B</w:t>
        </w:r>
        <w:r w:rsidR="00F14D7E">
          <w:rPr>
            <w:rFonts w:ascii="Times New Roman" w:hAnsi="Times New Roman" w:cs="Times New Roman"/>
            <w:bCs/>
          </w:rPr>
          <w:t>.</w:t>
        </w:r>
      </w:ins>
      <w:ins w:id="126" w:author="Bo Shen" w:date="2023-03-04T19:30:00Z">
        <w:r w:rsidR="00F14D7E">
          <w:rPr>
            <w:rFonts w:ascii="Times New Roman" w:hAnsi="Times New Roman" w:cs="Times New Roman"/>
            <w:bCs/>
          </w:rPr>
          <w:t xml:space="preserve"> </w:t>
        </w:r>
      </w:ins>
      <w:ins w:id="127" w:author="Bo Shen" w:date="2023-03-04T19:39:00Z">
        <w:r w:rsidR="00354599">
          <w:rPr>
            <w:rFonts w:ascii="Times New Roman" w:hAnsi="Times New Roman" w:cs="Times New Roman"/>
            <w:bCs/>
          </w:rPr>
          <w:t>The r</w:t>
        </w:r>
      </w:ins>
      <w:ins w:id="128" w:author="Bo Shen" w:date="2023-03-04T19:30:00Z">
        <w:r w:rsidR="00F14D7E">
          <w:rPr>
            <w:rFonts w:ascii="Times New Roman" w:hAnsi="Times New Roman" w:cs="Times New Roman"/>
            <w:bCs/>
          </w:rPr>
          <w:t xml:space="preserve">efitted parameter </w:t>
        </w:r>
      </w:ins>
      <m:oMath>
        <m:sSub>
          <m:sSubPr>
            <m:ctrlPr>
              <w:ins w:id="129" w:author="Bo Shen" w:date="2023-03-04T19:30:00Z">
                <w:rPr>
                  <w:rFonts w:ascii="Cambria Math" w:hAnsi="Cambria Math" w:cs="Times New Roman"/>
                  <w:bCs/>
                  <w:i/>
                </w:rPr>
              </w:ins>
            </m:ctrlPr>
          </m:sSubPr>
          <m:e>
            <m:r>
              <w:ins w:id="130" w:author="Bo Shen" w:date="2023-03-04T19:30:00Z">
                <w:rPr>
                  <w:rFonts w:ascii="Cambria Math" w:hAnsi="Cambria Math" w:cs="Times New Roman"/>
                </w:rPr>
                <m:t>B</m:t>
              </w:ins>
            </m:r>
          </m:e>
          <m:sub>
            <m:r>
              <w:ins w:id="131" w:author="Bo Shen" w:date="2023-03-04T19:30:00Z">
                <w:rPr>
                  <w:rFonts w:ascii="Cambria Math" w:hAnsi="Cambria Math" w:cs="Times New Roman"/>
                </w:rPr>
                <m:t>R</m:t>
              </w:ins>
            </m:r>
          </m:sub>
        </m:sSub>
      </m:oMath>
      <w:ins w:id="132" w:author="Bo Shen" w:date="2023-03-04T19:31:00Z">
        <w:r w:rsidR="00F14D7E">
          <w:rPr>
            <w:rFonts w:ascii="Times New Roman" w:hAnsi="Times New Roman" w:cs="Times New Roman"/>
            <w:bCs/>
          </w:rPr>
          <w:t xml:space="preserve"> as a function of the </w:t>
        </w:r>
      </w:ins>
      <m:oMath>
        <m:sSub>
          <m:sSubPr>
            <m:ctrlPr>
              <w:ins w:id="133" w:author="Bo Shen" w:date="2023-03-04T19:31:00Z">
                <w:rPr>
                  <w:rFonts w:ascii="Cambria Math" w:hAnsi="Cambria Math" w:cs="Times New Roman"/>
                  <w:bCs/>
                  <w:i/>
                </w:rPr>
              </w:ins>
            </m:ctrlPr>
          </m:sSubPr>
          <m:e>
            <m:r>
              <w:ins w:id="134" w:author="Bo Shen" w:date="2023-03-04T19:31:00Z">
                <w:rPr>
                  <w:rFonts w:ascii="Cambria Math" w:hAnsi="Cambria Math" w:cs="Times New Roman"/>
                </w:rPr>
                <m:t>B</m:t>
              </w:ins>
            </m:r>
          </m:e>
          <m:sub>
            <m:r>
              <w:ins w:id="135" w:author="Bo Shen" w:date="2023-03-04T19:31:00Z">
                <w:rPr>
                  <w:rFonts w:ascii="Cambria Math" w:hAnsi="Cambria Math" w:cs="Times New Roman"/>
                </w:rPr>
                <m:t>R</m:t>
              </w:ins>
            </m:r>
          </m:sub>
        </m:sSub>
      </m:oMath>
      <w:ins w:id="136" w:author="Bo Shen" w:date="2023-03-04T19:31:00Z">
        <w:r w:rsidR="00F14D7E">
          <w:rPr>
            <w:rFonts w:ascii="Times New Roman" w:hAnsi="Times New Roman" w:cs="Times New Roman"/>
            <w:bCs/>
          </w:rPr>
          <w:t xml:space="preserve"> used to generate the activities during </w:t>
        </w:r>
      </w:ins>
      <w:ins w:id="137" w:author="Bo Shen" w:date="2023-03-04T19:32:00Z">
        <w:r w:rsidR="00F14D7E">
          <w:rPr>
            <w:rFonts w:ascii="Times New Roman" w:hAnsi="Times New Roman" w:cs="Times New Roman"/>
            <w:bCs/>
          </w:rPr>
          <w:t xml:space="preserve">model equilibrium shows high consistency across a wide range. </w:t>
        </w:r>
      </w:ins>
      <w:ins w:id="138" w:author="Bo Shen" w:date="2023-03-04T19:33:00Z">
        <w:r w:rsidR="00E07C6F">
          <w:rPr>
            <w:rFonts w:ascii="Times New Roman" w:hAnsi="Times New Roman" w:cs="Times New Roman"/>
            <w:bCs/>
          </w:rPr>
          <w:t xml:space="preserve">When </w:t>
        </w:r>
      </w:ins>
      <w:ins w:id="139" w:author="Bo Shen" w:date="2023-03-04T19:35:00Z">
        <w:r w:rsidR="009D72A2">
          <w:rPr>
            <w:rFonts w:ascii="Times New Roman" w:hAnsi="Times New Roman" w:cs="Times New Roman"/>
            <w:bCs/>
          </w:rPr>
          <w:t>generating the mo</w:t>
        </w:r>
      </w:ins>
      <w:ins w:id="140" w:author="Bo Shen" w:date="2023-03-04T19:36:00Z">
        <w:r w:rsidR="009D72A2">
          <w:rPr>
            <w:rFonts w:ascii="Times New Roman" w:hAnsi="Times New Roman" w:cs="Times New Roman"/>
            <w:bCs/>
          </w:rPr>
          <w:t xml:space="preserve">del activities using </w:t>
        </w:r>
      </w:ins>
      <w:ins w:id="141" w:author="Bo Shen" w:date="2023-03-04T19:33:00Z">
        <w:r w:rsidR="00E07C6F">
          <w:rPr>
            <w:rFonts w:ascii="Times New Roman" w:hAnsi="Times New Roman" w:cs="Times New Roman"/>
            <w:bCs/>
          </w:rPr>
          <w:t xml:space="preserve">the parameter </w:t>
        </w:r>
      </w:ins>
      <w:ins w:id="142" w:author="Bo Shen" w:date="2023-03-04T19:37:00Z">
        <w:r w:rsidR="00555D76">
          <w:rPr>
            <w:rFonts w:ascii="Times New Roman" w:hAnsi="Times New Roman" w:cs="Times New Roman"/>
            <w:bCs/>
          </w:rPr>
          <w:t>located</w:t>
        </w:r>
        <w:r w:rsidR="00C147C5">
          <w:rPr>
            <w:rFonts w:ascii="Times New Roman" w:hAnsi="Times New Roman" w:cs="Times New Roman"/>
            <w:bCs/>
          </w:rPr>
          <w:t xml:space="preserve"> on</w:t>
        </w:r>
        <w:r w:rsidR="00B363A8">
          <w:rPr>
            <w:rFonts w:ascii="Times New Roman" w:hAnsi="Times New Roman" w:cs="Times New Roman"/>
            <w:bCs/>
          </w:rPr>
          <w:t xml:space="preserve"> the</w:t>
        </w:r>
        <w:r w:rsidR="00C147C5">
          <w:rPr>
            <w:rFonts w:ascii="Times New Roman" w:hAnsi="Times New Roman" w:cs="Times New Roman"/>
            <w:bCs/>
          </w:rPr>
          <w:t xml:space="preserve"> x-axis </w:t>
        </w:r>
        <w:r w:rsidR="00B363A8">
          <w:rPr>
            <w:rFonts w:ascii="Times New Roman" w:hAnsi="Times New Roman" w:cs="Times New Roman"/>
            <w:bCs/>
          </w:rPr>
          <w:t>of</w:t>
        </w:r>
      </w:ins>
      <w:ins w:id="143" w:author="Bo Shen" w:date="2023-03-04T19:33:00Z">
        <w:r w:rsidR="00E07C6F">
          <w:rPr>
            <w:rFonts w:ascii="Times New Roman" w:hAnsi="Times New Roman" w:cs="Times New Roman"/>
            <w:bCs/>
          </w:rPr>
          <w:t xml:space="preserve"> each panel, o</w:t>
        </w:r>
      </w:ins>
      <w:ins w:id="144" w:author="Bo Shen" w:date="2023-03-04T19:32:00Z">
        <w:r w:rsidR="00E07C6F">
          <w:rPr>
            <w:rFonts w:ascii="Times New Roman" w:hAnsi="Times New Roman" w:cs="Times New Roman"/>
            <w:bCs/>
          </w:rPr>
          <w:t xml:space="preserve">ther parameters were </w:t>
        </w:r>
      </w:ins>
      <w:ins w:id="145" w:author="Bo Shen" w:date="2023-03-04T19:33:00Z">
        <w:r w:rsidR="00E07C6F">
          <w:rPr>
            <w:rFonts w:ascii="Times New Roman" w:hAnsi="Times New Roman" w:cs="Times New Roman"/>
            <w:bCs/>
          </w:rPr>
          <w:t xml:space="preserve">kept as </w:t>
        </w:r>
      </w:ins>
      <w:ins w:id="146" w:author="Bo Shen" w:date="2023-03-04T19:34:00Z">
        <w:r w:rsidR="00E07C6F">
          <w:rPr>
            <w:rFonts w:ascii="Times New Roman" w:hAnsi="Times New Roman" w:cs="Times New Roman"/>
            <w:bCs/>
          </w:rPr>
          <w:t>of the</w:t>
        </w:r>
      </w:ins>
      <w:ins w:id="147" w:author="Bo Shen" w:date="2023-03-04T19:33:00Z">
        <w:r w:rsidR="00E07C6F">
          <w:rPr>
            <w:rFonts w:ascii="Times New Roman" w:hAnsi="Times New Roman" w:cs="Times New Roman"/>
            <w:bCs/>
          </w:rPr>
          <w:t xml:space="preserve"> best fit in </w:t>
        </w:r>
        <w:r w:rsidR="00E07C6F" w:rsidRPr="00E07C6F">
          <w:rPr>
            <w:rFonts w:ascii="Times New Roman" w:hAnsi="Times New Roman" w:cs="Times New Roman"/>
            <w:b/>
            <w:rPrChange w:id="148" w:author="Bo Shen" w:date="2023-03-04T19:34:00Z">
              <w:rPr>
                <w:rFonts w:ascii="Times New Roman" w:hAnsi="Times New Roman" w:cs="Times New Roman"/>
                <w:bCs/>
              </w:rPr>
            </w:rPrChange>
          </w:rPr>
          <w:t>Fig. 4B</w:t>
        </w:r>
      </w:ins>
      <w:ins w:id="149" w:author="Bo Shen" w:date="2023-03-04T19:34:00Z">
        <w:r w:rsidR="00E07C6F">
          <w:rPr>
            <w:rFonts w:ascii="Times New Roman" w:hAnsi="Times New Roman" w:cs="Times New Roman"/>
            <w:bCs/>
          </w:rPr>
          <w:t>.</w:t>
        </w:r>
      </w:ins>
      <w:ins w:id="150" w:author="Bo Shen" w:date="2023-03-04T19:40:00Z">
        <w:r w:rsidR="00C355EF">
          <w:rPr>
            <w:rFonts w:ascii="Times New Roman" w:hAnsi="Times New Roman" w:cs="Times New Roman"/>
            <w:bCs/>
          </w:rPr>
          <w:t xml:space="preserve"> </w:t>
        </w:r>
      </w:ins>
      <w:ins w:id="151" w:author="Bo Shen" w:date="2023-03-04T19:44:00Z">
        <w:r w:rsidR="00407804">
          <w:rPr>
            <w:rFonts w:ascii="Times New Roman" w:hAnsi="Times New Roman" w:cs="Times New Roman"/>
            <w:bCs/>
          </w:rPr>
          <w:t>A</w:t>
        </w:r>
      </w:ins>
      <w:ins w:id="152" w:author="Bo Shen" w:date="2023-03-04T19:40:00Z">
        <w:r w:rsidR="00DA1F05">
          <w:rPr>
            <w:rFonts w:ascii="Times New Roman" w:hAnsi="Times New Roman" w:cs="Times New Roman"/>
            <w:bCs/>
          </w:rPr>
          <w:t xml:space="preserve"> full model was refitted to the generated data </w:t>
        </w:r>
      </w:ins>
      <w:ins w:id="153" w:author="Bo Shen" w:date="2023-03-04T19:44:00Z">
        <w:r w:rsidR="00407804">
          <w:rPr>
            <w:rFonts w:ascii="Times New Roman" w:hAnsi="Times New Roman" w:cs="Times New Roman"/>
            <w:bCs/>
          </w:rPr>
          <w:t xml:space="preserve">on each point </w:t>
        </w:r>
      </w:ins>
      <w:ins w:id="154" w:author="Bo Shen" w:date="2023-03-04T19:40:00Z">
        <w:r w:rsidR="00DA1F05">
          <w:rPr>
            <w:rFonts w:ascii="Times New Roman" w:hAnsi="Times New Roman" w:cs="Times New Roman"/>
            <w:bCs/>
          </w:rPr>
          <w:t xml:space="preserve">and </w:t>
        </w:r>
      </w:ins>
      <w:ins w:id="155" w:author="Bo Shen" w:date="2023-03-04T19:45:00Z">
        <w:r w:rsidR="00407804">
          <w:rPr>
            <w:rFonts w:ascii="Times New Roman" w:hAnsi="Times New Roman" w:cs="Times New Roman"/>
            <w:bCs/>
          </w:rPr>
          <w:t xml:space="preserve">only the </w:t>
        </w:r>
      </w:ins>
      <w:ins w:id="156" w:author="Bo Shen" w:date="2023-03-04T19:44:00Z">
        <w:r w:rsidR="00407804">
          <w:rPr>
            <w:rFonts w:ascii="Times New Roman" w:hAnsi="Times New Roman" w:cs="Times New Roman"/>
            <w:bCs/>
          </w:rPr>
          <w:t>varying</w:t>
        </w:r>
      </w:ins>
      <w:ins w:id="157" w:author="Bo Shen" w:date="2023-03-04T19:40:00Z">
        <w:r w:rsidR="00DA1F05">
          <w:rPr>
            <w:rFonts w:ascii="Times New Roman" w:hAnsi="Times New Roman" w:cs="Times New Roman"/>
            <w:bCs/>
          </w:rPr>
          <w:t xml:space="preserve"> parameter was p</w:t>
        </w:r>
      </w:ins>
      <w:ins w:id="158" w:author="Bo Shen" w:date="2023-03-04T19:41:00Z">
        <w:r w:rsidR="00DA1F05">
          <w:rPr>
            <w:rFonts w:ascii="Times New Roman" w:hAnsi="Times New Roman" w:cs="Times New Roman"/>
            <w:bCs/>
          </w:rPr>
          <w:t xml:space="preserve">lotted </w:t>
        </w:r>
      </w:ins>
      <w:ins w:id="159" w:author="Bo Shen" w:date="2023-03-04T19:44:00Z">
        <w:r w:rsidR="00407804">
          <w:rPr>
            <w:rFonts w:ascii="Times New Roman" w:hAnsi="Times New Roman" w:cs="Times New Roman"/>
            <w:bCs/>
          </w:rPr>
          <w:t xml:space="preserve">in pairs </w:t>
        </w:r>
      </w:ins>
      <w:ins w:id="160" w:author="Bo Shen" w:date="2023-03-04T19:41:00Z">
        <w:r w:rsidR="00DA1F05">
          <w:rPr>
            <w:rFonts w:ascii="Times New Roman" w:hAnsi="Times New Roman" w:cs="Times New Roman"/>
            <w:bCs/>
          </w:rPr>
          <w:t>with the “ground truth” parameter used to generate the data.</w:t>
        </w:r>
      </w:ins>
    </w:p>
    <w:p w:rsidR="008B2381" w:rsidRPr="00F14D7E" w:rsidRDefault="008B2381">
      <w:pPr>
        <w:jc w:val="both"/>
        <w:rPr>
          <w:ins w:id="161" w:author="Bo Shen" w:date="2023-03-04T19:16:00Z"/>
          <w:rFonts w:ascii="Times New Roman" w:hAnsi="Times New Roman" w:cs="Times New Roman"/>
          <w:bCs/>
          <w:rPrChange w:id="162" w:author="Bo Shen" w:date="2023-03-04T19:23:00Z">
            <w:rPr>
              <w:ins w:id="163" w:author="Bo Shen" w:date="2023-03-04T19:16:00Z"/>
              <w:rFonts w:ascii="Times New Roman" w:hAnsi="Times New Roman" w:cs="Times New Roman"/>
              <w:b/>
            </w:rPr>
          </w:rPrChange>
        </w:rPr>
        <w:pPrChange w:id="164" w:author="Bo Shen" w:date="2023-03-04T19:34:00Z">
          <w:pPr>
            <w:spacing w:line="480" w:lineRule="auto"/>
            <w:jc w:val="center"/>
          </w:pPr>
        </w:pPrChange>
      </w:pPr>
    </w:p>
    <w:p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3"/>
                    <a:stretch>
                      <a:fillRect/>
                    </a:stretch>
                  </pic:blipFill>
                  <pic:spPr>
                    <a:xfrm>
                      <a:off x="0" y="0"/>
                      <a:ext cx="2552700" cy="2552700"/>
                    </a:xfrm>
                    <a:prstGeom prst="rect">
                      <a:avLst/>
                    </a:prstGeom>
                  </pic:spPr>
                </pic:pic>
              </a:graphicData>
            </a:graphic>
          </wp:inline>
        </w:drawing>
      </w:r>
    </w:p>
    <w:p w:rsidR="00EB6A66" w:rsidRDefault="00EB6A66">
      <w:pPr>
        <w:jc w:val="both"/>
        <w:pPrChange w:id="165" w:author="Bo Shen" w:date="2023-03-01T14:55:00Z">
          <w:pPr/>
        </w:pPrChange>
      </w:pPr>
      <w:r>
        <w:rPr>
          <w:rFonts w:ascii="Times New Roman" w:hAnsi="Times New Roman" w:cs="Times New Roman"/>
          <w:b/>
        </w:rPr>
        <w:t xml:space="preserve">Figure 4-figure supplement </w:t>
      </w:r>
      <w:del w:id="166" w:author="Bo Shen" w:date="2023-03-04T19:21:00Z">
        <w:r w:rsidDel="00B812D9">
          <w:rPr>
            <w:rFonts w:ascii="Times New Roman" w:hAnsi="Times New Roman" w:cs="Times New Roman"/>
            <w:b/>
          </w:rPr>
          <w:delText>1</w:delText>
        </w:r>
      </w:del>
      <w:ins w:id="167" w:author="Bo Shen" w:date="2023-03-04T19:21:00Z">
        <w:r w:rsidR="00B812D9">
          <w:rPr>
            <w:rFonts w:ascii="Times New Roman" w:hAnsi="Times New Roman" w:cs="Times New Roman"/>
            <w:b/>
          </w:rPr>
          <w:t>2</w:t>
        </w:r>
      </w:ins>
      <w:r>
        <w:rPr>
          <w:rFonts w:ascii="Times New Roman" w:hAnsi="Times New Roman" w:cs="Times New Roman"/>
          <w:b/>
        </w:rPr>
        <w:t>.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168" w:author="Bo Shen" w:date="2023-01-23T18:15:00Z">
        <w:r>
          <w:rPr>
            <w:rFonts w:ascii="Times New Roman" w:hAnsi="Times New Roman" w:cs="Times New Roman"/>
          </w:rPr>
          <w:t xml:space="preserve"> The best fitting parameters are no longer in a regime of winner-take-all competition.</w:t>
        </w:r>
      </w:ins>
    </w:p>
    <w:p w:rsidR="00EB6A66" w:rsidRDefault="00EB6A66">
      <w:del w:id="169" w:author="Bo Shen" w:date="2023-03-04T19:46:00Z">
        <w:r w:rsidDel="00EF2C8C">
          <w:lastRenderedPageBreak/>
          <w:br w:type="page"/>
        </w:r>
      </w:del>
    </w:p>
    <w:p w:rsidR="00EB6A66" w:rsidRDefault="00DC434B">
      <w:pPr>
        <w:pStyle w:val="Caption"/>
        <w:keepNext/>
        <w:pPrChange w:id="170" w:author="Bo Shen" w:date="2023-03-04T19:46:00Z">
          <w:pPr>
            <w:pStyle w:val="Caption"/>
            <w:keepNext/>
            <w:jc w:val="center"/>
          </w:pPr>
        </w:pPrChange>
      </w:pPr>
      <w:ins w:id="171" w:author="Bo Shen" w:date="2023-03-06T11:03:00Z">
        <w:r>
          <w:rPr>
            <w:noProof/>
            <w:lang w:eastAsia="en-US"/>
          </w:rPr>
          <w:drawing>
            <wp:inline distT="0" distB="0" distL="0" distR="0">
              <wp:extent cx="5943600" cy="642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6428740"/>
                      </a:xfrm>
                      <a:prstGeom prst="rect">
                        <a:avLst/>
                      </a:prstGeom>
                    </pic:spPr>
                  </pic:pic>
                </a:graphicData>
              </a:graphic>
            </wp:inline>
          </w:drawing>
        </w:r>
      </w:ins>
      <w:del w:id="172" w:author="Bo Shen" w:date="2023-02-03T17:12:00Z">
        <w:r w:rsidR="00EB6A66"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5"/>
                      <a:stretch>
                        <a:fillRect/>
                      </a:stretch>
                    </pic:blipFill>
                    <pic:spPr>
                      <a:xfrm>
                        <a:off x="0" y="0"/>
                        <a:ext cx="5713739" cy="6470687"/>
                      </a:xfrm>
                      <a:prstGeom prst="rect">
                        <a:avLst/>
                      </a:prstGeom>
                    </pic:spPr>
                  </pic:pic>
                </a:graphicData>
              </a:graphic>
            </wp:inline>
          </w:drawing>
        </w:r>
      </w:del>
    </w:p>
    <w:p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173" w:author="Bo Shen" w:date="2023-02-03T17:17:00Z">
        <w:r w:rsidRPr="00487FB9" w:rsidDel="00FB5198">
          <w:rPr>
            <w:rFonts w:ascii="Times New Roman" w:hAnsi="Times New Roman" w:cs="Times New Roman"/>
            <w:i w:val="0"/>
            <w:color w:val="000000" w:themeColor="text1"/>
            <w:sz w:val="24"/>
            <w:szCs w:val="24"/>
          </w:rPr>
          <w:delText>Choice accuracy</w:delText>
        </w:r>
      </w:del>
      <w:ins w:id="174"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175"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176" w:author="Bo Shen" w:date="2023-02-03T17:18:00Z">
        <w:r w:rsidRPr="00FB5198" w:rsidDel="00FB5198">
          <w:rPr>
            <w:rFonts w:ascii="Times New Roman" w:hAnsi="Times New Roman" w:cs="Times New Roman"/>
            <w:iCs w:val="0"/>
            <w:color w:val="000000" w:themeColor="text1"/>
            <w:sz w:val="24"/>
            <w:szCs w:val="24"/>
            <w:rPrChange w:id="177" w:author="Bo Shen" w:date="2023-02-03T17:18:00Z">
              <w:rPr>
                <w:rFonts w:ascii="Times New Roman" w:hAnsi="Times New Roman" w:cs="Times New Roman"/>
                <w:i w:val="0"/>
                <w:color w:val="000000" w:themeColor="text1"/>
                <w:sz w:val="24"/>
                <w:szCs w:val="24"/>
              </w:rPr>
            </w:rPrChange>
          </w:rPr>
          <w:delText xml:space="preserve">RT </w:delText>
        </w:r>
      </w:del>
      <w:ins w:id="178" w:author="Bo Shen" w:date="2023-02-03T17:18:00Z">
        <w:r w:rsidRPr="00FB5198">
          <w:rPr>
            <w:rFonts w:ascii="Times New Roman" w:hAnsi="Times New Roman" w:cs="Times New Roman"/>
            <w:iCs w:val="0"/>
            <w:color w:val="000000" w:themeColor="text1"/>
            <w:sz w:val="24"/>
            <w:szCs w:val="24"/>
            <w:rPrChange w:id="179"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180"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181" w:author="Bo Shen" w:date="2023-02-13T11:45:00Z">
        <w:r>
          <w:rPr>
            <w:rFonts w:ascii="Times New Roman" w:hAnsi="Times New Roman" w:cs="Times New Roman"/>
            <w:i w:val="0"/>
            <w:color w:val="000000" w:themeColor="text1"/>
            <w:sz w:val="24"/>
            <w:szCs w:val="24"/>
          </w:rPr>
          <w:t xml:space="preserve"> </w:t>
        </w:r>
      </w:ins>
      <w:del w:id="182"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w:t>
      </w:r>
      <w:r w:rsidRPr="00487FB9">
        <w:rPr>
          <w:rFonts w:ascii="Times New Roman" w:hAnsi="Times New Roman" w:cs="Times New Roman"/>
          <w:i w:val="0"/>
          <w:color w:val="000000" w:themeColor="text1"/>
          <w:sz w:val="24"/>
          <w:szCs w:val="24"/>
        </w:rPr>
        <w:lastRenderedPageBreak/>
        <w:t xml:space="preserve">(left),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183"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EB6A66" w:rsidRDefault="00EB6A66"/>
    <w:p w:rsidR="00EB6A66" w:rsidRDefault="00EB6A66">
      <w:r>
        <w:br w:type="page"/>
      </w:r>
    </w:p>
    <w:p w:rsidR="00EB6A66" w:rsidRDefault="00EF21D2" w:rsidP="009765D1">
      <w:pPr>
        <w:keepNext/>
        <w:spacing w:line="480" w:lineRule="auto"/>
        <w:jc w:val="both"/>
      </w:pPr>
      <w:ins w:id="184" w:author="Bo Shen" w:date="2023-03-06T15:20:00Z">
        <w:r>
          <w:rPr>
            <w:noProof/>
            <w:lang w:eastAsia="en-US"/>
          </w:rPr>
          <w:lastRenderedPageBreak/>
          <w:drawing>
            <wp:inline distT="0" distB="0" distL="0" distR="0">
              <wp:extent cx="5943600" cy="3753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185" w:author="Bo Shen" w:date="2023-02-03T18:04:00Z">
        <w:r w:rsidR="00EB6A66"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186" w:name="_Ref60739534"/>
      <w:r w:rsidRPr="00CC16B6">
        <w:rPr>
          <w:rFonts w:ascii="Times New Roman" w:hAnsi="Times New Roman" w:cs="Times New Roman"/>
          <w:b/>
          <w:i w:val="0"/>
          <w:color w:val="000000" w:themeColor="text1"/>
          <w:sz w:val="24"/>
          <w:szCs w:val="24"/>
        </w:rPr>
        <w:t xml:space="preserve">Figure </w:t>
      </w:r>
      <w:bookmarkEnd w:id="186"/>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187" w:author="Bo Shen" w:date="2023-02-13T11:45:00Z">
        <w:r>
          <w:rPr>
            <w:rFonts w:ascii="Times New Roman" w:hAnsi="Times New Roman" w:cs="Times New Roman"/>
            <w:b/>
            <w:i w:val="0"/>
            <w:color w:val="000000" w:themeColor="text1"/>
            <w:sz w:val="24"/>
            <w:szCs w:val="24"/>
          </w:rPr>
          <w:t xml:space="preserve"> </w:t>
        </w:r>
      </w:ins>
      <w:del w:id="188"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189" w:author="Bo Shen" w:date="2023-02-03T18:05:00Z">
            <w:rPr>
              <w:rFonts w:ascii="Cambria Math" w:hAnsi="Cambria Math" w:cs="Times New Roman"/>
              <w:color w:val="000000" w:themeColor="text1"/>
              <w:sz w:val="24"/>
              <w:szCs w:val="24"/>
            </w:rPr>
            <m:t>+</m:t>
          </w:ins>
        </m:r>
        <m:sSub>
          <m:sSubPr>
            <m:ctrlPr>
              <w:ins w:id="190" w:author="Bo Shen" w:date="2023-03-02T14:40:00Z">
                <w:rPr>
                  <w:rFonts w:ascii="Cambria Math" w:hAnsi="Cambria Math" w:cs="Times New Roman"/>
                  <w:color w:val="000000" w:themeColor="text1"/>
                  <w:sz w:val="24"/>
                  <w:szCs w:val="24"/>
                </w:rPr>
              </w:ins>
            </m:ctrlPr>
          </m:sSubPr>
          <m:e>
            <m:r>
              <w:ins w:id="191" w:author="Bo Shen" w:date="2023-03-02T14:40:00Z">
                <w:rPr>
                  <w:rFonts w:ascii="Cambria Math" w:hAnsi="Cambria Math" w:cs="Times New Roman"/>
                  <w:color w:val="000000" w:themeColor="text1"/>
                  <w:sz w:val="24"/>
                  <w:szCs w:val="24"/>
                </w:rPr>
                <m:t>B</m:t>
              </w:ins>
            </m:r>
          </m:e>
          <m:sub>
            <m:r>
              <w:ins w:id="192"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193"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194"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5"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6"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197" w:author="Bo Shen" w:date="2023-03-06T10:57:00Z">
            <w:rPr>
              <w:rFonts w:ascii="Cambria Math" w:hAnsi="Cambria Math" w:cs="Times New Roman"/>
              <w:color w:val="000000" w:themeColor="text1"/>
              <w:sz w:val="24"/>
              <w:szCs w:val="24"/>
            </w:rPr>
            <m:t>05</m:t>
          </w:ins>
        </m:r>
        <m:r>
          <w:del w:id="198" w:author="Bo Shen" w:date="2023-03-06T10:57:00Z">
            <w:rPr>
              <w:rFonts w:ascii="Cambria Math" w:hAnsi="Cambria Math" w:cs="Times New Roman"/>
              <w:color w:val="000000" w:themeColor="text1"/>
              <w:sz w:val="24"/>
              <w:szCs w:val="24"/>
            </w:rPr>
            <m:t>3</m:t>
          </w:del>
        </m:r>
        <m:r>
          <w:rPr>
            <w:rFonts w:ascii="Cambria Math" w:hAnsi="Cambria Math" w:cs="Times New Roman"/>
            <w:color w:val="000000" w:themeColor="text1"/>
            <w:sz w:val="24"/>
            <w:szCs w:val="24"/>
          </w:rPr>
          <m:t>, β=1.0</m:t>
        </m:r>
        <m:r>
          <w:ins w:id="199" w:author="Bo Shen" w:date="2023-03-06T10:57:00Z">
            <w:rPr>
              <w:rFonts w:ascii="Cambria Math" w:hAnsi="Cambria Math" w:cs="Times New Roman"/>
              <w:color w:val="000000" w:themeColor="text1"/>
              <w:sz w:val="24"/>
              <w:szCs w:val="24"/>
            </w:rPr>
            <m:t>03</m:t>
          </w:ins>
        </m:r>
        <m:r>
          <w:del w:id="200" w:author="Bo Shen" w:date="2023-03-06T10:57:00Z">
            <w:rPr>
              <w:rFonts w:ascii="Cambria Math" w:hAnsi="Cambria Math" w:cs="Times New Roman"/>
              <w:color w:val="000000" w:themeColor="text1"/>
              <w:sz w:val="24"/>
              <w:szCs w:val="24"/>
            </w:rPr>
            <m:t>1</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01"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202" w:author="Bo Shen" w:date="2023-03-06T10:57:00Z">
            <w:rPr>
              <w:rFonts w:ascii="Cambria Math" w:hAnsi="Cambria Math" w:cs="Times New Roman"/>
              <w:color w:val="000000" w:themeColor="text1"/>
              <w:sz w:val="24"/>
              <w:szCs w:val="24"/>
            </w:rPr>
            <m:t>3</m:t>
          </w:ins>
        </m:r>
        <m:r>
          <w:del w:id="203" w:author="Bo Shen" w:date="2023-03-06T10:57:00Z">
            <w:rPr>
              <w:rFonts w:ascii="Cambria Math" w:hAnsi="Cambria Math" w:cs="Times New Roman"/>
              <w:color w:val="000000" w:themeColor="text1"/>
              <w:sz w:val="24"/>
              <w:szCs w:val="24"/>
            </w:rPr>
            <m:t>1</m:t>
          </w:del>
        </m:r>
        <m:r>
          <w:rPr>
            <w:rFonts w:ascii="Cambria Math" w:hAnsi="Cambria Math" w:cs="Times New Roman"/>
            <w:color w:val="000000" w:themeColor="text1"/>
            <w:sz w:val="24"/>
            <w:szCs w:val="24"/>
          </w:rPr>
          <m:t>0, β=.</m:t>
        </m:r>
        <m:r>
          <w:ins w:id="204" w:author="Bo Shen" w:date="2023-03-06T10:57:00Z">
            <w:rPr>
              <w:rFonts w:ascii="Cambria Math" w:hAnsi="Cambria Math" w:cs="Times New Roman"/>
              <w:color w:val="000000" w:themeColor="text1"/>
              <w:sz w:val="24"/>
              <w:szCs w:val="24"/>
            </w:rPr>
            <m:t>9</m:t>
          </w:ins>
        </m:r>
        <m:r>
          <w:del w:id="205" w:author="Bo Shen" w:date="2023-03-06T10:57:00Z">
            <w:rPr>
              <w:rFonts w:ascii="Cambria Math" w:hAnsi="Cambria Math" w:cs="Times New Roman"/>
              <w:color w:val="000000" w:themeColor="text1"/>
              <w:sz w:val="24"/>
              <w:szCs w:val="24"/>
            </w:rPr>
            <m:t>7</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06"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07"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w:t>
      </w:r>
      <w:del w:id="208" w:author="Bo Shen" w:date="2023-03-06T10:24:00Z">
        <w:r w:rsidRPr="00CC16B6" w:rsidDel="00A54685">
          <w:rPr>
            <w:rFonts w:ascii="Times New Roman" w:hAnsi="Times New Roman" w:cs="Times New Roman"/>
            <w:i w:val="0"/>
            <w:color w:val="000000" w:themeColor="text1"/>
            <w:sz w:val="24"/>
            <w:szCs w:val="24"/>
          </w:rPr>
          <w:delText>30</w:delText>
        </w:r>
      </w:del>
      <w:ins w:id="209" w:author="Bo Shen" w:date="2023-03-06T10:24:00Z">
        <w:r w:rsidR="00A54685">
          <w:rPr>
            <w:rFonts w:ascii="Times New Roman" w:hAnsi="Times New Roman" w:cs="Times New Roman"/>
            <w:i w:val="0"/>
            <w:color w:val="000000" w:themeColor="text1"/>
            <w:sz w:val="24"/>
            <w:szCs w:val="24"/>
          </w:rPr>
          <w:t>250</w:t>
        </w:r>
      </w:ins>
      <w:r w:rsidRPr="00CC16B6">
        <w:rPr>
          <w:rFonts w:ascii="Times New Roman" w:hAnsi="Times New Roman" w:cs="Times New Roman"/>
          <w:i w:val="0"/>
          <w:color w:val="000000" w:themeColor="text1"/>
          <w:sz w:val="24"/>
          <w:szCs w:val="24"/>
        </w:rPr>
        <w:t>,</w:t>
      </w:r>
      <w:ins w:id="210" w:author="Bo Shen" w:date="2023-03-02T14:41:00Z">
        <w:r w:rsidR="009B5201" w:rsidRPr="009B5201">
          <w:rPr>
            <w:rFonts w:ascii="Cambria Math" w:hAnsi="Cambria Math" w:cs="Times New Roman"/>
            <w:color w:val="000000" w:themeColor="text1"/>
            <w:sz w:val="24"/>
            <w:szCs w:val="24"/>
          </w:rPr>
          <w:t xml:space="preserve"> </w:t>
        </w:r>
      </w:ins>
      <m:oMath>
        <m:sSub>
          <m:sSubPr>
            <m:ctrlPr>
              <w:ins w:id="211" w:author="Bo Shen" w:date="2023-03-02T14:41:00Z">
                <w:rPr>
                  <w:rFonts w:ascii="Cambria Math" w:hAnsi="Cambria Math" w:cs="Times New Roman"/>
                  <w:color w:val="000000" w:themeColor="text1"/>
                  <w:sz w:val="24"/>
                  <w:szCs w:val="24"/>
                </w:rPr>
              </w:ins>
            </m:ctrlPr>
          </m:sSubPr>
          <m:e>
            <m:r>
              <w:ins w:id="212" w:author="Bo Shen" w:date="2023-03-02T14:41:00Z">
                <w:rPr>
                  <w:rFonts w:ascii="Cambria Math" w:hAnsi="Cambria Math" w:cs="Times New Roman"/>
                  <w:color w:val="000000" w:themeColor="text1"/>
                  <w:sz w:val="24"/>
                  <w:szCs w:val="24"/>
                </w:rPr>
                <m:t>B</m:t>
              </w:ins>
            </m:r>
          </m:e>
          <m:sub>
            <m:r>
              <w:ins w:id="213" w:author="Bo Shen" w:date="2023-03-02T14:41:00Z">
                <w:rPr>
                  <w:rFonts w:ascii="Cambria Math" w:hAnsi="Cambria Math" w:cs="Times New Roman"/>
                  <w:color w:val="000000" w:themeColor="text1"/>
                  <w:sz w:val="24"/>
                  <w:szCs w:val="24"/>
                </w:rPr>
                <m:t>R</m:t>
              </w:ins>
            </m:r>
          </m:sub>
        </m:sSub>
      </m:oMath>
      <w:ins w:id="214"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215" w:author="Bo Shen" w:date="2023-03-02T14:40:00Z">
                <w:rPr>
                  <w:rFonts w:ascii="Cambria Math" w:hAnsi="Cambria Math" w:cs="Times New Roman"/>
                  <w:color w:val="000000" w:themeColor="text1"/>
                  <w:sz w:val="24"/>
                  <w:szCs w:val="24"/>
                </w:rPr>
              </w:ins>
            </m:ctrlPr>
          </m:sSubPr>
          <m:e>
            <m:r>
              <w:ins w:id="216" w:author="Bo Shen" w:date="2023-03-02T14:40:00Z">
                <w:rPr>
                  <w:rFonts w:ascii="Cambria Math" w:hAnsi="Cambria Math" w:cs="Times New Roman"/>
                  <w:color w:val="000000" w:themeColor="text1"/>
                  <w:sz w:val="24"/>
                  <w:szCs w:val="24"/>
                </w:rPr>
                <m:t>B</m:t>
              </w:ins>
            </m:r>
          </m:e>
          <m:sub>
            <m:r>
              <w:ins w:id="217" w:author="Bo Shen" w:date="2023-03-02T14:40:00Z">
                <w:rPr>
                  <w:rFonts w:ascii="Cambria Math" w:hAnsi="Cambria Math" w:cs="Times New Roman"/>
                  <w:color w:val="000000" w:themeColor="text1"/>
                  <w:sz w:val="24"/>
                  <w:szCs w:val="24"/>
                </w:rPr>
                <m:t>G</m:t>
              </w:ins>
            </m:r>
          </m:sub>
        </m:sSub>
      </m:oMath>
      <w:ins w:id="218"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Del="003F0266" w:rsidRDefault="00D10422">
      <w:pPr>
        <w:spacing w:line="480" w:lineRule="auto"/>
        <w:jc w:val="center"/>
        <w:rPr>
          <w:del w:id="219" w:author="Bo Shen" w:date="2023-02-01T15:44:00Z"/>
          <w:rFonts w:ascii="Times New Roman" w:hAnsi="Times New Roman" w:cs="Times New Roman"/>
        </w:rPr>
        <w:pPrChange w:id="220" w:author="Bo Shen" w:date="2023-02-02T17:05:00Z">
          <w:pPr>
            <w:spacing w:line="480" w:lineRule="auto"/>
            <w:jc w:val="both"/>
          </w:pPr>
        </w:pPrChange>
      </w:pPr>
      <w:ins w:id="221" w:author="Bo Shen" w:date="2023-03-03T11:08:00Z">
        <w:r>
          <w:rPr>
            <w:rFonts w:ascii="Times New Roman" w:hAnsi="Times New Roman" w:cs="Times New Roman"/>
            <w:noProof/>
          </w:rPr>
          <w:lastRenderedPageBreak/>
          <w:drawing>
            <wp:inline distT="0" distB="0" distL="0" distR="0">
              <wp:extent cx="5943600" cy="625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ins>
    </w:p>
    <w:p w:rsidR="00EB6A66" w:rsidRDefault="00EB6A66" w:rsidP="00703A03">
      <w:pPr>
        <w:keepNext/>
        <w:spacing w:line="480" w:lineRule="auto"/>
        <w:jc w:val="center"/>
      </w:pPr>
      <w:del w:id="222"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rsidR="00473EBA" w:rsidRPr="00AF51E7" w:rsidRDefault="00EB6A66" w:rsidP="00BE7EFA">
      <w:pPr>
        <w:jc w:val="both"/>
        <w:rPr>
          <w:ins w:id="223" w:author="Bo Shen" w:date="2023-03-06T15:12:00Z"/>
          <w:rFonts w:ascii="Times New Roman" w:hAnsi="Times New Roman" w:cs="Times New Roman"/>
          <w:iCs/>
          <w:color w:val="000000" w:themeColor="text1"/>
        </w:rPr>
        <w:pPrChange w:id="224" w:author="Bo Shen" w:date="2023-03-06T15:31:00Z">
          <w:pPr/>
        </w:pPrChange>
      </w:pPr>
      <w:r w:rsidRPr="00EB6A66">
        <w:rPr>
          <w:rFonts w:ascii="Times New Roman" w:hAnsi="Times New Roman" w:cs="Times New Roman"/>
          <w:b/>
          <w:color w:val="000000" w:themeColor="text1"/>
        </w:rPr>
        <w:t>Figure 6</w:t>
      </w:r>
      <w:r w:rsidRPr="00EB6A66">
        <w:rPr>
          <w:rFonts w:ascii="Times New Roman" w:hAnsi="Times New Roman" w:cs="Times New Roman"/>
          <w:color w:val="000000" w:themeColor="text1"/>
        </w:rPr>
        <w:t xml:space="preserve">. The LDDM performs </w:t>
      </w:r>
      <w:del w:id="225" w:author="Bo Shen" w:date="2023-02-03T09:33:00Z">
        <w:r w:rsidRPr="00295D96" w:rsidDel="00F06823">
          <w:rPr>
            <w:rFonts w:ascii="Times New Roman" w:hAnsi="Times New Roman" w:cs="Times New Roman"/>
            <w:color w:val="000000" w:themeColor="text1"/>
          </w:rPr>
          <w:delText>as well as the RNM</w:delText>
        </w:r>
      </w:del>
      <w:ins w:id="226" w:author="Bo Shen" w:date="2023-02-03T09:33:00Z">
        <w:r w:rsidRPr="00295D96">
          <w:rPr>
            <w:rFonts w:ascii="Times New Roman" w:hAnsi="Times New Roman" w:cs="Times New Roman"/>
            <w:color w:val="000000" w:themeColor="text1"/>
          </w:rPr>
          <w:t>well</w:t>
        </w:r>
      </w:ins>
      <w:r w:rsidRPr="00EB6A66">
        <w:rPr>
          <w:rFonts w:ascii="Times New Roman" w:hAnsi="Times New Roman" w:cs="Times New Roman"/>
          <w:color w:val="000000" w:themeColor="text1"/>
        </w:rPr>
        <w:t xml:space="preserve"> in capturing empirical behavior and neurophysiological data during perceptual decision-making. </w:t>
      </w:r>
      <w:r w:rsidRPr="00EB6A66">
        <w:rPr>
          <w:rFonts w:ascii="Times New Roman" w:hAnsi="Times New Roman" w:cs="Times New Roman"/>
          <w:b/>
          <w:color w:val="000000" w:themeColor="text1"/>
        </w:rPr>
        <w:t>A</w:t>
      </w:r>
      <w:r w:rsidRPr="00EB6A66">
        <w:rPr>
          <w:rFonts w:ascii="Times New Roman" w:hAnsi="Times New Roman" w:cs="Times New Roman"/>
          <w:color w:val="000000" w:themeColor="text1"/>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color w:val="000000" w:themeColor="text1"/>
        </w:rPr>
        <w:t>B</w:t>
      </w:r>
      <w:r w:rsidRPr="00EB6A66">
        <w:rPr>
          <w:rFonts w:ascii="Times New Roman" w:hAnsi="Times New Roman" w:cs="Times New Roman"/>
          <w:color w:val="000000" w:themeColor="text1"/>
        </w:rPr>
        <w:t xml:space="preserve">. The fitting results of the LDDM and the original RNM (upper-right inset) visualized in </w:t>
      </w:r>
      <w:ins w:id="227" w:author="Bo Shen" w:date="2023-02-02T17:06:00Z">
        <w:r w:rsidRPr="00412088">
          <w:rPr>
            <w:rFonts w:ascii="Times New Roman" w:hAnsi="Times New Roman" w:cs="Times New Roman"/>
            <w:color w:val="000000" w:themeColor="text1"/>
          </w:rPr>
          <w:t>quantile probabil</w:t>
        </w:r>
      </w:ins>
      <w:ins w:id="228" w:author="Bo Shen" w:date="2023-02-02T17:07:00Z">
        <w:r w:rsidRPr="00412088">
          <w:rPr>
            <w:rFonts w:ascii="Times New Roman" w:hAnsi="Times New Roman" w:cs="Times New Roman"/>
            <w:color w:val="000000" w:themeColor="text1"/>
          </w:rPr>
          <w:t>ities</w:t>
        </w:r>
      </w:ins>
      <w:del w:id="229" w:author="Bo Shen" w:date="2023-02-02T17:06:00Z">
        <w:r w:rsidRPr="00EB6A66" w:rsidDel="00F84F1D">
          <w:rPr>
            <w:rFonts w:ascii="Times New Roman" w:hAnsi="Times New Roman" w:cs="Times New Roman"/>
            <w:color w:val="000000" w:themeColor="text1"/>
          </w:rPr>
          <w:delText>Q</w:delText>
        </w:r>
      </w:del>
      <w:del w:id="230" w:author="Bo Shen" w:date="2022-11-28T13:49:00Z">
        <w:r w:rsidRPr="00EB6A66" w:rsidDel="00662EFE">
          <w:rPr>
            <w:rFonts w:ascii="Times New Roman" w:hAnsi="Times New Roman" w:cs="Times New Roman"/>
            <w:color w:val="000000" w:themeColor="text1"/>
          </w:rPr>
          <w:delText>-Q plots</w:delText>
        </w:r>
      </w:del>
      <w:r w:rsidRPr="00EB6A66">
        <w:rPr>
          <w:rFonts w:ascii="Times New Roman" w:hAnsi="Times New Roman" w:cs="Times New Roman"/>
          <w:color w:val="000000" w:themeColor="text1"/>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B6A66">
        <w:rPr>
          <w:rFonts w:ascii="Times New Roman" w:hAnsi="Times New Roman" w:cs="Times New Roman"/>
          <w:b/>
          <w:color w:val="000000" w:themeColor="text1"/>
        </w:rPr>
        <w:t xml:space="preserve"> C</w:t>
      </w:r>
      <w:r w:rsidRPr="00EB6A66">
        <w:rPr>
          <w:rFonts w:ascii="Times New Roman" w:hAnsi="Times New Roman" w:cs="Times New Roman"/>
          <w:color w:val="000000" w:themeColor="text1"/>
        </w:rPr>
        <w:t xml:space="preserve">. Model predicted psychometric function (upper) and chronometric function (lower). Choice accuracy aggregated by input strength (lines) </w:t>
      </w:r>
      <w:r w:rsidRPr="00EB6A66">
        <w:rPr>
          <w:rFonts w:ascii="Times New Roman" w:hAnsi="Times New Roman" w:cs="Times New Roman"/>
          <w:color w:val="000000" w:themeColor="text1"/>
        </w:rPr>
        <w:lastRenderedPageBreak/>
        <w:t xml:space="preserve">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color w:val="000000" w:themeColor="text1"/>
        </w:rPr>
        <w:t>D</w:t>
      </w:r>
      <w:r w:rsidRPr="00EB6A66">
        <w:rPr>
          <w:rFonts w:ascii="Times New Roman" w:hAnsi="Times New Roman" w:cs="Times New Roman"/>
          <w:color w:val="000000" w:themeColor="text1"/>
        </w:rPr>
        <w:t>. The</w:t>
      </w:r>
      <w:r w:rsidRPr="00F5670C">
        <w:rPr>
          <w:rFonts w:ascii="Times New Roman" w:hAnsi="Times New Roman" w:cs="Times New Roman"/>
          <w:color w:val="000000" w:themeColor="text1"/>
        </w:rPr>
        <w:t xml:space="preserve"> </w:t>
      </w:r>
      <w:ins w:id="231" w:author="Bo Shen" w:date="2023-02-02T17:15:00Z">
        <w:r w:rsidRPr="00210E90">
          <w:rPr>
            <w:rFonts w:ascii="Times New Roman" w:hAnsi="Times New Roman" w:cs="Times New Roman"/>
            <w:iCs/>
            <w:color w:val="000000" w:themeColor="text1"/>
            <w:rPrChange w:id="232" w:author="Bo Shen" w:date="2023-03-01T14:30:00Z">
              <w:rPr>
                <w:rFonts w:ascii="Times New Roman" w:hAnsi="Times New Roman" w:cs="Times New Roman"/>
                <w:iCs/>
                <w:color w:val="000000" w:themeColor="text1"/>
                <w:sz w:val="22"/>
                <w:szCs w:val="22"/>
              </w:rPr>
            </w:rPrChange>
          </w:rPr>
          <w:t>model with best-fitting parameters</w:t>
        </w:r>
        <w:r w:rsidRPr="00AD6464">
          <w:rPr>
            <w:rFonts w:ascii="Times New Roman" w:hAnsi="Times New Roman" w:cs="Times New Roman"/>
            <w:iCs/>
            <w:color w:val="000000" w:themeColor="text1"/>
            <w:rPrChange w:id="233" w:author="Bo Shen" w:date="2023-03-01T14:30:00Z">
              <w:rPr>
                <w:rFonts w:ascii="Times New Roman" w:hAnsi="Times New Roman" w:cs="Times New Roman"/>
                <w:iCs/>
                <w:color w:val="000000" w:themeColor="text1"/>
                <w:sz w:val="22"/>
                <w:szCs w:val="22"/>
              </w:rPr>
            </w:rPrChange>
          </w:rPr>
          <w:t xml:space="preserve"> </w:t>
        </w:r>
      </w:ins>
      <w:del w:id="234" w:author="Bo Shen" w:date="2023-02-02T17:15:00Z">
        <w:r w:rsidRPr="00AD6464" w:rsidDel="000D7F3A">
          <w:rPr>
            <w:rFonts w:ascii="Times New Roman" w:hAnsi="Times New Roman" w:cs="Times New Roman"/>
            <w:color w:val="000000" w:themeColor="text1"/>
          </w:rPr>
          <w:delText>best-fitting model</w:delText>
        </w:r>
      </w:del>
      <w:ins w:id="235" w:author="Bo Shen" w:date="2023-02-02T17:15:00Z">
        <w:r w:rsidRPr="00412088">
          <w:rPr>
            <w:rFonts w:ascii="Times New Roman" w:hAnsi="Times New Roman" w:cs="Times New Roman"/>
            <w:color w:val="000000" w:themeColor="text1"/>
          </w:rPr>
          <w:t>to the behaviors</w:t>
        </w:r>
      </w:ins>
      <w:r w:rsidRPr="00F5670C">
        <w:rPr>
          <w:rFonts w:ascii="Times New Roman" w:hAnsi="Times New Roman" w:cs="Times New Roman"/>
          <w:color w:val="000000" w:themeColor="text1"/>
        </w:rPr>
        <w:t xml:space="preserve"> </w:t>
      </w:r>
      <w:r w:rsidRPr="00EB6A66">
        <w:rPr>
          <w:rFonts w:ascii="Times New Roman" w:hAnsi="Times New Roman" w:cs="Times New Roman"/>
          <w:color w:val="000000" w:themeColor="text1"/>
        </w:rPr>
        <w:t xml:space="preserve">replicates the neural dynamic features of the recorded neural activity. </w:t>
      </w:r>
      <w:r w:rsidRPr="00ED6D89">
        <w:rPr>
          <w:rFonts w:ascii="Times New Roman" w:hAnsi="Times New Roman" w:cs="Times New Roman"/>
          <w:color w:val="000000" w:themeColor="text1"/>
        </w:rPr>
        <w:t>R</w:t>
      </w:r>
      <w:r w:rsidRPr="00EB6A66">
        <w:rPr>
          <w:rFonts w:ascii="Times New Roman" w:hAnsi="Times New Roman" w:cs="Times New Roman"/>
          <w:color w:val="000000" w:themeColor="text1"/>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r w:rsidR="00473EBA">
        <w:rPr>
          <w:rFonts w:ascii="Times New Roman" w:hAnsi="Times New Roman" w:cs="Times New Roman"/>
          <w:color w:val="000000" w:themeColor="text1"/>
        </w:rPr>
        <w:t xml:space="preserve"> </w:t>
      </w:r>
      <w:ins w:id="236" w:author="Bo Shen" w:date="2023-03-06T15:12:00Z">
        <w:r w:rsidR="00473EBA" w:rsidRPr="00FF5C81">
          <w:rPr>
            <w:rFonts w:ascii="Times New Roman" w:hAnsi="Times New Roman" w:cs="Times New Roman"/>
            <w:iCs/>
            <w:color w:val="000000" w:themeColor="text1"/>
          </w:rPr>
          <w:t>The mean activities at early stage (</w:t>
        </w:r>
        <w:r w:rsidR="00473EBA" w:rsidRPr="00694F2F">
          <w:rPr>
            <w:rFonts w:ascii="Times New Roman" w:hAnsi="Times New Roman" w:cs="Times New Roman"/>
            <w:color w:val="000000" w:themeColor="text1"/>
          </w:rPr>
          <w:t xml:space="preserve">the smallest median RT of the six conditions, i.e., 410 </w:t>
        </w:r>
        <w:proofErr w:type="spellStart"/>
        <w:r w:rsidR="00473EBA" w:rsidRPr="00694F2F">
          <w:rPr>
            <w:rFonts w:ascii="Times New Roman" w:hAnsi="Times New Roman" w:cs="Times New Roman"/>
            <w:color w:val="000000" w:themeColor="text1"/>
          </w:rPr>
          <w:t>ms</w:t>
        </w:r>
        <w:proofErr w:type="spellEnd"/>
        <w:r w:rsidR="00473EBA" w:rsidRPr="00694F2F">
          <w:rPr>
            <w:rFonts w:ascii="Times New Roman" w:hAnsi="Times New Roman" w:cs="Times New Roman"/>
            <w:color w:val="000000" w:themeColor="text1"/>
          </w:rPr>
          <w:t xml:space="preserve"> after the onset of stimulus, </w:t>
        </w:r>
        <w:r w:rsidR="00473EBA" w:rsidRPr="00FF5C81">
          <w:rPr>
            <w:rFonts w:ascii="Times New Roman" w:hAnsi="Times New Roman" w:cs="Times New Roman"/>
            <w:iCs/>
            <w:color w:val="000000" w:themeColor="text1"/>
          </w:rPr>
          <w:t xml:space="preserve">indicated by arrows </w:t>
        </w:r>
        <w:r w:rsidR="00473EBA" w:rsidRPr="00FF5C81">
          <w:rPr>
            <w:rFonts w:ascii="Times New Roman" w:hAnsi="Times New Roman" w:cs="Times New Roman"/>
            <w:b/>
            <w:bCs/>
            <w:iCs/>
            <w:color w:val="000000" w:themeColor="text1"/>
          </w:rPr>
          <w:t>a</w:t>
        </w:r>
        <w:r w:rsidR="00473EBA" w:rsidRPr="00FF5C81">
          <w:rPr>
            <w:rFonts w:ascii="Times New Roman" w:hAnsi="Times New Roman" w:cs="Times New Roman"/>
            <w:iCs/>
            <w:color w:val="000000" w:themeColor="text1"/>
          </w:rPr>
          <w:t xml:space="preserve"> and </w:t>
        </w:r>
        <w:r w:rsidR="00473EBA" w:rsidRPr="00FF5C81">
          <w:rPr>
            <w:rFonts w:ascii="Times New Roman" w:hAnsi="Times New Roman" w:cs="Times New Roman"/>
            <w:b/>
            <w:bCs/>
            <w:iCs/>
            <w:color w:val="000000" w:themeColor="text1"/>
          </w:rPr>
          <w:t>b</w:t>
        </w:r>
        <w:r w:rsidR="00473EBA" w:rsidRPr="00FF5C81">
          <w:rPr>
            <w:rFonts w:ascii="Times New Roman" w:hAnsi="Times New Roman" w:cs="Times New Roman"/>
            <w:iCs/>
            <w:color w:val="000000" w:themeColor="text1"/>
          </w:rPr>
          <w:t xml:space="preserve">) and at the onset of model choice (indicated by arrows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and </w:t>
        </w:r>
        <w:r w:rsidR="00473EBA" w:rsidRPr="00FF5C81">
          <w:rPr>
            <w:rFonts w:ascii="Times New Roman" w:hAnsi="Times New Roman" w:cs="Times New Roman"/>
            <w:b/>
            <w:bCs/>
            <w:iCs/>
            <w:color w:val="000000" w:themeColor="text1"/>
          </w:rPr>
          <w:t>d</w:t>
        </w:r>
        <w:r w:rsidR="00473EBA" w:rsidRPr="00FF5C81">
          <w:rPr>
            <w:rFonts w:ascii="Times New Roman" w:hAnsi="Times New Roman" w:cs="Times New Roman"/>
            <w:iCs/>
            <w:color w:val="000000" w:themeColor="text1"/>
          </w:rPr>
          <w:t>)</w:t>
        </w:r>
        <w:r w:rsidR="00473EBA" w:rsidRPr="00830AC0">
          <w:rPr>
            <w:rFonts w:ascii="Times New Roman" w:hAnsi="Times New Roman" w:cs="Times New Roman"/>
            <w:color w:val="000000" w:themeColor="text1"/>
          </w:rPr>
          <w:t xml:space="preserve"> </w:t>
        </w:r>
        <w:r w:rsidR="00473EBA" w:rsidRPr="00FF5C81">
          <w:rPr>
            <w:rFonts w:ascii="Times New Roman" w:hAnsi="Times New Roman" w:cs="Times New Roman"/>
            <w:iCs/>
            <w:color w:val="000000" w:themeColor="text1"/>
          </w:rPr>
          <w:t xml:space="preserve">were examined in the following panels. </w:t>
        </w:r>
        <w:r w:rsidR="00473EBA" w:rsidRPr="00EB6A66">
          <w:rPr>
            <w:rFonts w:ascii="Times New Roman" w:hAnsi="Times New Roman" w:cs="Times New Roman"/>
            <w:b/>
            <w:color w:val="000000" w:themeColor="text1"/>
          </w:rPr>
          <w:t>E</w:t>
        </w:r>
        <w:r w:rsidR="00473EBA" w:rsidRPr="00FF5C81">
          <w:rPr>
            <w:rFonts w:ascii="Times New Roman" w:hAnsi="Times New Roman" w:cs="Times New Roman"/>
            <w:bCs/>
            <w:i/>
            <w:color w:val="000000" w:themeColor="text1"/>
          </w:rPr>
          <w:t>.</w:t>
        </w:r>
        <w:r w:rsidR="00473EBA" w:rsidRPr="00EB6A66">
          <w:rPr>
            <w:rFonts w:ascii="Times New Roman" w:hAnsi="Times New Roman" w:cs="Times New Roman"/>
            <w:color w:val="000000" w:themeColor="text1"/>
          </w:rPr>
          <w:t xml:space="preserve"> </w:t>
        </w:r>
        <w:r w:rsidR="00473EBA">
          <w:rPr>
            <w:rFonts w:ascii="Times New Roman" w:hAnsi="Times New Roman" w:cs="Times New Roman"/>
            <w:color w:val="000000" w:themeColor="text1"/>
          </w:rPr>
          <w:t xml:space="preserve">Quantification of the best-fit-to-behavior model prediction (dots and lines) to the empirical recordings (crosses). </w:t>
        </w:r>
        <w:r w:rsidR="00473EBA" w:rsidRPr="00FF5C81">
          <w:rPr>
            <w:rFonts w:ascii="Times New Roman" w:hAnsi="Times New Roman" w:cs="Times New Roman"/>
            <w:iCs/>
            <w:color w:val="000000" w:themeColor="text1"/>
          </w:rPr>
          <w:t xml:space="preserve">Upper panel: the early-stage activities at the median RT indicated by arrows </w:t>
        </w:r>
        <w:r w:rsidR="00473EBA" w:rsidRPr="00FF5C81">
          <w:rPr>
            <w:rFonts w:ascii="Times New Roman" w:hAnsi="Times New Roman" w:cs="Times New Roman"/>
            <w:b/>
            <w:iCs/>
            <w:color w:val="000000" w:themeColor="text1"/>
          </w:rPr>
          <w:t>a</w:t>
        </w:r>
        <w:r w:rsidR="00473EBA" w:rsidRPr="00FF5C81">
          <w:rPr>
            <w:rFonts w:ascii="Times New Roman" w:hAnsi="Times New Roman" w:cs="Times New Roman"/>
            <w:iCs/>
            <w:color w:val="000000" w:themeColor="text1"/>
          </w:rPr>
          <w:t xml:space="preserve"> (chosen side) and </w:t>
        </w:r>
        <w:r w:rsidR="00473EBA" w:rsidRPr="00FF5C81">
          <w:rPr>
            <w:rFonts w:ascii="Times New Roman" w:hAnsi="Times New Roman" w:cs="Times New Roman"/>
            <w:b/>
            <w:iCs/>
            <w:color w:val="000000" w:themeColor="text1"/>
          </w:rPr>
          <w:t>b</w:t>
        </w:r>
        <w:r w:rsidR="00473EBA" w:rsidRPr="00FF5C81">
          <w:rPr>
            <w:rFonts w:ascii="Times New Roman" w:hAnsi="Times New Roman" w:cs="Times New Roman"/>
            <w:iCs/>
            <w:color w:val="000000" w:themeColor="text1"/>
          </w:rPr>
          <w:t xml:space="preserve"> (unchosen side). Lower panel: the late-stage activities aligned to the onset of model choice (30 </w:t>
        </w:r>
        <w:proofErr w:type="spellStart"/>
        <w:r w:rsidR="00473EBA" w:rsidRPr="00FF5C81">
          <w:rPr>
            <w:rFonts w:ascii="Times New Roman" w:hAnsi="Times New Roman" w:cs="Times New Roman"/>
            <w:iCs/>
            <w:color w:val="000000" w:themeColor="text1"/>
          </w:rPr>
          <w:t>ms</w:t>
        </w:r>
        <w:proofErr w:type="spellEnd"/>
        <w:r w:rsidR="00473EBA" w:rsidRPr="00FF5C81">
          <w:rPr>
            <w:rFonts w:ascii="Times New Roman" w:hAnsi="Times New Roman" w:cs="Times New Roman"/>
            <w:iCs/>
            <w:color w:val="000000" w:themeColor="text1"/>
          </w:rPr>
          <w:t xml:space="preserve"> before saccade) indicated by arrows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(chosen side) and </w:t>
        </w:r>
        <w:r w:rsidR="00473EBA" w:rsidRPr="00FF5C81">
          <w:rPr>
            <w:rFonts w:ascii="Times New Roman" w:hAnsi="Times New Roman" w:cs="Times New Roman"/>
            <w:b/>
            <w:iCs/>
            <w:color w:val="000000" w:themeColor="text1"/>
          </w:rPr>
          <w:t>d</w:t>
        </w:r>
        <w:r w:rsidR="00473EBA" w:rsidRPr="00FF5C81">
          <w:rPr>
            <w:rFonts w:ascii="Times New Roman" w:hAnsi="Times New Roman" w:cs="Times New Roman"/>
            <w:iCs/>
            <w:color w:val="000000" w:themeColor="text1"/>
          </w:rPr>
          <w:t xml:space="preserve"> (unchosen side). The model activities were rescaled to the threshold of the empirical activities, i.e., the mean activity across coherences indicated at arrow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The root-mean-square error (RMSE) between the data and the model at the median RT and at the choice onset were calculated and indicated on the panels. </w:t>
        </w:r>
        <w:r w:rsidR="00473EBA" w:rsidRPr="00FF5C81">
          <w:rPr>
            <w:rFonts w:ascii="Times New Roman" w:hAnsi="Times New Roman" w:cs="Times New Roman"/>
            <w:b/>
            <w:bCs/>
            <w:iCs/>
            <w:color w:val="000000" w:themeColor="text1"/>
          </w:rPr>
          <w:t>F</w:t>
        </w:r>
        <w:r w:rsidR="00473EBA" w:rsidRPr="00FF5C81">
          <w:rPr>
            <w:rFonts w:ascii="Times New Roman" w:hAnsi="Times New Roman" w:cs="Times New Roman"/>
            <w:iCs/>
            <w:color w:val="000000" w:themeColor="text1"/>
          </w:rPr>
          <w:t xml:space="preserve">. The model predicted </w:t>
        </w:r>
        <w:r w:rsidR="00473EBA" w:rsidRPr="00412549">
          <w:rPr>
            <w:rFonts w:ascii="Times New Roman" w:hAnsi="Times New Roman" w:cs="Times New Roman"/>
            <w:i/>
            <w:color w:val="000000" w:themeColor="text1"/>
          </w:rPr>
          <w:t>G</w:t>
        </w:r>
        <w:r w:rsidR="00473EBA" w:rsidRPr="00FF5C81">
          <w:rPr>
            <w:rFonts w:ascii="Times New Roman" w:hAnsi="Times New Roman" w:cs="Times New Roman"/>
            <w:iCs/>
            <w:color w:val="000000" w:themeColor="text1"/>
          </w:rPr>
          <w:t xml:space="preserve"> dynamics</w:t>
        </w:r>
        <w:r w:rsidR="00473EBA">
          <w:rPr>
            <w:rFonts w:ascii="Times New Roman" w:hAnsi="Times New Roman" w:cs="Times New Roman"/>
            <w:iCs/>
            <w:color w:val="000000" w:themeColor="text1"/>
          </w:rPr>
          <w:t xml:space="preserve"> </w:t>
        </w:r>
        <w:r w:rsidR="00473EBA" w:rsidRPr="00FF5C81">
          <w:rPr>
            <w:rFonts w:ascii="Times New Roman" w:hAnsi="Times New Roman" w:cs="Times New Roman"/>
            <w:iCs/>
            <w:color w:val="000000" w:themeColor="text1"/>
          </w:rPr>
          <w:t xml:space="preserve">show faster decreasing on the chosen units than the unchosen units, indicating that the chosen units are more strongly disinhibited. </w:t>
        </w:r>
        <w:r w:rsidR="00473EBA" w:rsidRPr="00FF5C81">
          <w:rPr>
            <w:rFonts w:ascii="Times New Roman" w:hAnsi="Times New Roman" w:cs="Times New Roman"/>
            <w:b/>
            <w:bCs/>
            <w:iCs/>
            <w:color w:val="000000" w:themeColor="text1"/>
          </w:rPr>
          <w:t>G</w:t>
        </w:r>
        <w:r w:rsidR="00473EBA" w:rsidRPr="00FF5C81">
          <w:rPr>
            <w:rFonts w:ascii="Times New Roman" w:hAnsi="Times New Roman" w:cs="Times New Roman"/>
            <w:iCs/>
            <w:color w:val="000000" w:themeColor="text1"/>
          </w:rPr>
          <w:t xml:space="preserve">. </w:t>
        </w:r>
        <w:r w:rsidR="00473EBA">
          <w:rPr>
            <w:rFonts w:ascii="Times New Roman" w:hAnsi="Times New Roman" w:cs="Times New Roman"/>
            <w:iCs/>
            <w:color w:val="000000" w:themeColor="text1"/>
          </w:rPr>
          <w:t xml:space="preserve">WTA competition is terminated earlier in the trials with higher input coherence, so that the aggregated activities in the chosen </w:t>
        </w:r>
        <w:r w:rsidR="00473EBA" w:rsidRPr="007571ED">
          <w:rPr>
            <w:rFonts w:ascii="Times New Roman" w:hAnsi="Times New Roman" w:cs="Times New Roman"/>
            <w:i/>
            <w:color w:val="000000" w:themeColor="text1"/>
          </w:rPr>
          <w:t>G</w:t>
        </w:r>
        <w:r w:rsidR="00473EBA">
          <w:rPr>
            <w:rFonts w:ascii="Times New Roman" w:hAnsi="Times New Roman" w:cs="Times New Roman"/>
            <w:iCs/>
            <w:color w:val="000000" w:themeColor="text1"/>
          </w:rPr>
          <w:t xml:space="preserve"> units increase with coherence (</w:t>
        </w:r>
        <w:r w:rsidR="00473EBA" w:rsidRPr="007571ED">
          <w:rPr>
            <w:rFonts w:ascii="Times New Roman" w:hAnsi="Times New Roman" w:cs="Times New Roman"/>
            <w:b/>
            <w:bCs/>
            <w:iCs/>
            <w:color w:val="000000" w:themeColor="text1"/>
          </w:rPr>
          <w:t>a</w:t>
        </w:r>
        <w:r w:rsidR="00473EBA">
          <w:rPr>
            <w:rFonts w:ascii="Times New Roman" w:hAnsi="Times New Roman" w:cs="Times New Roman"/>
            <w:iCs/>
            <w:color w:val="000000" w:themeColor="text1"/>
          </w:rPr>
          <w:t xml:space="preserve"> and </w:t>
        </w:r>
        <w:r w:rsidR="00473EBA" w:rsidRPr="007571ED">
          <w:rPr>
            <w:rFonts w:ascii="Times New Roman" w:hAnsi="Times New Roman" w:cs="Times New Roman"/>
            <w:b/>
            <w:bCs/>
            <w:iCs/>
            <w:color w:val="000000" w:themeColor="text1"/>
          </w:rPr>
          <w:t>c</w:t>
        </w:r>
        <w:r w:rsidR="00473EBA">
          <w:rPr>
            <w:rFonts w:ascii="Times New Roman" w:hAnsi="Times New Roman" w:cs="Times New Roman"/>
            <w:iCs/>
            <w:color w:val="000000" w:themeColor="text1"/>
          </w:rPr>
          <w:t xml:space="preserve">) as an outcome of a shorter period of inhibition from </w:t>
        </w:r>
        <w:r w:rsidR="00473EBA" w:rsidRPr="00307D85">
          <w:rPr>
            <w:rFonts w:ascii="Times New Roman" w:hAnsi="Times New Roman" w:cs="Times New Roman"/>
            <w:i/>
            <w:color w:val="000000" w:themeColor="text1"/>
          </w:rPr>
          <w:t xml:space="preserve">D </w:t>
        </w:r>
        <w:r w:rsidR="00473EBA">
          <w:rPr>
            <w:rFonts w:ascii="Times New Roman" w:hAnsi="Times New Roman" w:cs="Times New Roman"/>
            <w:iCs/>
            <w:color w:val="000000" w:themeColor="text1"/>
          </w:rPr>
          <w:t xml:space="preserve">units. The unchosen </w:t>
        </w:r>
        <w:r w:rsidR="00473EBA" w:rsidRPr="00FC7452">
          <w:rPr>
            <w:rFonts w:ascii="Times New Roman" w:hAnsi="Times New Roman" w:cs="Times New Roman"/>
            <w:i/>
            <w:color w:val="000000" w:themeColor="text1"/>
          </w:rPr>
          <w:t>G</w:t>
        </w:r>
        <w:r w:rsidR="00473EBA">
          <w:rPr>
            <w:rFonts w:ascii="Times New Roman" w:hAnsi="Times New Roman" w:cs="Times New Roman"/>
            <w:iCs/>
            <w:color w:val="000000" w:themeColor="text1"/>
          </w:rPr>
          <w:t xml:space="preserve"> activities decreases with coherence in the early stage (</w:t>
        </w:r>
        <w:r w:rsidR="00473EBA" w:rsidRPr="00FC7452">
          <w:rPr>
            <w:rFonts w:ascii="Times New Roman" w:hAnsi="Times New Roman" w:cs="Times New Roman"/>
            <w:b/>
            <w:bCs/>
            <w:iCs/>
            <w:color w:val="000000" w:themeColor="text1"/>
          </w:rPr>
          <w:t>b</w:t>
        </w:r>
        <w:r w:rsidR="00473EBA">
          <w:rPr>
            <w:rFonts w:ascii="Times New Roman" w:hAnsi="Times New Roman" w:cs="Times New Roman"/>
            <w:iCs/>
            <w:color w:val="000000" w:themeColor="text1"/>
          </w:rPr>
          <w:t>) because of the impact of more rapid WTA in higher coherence condition but increases the coherence-dependency pattern in the late stage (</w:t>
        </w:r>
        <w:r w:rsidR="00473EBA" w:rsidRPr="00FC7452">
          <w:rPr>
            <w:rFonts w:ascii="Times New Roman" w:hAnsi="Times New Roman" w:cs="Times New Roman"/>
            <w:b/>
            <w:bCs/>
            <w:iCs/>
            <w:color w:val="000000" w:themeColor="text1"/>
          </w:rPr>
          <w:t>d</w:t>
        </w:r>
        <w:r w:rsidR="00473EBA">
          <w:rPr>
            <w:rFonts w:ascii="Times New Roman" w:hAnsi="Times New Roman" w:cs="Times New Roman"/>
            <w:iCs/>
            <w:color w:val="000000" w:themeColor="text1"/>
          </w:rPr>
          <w:t>) because of a shorter period of competition when the coherence is higher.</w:t>
        </w:r>
        <w:r w:rsidR="00473EBA" w:rsidRPr="00FF5C81">
          <w:rPr>
            <w:rFonts w:ascii="Times New Roman" w:hAnsi="Times New Roman" w:cs="Times New Roman"/>
            <w:iCs/>
            <w:color w:val="000000" w:themeColor="text1"/>
          </w:rPr>
          <w:t xml:space="preserve"> </w:t>
        </w:r>
        <w:r w:rsidR="00473EBA" w:rsidRPr="00FF5C81">
          <w:rPr>
            <w:rFonts w:ascii="Times New Roman" w:hAnsi="Times New Roman" w:cs="Times New Roman"/>
            <w:b/>
            <w:bCs/>
            <w:iCs/>
            <w:color w:val="000000" w:themeColor="text1"/>
          </w:rPr>
          <w:t>H</w:t>
        </w:r>
        <w:r w:rsidR="00473EBA" w:rsidRPr="00FF5C81">
          <w:rPr>
            <w:rFonts w:ascii="Times New Roman" w:hAnsi="Times New Roman" w:cs="Times New Roman"/>
            <w:iCs/>
            <w:color w:val="000000" w:themeColor="text1"/>
          </w:rPr>
          <w:t xml:space="preserve">. The model predicted </w:t>
        </w:r>
        <w:r w:rsidR="00473EBA" w:rsidRPr="00412549">
          <w:rPr>
            <w:rFonts w:ascii="Times New Roman" w:hAnsi="Times New Roman" w:cs="Times New Roman"/>
            <w:i/>
            <w:color w:val="000000" w:themeColor="text1"/>
          </w:rPr>
          <w:t>D</w:t>
        </w:r>
        <w:r w:rsidR="00473EBA" w:rsidRPr="00FF5C81">
          <w:rPr>
            <w:rFonts w:ascii="Times New Roman" w:hAnsi="Times New Roman" w:cs="Times New Roman"/>
            <w:iCs/>
            <w:color w:val="000000" w:themeColor="text1"/>
          </w:rPr>
          <w:t xml:space="preserve"> activities ramp up fast in the early stage</w:t>
        </w:r>
        <w:r w:rsidR="00473EBA">
          <w:rPr>
            <w:rFonts w:ascii="Times New Roman" w:hAnsi="Times New Roman" w:cs="Times New Roman"/>
            <w:iCs/>
            <w:color w:val="000000" w:themeColor="text1"/>
          </w:rPr>
          <w:t xml:space="preserve"> (dynamics on the left, sorted to the stimulus onset)</w:t>
        </w:r>
        <w:r w:rsidR="00473EBA" w:rsidRPr="00FF5C81">
          <w:rPr>
            <w:rFonts w:ascii="Times New Roman" w:hAnsi="Times New Roman" w:cs="Times New Roman"/>
            <w:iCs/>
            <w:color w:val="000000" w:themeColor="text1"/>
          </w:rPr>
          <w:t xml:space="preserve">; </w:t>
        </w:r>
        <w:r w:rsidR="00473EBA">
          <w:rPr>
            <w:rFonts w:ascii="Times New Roman" w:hAnsi="Times New Roman" w:cs="Times New Roman"/>
            <w:iCs/>
            <w:color w:val="000000" w:themeColor="text1"/>
          </w:rPr>
          <w:t xml:space="preserve">the aggregating strategy makes the coherence-dependency on the chosen side hard to see. In the late stage (dynamics on the right, sorted to the choice onset), </w:t>
        </w:r>
        <w:r w:rsidR="00473EBA" w:rsidRPr="00FF5C81">
          <w:rPr>
            <w:rFonts w:ascii="Times New Roman" w:hAnsi="Times New Roman" w:cs="Times New Roman"/>
            <w:iCs/>
            <w:color w:val="000000" w:themeColor="text1"/>
          </w:rPr>
          <w:t xml:space="preserve">the chosen </w:t>
        </w:r>
        <w:r w:rsidR="00473EBA" w:rsidRPr="00412549">
          <w:rPr>
            <w:rFonts w:ascii="Times New Roman" w:hAnsi="Times New Roman" w:cs="Times New Roman"/>
            <w:i/>
            <w:color w:val="000000" w:themeColor="text1"/>
          </w:rPr>
          <w:t>D</w:t>
        </w:r>
        <w:r w:rsidR="00473EBA" w:rsidRPr="00FF5C81">
          <w:rPr>
            <w:rFonts w:ascii="Times New Roman" w:hAnsi="Times New Roman" w:cs="Times New Roman"/>
            <w:iCs/>
            <w:color w:val="000000" w:themeColor="text1"/>
          </w:rPr>
          <w:t xml:space="preserve"> units do not reach a common threshold</w:t>
        </w:r>
        <w:r w:rsidR="00473EBA">
          <w:rPr>
            <w:rFonts w:ascii="Times New Roman" w:hAnsi="Times New Roman" w:cs="Times New Roman"/>
            <w:iCs/>
            <w:color w:val="000000" w:themeColor="text1"/>
          </w:rPr>
          <w:t xml:space="preserve"> since the trials with lower coherence take longer time of competition and drive the </w:t>
        </w:r>
        <w:r w:rsidR="00473EBA" w:rsidRPr="00F04C43">
          <w:rPr>
            <w:rFonts w:ascii="Times New Roman" w:hAnsi="Times New Roman" w:cs="Times New Roman"/>
            <w:i/>
            <w:color w:val="000000" w:themeColor="text1"/>
          </w:rPr>
          <w:t>D</w:t>
        </w:r>
        <w:r w:rsidR="00473EBA">
          <w:rPr>
            <w:rFonts w:ascii="Times New Roman" w:hAnsi="Times New Roman" w:cs="Times New Roman"/>
            <w:iCs/>
            <w:color w:val="000000" w:themeColor="text1"/>
          </w:rPr>
          <w:t xml:space="preserve"> activities higher</w:t>
        </w:r>
        <w:r w:rsidR="00473EBA" w:rsidRPr="00FF5C81">
          <w:rPr>
            <w:rFonts w:ascii="Times New Roman" w:hAnsi="Times New Roman" w:cs="Times New Roman"/>
            <w:iCs/>
            <w:color w:val="000000" w:themeColor="text1"/>
          </w:rPr>
          <w:t xml:space="preserve">. </w:t>
        </w:r>
        <w:r w:rsidR="00473EBA" w:rsidRPr="00FF5C81">
          <w:rPr>
            <w:rFonts w:ascii="Times New Roman" w:hAnsi="Times New Roman" w:cs="Times New Roman"/>
            <w:b/>
            <w:bCs/>
            <w:iCs/>
            <w:color w:val="000000" w:themeColor="text1"/>
          </w:rPr>
          <w:t>I</w:t>
        </w:r>
        <w:r w:rsidR="00473EBA" w:rsidRPr="00FF5C81">
          <w:rPr>
            <w:rFonts w:ascii="Times New Roman" w:hAnsi="Times New Roman" w:cs="Times New Roman"/>
            <w:iCs/>
            <w:color w:val="000000" w:themeColor="text1"/>
          </w:rPr>
          <w:t xml:space="preserve">. </w:t>
        </w:r>
        <w:r w:rsidR="00473EBA">
          <w:rPr>
            <w:rFonts w:ascii="Times New Roman" w:hAnsi="Times New Roman" w:cs="Times New Roman"/>
            <w:iCs/>
            <w:color w:val="000000" w:themeColor="text1"/>
          </w:rPr>
          <w:t>In the early stage, t</w:t>
        </w:r>
        <w:r w:rsidR="00473EBA" w:rsidRPr="00FF5C81">
          <w:rPr>
            <w:rFonts w:ascii="Times New Roman" w:hAnsi="Times New Roman" w:cs="Times New Roman"/>
            <w:iCs/>
            <w:color w:val="000000" w:themeColor="text1"/>
          </w:rPr>
          <w:t xml:space="preserve">he </w:t>
        </w:r>
        <w:r w:rsidR="00473EBA">
          <w:rPr>
            <w:rFonts w:ascii="Times New Roman" w:hAnsi="Times New Roman" w:cs="Times New Roman"/>
            <w:iCs/>
            <w:color w:val="000000" w:themeColor="text1"/>
          </w:rPr>
          <w:t>aggregated activities of</w:t>
        </w:r>
        <w:r w:rsidR="00473EBA" w:rsidRPr="00BF4D2D">
          <w:rPr>
            <w:rFonts w:ascii="Times New Roman" w:hAnsi="Times New Roman" w:cs="Times New Roman"/>
            <w:iCs/>
            <w:color w:val="000000" w:themeColor="text1"/>
          </w:rPr>
          <w:t xml:space="preserve"> </w:t>
        </w:r>
        <w:r w:rsidR="00473EBA" w:rsidRPr="00FF5C81">
          <w:rPr>
            <w:rFonts w:ascii="Times New Roman" w:hAnsi="Times New Roman" w:cs="Times New Roman"/>
            <w:iCs/>
            <w:color w:val="000000" w:themeColor="text1"/>
          </w:rPr>
          <w:t xml:space="preserve">the unchosen </w:t>
        </w:r>
        <w:r w:rsidR="00473EBA" w:rsidRPr="00412549">
          <w:rPr>
            <w:rFonts w:ascii="Times New Roman" w:hAnsi="Times New Roman" w:cs="Times New Roman"/>
            <w:i/>
            <w:color w:val="000000" w:themeColor="text1"/>
          </w:rPr>
          <w:t>D</w:t>
        </w:r>
        <w:r w:rsidR="00473EBA">
          <w:rPr>
            <w:rFonts w:ascii="Times New Roman" w:hAnsi="Times New Roman" w:cs="Times New Roman"/>
            <w:iCs/>
            <w:color w:val="000000" w:themeColor="text1"/>
          </w:rPr>
          <w:t xml:space="preserve"> show dependency on input coherence (</w:t>
        </w:r>
        <w:r w:rsidR="00473EBA" w:rsidRPr="00BF4D2D">
          <w:rPr>
            <w:rFonts w:ascii="Times New Roman" w:hAnsi="Times New Roman" w:cs="Times New Roman"/>
            <w:b/>
            <w:bCs/>
            <w:iCs/>
            <w:color w:val="000000" w:themeColor="text1"/>
          </w:rPr>
          <w:t>d</w:t>
        </w:r>
        <w:r w:rsidR="00473EBA">
          <w:rPr>
            <w:rFonts w:ascii="Times New Roman" w:hAnsi="Times New Roman" w:cs="Times New Roman"/>
            <w:iCs/>
            <w:color w:val="000000" w:themeColor="text1"/>
          </w:rPr>
          <w:t xml:space="preserve">) but the </w:t>
        </w:r>
        <w:r w:rsidR="00473EBA" w:rsidRPr="00FF5C81">
          <w:rPr>
            <w:rFonts w:ascii="Times New Roman" w:hAnsi="Times New Roman" w:cs="Times New Roman"/>
            <w:iCs/>
            <w:color w:val="000000" w:themeColor="text1"/>
          </w:rPr>
          <w:t xml:space="preserve">chosen </w:t>
        </w:r>
        <w:r w:rsidR="00473EBA" w:rsidRPr="00412549">
          <w:rPr>
            <w:rFonts w:ascii="Times New Roman" w:hAnsi="Times New Roman" w:cs="Times New Roman"/>
            <w:i/>
            <w:color w:val="000000" w:themeColor="text1"/>
          </w:rPr>
          <w:t>D</w:t>
        </w:r>
        <w:r w:rsidR="00473EBA" w:rsidRPr="00FF5C81">
          <w:rPr>
            <w:rFonts w:ascii="Times New Roman" w:hAnsi="Times New Roman" w:cs="Times New Roman"/>
            <w:iCs/>
            <w:color w:val="000000" w:themeColor="text1"/>
          </w:rPr>
          <w:t xml:space="preserve"> </w:t>
        </w:r>
        <w:r w:rsidR="00473EBA">
          <w:rPr>
            <w:rFonts w:ascii="Times New Roman" w:hAnsi="Times New Roman" w:cs="Times New Roman"/>
            <w:iCs/>
            <w:color w:val="000000" w:themeColor="text1"/>
          </w:rPr>
          <w:t>show weaker dependency on coherence (</w:t>
        </w:r>
        <w:r w:rsidR="00473EBA" w:rsidRPr="00833E9F">
          <w:rPr>
            <w:rFonts w:ascii="Times New Roman" w:hAnsi="Times New Roman" w:cs="Times New Roman"/>
            <w:b/>
            <w:bCs/>
            <w:iCs/>
            <w:color w:val="000000" w:themeColor="text1"/>
          </w:rPr>
          <w:t>a</w:t>
        </w:r>
        <w:r w:rsidR="00473EBA">
          <w:rPr>
            <w:rFonts w:ascii="Times New Roman" w:hAnsi="Times New Roman" w:cs="Times New Roman"/>
            <w:iCs/>
            <w:color w:val="000000" w:themeColor="text1"/>
          </w:rPr>
          <w:t xml:space="preserve">). In the late stage, the chosen </w:t>
        </w:r>
        <w:r w:rsidR="00473EBA" w:rsidRPr="00DB202E">
          <w:rPr>
            <w:rFonts w:ascii="Times New Roman" w:hAnsi="Times New Roman" w:cs="Times New Roman"/>
            <w:i/>
            <w:color w:val="000000" w:themeColor="text1"/>
          </w:rPr>
          <w:t>D</w:t>
        </w:r>
        <w:r w:rsidR="00473EBA">
          <w:rPr>
            <w:rFonts w:ascii="Times New Roman" w:hAnsi="Times New Roman" w:cs="Times New Roman"/>
            <w:iCs/>
            <w:color w:val="000000" w:themeColor="text1"/>
          </w:rPr>
          <w:t xml:space="preserve"> exhibit higher activity than the unchosen </w:t>
        </w:r>
        <w:r w:rsidR="00473EBA" w:rsidRPr="00AB67DC">
          <w:rPr>
            <w:rFonts w:ascii="Times New Roman" w:hAnsi="Times New Roman" w:cs="Times New Roman"/>
            <w:i/>
            <w:color w:val="000000" w:themeColor="text1"/>
          </w:rPr>
          <w:t>D</w:t>
        </w:r>
        <w:r w:rsidR="00473EBA">
          <w:rPr>
            <w:rFonts w:ascii="Times New Roman" w:hAnsi="Times New Roman" w:cs="Times New Roman"/>
            <w:iCs/>
            <w:color w:val="000000" w:themeColor="text1"/>
          </w:rPr>
          <w:t xml:space="preserve"> as the outcome of WTA competition; </w:t>
        </w:r>
        <w:r w:rsidR="00473EBA" w:rsidRPr="00412549">
          <w:rPr>
            <w:rFonts w:ascii="Times New Roman" w:hAnsi="Times New Roman" w:cs="Times New Roman"/>
            <w:i/>
            <w:color w:val="000000" w:themeColor="text1"/>
          </w:rPr>
          <w:t>D</w:t>
        </w:r>
        <w:r w:rsidR="00473EBA" w:rsidRPr="00FF5C81">
          <w:rPr>
            <w:rFonts w:ascii="Times New Roman" w:hAnsi="Times New Roman" w:cs="Times New Roman"/>
            <w:iCs/>
            <w:color w:val="000000" w:themeColor="text1"/>
          </w:rPr>
          <w:t xml:space="preserve"> </w:t>
        </w:r>
        <w:r w:rsidR="00473EBA">
          <w:rPr>
            <w:rFonts w:ascii="Times New Roman" w:hAnsi="Times New Roman" w:cs="Times New Roman"/>
            <w:iCs/>
            <w:color w:val="000000" w:themeColor="text1"/>
          </w:rPr>
          <w:t>units</w:t>
        </w:r>
        <w:r w:rsidR="00473EBA" w:rsidRPr="00FF5C81">
          <w:rPr>
            <w:rFonts w:ascii="Times New Roman" w:hAnsi="Times New Roman" w:cs="Times New Roman"/>
            <w:iCs/>
            <w:color w:val="000000" w:themeColor="text1"/>
          </w:rPr>
          <w:t xml:space="preserve"> with </w:t>
        </w:r>
        <w:r w:rsidR="00473EBA">
          <w:rPr>
            <w:rFonts w:ascii="Times New Roman" w:hAnsi="Times New Roman" w:cs="Times New Roman"/>
            <w:iCs/>
            <w:color w:val="000000" w:themeColor="text1"/>
          </w:rPr>
          <w:t>lower</w:t>
        </w:r>
        <w:r w:rsidR="00473EBA" w:rsidRPr="00FF5C81">
          <w:rPr>
            <w:rFonts w:ascii="Times New Roman" w:hAnsi="Times New Roman" w:cs="Times New Roman"/>
            <w:iCs/>
            <w:color w:val="000000" w:themeColor="text1"/>
          </w:rPr>
          <w:t xml:space="preserve"> input </w:t>
        </w:r>
        <w:r w:rsidR="00473EBA">
          <w:rPr>
            <w:rFonts w:ascii="Times New Roman" w:hAnsi="Times New Roman" w:cs="Times New Roman"/>
            <w:iCs/>
            <w:color w:val="000000" w:themeColor="text1"/>
          </w:rPr>
          <w:t>coherence</w:t>
        </w:r>
        <w:r w:rsidR="00473EBA" w:rsidRPr="00FF5C81">
          <w:rPr>
            <w:rFonts w:ascii="Times New Roman" w:hAnsi="Times New Roman" w:cs="Times New Roman"/>
            <w:iCs/>
            <w:color w:val="000000" w:themeColor="text1"/>
          </w:rPr>
          <w:t xml:space="preserve"> (i.e., longer RT) </w:t>
        </w:r>
        <w:r w:rsidR="00473EBA">
          <w:rPr>
            <w:rFonts w:ascii="Times New Roman" w:hAnsi="Times New Roman" w:cs="Times New Roman"/>
            <w:iCs/>
            <w:color w:val="000000" w:themeColor="text1"/>
          </w:rPr>
          <w:t>reaches higher activities since longer period of competition</w:t>
        </w:r>
        <w:r w:rsidR="00473EBA" w:rsidRPr="00FF5C81">
          <w:rPr>
            <w:rFonts w:ascii="Times New Roman" w:hAnsi="Times New Roman" w:cs="Times New Roman"/>
            <w:iCs/>
            <w:color w:val="000000" w:themeColor="text1"/>
          </w:rPr>
          <w:t>.</w:t>
        </w:r>
      </w:ins>
    </w:p>
    <w:p w:rsidR="00EB6A66" w:rsidRPr="00601363" w:rsidDel="000D7F3A" w:rsidRDefault="00EB6A66">
      <w:pPr>
        <w:pStyle w:val="Caption"/>
        <w:jc w:val="both"/>
        <w:rPr>
          <w:del w:id="237" w:author="Bo Shen" w:date="2023-02-02T17:14:00Z"/>
          <w:rFonts w:ascii="Times New Roman" w:hAnsi="Times New Roman" w:cs="Times New Roman"/>
          <w:i w:val="0"/>
          <w:sz w:val="24"/>
          <w:szCs w:val="24"/>
          <w:rPrChange w:id="238" w:author="Bo Shen" w:date="2023-03-02T15:13:00Z">
            <w:rPr>
              <w:del w:id="239" w:author="Bo Shen" w:date="2023-02-02T17:14:00Z"/>
              <w:rFonts w:ascii="Times New Roman" w:hAnsi="Times New Roman" w:cs="Times New Roman"/>
              <w:i w:val="0"/>
              <w:color w:val="000000" w:themeColor="text1"/>
              <w:sz w:val="24"/>
              <w:szCs w:val="24"/>
            </w:rPr>
          </w:rPrChange>
        </w:rPr>
      </w:pPr>
      <w:ins w:id="240" w:author="Bo Shen" w:date="2023-02-03T09:34:00Z">
        <w:r w:rsidRPr="00694F2F">
          <w:rPr>
            <w:rFonts w:ascii="Times New Roman" w:hAnsi="Times New Roman" w:cs="Times New Roman"/>
            <w:i w:val="0"/>
            <w:color w:val="000000" w:themeColor="text1"/>
            <w:sz w:val="24"/>
            <w:szCs w:val="24"/>
            <w:rPrChange w:id="241" w:author="Bo Shen" w:date="2023-02-03T09:58:00Z">
              <w:rPr>
                <w:rFonts w:ascii="Times New Roman" w:hAnsi="Times New Roman" w:cs="Times New Roman"/>
                <w:i w:val="0"/>
                <w:color w:val="000000" w:themeColor="text1"/>
                <w:sz w:val="20"/>
                <w:szCs w:val="20"/>
              </w:rPr>
            </w:rPrChange>
          </w:rPr>
          <w:t xml:space="preserve"> </w:t>
        </w:r>
      </w:ins>
      <w:del w:id="242" w:author="Bo Shen" w:date="2023-02-02T17:13:00Z">
        <w:r w:rsidRPr="00601363" w:rsidDel="007E1654">
          <w:rPr>
            <w:rFonts w:ascii="Times New Roman" w:hAnsi="Times New Roman" w:cs="Times New Roman"/>
            <w:iCs w:val="0"/>
            <w:sz w:val="24"/>
            <w:szCs w:val="24"/>
            <w:rPrChange w:id="243" w:author="Bo Shen" w:date="2023-03-02T15:13:00Z">
              <w:rPr>
                <w:rFonts w:ascii="Times New Roman" w:hAnsi="Times New Roman" w:cs="Times New Roman"/>
                <w:iCs w:val="0"/>
                <w:color w:val="000000" w:themeColor="text1"/>
              </w:rPr>
            </w:rPrChange>
          </w:rPr>
          <w:delText xml:space="preserve">Consistent with empirical findings, </w:delText>
        </w:r>
      </w:del>
      <w:del w:id="244" w:author="Bo Shen" w:date="2023-02-02T17:12:00Z">
        <w:r w:rsidRPr="00601363" w:rsidDel="007E1654">
          <w:rPr>
            <w:rFonts w:ascii="Times New Roman" w:hAnsi="Times New Roman" w:cs="Times New Roman"/>
            <w:iCs w:val="0"/>
            <w:sz w:val="24"/>
            <w:szCs w:val="24"/>
            <w:rPrChange w:id="245" w:author="Bo Shen" w:date="2023-03-02T15:13: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246" w:author="Bo Shen" w:date="2023-02-02T17:13:00Z">
        <w:r w:rsidRPr="00601363" w:rsidDel="007E1654">
          <w:rPr>
            <w:rFonts w:ascii="Times New Roman" w:hAnsi="Times New Roman" w:cs="Times New Roman"/>
            <w:iCs w:val="0"/>
            <w:sz w:val="24"/>
            <w:szCs w:val="24"/>
            <w:rPrChange w:id="247" w:author="Bo Shen" w:date="2023-03-02T15:13:00Z">
              <w:rPr>
                <w:rFonts w:ascii="Times New Roman" w:hAnsi="Times New Roman" w:cs="Times New Roman"/>
                <w:iCs w:val="0"/>
                <w:color w:val="000000" w:themeColor="text1"/>
              </w:rPr>
            </w:rPrChange>
          </w:rPr>
          <w:delText xml:space="preserve">Empirical and behavioral and neural dataset from </w:delText>
        </w:r>
        <w:r w:rsidRPr="00601363" w:rsidDel="007E1654">
          <w:rPr>
            <w:rFonts w:ascii="Times New Roman" w:hAnsi="Times New Roman" w:cs="Times New Roman"/>
            <w:iCs w:val="0"/>
            <w:sz w:val="24"/>
            <w:szCs w:val="24"/>
            <w:rPrChange w:id="248" w:author="Bo Shen" w:date="2023-03-02T15:13:00Z">
              <w:rPr>
                <w:rFonts w:ascii="Times New Roman" w:hAnsi="Times New Roman" w:cs="Times New Roman"/>
                <w:iCs w:val="0"/>
                <w:color w:val="000000" w:themeColor="text1"/>
              </w:rPr>
            </w:rPrChange>
          </w:rPr>
          <w:fldChar w:fldCharType="begin"/>
        </w:r>
        <w:r w:rsidRPr="00601363" w:rsidDel="007E1654">
          <w:rPr>
            <w:rFonts w:ascii="Times New Roman" w:hAnsi="Times New Roman" w:cs="Times New Roman"/>
            <w:iCs w:val="0"/>
            <w:sz w:val="24"/>
            <w:szCs w:val="24"/>
            <w:rPrChange w:id="249" w:author="Bo Shen" w:date="2023-03-02T15:13: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601363" w:rsidDel="007E1654">
          <w:rPr>
            <w:rFonts w:ascii="Times New Roman" w:hAnsi="Times New Roman" w:cs="Times New Roman"/>
            <w:iCs w:val="0"/>
            <w:sz w:val="24"/>
            <w:szCs w:val="24"/>
            <w:rPrChange w:id="250" w:author="Bo Shen" w:date="2023-03-02T15:13:00Z">
              <w:rPr>
                <w:rFonts w:ascii="Times New Roman" w:hAnsi="Times New Roman" w:cs="Times New Roman"/>
                <w:iCs w:val="0"/>
                <w:color w:val="000000" w:themeColor="text1"/>
              </w:rPr>
            </w:rPrChange>
          </w:rPr>
          <w:fldChar w:fldCharType="separate"/>
        </w:r>
        <w:r w:rsidRPr="00601363" w:rsidDel="007E1654">
          <w:rPr>
            <w:rFonts w:ascii="Times New Roman" w:hAnsi="Times New Roman" w:cs="Times New Roman"/>
            <w:iCs w:val="0"/>
            <w:sz w:val="24"/>
            <w:szCs w:val="24"/>
            <w:rPrChange w:id="251" w:author="Bo Shen" w:date="2023-03-02T15:13:00Z">
              <w:rPr>
                <w:rFonts w:ascii="Times New Roman" w:hAnsi="Times New Roman" w:cs="Times New Roman"/>
                <w:iCs w:val="0"/>
                <w:noProof/>
                <w:color w:val="000000" w:themeColor="text1"/>
              </w:rPr>
            </w:rPrChange>
          </w:rPr>
          <w:delText>Roitman &amp; Shadlen (2002)</w:delText>
        </w:r>
        <w:r w:rsidRPr="00601363" w:rsidDel="007E1654">
          <w:rPr>
            <w:rFonts w:ascii="Times New Roman" w:hAnsi="Times New Roman" w:cs="Times New Roman"/>
            <w:iCs w:val="0"/>
            <w:sz w:val="24"/>
            <w:szCs w:val="24"/>
            <w:rPrChange w:id="252" w:author="Bo Shen" w:date="2023-03-02T15:13:00Z">
              <w:rPr>
                <w:rFonts w:ascii="Times New Roman" w:hAnsi="Times New Roman" w:cs="Times New Roman"/>
                <w:iCs w:val="0"/>
                <w:color w:val="000000" w:themeColor="text1"/>
              </w:rPr>
            </w:rPrChange>
          </w:rPr>
          <w:fldChar w:fldCharType="end"/>
        </w:r>
        <w:r w:rsidRPr="00601363" w:rsidDel="007E1654">
          <w:rPr>
            <w:rFonts w:ascii="Times New Roman" w:hAnsi="Times New Roman" w:cs="Times New Roman"/>
            <w:iCs w:val="0"/>
            <w:sz w:val="24"/>
            <w:szCs w:val="24"/>
            <w:rPrChange w:id="253" w:author="Bo Shen" w:date="2023-03-02T15:13:00Z">
              <w:rPr>
                <w:rFonts w:ascii="Times New Roman" w:hAnsi="Times New Roman" w:cs="Times New Roman"/>
                <w:iCs w:val="0"/>
                <w:color w:val="000000" w:themeColor="text1"/>
              </w:rPr>
            </w:rPrChange>
          </w:rPr>
          <w:delText>.</w:delText>
        </w:r>
      </w:del>
    </w:p>
    <w:p w:rsidR="00EB6A66" w:rsidRPr="00601363" w:rsidRDefault="00EB6A66" w:rsidP="00412088">
      <w:pPr>
        <w:jc w:val="both"/>
        <w:rPr>
          <w:iCs/>
        </w:rPr>
      </w:pPr>
    </w:p>
    <w:p w:rsidR="007D1522" w:rsidRDefault="007D1522">
      <w:r>
        <w:br w:type="page"/>
      </w:r>
    </w:p>
    <w:p w:rsidR="0098534E" w:rsidRDefault="0098534E" w:rsidP="00E36B40">
      <w:pPr>
        <w:spacing w:line="480" w:lineRule="auto"/>
        <w:jc w:val="center"/>
        <w:rPr>
          <w:rFonts w:ascii="Times New Roman" w:hAnsi="Times New Roman" w:cs="Times New Roman"/>
          <w:b/>
        </w:rPr>
      </w:pPr>
      <w:ins w:id="254" w:author="Bo Shen" w:date="2023-01-26T16:40:00Z">
        <w:r>
          <w:rPr>
            <w:rFonts w:ascii="Times New Roman" w:hAnsi="Times New Roman" w:cs="Times New Roman"/>
            <w:b/>
            <w:noProof/>
          </w:rPr>
          <w:lastRenderedPageBreak/>
          <w:drawing>
            <wp:inline distT="0" distB="0" distL="0" distR="0" wp14:anchorId="37001E79" wp14:editId="6591DDA7">
              <wp:extent cx="5907484" cy="379614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5919262" cy="3803713"/>
                      </a:xfrm>
                      <a:prstGeom prst="rect">
                        <a:avLst/>
                      </a:prstGeom>
                    </pic:spPr>
                  </pic:pic>
                </a:graphicData>
              </a:graphic>
            </wp:inline>
          </w:drawing>
        </w:r>
      </w:ins>
    </w:p>
    <w:p w:rsidR="0098534E" w:rsidRPr="00054B32" w:rsidRDefault="0098534E" w:rsidP="00520D97">
      <w:pPr>
        <w:jc w:val="both"/>
        <w:rPr>
          <w:ins w:id="255"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256" w:author="Bo Shen" w:date="2023-01-26T17:14:00Z">
        <w:r>
          <w:rPr>
            <w:rFonts w:ascii="Times New Roman" w:hAnsi="Times New Roman" w:cs="Times New Roman" w:hint="eastAsia"/>
          </w:rPr>
          <w:t>The</w:t>
        </w:r>
        <w:r>
          <w:rPr>
            <w:rFonts w:ascii="Times New Roman" w:hAnsi="Times New Roman" w:cs="Times New Roman"/>
          </w:rPr>
          <w:t xml:space="preserve"> g</w:t>
        </w:r>
      </w:ins>
      <w:ins w:id="257" w:author="Bo Shen" w:date="2023-01-26T16:42:00Z">
        <w:r>
          <w:rPr>
            <w:rFonts w:ascii="Times New Roman" w:hAnsi="Times New Roman" w:cs="Times New Roman"/>
          </w:rPr>
          <w:t xml:space="preserve">oodness of fitting of LDDM to </w:t>
        </w:r>
      </w:ins>
      <w:ins w:id="258"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259" w:author="Bo Shen" w:date="2023-01-26T16:42:00Z">
        <w:r>
          <w:rPr>
            <w:rFonts w:ascii="Times New Roman" w:hAnsi="Times New Roman" w:cs="Times New Roman"/>
          </w:rPr>
          <w:t xml:space="preserve"> </w:t>
        </w:r>
      </w:ins>
      <w:ins w:id="260" w:author="Bo Shen" w:date="2023-01-26T16:43:00Z">
        <w:r>
          <w:rPr>
            <w:rFonts w:ascii="Times New Roman" w:hAnsi="Times New Roman" w:cs="Times New Roman"/>
          </w:rPr>
          <w:t>over</w:t>
        </w:r>
      </w:ins>
      <w:ins w:id="261" w:author="Bo Shen" w:date="2023-01-26T16:42:00Z">
        <w:r>
          <w:rPr>
            <w:rFonts w:ascii="Times New Roman" w:hAnsi="Times New Roman" w:cs="Times New Roman"/>
          </w:rPr>
          <w:t xml:space="preserve"> </w:t>
        </w:r>
      </w:ins>
      <w:ins w:id="262" w:author="Bo Shen" w:date="2023-01-26T17:14:00Z">
        <w:r>
          <w:rPr>
            <w:rFonts w:ascii="Times New Roman" w:hAnsi="Times New Roman" w:cs="Times New Roman"/>
          </w:rPr>
          <w:t>the</w:t>
        </w:r>
      </w:ins>
      <w:ins w:id="263" w:author="Bo Shen" w:date="2023-01-26T16:43:00Z">
        <w:r>
          <w:rPr>
            <w:rFonts w:ascii="Times New Roman" w:hAnsi="Times New Roman" w:cs="Times New Roman"/>
          </w:rPr>
          <w:t xml:space="preserve"> regimes</w:t>
        </w:r>
      </w:ins>
      <w:ins w:id="264" w:author="Bo Shen" w:date="2023-01-26T16:44:00Z">
        <w:r>
          <w:rPr>
            <w:rFonts w:ascii="Times New Roman" w:hAnsi="Times New Roman" w:cs="Times New Roman"/>
          </w:rPr>
          <w:t xml:space="preserve"> of</w:t>
        </w:r>
      </w:ins>
      <w:ins w:id="265" w:author="Bo Shen" w:date="2023-01-26T16:43:00Z">
        <w:r>
          <w:rPr>
            <w:rFonts w:ascii="Times New Roman" w:hAnsi="Times New Roman" w:cs="Times New Roman"/>
          </w:rPr>
          <w:t xml:space="preserve"> </w:t>
        </w:r>
      </w:ins>
      <w:ins w:id="266" w:author="Bo Shen" w:date="2023-01-26T16:44:00Z">
        <w:r>
          <w:rPr>
            <w:rFonts w:ascii="Times New Roman" w:hAnsi="Times New Roman" w:cs="Times New Roman"/>
          </w:rPr>
          <w:t xml:space="preserve">the seven </w:t>
        </w:r>
      </w:ins>
      <w:ins w:id="267" w:author="Bo Shen" w:date="2023-01-26T16:43:00Z">
        <w:r>
          <w:rPr>
            <w:rFonts w:ascii="Times New Roman" w:hAnsi="Times New Roman" w:cs="Times New Roman"/>
          </w:rPr>
          <w:t>free parameters</w:t>
        </w:r>
      </w:ins>
      <w:ins w:id="268" w:author="Bo Shen" w:date="2023-01-26T16:44:00Z">
        <w:r>
          <w:rPr>
            <w:rFonts w:ascii="Times New Roman" w:hAnsi="Times New Roman" w:cs="Times New Roman"/>
          </w:rPr>
          <w:t>.</w:t>
        </w:r>
      </w:ins>
      <w:ins w:id="269" w:author="Bo Shen" w:date="2023-01-26T16:45:00Z">
        <w:r>
          <w:rPr>
            <w:rFonts w:ascii="Times New Roman" w:hAnsi="Times New Roman" w:cs="Times New Roman"/>
          </w:rPr>
          <w:t xml:space="preserve"> </w:t>
        </w:r>
      </w:ins>
      <w:ins w:id="270" w:author="Bo Shen" w:date="2023-01-26T16:54:00Z">
        <w:r>
          <w:rPr>
            <w:rFonts w:ascii="Times New Roman" w:hAnsi="Times New Roman" w:cs="Times New Roman"/>
          </w:rPr>
          <w:t>Each two p</w:t>
        </w:r>
      </w:ins>
      <w:ins w:id="271" w:author="Bo Shen" w:date="2023-01-26T16:53:00Z">
        <w:r>
          <w:rPr>
            <w:rFonts w:ascii="Times New Roman" w:hAnsi="Times New Roman" w:cs="Times New Roman"/>
          </w:rPr>
          <w:t xml:space="preserve">arameters </w:t>
        </w:r>
      </w:ins>
      <w:ins w:id="272" w:author="Bo Shen" w:date="2023-01-26T16:54:00Z">
        <w:r>
          <w:rPr>
            <w:rFonts w:ascii="Times New Roman" w:hAnsi="Times New Roman" w:cs="Times New Roman"/>
          </w:rPr>
          <w:t>were</w:t>
        </w:r>
      </w:ins>
      <w:ins w:id="273" w:author="Bo Shen" w:date="2023-01-26T16:53:00Z">
        <w:r>
          <w:rPr>
            <w:rFonts w:ascii="Times New Roman" w:hAnsi="Times New Roman" w:cs="Times New Roman"/>
          </w:rPr>
          <w:t xml:space="preserve"> paired to show the log-likelihood space</w:t>
        </w:r>
      </w:ins>
      <w:ins w:id="274" w:author="Bo Shen" w:date="2023-01-26T16:54:00Z">
        <w:r>
          <w:rPr>
            <w:rFonts w:ascii="Times New Roman" w:hAnsi="Times New Roman" w:cs="Times New Roman"/>
          </w:rPr>
          <w:t xml:space="preserve">, with </w:t>
        </w:r>
      </w:ins>
      <w:ins w:id="275" w:author="Bo Shen" w:date="2023-01-26T16:53:00Z">
        <w:r>
          <w:rPr>
            <w:rFonts w:ascii="Times New Roman" w:hAnsi="Times New Roman" w:cs="Times New Roman"/>
          </w:rPr>
          <w:t>other parameters se</w:t>
        </w:r>
      </w:ins>
      <w:ins w:id="276" w:author="Bo Shen" w:date="2023-01-26T16:54:00Z">
        <w:r>
          <w:rPr>
            <w:rFonts w:ascii="Times New Roman" w:hAnsi="Times New Roman" w:cs="Times New Roman"/>
          </w:rPr>
          <w:t xml:space="preserve">t as </w:t>
        </w:r>
      </w:ins>
      <w:ins w:id="277" w:author="Bo Shen" w:date="2023-01-26T17:20:00Z">
        <w:r>
          <w:rPr>
            <w:rFonts w:ascii="Times New Roman" w:hAnsi="Times New Roman" w:cs="Times New Roman"/>
          </w:rPr>
          <w:t xml:space="preserve">the </w:t>
        </w:r>
      </w:ins>
      <w:ins w:id="278"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279" w:author="Bo Shen" w:date="2023-01-26T16:47:00Z">
        <w:r>
          <w:rPr>
            <w:rFonts w:ascii="Times New Roman" w:hAnsi="Times New Roman" w:cs="Times New Roman"/>
          </w:rPr>
          <w:t>The contour lines indicate the isolines of log</w:t>
        </w:r>
      </w:ins>
      <w:ins w:id="280" w:author="Bo Shen" w:date="2023-01-26T16:48:00Z">
        <w:r>
          <w:rPr>
            <w:rFonts w:ascii="Times New Roman" w:hAnsi="Times New Roman" w:cs="Times New Roman"/>
          </w:rPr>
          <w:t>-</w:t>
        </w:r>
      </w:ins>
      <w:ins w:id="281" w:author="Bo Shen" w:date="2023-01-26T16:47:00Z">
        <w:r>
          <w:rPr>
            <w:rFonts w:ascii="Times New Roman" w:hAnsi="Times New Roman" w:cs="Times New Roman"/>
          </w:rPr>
          <w:t xml:space="preserve">likelihood, with the colors indicating </w:t>
        </w:r>
      </w:ins>
      <w:ins w:id="282" w:author="Bo Shen" w:date="2023-01-26T16:55:00Z">
        <w:r>
          <w:rPr>
            <w:rFonts w:ascii="Times New Roman" w:hAnsi="Times New Roman" w:cs="Times New Roman"/>
          </w:rPr>
          <w:t>its</w:t>
        </w:r>
      </w:ins>
      <w:ins w:id="283" w:author="Bo Shen" w:date="2023-01-26T16:47:00Z">
        <w:r>
          <w:rPr>
            <w:rFonts w:ascii="Times New Roman" w:hAnsi="Times New Roman" w:cs="Times New Roman"/>
          </w:rPr>
          <w:t xml:space="preserve"> value</w:t>
        </w:r>
      </w:ins>
      <w:ins w:id="284" w:author="Bo Shen" w:date="2023-01-26T16:56:00Z">
        <w:r>
          <w:rPr>
            <w:rFonts w:ascii="Times New Roman" w:hAnsi="Times New Roman" w:cs="Times New Roman"/>
          </w:rPr>
          <w:t xml:space="preserve"> and the red cross indicating the maximized log-likelihood</w:t>
        </w:r>
      </w:ins>
      <w:ins w:id="285" w:author="Bo Shen" w:date="2023-01-26T16:47:00Z">
        <w:r>
          <w:rPr>
            <w:rFonts w:ascii="Times New Roman" w:hAnsi="Times New Roman" w:cs="Times New Roman"/>
          </w:rPr>
          <w:t>.</w:t>
        </w:r>
      </w:ins>
      <w:ins w:id="286" w:author="Bo Shen" w:date="2023-01-26T17:20:00Z">
        <w:r>
          <w:rPr>
            <w:rFonts w:ascii="Times New Roman" w:hAnsi="Times New Roman" w:cs="Times New Roman"/>
          </w:rPr>
          <w:t xml:space="preserve"> </w:t>
        </w:r>
      </w:ins>
      <w:ins w:id="287" w:author="Bo Shen" w:date="2023-01-26T17:22:00Z">
        <w:r>
          <w:rPr>
            <w:rFonts w:ascii="Times New Roman" w:hAnsi="Times New Roman" w:cs="Times New Roman"/>
          </w:rPr>
          <w:t xml:space="preserve">The spaces of log-likelihood showed </w:t>
        </w:r>
      </w:ins>
      <w:ins w:id="288"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289" w:author="Bo Shen" w:date="2023-01-27T09:19:00Z">
        <w:r>
          <w:rPr>
            <w:rFonts w:ascii="Times New Roman" w:hAnsi="Times New Roman" w:cs="Times New Roman"/>
          </w:rPr>
          <w:t>topography</w:t>
        </w:r>
      </w:ins>
      <w:ins w:id="290" w:author="Bo Shen" w:date="2023-01-27T09:18:00Z">
        <w:r>
          <w:rPr>
            <w:rFonts w:ascii="Times New Roman" w:hAnsi="Times New Roman" w:cs="Times New Roman"/>
          </w:rPr>
          <w:t>.</w:t>
        </w:r>
      </w:ins>
      <w:ins w:id="291" w:author="Bo Shen" w:date="2023-01-26T17:21:00Z">
        <w:r>
          <w:rPr>
            <w:rFonts w:ascii="Times New Roman" w:hAnsi="Times New Roman" w:cs="Times New Roman"/>
          </w:rPr>
          <w:t xml:space="preserve"> </w:t>
        </w:r>
      </w:ins>
      <w:ins w:id="292" w:author="Bo Shen" w:date="2023-01-26T16:43:00Z">
        <w:r w:rsidRPr="00AA6167">
          <w:rPr>
            <w:rFonts w:ascii="Times New Roman" w:hAnsi="Times New Roman" w:cs="Times New Roman"/>
            <w:b/>
            <w:bCs/>
            <w:rPrChange w:id="293" w:author="Bo Shen" w:date="2023-01-26T17:15:00Z">
              <w:rPr>
                <w:rFonts w:ascii="Times New Roman" w:hAnsi="Times New Roman" w:cs="Times New Roman"/>
              </w:rPr>
            </w:rPrChange>
          </w:rPr>
          <w:t>A.</w:t>
        </w:r>
      </w:ins>
      <w:ins w:id="294" w:author="Bo Shen" w:date="2023-01-26T16:48:00Z">
        <w:r>
          <w:rPr>
            <w:rFonts w:ascii="Times New Roman" w:hAnsi="Times New Roman" w:cs="Times New Roman"/>
          </w:rPr>
          <w:t xml:space="preserve"> </w:t>
        </w:r>
      </w:ins>
      <w:ins w:id="295" w:author="Bo Shen" w:date="2023-01-26T16:55:00Z">
        <w:r>
          <w:rPr>
            <w:rFonts w:ascii="Times New Roman" w:hAnsi="Times New Roman" w:cs="Times New Roman"/>
          </w:rPr>
          <w:t>T</w:t>
        </w:r>
      </w:ins>
      <w:ins w:id="296" w:author="Bo Shen" w:date="2023-01-26T16:53:00Z">
        <w:r>
          <w:rPr>
            <w:rFonts w:ascii="Times New Roman" w:hAnsi="Times New Roman" w:cs="Times New Roman"/>
          </w:rPr>
          <w:t xml:space="preserve">he connection weights parameters </w:t>
        </w:r>
      </w:ins>
      <m:oMath>
        <m:r>
          <w:ins w:id="297" w:author="Bo Shen" w:date="2023-01-26T16:55:00Z">
            <w:rPr>
              <w:rFonts w:ascii="Cambria Math" w:hAnsi="Cambria Math" w:cs="Times New Roman"/>
            </w:rPr>
            <m:t>α</m:t>
          </w:ins>
        </m:r>
      </m:oMath>
      <w:ins w:id="298" w:author="Bo Shen" w:date="2023-01-26T16:55:00Z">
        <w:r>
          <w:rPr>
            <w:rFonts w:ascii="Times New Roman" w:hAnsi="Times New Roman" w:cs="Times New Roman"/>
          </w:rPr>
          <w:t xml:space="preserve"> </w:t>
        </w:r>
      </w:ins>
      <w:ins w:id="299" w:author="Bo Shen" w:date="2023-01-26T16:53:00Z">
        <w:r>
          <w:rPr>
            <w:rFonts w:ascii="Times New Roman" w:hAnsi="Times New Roman" w:cs="Times New Roman"/>
          </w:rPr>
          <w:t xml:space="preserve">and </w:t>
        </w:r>
      </w:ins>
      <m:oMath>
        <m:r>
          <w:ins w:id="300" w:author="Bo Shen" w:date="2023-01-26T16:56:00Z">
            <w:rPr>
              <w:rFonts w:ascii="Cambria Math" w:hAnsi="Cambria Math" w:cs="Times New Roman"/>
            </w:rPr>
            <m:t xml:space="preserve">β </m:t>
          </w:ins>
        </m:r>
      </m:oMath>
      <w:ins w:id="301" w:author="Bo Shen" w:date="2023-01-26T17:17:00Z">
        <w:r>
          <w:rPr>
            <w:rFonts w:ascii="Times New Roman" w:hAnsi="Times New Roman" w:cs="Times New Roman"/>
          </w:rPr>
          <w:t>were paired</w:t>
        </w:r>
      </w:ins>
      <w:ins w:id="302" w:author="Bo Shen" w:date="2023-01-27T09:23:00Z">
        <w:r>
          <w:rPr>
            <w:rFonts w:ascii="Times New Roman" w:hAnsi="Times New Roman" w:cs="Times New Roman"/>
          </w:rPr>
          <w:t xml:space="preserve"> since</w:t>
        </w:r>
      </w:ins>
      <w:ins w:id="303" w:author="Bo Shen" w:date="2023-01-26T17:16:00Z">
        <w:r>
          <w:rPr>
            <w:rFonts w:ascii="Times New Roman" w:hAnsi="Times New Roman" w:cs="Times New Roman"/>
          </w:rPr>
          <w:t xml:space="preserve"> </w:t>
        </w:r>
      </w:ins>
      <w:ins w:id="304" w:author="Bo Shen" w:date="2023-01-26T17:17:00Z">
        <w:r>
          <w:rPr>
            <w:rFonts w:ascii="Times New Roman" w:hAnsi="Times New Roman" w:cs="Times New Roman"/>
          </w:rPr>
          <w:t xml:space="preserve">both of them control the ramping-up speed of the competition dynamics. </w:t>
        </w:r>
      </w:ins>
      <w:ins w:id="305" w:author="Bo Shen" w:date="2023-01-26T17:01:00Z">
        <w:r w:rsidRPr="008604B0">
          <w:rPr>
            <w:rFonts w:ascii="Times New Roman" w:hAnsi="Times New Roman" w:cs="Times New Roman"/>
            <w:b/>
            <w:bCs/>
            <w:rPrChange w:id="306"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307" w:author="Bo Shen" w:date="2023-01-26T17:02:00Z">
        <w:r>
          <w:rPr>
            <w:rFonts w:ascii="Times New Roman" w:hAnsi="Times New Roman" w:cs="Times New Roman"/>
          </w:rPr>
          <w:t>(</w:t>
        </w:r>
      </w:ins>
      <m:oMath>
        <m:r>
          <w:ins w:id="308" w:author="Bo Shen" w:date="2023-01-26T17:12:00Z">
            <w:rPr>
              <w:rFonts w:ascii="Cambria Math" w:hAnsi="Cambria Math" w:cs="Times New Roman"/>
            </w:rPr>
            <m:t>σ</m:t>
          </w:ins>
        </m:r>
      </m:oMath>
      <w:ins w:id="309"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310" w:author="Bo Shen" w:date="2023-01-26T17:12:00Z">
              <w:rPr>
                <w:rFonts w:ascii="Times New Roman" w:hAnsi="Times New Roman" w:cs="Times New Roman"/>
              </w:rPr>
            </w:rPrChange>
          </w:rPr>
          <w:t>S</w:t>
        </w:r>
        <w:r>
          <w:rPr>
            <w:rFonts w:ascii="Times New Roman" w:hAnsi="Times New Roman" w:cs="Times New Roman"/>
          </w:rPr>
          <w:t>)</w:t>
        </w:r>
      </w:ins>
      <w:ins w:id="311"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312" w:author="Bo Shen" w:date="2023-01-27T09:33:00Z">
              <w:rPr>
                <w:rFonts w:ascii="Times New Roman" w:hAnsi="Times New Roman" w:cs="Times New Roman"/>
              </w:rPr>
            </w:rPrChange>
          </w:rPr>
          <w:t>C-E.</w:t>
        </w:r>
        <w:r>
          <w:rPr>
            <w:rFonts w:ascii="Times New Roman" w:hAnsi="Times New Roman" w:cs="Times New Roman"/>
          </w:rPr>
          <w:t xml:space="preserve"> </w:t>
        </w:r>
      </w:ins>
      <w:ins w:id="313" w:author="Bo Shen" w:date="2023-01-27T09:25:00Z">
        <w:r>
          <w:rPr>
            <w:rFonts w:ascii="Times New Roman" w:hAnsi="Times New Roman" w:cs="Times New Roman"/>
          </w:rPr>
          <w:t>The time constants of the three units were paired.</w:t>
        </w:r>
      </w:ins>
      <w:ins w:id="314" w:author="Bo Shen" w:date="2023-01-26T17:12:00Z">
        <w:r>
          <w:rPr>
            <w:rFonts w:ascii="Times New Roman" w:hAnsi="Times New Roman" w:cs="Times New Roman"/>
          </w:rPr>
          <w:t xml:space="preserve"> </w:t>
        </w:r>
      </w:ins>
      <w:ins w:id="315" w:author="Bo Shen" w:date="2023-01-27T17:08:00Z">
        <w:r>
          <w:rPr>
            <w:rFonts w:ascii="Times New Roman" w:hAnsi="Times New Roman" w:cs="Times New Roman"/>
          </w:rPr>
          <w:t xml:space="preserve">The values of the parameters at the maximum points </w:t>
        </w:r>
      </w:ins>
      <w:ins w:id="316" w:author="Bo Shen" w:date="2023-01-27T17:09:00Z">
        <w:r>
          <w:rPr>
            <w:rFonts w:ascii="Times New Roman" w:hAnsi="Times New Roman" w:cs="Times New Roman"/>
          </w:rPr>
          <w:t>precisely match</w:t>
        </w:r>
      </w:ins>
      <w:ins w:id="317" w:author="Bo Shen" w:date="2023-01-27T17:08:00Z">
        <w:r>
          <w:rPr>
            <w:rFonts w:ascii="Times New Roman" w:hAnsi="Times New Roman" w:cs="Times New Roman"/>
          </w:rPr>
          <w:t xml:space="preserve"> </w:t>
        </w:r>
      </w:ins>
      <w:ins w:id="318" w:author="Bo Shen" w:date="2023-01-27T17:09:00Z">
        <w:r>
          <w:rPr>
            <w:rFonts w:ascii="Times New Roman" w:hAnsi="Times New Roman" w:cs="Times New Roman"/>
          </w:rPr>
          <w:t>the best-fitting results given the precision</w:t>
        </w:r>
      </w:ins>
      <w:ins w:id="319" w:author="Bo Shen" w:date="2023-01-27T17:10:00Z">
        <w:r>
          <w:rPr>
            <w:rFonts w:ascii="Times New Roman" w:hAnsi="Times New Roman" w:cs="Times New Roman"/>
          </w:rPr>
          <w:t>s</w:t>
        </w:r>
      </w:ins>
      <w:ins w:id="320" w:author="Bo Shen" w:date="2023-01-27T17:09:00Z">
        <w:r>
          <w:rPr>
            <w:rFonts w:ascii="Times New Roman" w:hAnsi="Times New Roman" w:cs="Times New Roman"/>
          </w:rPr>
          <w:t xml:space="preserve"> of the grids (parameter values on the peaks: </w:t>
        </w:r>
      </w:ins>
      <m:oMath>
        <m:r>
          <w:ins w:id="321" w:author="Bo Shen" w:date="2023-01-27T16:40:00Z">
            <w:rPr>
              <w:rFonts w:ascii="Cambria Math" w:hAnsi="Cambria Math" w:cs="Times New Roman"/>
            </w:rPr>
            <m:t>α=0</m:t>
          </w:ins>
        </m:r>
      </m:oMath>
      <w:ins w:id="322" w:author="Bo Shen" w:date="2023-01-27T16:40:00Z">
        <w:r>
          <w:rPr>
            <w:rFonts w:ascii="Times New Roman" w:hAnsi="Times New Roman" w:cs="Times New Roman"/>
          </w:rPr>
          <w:t xml:space="preserve">, </w:t>
        </w:r>
      </w:ins>
      <m:oMath>
        <m:r>
          <w:ins w:id="323" w:author="Bo Shen" w:date="2023-01-27T16:40:00Z">
            <w:rPr>
              <w:rFonts w:ascii="Cambria Math" w:hAnsi="Cambria Math" w:cs="Times New Roman"/>
            </w:rPr>
            <m:t>β=1.4</m:t>
          </w:ins>
        </m:r>
      </m:oMath>
      <w:ins w:id="324" w:author="Bo Shen" w:date="2023-01-27T16:40:00Z">
        <w:r>
          <w:rPr>
            <w:rFonts w:ascii="Times New Roman" w:hAnsi="Times New Roman" w:cs="Times New Roman"/>
          </w:rPr>
          <w:t xml:space="preserve">, </w:t>
        </w:r>
      </w:ins>
      <m:oMath>
        <m:r>
          <w:ins w:id="325" w:author="Bo Shen" w:date="2023-01-27T16:40:00Z">
            <w:rPr>
              <w:rFonts w:ascii="Cambria Math" w:hAnsi="Cambria Math" w:cs="Times New Roman"/>
            </w:rPr>
            <m:t>σ = 26</m:t>
          </w:ins>
        </m:r>
      </m:oMath>
      <w:ins w:id="326" w:author="Bo Shen" w:date="2023-01-27T16:40:00Z">
        <w:r>
          <w:rPr>
            <w:rFonts w:ascii="Times New Roman" w:hAnsi="Times New Roman" w:cs="Times New Roman"/>
          </w:rPr>
          <w:t xml:space="preserve">, </w:t>
        </w:r>
      </w:ins>
      <m:oMath>
        <m:r>
          <w:ins w:id="327" w:author="Bo Shen" w:date="2023-01-27T16:40:00Z">
            <w:rPr>
              <w:rFonts w:ascii="Cambria Math" w:hAnsi="Cambria Math" w:cs="Times New Roman"/>
            </w:rPr>
            <m:t>S = 3210</m:t>
          </w:ins>
        </m:r>
      </m:oMath>
      <w:ins w:id="328" w:author="Bo Shen" w:date="2023-01-27T16:40:00Z">
        <w:r>
          <w:rPr>
            <w:rFonts w:ascii="Times New Roman" w:hAnsi="Times New Roman" w:cs="Times New Roman"/>
          </w:rPr>
          <w:t xml:space="preserve">, </w:t>
        </w:r>
      </w:ins>
      <m:oMath>
        <m:sSub>
          <m:sSubPr>
            <m:ctrlPr>
              <w:ins w:id="329" w:author="Bo Shen" w:date="2023-01-27T16:40:00Z">
                <w:rPr>
                  <w:rFonts w:ascii="Cambria Math" w:hAnsi="Cambria Math" w:cs="Times New Roman"/>
                  <w:i/>
                </w:rPr>
              </w:ins>
            </m:ctrlPr>
          </m:sSubPr>
          <m:e>
            <m:r>
              <w:ins w:id="330" w:author="Bo Shen" w:date="2023-01-27T16:40:00Z">
                <w:rPr>
                  <w:rFonts w:ascii="Cambria Math" w:hAnsi="Cambria Math" w:cs="Times New Roman"/>
                </w:rPr>
                <m:t>τ</m:t>
              </w:ins>
            </m:r>
          </m:e>
          <m:sub>
            <m:r>
              <w:ins w:id="331" w:author="Bo Shen" w:date="2023-01-27T16:40:00Z">
                <w:rPr>
                  <w:rFonts w:ascii="Cambria Math" w:hAnsi="Cambria Math" w:cs="Times New Roman"/>
                </w:rPr>
                <m:t>R</m:t>
              </w:ins>
            </m:r>
          </m:sub>
        </m:sSub>
        <m:r>
          <w:ins w:id="332" w:author="Bo Shen" w:date="2023-01-27T16:40:00Z">
            <w:rPr>
              <w:rFonts w:ascii="Cambria Math" w:hAnsi="Cambria Math" w:cs="Times New Roman"/>
            </w:rPr>
            <m:t xml:space="preserve"> = .1995</m:t>
          </w:ins>
        </m:r>
      </m:oMath>
      <w:ins w:id="333" w:author="Bo Shen" w:date="2023-01-27T16:40:00Z">
        <w:r>
          <w:rPr>
            <w:rFonts w:ascii="Times New Roman" w:hAnsi="Times New Roman" w:cs="Times New Roman"/>
          </w:rPr>
          <w:t xml:space="preserve">, </w:t>
        </w:r>
      </w:ins>
      <m:oMath>
        <m:sSub>
          <m:sSubPr>
            <m:ctrlPr>
              <w:ins w:id="334" w:author="Bo Shen" w:date="2023-01-27T16:40:00Z">
                <w:rPr>
                  <w:rFonts w:ascii="Cambria Math" w:hAnsi="Cambria Math" w:cs="Times New Roman"/>
                  <w:i/>
                </w:rPr>
              </w:ins>
            </m:ctrlPr>
          </m:sSubPr>
          <m:e>
            <m:r>
              <w:ins w:id="335" w:author="Bo Shen" w:date="2023-01-27T16:40:00Z">
                <w:rPr>
                  <w:rFonts w:ascii="Cambria Math" w:hAnsi="Cambria Math" w:cs="Times New Roman"/>
                </w:rPr>
                <m:t>τ</m:t>
              </w:ins>
            </m:r>
          </m:e>
          <m:sub>
            <m:r>
              <w:ins w:id="336" w:author="Bo Shen" w:date="2023-01-27T16:40:00Z">
                <w:rPr>
                  <w:rFonts w:ascii="Cambria Math" w:hAnsi="Cambria Math" w:cs="Times New Roman"/>
                </w:rPr>
                <m:t>G</m:t>
              </w:ins>
            </m:r>
          </m:sub>
        </m:sSub>
        <m:r>
          <w:ins w:id="337" w:author="Bo Shen" w:date="2023-01-27T16:40:00Z">
            <w:rPr>
              <w:rFonts w:ascii="Cambria Math" w:hAnsi="Cambria Math" w:cs="Times New Roman"/>
            </w:rPr>
            <m:t xml:space="preserve"> = </m:t>
          </w:ins>
        </m:r>
        <m:r>
          <w:ins w:id="338" w:author="Bo Shen" w:date="2023-01-27T16:42:00Z">
            <w:rPr>
              <w:rFonts w:ascii="Cambria Math" w:hAnsi="Cambria Math" w:cs="Times New Roman"/>
            </w:rPr>
            <m:t xml:space="preserve">.1995 </m:t>
          </w:ins>
        </m:r>
      </m:oMath>
      <w:ins w:id="339" w:author="Bo Shen" w:date="2023-01-27T16:44:00Z">
        <w:r>
          <w:rPr>
            <w:rFonts w:ascii="Times New Roman" w:hAnsi="Times New Roman" w:cs="Times New Roman"/>
          </w:rPr>
          <w:t xml:space="preserve">(panel </w:t>
        </w:r>
        <w:r w:rsidRPr="00520D97">
          <w:rPr>
            <w:rFonts w:ascii="Times New Roman" w:hAnsi="Times New Roman" w:cs="Times New Roman"/>
            <w:b/>
            <w:bCs/>
            <w:rPrChange w:id="340"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341" w:author="Bo Shen" w:date="2023-01-27T16:44:00Z">
            <w:rPr>
              <w:rFonts w:ascii="Cambria Math" w:hAnsi="Cambria Math" w:cs="Times New Roman"/>
            </w:rPr>
            <m:t>.2512</m:t>
          </w:ins>
        </m:r>
      </m:oMath>
      <w:ins w:id="342" w:author="Bo Shen" w:date="2023-01-27T16:44:00Z">
        <w:r>
          <w:rPr>
            <w:rFonts w:ascii="Times New Roman" w:hAnsi="Times New Roman" w:cs="Times New Roman"/>
          </w:rPr>
          <w:t xml:space="preserve"> </w:t>
        </w:r>
      </w:ins>
      <w:ins w:id="343" w:author="Bo Shen" w:date="2023-01-27T16:43:00Z">
        <w:r>
          <w:rPr>
            <w:rFonts w:ascii="Times New Roman" w:hAnsi="Times New Roman" w:cs="Times New Roman"/>
          </w:rPr>
          <w:t xml:space="preserve">(panel </w:t>
        </w:r>
        <w:r w:rsidRPr="00520D97">
          <w:rPr>
            <w:rFonts w:ascii="Times New Roman" w:hAnsi="Times New Roman" w:cs="Times New Roman"/>
            <w:b/>
            <w:bCs/>
            <w:rPrChange w:id="344" w:author="Bo Shen" w:date="2023-01-27T16:44:00Z">
              <w:rPr>
                <w:rFonts w:ascii="Times New Roman" w:hAnsi="Times New Roman" w:cs="Times New Roman"/>
              </w:rPr>
            </w:rPrChange>
          </w:rPr>
          <w:t>D</w:t>
        </w:r>
        <w:r>
          <w:rPr>
            <w:rFonts w:ascii="Times New Roman" w:hAnsi="Times New Roman" w:cs="Times New Roman"/>
          </w:rPr>
          <w:t>)</w:t>
        </w:r>
      </w:ins>
      <w:ins w:id="345" w:author="Bo Shen" w:date="2023-01-27T16:45:00Z">
        <w:r>
          <w:rPr>
            <w:rFonts w:ascii="Times New Roman" w:hAnsi="Times New Roman" w:cs="Times New Roman"/>
          </w:rPr>
          <w:t xml:space="preserve"> (two adjacent points given the grid resolution)</w:t>
        </w:r>
      </w:ins>
      <w:ins w:id="346" w:author="Bo Shen" w:date="2023-01-27T16:43:00Z">
        <w:r>
          <w:rPr>
            <w:rFonts w:ascii="Times New Roman" w:hAnsi="Times New Roman" w:cs="Times New Roman"/>
          </w:rPr>
          <w:t>,</w:t>
        </w:r>
      </w:ins>
      <w:ins w:id="347" w:author="Bo Shen" w:date="2023-01-27T16:40:00Z">
        <w:r>
          <w:rPr>
            <w:rFonts w:ascii="Times New Roman" w:hAnsi="Times New Roman" w:cs="Times New Roman"/>
          </w:rPr>
          <w:t xml:space="preserve"> </w:t>
        </w:r>
      </w:ins>
      <m:oMath>
        <m:sSub>
          <m:sSubPr>
            <m:ctrlPr>
              <w:ins w:id="348" w:author="Bo Shen" w:date="2023-01-27T16:40:00Z">
                <w:rPr>
                  <w:rFonts w:ascii="Cambria Math" w:hAnsi="Cambria Math" w:cs="Times New Roman"/>
                  <w:i/>
                </w:rPr>
              </w:ins>
            </m:ctrlPr>
          </m:sSubPr>
          <m:e>
            <m:r>
              <w:ins w:id="349" w:author="Bo Shen" w:date="2023-01-27T16:40:00Z">
                <w:rPr>
                  <w:rFonts w:ascii="Cambria Math" w:hAnsi="Cambria Math" w:cs="Times New Roman"/>
                </w:rPr>
                <m:t>τ</m:t>
              </w:ins>
            </m:r>
          </m:e>
          <m:sub>
            <m:r>
              <w:ins w:id="350" w:author="Bo Shen" w:date="2023-01-27T16:40:00Z">
                <w:rPr>
                  <w:rFonts w:ascii="Cambria Math" w:hAnsi="Cambria Math" w:cs="Times New Roman"/>
                </w:rPr>
                <m:t>D</m:t>
              </w:ins>
            </m:r>
          </m:sub>
        </m:sSub>
        <m:r>
          <w:ins w:id="351" w:author="Bo Shen" w:date="2023-01-27T16:40:00Z">
            <w:rPr>
              <w:rFonts w:ascii="Cambria Math" w:hAnsi="Cambria Math" w:cs="Times New Roman"/>
            </w:rPr>
            <m:t xml:space="preserve"> = .3162</m:t>
          </w:ins>
        </m:r>
      </m:oMath>
      <w:ins w:id="352" w:author="Bo Shen" w:date="2023-01-27T16:44:00Z">
        <w:r>
          <w:rPr>
            <w:rFonts w:ascii="Times New Roman" w:hAnsi="Times New Roman" w:cs="Times New Roman"/>
          </w:rPr>
          <w:t>.</w:t>
        </w:r>
      </w:ins>
      <w:ins w:id="353" w:author="Bo Shen" w:date="2023-01-27T17:09:00Z">
        <w:r>
          <w:rPr>
            <w:rFonts w:ascii="Times New Roman" w:hAnsi="Times New Roman" w:cs="Times New Roman"/>
          </w:rPr>
          <w:t>)</w:t>
        </w:r>
      </w:ins>
    </w:p>
    <w:p w:rsidR="0098534E" w:rsidRDefault="0098534E"/>
    <w:p w:rsidR="0098534E" w:rsidRDefault="0098534E">
      <w:r>
        <w:br w:type="page"/>
      </w:r>
    </w:p>
    <w:p w:rsidR="0098534E" w:rsidRDefault="009A322F" w:rsidP="00737325">
      <w:pPr>
        <w:spacing w:line="480" w:lineRule="auto"/>
        <w:jc w:val="center"/>
        <w:rPr>
          <w:rFonts w:ascii="Times New Roman" w:hAnsi="Times New Roman" w:cs="Times New Roman"/>
          <w:b/>
        </w:rPr>
      </w:pPr>
      <w:ins w:id="354" w:author="Bo Shen" w:date="2023-03-02T14:02:00Z">
        <w:r>
          <w:rPr>
            <w:rFonts w:ascii="Times New Roman" w:hAnsi="Times New Roman" w:cs="Times New Roman"/>
            <w:b/>
            <w:noProof/>
          </w:rPr>
          <w:lastRenderedPageBreak/>
          <w:drawing>
            <wp:inline distT="0" distB="0" distL="0" distR="0">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rsidR="0098534E" w:rsidRDefault="0098534E">
      <w:pPr>
        <w:jc w:val="both"/>
        <w:pPrChange w:id="355" w:author="Bo Shen" w:date="2023-03-01T14:55:00Z">
          <w:pPr/>
        </w:pPrChange>
      </w:pPr>
      <w:r>
        <w:rPr>
          <w:rFonts w:ascii="Times New Roman" w:hAnsi="Times New Roman" w:cs="Times New Roman"/>
          <w:b/>
        </w:rPr>
        <w:t xml:space="preserve">Figure 6-figure supplement </w:t>
      </w:r>
      <w:ins w:id="356" w:author="Bo Shen" w:date="2023-01-27T09:49:00Z">
        <w:r>
          <w:rPr>
            <w:rFonts w:ascii="Times New Roman" w:hAnsi="Times New Roman" w:cs="Times New Roman"/>
            <w:b/>
          </w:rPr>
          <w:t>2</w:t>
        </w:r>
      </w:ins>
      <w:del w:id="357"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358"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359" w:author="Bo Shen" w:date="2023-01-26T16:42:00Z">
        <w:r>
          <w:rPr>
            <w:rFonts w:ascii="Times New Roman" w:hAnsi="Times New Roman" w:cs="Times New Roman"/>
          </w:rPr>
          <w:t xml:space="preserve">of LDDM </w:t>
        </w:r>
      </w:ins>
      <w:ins w:id="360" w:author="Bo Shen" w:date="2023-01-27T09:49:00Z">
        <w:r>
          <w:rPr>
            <w:rFonts w:ascii="Times New Roman" w:hAnsi="Times New Roman" w:cs="Times New Roman"/>
          </w:rPr>
          <w:t>on the parameters</w:t>
        </w:r>
      </w:ins>
      <w:ins w:id="361" w:author="Bo Shen" w:date="2023-03-02T14:02:00Z">
        <w:r w:rsidR="009A322F">
          <w:rPr>
            <w:rFonts w:ascii="Times New Roman" w:hAnsi="Times New Roman" w:cs="Times New Roman"/>
          </w:rPr>
          <w:t xml:space="preserve"> of </w:t>
        </w:r>
      </w:ins>
      <w:ins w:id="362" w:author="Bo Shen" w:date="2023-03-02T14:03:00Z">
        <w:r w:rsidR="009A322F">
          <w:rPr>
            <w:rFonts w:ascii="Times New Roman" w:hAnsi="Times New Roman" w:cs="Times New Roman"/>
          </w:rPr>
          <w:t>best fit</w:t>
        </w:r>
      </w:ins>
      <w:ins w:id="363" w:author="Bo Shen" w:date="2023-01-27T09:49:00Z">
        <w:r>
          <w:rPr>
            <w:rFonts w:ascii="Times New Roman" w:hAnsi="Times New Roman" w:cs="Times New Roman"/>
          </w:rPr>
          <w:t xml:space="preserve"> </w:t>
        </w:r>
      </w:ins>
      <w:ins w:id="364" w:author="Bo Shen" w:date="2023-01-27T09:50:00Z">
        <w:r>
          <w:rPr>
            <w:rFonts w:ascii="Times New Roman" w:hAnsi="Times New Roman" w:cs="Times New Roman"/>
          </w:rPr>
          <w:t>to</w:t>
        </w:r>
      </w:ins>
      <w:ins w:id="365" w:author="Bo Shen" w:date="2023-01-26T16:42:00Z">
        <w:r>
          <w:rPr>
            <w:rFonts w:ascii="Times New Roman" w:hAnsi="Times New Roman" w:cs="Times New Roman"/>
          </w:rPr>
          <w:t xml:space="preserve"> </w:t>
        </w:r>
      </w:ins>
      <w:ins w:id="366"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367" w:author="Bo Shen" w:date="2023-01-26T16:44:00Z">
        <w:r>
          <w:rPr>
            <w:rFonts w:ascii="Times New Roman" w:hAnsi="Times New Roman" w:cs="Times New Roman"/>
          </w:rPr>
          <w:t>.</w:t>
        </w:r>
      </w:ins>
      <w:ins w:id="368" w:author="Bo Shen" w:date="2023-01-27T17:15:00Z">
        <w:r>
          <w:rPr>
            <w:rFonts w:ascii="Times New Roman" w:hAnsi="Times New Roman" w:cs="Times New Roman"/>
          </w:rPr>
          <w:t xml:space="preserve"> We </w:t>
        </w:r>
      </w:ins>
      <w:ins w:id="369" w:author="Bo Shen" w:date="2023-01-27T17:16:00Z">
        <w:r>
          <w:rPr>
            <w:rFonts w:ascii="Times New Roman" w:hAnsi="Times New Roman" w:cs="Times New Roman"/>
          </w:rPr>
          <w:t>visualized</w:t>
        </w:r>
      </w:ins>
      <w:ins w:id="370" w:author="Bo Shen" w:date="2023-01-27T09:52:00Z">
        <w:r>
          <w:rPr>
            <w:rFonts w:ascii="Times New Roman" w:hAnsi="Times New Roman" w:cs="Times New Roman"/>
          </w:rPr>
          <w:t xml:space="preserve"> </w:t>
        </w:r>
      </w:ins>
      <w:ins w:id="371" w:author="Bo Shen" w:date="2023-01-27T17:16:00Z">
        <w:r>
          <w:rPr>
            <w:rFonts w:ascii="Times New Roman" w:hAnsi="Times New Roman" w:cs="Times New Roman"/>
          </w:rPr>
          <w:t>t</w:t>
        </w:r>
      </w:ins>
      <w:ins w:id="372" w:author="Bo Shen" w:date="2023-01-27T17:15:00Z">
        <w:r>
          <w:rPr>
            <w:rFonts w:ascii="Times New Roman" w:hAnsi="Times New Roman" w:cs="Times New Roman"/>
          </w:rPr>
          <w:t xml:space="preserve">he log-likelihood of the model </w:t>
        </w:r>
      </w:ins>
      <w:ins w:id="373" w:author="Bo Shen" w:date="2023-03-02T14:05:00Z">
        <w:r w:rsidR="009A322F">
          <w:rPr>
            <w:rFonts w:ascii="Times New Roman" w:hAnsi="Times New Roman" w:cs="Times New Roman"/>
          </w:rPr>
          <w:t xml:space="preserve">when </w:t>
        </w:r>
      </w:ins>
      <w:ins w:id="374" w:author="Bo Shen" w:date="2023-01-27T17:16:00Z">
        <w:r>
          <w:rPr>
            <w:rFonts w:ascii="Times New Roman" w:hAnsi="Times New Roman" w:cs="Times New Roman"/>
          </w:rPr>
          <w:t>re-fit</w:t>
        </w:r>
      </w:ins>
      <w:ins w:id="375" w:author="Bo Shen" w:date="2023-03-02T14:05:00Z">
        <w:r w:rsidR="009A322F">
          <w:rPr>
            <w:rFonts w:ascii="Times New Roman" w:hAnsi="Times New Roman" w:cs="Times New Roman"/>
          </w:rPr>
          <w:t>ting</w:t>
        </w:r>
      </w:ins>
      <w:ins w:id="376" w:author="Bo Shen" w:date="2023-01-27T17:16:00Z">
        <w:r>
          <w:rPr>
            <w:rFonts w:ascii="Times New Roman" w:hAnsi="Times New Roman" w:cs="Times New Roman"/>
          </w:rPr>
          <w:t xml:space="preserve"> </w:t>
        </w:r>
      </w:ins>
      <w:ins w:id="377" w:author="Bo Shen" w:date="2023-01-27T17:15:00Z">
        <w:r>
          <w:rPr>
            <w:rFonts w:ascii="Times New Roman" w:hAnsi="Times New Roman" w:cs="Times New Roman"/>
          </w:rPr>
          <w:t xml:space="preserve">to </w:t>
        </w:r>
      </w:ins>
      <w:ins w:id="378" w:author="Bo Shen" w:date="2023-01-27T09:52:00Z">
        <w:r>
          <w:rPr>
            <w:rFonts w:ascii="Times New Roman" w:hAnsi="Times New Roman" w:cs="Times New Roman"/>
          </w:rPr>
          <w:t xml:space="preserve">the </w:t>
        </w:r>
      </w:ins>
      <w:ins w:id="379" w:author="Bo Shen" w:date="2023-03-02T14:03:00Z">
        <w:r w:rsidR="009A322F">
          <w:rPr>
            <w:rFonts w:ascii="Times New Roman" w:hAnsi="Times New Roman" w:cs="Times New Roman"/>
          </w:rPr>
          <w:t>generated</w:t>
        </w:r>
      </w:ins>
      <w:ins w:id="380" w:author="Bo Shen" w:date="2023-01-27T09:52:00Z">
        <w:r>
          <w:rPr>
            <w:rFonts w:ascii="Times New Roman" w:hAnsi="Times New Roman" w:cs="Times New Roman"/>
          </w:rPr>
          <w:t xml:space="preserve"> </w:t>
        </w:r>
      </w:ins>
      <w:ins w:id="381" w:author="Bo Shen" w:date="2023-01-27T09:53:00Z">
        <w:r>
          <w:rPr>
            <w:rFonts w:ascii="Times New Roman" w:hAnsi="Times New Roman" w:cs="Times New Roman"/>
          </w:rPr>
          <w:t>data</w:t>
        </w:r>
      </w:ins>
      <w:ins w:id="382" w:author="Bo Shen" w:date="2023-01-27T09:55:00Z">
        <w:r>
          <w:rPr>
            <w:rFonts w:ascii="Times New Roman" w:hAnsi="Times New Roman" w:cs="Times New Roman"/>
          </w:rPr>
          <w:t xml:space="preserve"> based on the set of </w:t>
        </w:r>
      </w:ins>
      <w:ins w:id="383" w:author="Bo Shen" w:date="2023-01-27T17:13:00Z">
        <w:r>
          <w:rPr>
            <w:rFonts w:ascii="Times New Roman" w:hAnsi="Times New Roman" w:cs="Times New Roman"/>
          </w:rPr>
          <w:t xml:space="preserve">parameters </w:t>
        </w:r>
      </w:ins>
      <w:ins w:id="384" w:author="Bo Shen" w:date="2023-03-02T14:03:00Z">
        <w:r w:rsidR="009A322F">
          <w:rPr>
            <w:rFonts w:ascii="Times New Roman" w:hAnsi="Times New Roman" w:cs="Times New Roman"/>
          </w:rPr>
          <w:t>of best fit (</w:t>
        </w:r>
      </w:ins>
      <w:ins w:id="385" w:author="Bo Shen" w:date="2023-01-27T17:13:00Z">
        <w:r>
          <w:rPr>
            <w:rFonts w:ascii="Times New Roman" w:hAnsi="Times New Roman" w:cs="Times New Roman"/>
          </w:rPr>
          <w:t>shown</w:t>
        </w:r>
      </w:ins>
      <w:ins w:id="386" w:author="Bo Shen" w:date="2023-01-27T09:55:00Z">
        <w:r>
          <w:rPr>
            <w:rFonts w:ascii="Times New Roman" w:hAnsi="Times New Roman" w:cs="Times New Roman"/>
          </w:rPr>
          <w:t xml:space="preserve"> in </w:t>
        </w:r>
      </w:ins>
      <w:ins w:id="387" w:author="Bo Shen" w:date="2023-03-02T14:03:00Z">
        <w:r w:rsidR="009A322F">
          <w:rPr>
            <w:rFonts w:ascii="Times New Roman" w:hAnsi="Times New Roman" w:cs="Times New Roman"/>
          </w:rPr>
          <w:t>blue crosses)</w:t>
        </w:r>
      </w:ins>
      <w:ins w:id="388" w:author="Bo Shen" w:date="2023-01-27T17:13:00Z">
        <w:r>
          <w:rPr>
            <w:rFonts w:ascii="Times New Roman" w:hAnsi="Times New Roman" w:cs="Times New Roman"/>
          </w:rPr>
          <w:t xml:space="preserve">. </w:t>
        </w:r>
      </w:ins>
      <w:ins w:id="389" w:author="Bo Shen" w:date="2023-01-27T17:16:00Z">
        <w:r>
          <w:rPr>
            <w:rFonts w:ascii="Times New Roman" w:hAnsi="Times New Roman" w:cs="Times New Roman"/>
          </w:rPr>
          <w:t xml:space="preserve">Each panel </w:t>
        </w:r>
      </w:ins>
      <w:ins w:id="390" w:author="Bo Shen" w:date="2023-03-02T14:06:00Z">
        <w:r w:rsidR="009A322F">
          <w:rPr>
            <w:rFonts w:ascii="Times New Roman" w:hAnsi="Times New Roman" w:cs="Times New Roman"/>
          </w:rPr>
          <w:t xml:space="preserve">shows the log-likelihood values </w:t>
        </w:r>
      </w:ins>
      <w:ins w:id="391" w:author="Bo Shen" w:date="2023-03-02T14:07:00Z">
        <w:r w:rsidR="009A322F">
          <w:rPr>
            <w:rFonts w:ascii="Times New Roman" w:hAnsi="Times New Roman" w:cs="Times New Roman"/>
          </w:rPr>
          <w:t>of</w:t>
        </w:r>
      </w:ins>
      <w:ins w:id="392" w:author="Bo Shen" w:date="2023-03-02T14:06:00Z">
        <w:r w:rsidR="009A322F">
          <w:rPr>
            <w:rFonts w:ascii="Times New Roman" w:hAnsi="Times New Roman" w:cs="Times New Roman"/>
          </w:rPr>
          <w:t xml:space="preserve"> the model </w:t>
        </w:r>
      </w:ins>
      <w:ins w:id="393" w:author="Bo Shen" w:date="2023-03-02T14:07:00Z">
        <w:r w:rsidR="009A322F">
          <w:rPr>
            <w:rFonts w:ascii="Times New Roman" w:hAnsi="Times New Roman" w:cs="Times New Roman"/>
          </w:rPr>
          <w:t xml:space="preserve">to fit the </w:t>
        </w:r>
      </w:ins>
      <w:ins w:id="394" w:author="Bo Shen" w:date="2023-03-02T14:06:00Z">
        <w:r w:rsidR="009A322F">
          <w:rPr>
            <w:rFonts w:ascii="Times New Roman" w:hAnsi="Times New Roman" w:cs="Times New Roman"/>
          </w:rPr>
          <w:t xml:space="preserve">generated data </w:t>
        </w:r>
      </w:ins>
      <w:ins w:id="395" w:author="Bo Shen" w:date="2023-03-02T14:07:00Z">
        <w:r w:rsidR="009A322F">
          <w:rPr>
            <w:rFonts w:ascii="Times New Roman" w:hAnsi="Times New Roman" w:cs="Times New Roman"/>
          </w:rPr>
          <w:t>across pairs of parameters</w:t>
        </w:r>
      </w:ins>
      <w:ins w:id="396" w:author="Bo Shen" w:date="2023-01-27T17:14:00Z">
        <w:r>
          <w:rPr>
            <w:rFonts w:ascii="Times New Roman" w:hAnsi="Times New Roman" w:cs="Times New Roman"/>
          </w:rPr>
          <w:t>. T</w:t>
        </w:r>
      </w:ins>
      <w:ins w:id="397" w:author="Bo Shen" w:date="2023-01-27T17:10:00Z">
        <w:r>
          <w:rPr>
            <w:rFonts w:ascii="Times New Roman" w:hAnsi="Times New Roman" w:cs="Times New Roman"/>
          </w:rPr>
          <w:t xml:space="preserve">he </w:t>
        </w:r>
      </w:ins>
      <w:ins w:id="398" w:author="Bo Shen" w:date="2023-03-02T14:11:00Z">
        <w:r w:rsidR="009A322F">
          <w:rPr>
            <w:rFonts w:ascii="Times New Roman" w:hAnsi="Times New Roman" w:cs="Times New Roman"/>
          </w:rPr>
          <w:t xml:space="preserve">recovered </w:t>
        </w:r>
      </w:ins>
      <w:ins w:id="399" w:author="Bo Shen" w:date="2023-01-27T17:10:00Z">
        <w:r>
          <w:rPr>
            <w:rFonts w:ascii="Times New Roman" w:hAnsi="Times New Roman" w:cs="Times New Roman"/>
          </w:rPr>
          <w:t>parameter</w:t>
        </w:r>
      </w:ins>
      <w:ins w:id="400" w:author="Bo Shen" w:date="2023-03-02T14:08:00Z">
        <w:r w:rsidR="009A322F">
          <w:rPr>
            <w:rFonts w:ascii="Times New Roman" w:hAnsi="Times New Roman" w:cs="Times New Roman"/>
          </w:rPr>
          <w:t xml:space="preserve">s recovered (on </w:t>
        </w:r>
      </w:ins>
      <w:ins w:id="401" w:author="Bo Shen" w:date="2023-03-02T14:09:00Z">
        <w:r w:rsidR="009A322F">
          <w:rPr>
            <w:rFonts w:ascii="Times New Roman" w:hAnsi="Times New Roman" w:cs="Times New Roman"/>
          </w:rPr>
          <w:t xml:space="preserve">the grid with </w:t>
        </w:r>
      </w:ins>
      <w:ins w:id="402" w:author="Bo Shen" w:date="2023-03-02T14:14:00Z">
        <w:r w:rsidR="00224293">
          <w:rPr>
            <w:rFonts w:ascii="Times New Roman" w:hAnsi="Times New Roman" w:cs="Times New Roman"/>
          </w:rPr>
          <w:t xml:space="preserve">the </w:t>
        </w:r>
      </w:ins>
      <w:ins w:id="403" w:author="Bo Shen" w:date="2023-03-02T14:09:00Z">
        <w:r w:rsidR="009A322F">
          <w:rPr>
            <w:rFonts w:ascii="Times New Roman" w:hAnsi="Times New Roman" w:cs="Times New Roman"/>
          </w:rPr>
          <w:t xml:space="preserve">highest log-likelihood, indicated at </w:t>
        </w:r>
      </w:ins>
      <w:ins w:id="404" w:author="Bo Shen" w:date="2023-03-02T14:05:00Z">
        <w:r w:rsidR="009A322F">
          <w:rPr>
            <w:rFonts w:ascii="Times New Roman" w:hAnsi="Times New Roman" w:cs="Times New Roman"/>
          </w:rPr>
          <w:t>red crosses)</w:t>
        </w:r>
      </w:ins>
      <w:ins w:id="405" w:author="Bo Shen" w:date="2023-03-02T14:08:00Z">
        <w:r w:rsidR="009A322F">
          <w:rPr>
            <w:rFonts w:ascii="Times New Roman" w:hAnsi="Times New Roman" w:cs="Times New Roman"/>
          </w:rPr>
          <w:t xml:space="preserve"> overlapped well with the parameters of best fit.</w:t>
        </w:r>
      </w:ins>
      <w:ins w:id="406" w:author="Bo Shen" w:date="2023-03-02T14:05:00Z">
        <w:r w:rsidR="009A322F">
          <w:rPr>
            <w:rFonts w:ascii="Times New Roman" w:hAnsi="Times New Roman" w:cs="Times New Roman"/>
          </w:rPr>
          <w:t xml:space="preserve"> </w:t>
        </w:r>
      </w:ins>
      <w:ins w:id="407" w:author="Bo Shen" w:date="2023-03-02T14:09:00Z">
        <w:r w:rsidR="009A322F">
          <w:rPr>
            <w:rFonts w:ascii="Times New Roman" w:hAnsi="Times New Roman" w:cs="Times New Roman"/>
          </w:rPr>
          <w:t xml:space="preserve">The </w:t>
        </w:r>
      </w:ins>
      <w:ins w:id="408" w:author="Bo Shen" w:date="2023-03-02T14:10:00Z">
        <w:r w:rsidR="009A322F">
          <w:rPr>
            <w:rFonts w:ascii="Times New Roman" w:hAnsi="Times New Roman" w:cs="Times New Roman"/>
          </w:rPr>
          <w:t>discrepancy</w:t>
        </w:r>
      </w:ins>
      <w:ins w:id="409" w:author="Bo Shen" w:date="2023-03-02T14:09:00Z">
        <w:r w:rsidR="009A322F">
          <w:rPr>
            <w:rFonts w:ascii="Times New Roman" w:hAnsi="Times New Roman" w:cs="Times New Roman"/>
          </w:rPr>
          <w:t xml:space="preserve"> between them </w:t>
        </w:r>
      </w:ins>
      <w:ins w:id="410" w:author="Bo Shen" w:date="2023-03-02T14:10:00Z">
        <w:r w:rsidR="009A322F">
          <w:rPr>
            <w:rFonts w:ascii="Times New Roman" w:hAnsi="Times New Roman" w:cs="Times New Roman"/>
          </w:rPr>
          <w:t xml:space="preserve">is due to the resolution of the grids. </w:t>
        </w:r>
      </w:ins>
      <w:ins w:id="411" w:author="Bo Shen" w:date="2023-03-02T14:12:00Z">
        <w:r w:rsidR="000E65C9">
          <w:rPr>
            <w:rFonts w:ascii="Times New Roman" w:hAnsi="Times New Roman" w:cs="Times New Roman"/>
          </w:rPr>
          <w:t xml:space="preserve">When the </w:t>
        </w:r>
      </w:ins>
      <w:ins w:id="412" w:author="Bo Shen" w:date="2023-03-02T14:11:00Z">
        <w:r w:rsidR="009A322F">
          <w:rPr>
            <w:rFonts w:ascii="Times New Roman" w:hAnsi="Times New Roman" w:cs="Times New Roman"/>
          </w:rPr>
          <w:t>grid resolution</w:t>
        </w:r>
      </w:ins>
      <w:ins w:id="413"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414" w:author="Bo Shen" w:date="2023-03-02T14:11:00Z">
        <w:r w:rsidR="009A322F" w:rsidRPr="009A322F">
          <w:rPr>
            <w:rFonts w:ascii="Times New Roman" w:hAnsi="Times New Roman" w:cs="Times New Roman"/>
            <w:bCs/>
            <w:rPrChange w:id="415"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416" w:author="Bo Shen" w:date="2023-03-02T14:10:00Z">
        <w:r w:rsidR="009A322F">
          <w:rPr>
            <w:rFonts w:ascii="Times New Roman" w:hAnsi="Times New Roman" w:cs="Times New Roman"/>
          </w:rPr>
          <w:t xml:space="preserve">he </w:t>
        </w:r>
      </w:ins>
      <w:ins w:id="417" w:author="Bo Shen" w:date="2023-03-02T14:11:00Z">
        <w:r w:rsidR="009A322F">
          <w:rPr>
            <w:rFonts w:ascii="Times New Roman" w:hAnsi="Times New Roman" w:cs="Times New Roman"/>
          </w:rPr>
          <w:t>recovered parameters</w:t>
        </w:r>
      </w:ins>
      <w:ins w:id="418" w:author="Bo Shen" w:date="2023-03-02T14:10:00Z">
        <w:r w:rsidR="009A322F">
          <w:rPr>
            <w:rFonts w:ascii="Times New Roman" w:hAnsi="Times New Roman" w:cs="Times New Roman"/>
          </w:rPr>
          <w:t xml:space="preserve"> </w:t>
        </w:r>
      </w:ins>
      <w:ins w:id="419" w:author="Bo Shen" w:date="2023-03-02T14:11:00Z">
        <w:r w:rsidR="009A322F">
          <w:rPr>
            <w:rFonts w:ascii="Times New Roman" w:hAnsi="Times New Roman" w:cs="Times New Roman"/>
          </w:rPr>
          <w:t xml:space="preserve">in the current figure are </w:t>
        </w:r>
      </w:ins>
      <w:ins w:id="420" w:author="Bo Shen" w:date="2023-01-27T17:10:00Z">
        <w:r>
          <w:rPr>
            <w:rFonts w:ascii="Times New Roman" w:hAnsi="Times New Roman" w:cs="Times New Roman"/>
          </w:rPr>
          <w:t>exactly the same as in</w:t>
        </w:r>
      </w:ins>
      <w:ins w:id="421"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422"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423" w:author="Bo Shen" w:date="2023-01-27T17:12:00Z">
        <w:r>
          <w:rPr>
            <w:rFonts w:ascii="Times New Roman" w:hAnsi="Times New Roman" w:cs="Times New Roman"/>
            <w:bCs/>
          </w:rPr>
          <w:t xml:space="preserve"> and </w:t>
        </w:r>
      </w:ins>
      <w:ins w:id="424" w:author="Bo Shen" w:date="2023-01-27T17:48:00Z">
        <w:r>
          <w:rPr>
            <w:rFonts w:ascii="Times New Roman" w:hAnsi="Times New Roman" w:cs="Times New Roman"/>
            <w:bCs/>
          </w:rPr>
          <w:t>identifiable</w:t>
        </w:r>
      </w:ins>
      <w:ins w:id="425" w:author="Bo Shen" w:date="2023-01-27T17:12:00Z">
        <w:r>
          <w:rPr>
            <w:rFonts w:ascii="Times New Roman" w:hAnsi="Times New Roman" w:cs="Times New Roman"/>
            <w:bCs/>
          </w:rPr>
          <w:t xml:space="preserve"> </w:t>
        </w:r>
      </w:ins>
      <w:ins w:id="426" w:author="Bo Shen" w:date="2023-01-27T17:11:00Z">
        <w:r>
          <w:rPr>
            <w:rFonts w:ascii="Times New Roman" w:hAnsi="Times New Roman" w:cs="Times New Roman"/>
          </w:rPr>
          <w:t>(</w:t>
        </w:r>
      </w:ins>
      <m:oMath>
        <m:r>
          <w:ins w:id="427" w:author="Bo Shen" w:date="2023-01-27T16:44:00Z">
            <w:rPr>
              <w:rFonts w:ascii="Cambria Math" w:hAnsi="Cambria Math" w:cs="Times New Roman"/>
            </w:rPr>
            <m:t>α=0</m:t>
          </w:ins>
        </m:r>
      </m:oMath>
      <w:ins w:id="428" w:author="Bo Shen" w:date="2023-01-27T16:44:00Z">
        <w:r>
          <w:rPr>
            <w:rFonts w:ascii="Times New Roman" w:hAnsi="Times New Roman" w:cs="Times New Roman"/>
          </w:rPr>
          <w:t xml:space="preserve">, </w:t>
        </w:r>
      </w:ins>
      <m:oMath>
        <m:r>
          <w:ins w:id="429" w:author="Bo Shen" w:date="2023-01-27T16:44:00Z">
            <w:rPr>
              <w:rFonts w:ascii="Cambria Math" w:hAnsi="Cambria Math" w:cs="Times New Roman"/>
            </w:rPr>
            <m:t>β=1.4</m:t>
          </w:ins>
        </m:r>
      </m:oMath>
      <w:ins w:id="430" w:author="Bo Shen" w:date="2023-01-27T16:44:00Z">
        <w:r>
          <w:rPr>
            <w:rFonts w:ascii="Times New Roman" w:hAnsi="Times New Roman" w:cs="Times New Roman"/>
          </w:rPr>
          <w:t xml:space="preserve">, </w:t>
        </w:r>
      </w:ins>
      <m:oMath>
        <m:r>
          <w:ins w:id="431" w:author="Bo Shen" w:date="2023-01-27T16:44:00Z">
            <w:rPr>
              <w:rFonts w:ascii="Cambria Math" w:hAnsi="Cambria Math" w:cs="Times New Roman"/>
            </w:rPr>
            <m:t>σ = 26</m:t>
          </w:ins>
        </m:r>
      </m:oMath>
      <w:ins w:id="432" w:author="Bo Shen" w:date="2023-01-27T16:44:00Z">
        <w:r>
          <w:rPr>
            <w:rFonts w:ascii="Times New Roman" w:hAnsi="Times New Roman" w:cs="Times New Roman"/>
          </w:rPr>
          <w:t xml:space="preserve">, </w:t>
        </w:r>
      </w:ins>
      <m:oMath>
        <m:r>
          <w:ins w:id="433" w:author="Bo Shen" w:date="2023-01-27T16:44:00Z">
            <w:rPr>
              <w:rFonts w:ascii="Cambria Math" w:hAnsi="Cambria Math" w:cs="Times New Roman"/>
            </w:rPr>
            <m:t>S = 3210</m:t>
          </w:ins>
        </m:r>
      </m:oMath>
      <w:ins w:id="434" w:author="Bo Shen" w:date="2023-01-27T16:44:00Z">
        <w:r>
          <w:rPr>
            <w:rFonts w:ascii="Times New Roman" w:hAnsi="Times New Roman" w:cs="Times New Roman"/>
          </w:rPr>
          <w:t xml:space="preserve">, </w:t>
        </w:r>
      </w:ins>
      <m:oMath>
        <m:sSub>
          <m:sSubPr>
            <m:ctrlPr>
              <w:ins w:id="435" w:author="Bo Shen" w:date="2023-01-27T16:44:00Z">
                <w:rPr>
                  <w:rFonts w:ascii="Cambria Math" w:hAnsi="Cambria Math" w:cs="Times New Roman"/>
                  <w:i/>
                </w:rPr>
              </w:ins>
            </m:ctrlPr>
          </m:sSubPr>
          <m:e>
            <m:r>
              <w:ins w:id="436" w:author="Bo Shen" w:date="2023-01-27T16:44:00Z">
                <w:rPr>
                  <w:rFonts w:ascii="Cambria Math" w:hAnsi="Cambria Math" w:cs="Times New Roman"/>
                </w:rPr>
                <m:t>τ</m:t>
              </w:ins>
            </m:r>
          </m:e>
          <m:sub>
            <m:r>
              <w:ins w:id="437" w:author="Bo Shen" w:date="2023-01-27T16:44:00Z">
                <w:rPr>
                  <w:rFonts w:ascii="Cambria Math" w:hAnsi="Cambria Math" w:cs="Times New Roman"/>
                </w:rPr>
                <m:t>R</m:t>
              </w:ins>
            </m:r>
          </m:sub>
        </m:sSub>
        <m:r>
          <w:ins w:id="438" w:author="Bo Shen" w:date="2023-01-27T16:44:00Z">
            <w:rPr>
              <w:rFonts w:ascii="Cambria Math" w:hAnsi="Cambria Math" w:cs="Times New Roman"/>
            </w:rPr>
            <m:t xml:space="preserve"> = .1995</m:t>
          </w:ins>
        </m:r>
      </m:oMath>
      <w:ins w:id="439" w:author="Bo Shen" w:date="2023-01-27T16:44:00Z">
        <w:r>
          <w:rPr>
            <w:rFonts w:ascii="Times New Roman" w:hAnsi="Times New Roman" w:cs="Times New Roman"/>
          </w:rPr>
          <w:t xml:space="preserve">, </w:t>
        </w:r>
      </w:ins>
      <m:oMath>
        <m:sSub>
          <m:sSubPr>
            <m:ctrlPr>
              <w:ins w:id="440" w:author="Bo Shen" w:date="2023-01-27T16:44:00Z">
                <w:rPr>
                  <w:rFonts w:ascii="Cambria Math" w:hAnsi="Cambria Math" w:cs="Times New Roman"/>
                  <w:i/>
                </w:rPr>
              </w:ins>
            </m:ctrlPr>
          </m:sSubPr>
          <m:e>
            <m:r>
              <w:ins w:id="441" w:author="Bo Shen" w:date="2023-01-27T16:44:00Z">
                <w:rPr>
                  <w:rFonts w:ascii="Cambria Math" w:hAnsi="Cambria Math" w:cs="Times New Roman"/>
                </w:rPr>
                <m:t>τ</m:t>
              </w:ins>
            </m:r>
          </m:e>
          <m:sub>
            <m:r>
              <w:ins w:id="442" w:author="Bo Shen" w:date="2023-01-27T16:44:00Z">
                <w:rPr>
                  <w:rFonts w:ascii="Cambria Math" w:hAnsi="Cambria Math" w:cs="Times New Roman"/>
                </w:rPr>
                <m:t>G</m:t>
              </w:ins>
            </m:r>
          </m:sub>
        </m:sSub>
        <m:r>
          <w:ins w:id="443" w:author="Bo Shen" w:date="2023-01-27T16:44:00Z">
            <w:rPr>
              <w:rFonts w:ascii="Cambria Math" w:hAnsi="Cambria Math" w:cs="Times New Roman"/>
            </w:rPr>
            <m:t xml:space="preserve"> = .1995 </m:t>
          </w:ins>
        </m:r>
      </m:oMath>
      <w:ins w:id="444"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445" w:author="Bo Shen" w:date="2023-01-27T16:44:00Z">
            <w:rPr>
              <w:rFonts w:ascii="Cambria Math" w:hAnsi="Cambria Math" w:cs="Times New Roman"/>
            </w:rPr>
            <m:t>.2512</m:t>
          </w:ins>
        </m:r>
      </m:oMath>
      <w:ins w:id="446"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447"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448" w:author="Bo Shen" w:date="2023-01-27T16:44:00Z">
        <w:r>
          <w:rPr>
            <w:rFonts w:ascii="Times New Roman" w:hAnsi="Times New Roman" w:cs="Times New Roman"/>
          </w:rPr>
          <w:t xml:space="preserve">, </w:t>
        </w:r>
      </w:ins>
      <m:oMath>
        <m:sSub>
          <m:sSubPr>
            <m:ctrlPr>
              <w:ins w:id="449" w:author="Bo Shen" w:date="2023-01-27T16:44:00Z">
                <w:rPr>
                  <w:rFonts w:ascii="Cambria Math" w:hAnsi="Cambria Math" w:cs="Times New Roman"/>
                  <w:i/>
                </w:rPr>
              </w:ins>
            </m:ctrlPr>
          </m:sSubPr>
          <m:e>
            <m:r>
              <w:ins w:id="450" w:author="Bo Shen" w:date="2023-01-27T16:44:00Z">
                <w:rPr>
                  <w:rFonts w:ascii="Cambria Math" w:hAnsi="Cambria Math" w:cs="Times New Roman"/>
                </w:rPr>
                <m:t>τ</m:t>
              </w:ins>
            </m:r>
          </m:e>
          <m:sub>
            <m:r>
              <w:ins w:id="451" w:author="Bo Shen" w:date="2023-01-27T16:44:00Z">
                <w:rPr>
                  <w:rFonts w:ascii="Cambria Math" w:hAnsi="Cambria Math" w:cs="Times New Roman"/>
                </w:rPr>
                <m:t>D</m:t>
              </w:ins>
            </m:r>
          </m:sub>
        </m:sSub>
        <m:r>
          <w:ins w:id="452" w:author="Bo Shen" w:date="2023-01-27T16:44:00Z">
            <w:rPr>
              <w:rFonts w:ascii="Cambria Math" w:hAnsi="Cambria Math" w:cs="Times New Roman"/>
            </w:rPr>
            <m:t xml:space="preserve"> = .3162</m:t>
          </w:ins>
        </m:r>
      </m:oMath>
      <w:ins w:id="453" w:author="Bo Shen" w:date="2023-01-27T16:44:00Z">
        <w:r>
          <w:rPr>
            <w:rFonts w:ascii="Times New Roman" w:hAnsi="Times New Roman" w:cs="Times New Roman"/>
          </w:rPr>
          <w:t>.</w:t>
        </w:r>
      </w:ins>
      <w:ins w:id="454" w:author="Bo Shen" w:date="2023-01-27T17:11:00Z">
        <w:r>
          <w:rPr>
            <w:rFonts w:ascii="Times New Roman" w:hAnsi="Times New Roman" w:cs="Times New Roman"/>
          </w:rPr>
          <w:t>)</w:t>
        </w:r>
      </w:ins>
    </w:p>
    <w:p w:rsidR="0098534E" w:rsidRDefault="0098534E">
      <w:r>
        <w:br w:type="page"/>
      </w:r>
    </w:p>
    <w:p w:rsidR="0098534E" w:rsidRDefault="0098534E" w:rsidP="001C58BB">
      <w:pPr>
        <w:spacing w:line="480" w:lineRule="auto"/>
        <w:jc w:val="center"/>
        <w:rPr>
          <w:rFonts w:ascii="Times New Roman" w:hAnsi="Times New Roman" w:cs="Times New Roman"/>
          <w:b/>
        </w:rPr>
      </w:pPr>
      <w:ins w:id="455" w:author="Bo Shen" w:date="2023-01-27T09:36:00Z">
        <w:r>
          <w:rPr>
            <w:rFonts w:ascii="Times New Roman" w:hAnsi="Times New Roman" w:cs="Times New Roman"/>
            <w:b/>
            <w:noProof/>
          </w:rPr>
          <w:lastRenderedPageBreak/>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rsidR="0098534E" w:rsidRDefault="0098534E">
      <w:r>
        <w:rPr>
          <w:rFonts w:ascii="Times New Roman" w:hAnsi="Times New Roman" w:cs="Times New Roman"/>
          <w:b/>
        </w:rPr>
        <w:t>Figure 6-figure supplement 3.</w:t>
      </w:r>
      <w:ins w:id="456" w:author="Bo Shen" w:date="2023-01-26T17:12:00Z">
        <w:r>
          <w:rPr>
            <w:rFonts w:ascii="Times New Roman" w:hAnsi="Times New Roman" w:cs="Times New Roman"/>
          </w:rPr>
          <w:t xml:space="preserve"> </w:t>
        </w:r>
      </w:ins>
      <w:ins w:id="457" w:author="Bo Shen" w:date="2023-01-27T09:40:00Z">
        <w:r>
          <w:rPr>
            <w:rFonts w:ascii="Times New Roman" w:hAnsi="Times New Roman" w:cs="Times New Roman"/>
          </w:rPr>
          <w:t>Collinearity</w:t>
        </w:r>
      </w:ins>
      <w:ins w:id="458" w:author="Bo Shen" w:date="2023-01-27T09:35:00Z">
        <w:r>
          <w:rPr>
            <w:rFonts w:ascii="Times New Roman" w:hAnsi="Times New Roman" w:cs="Times New Roman"/>
          </w:rPr>
          <w:t xml:space="preserve"> between</w:t>
        </w:r>
      </w:ins>
      <w:ins w:id="459" w:author="Bo Shen" w:date="2023-01-27T09:36:00Z">
        <w:r>
          <w:rPr>
            <w:rFonts w:ascii="Times New Roman" w:hAnsi="Times New Roman" w:cs="Times New Roman"/>
          </w:rPr>
          <w:t xml:space="preserve"> self-</w:t>
        </w:r>
      </w:ins>
      <w:ins w:id="460" w:author="Bo Shen" w:date="2023-01-27T17:25:00Z">
        <w:r>
          <w:rPr>
            <w:rFonts w:ascii="Times New Roman" w:hAnsi="Times New Roman" w:cs="Times New Roman"/>
          </w:rPr>
          <w:t>excitation</w:t>
        </w:r>
      </w:ins>
      <w:ins w:id="461" w:author="Bo Shen" w:date="2023-01-27T09:35:00Z">
        <w:r>
          <w:rPr>
            <w:rFonts w:ascii="Times New Roman" w:hAnsi="Times New Roman" w:cs="Times New Roman"/>
          </w:rPr>
          <w:t xml:space="preserve"> </w:t>
        </w:r>
      </w:ins>
      <m:oMath>
        <m:r>
          <w:ins w:id="462" w:author="Bo Shen" w:date="2023-01-27T09:35:00Z">
            <w:rPr>
              <w:rFonts w:ascii="Cambria Math" w:hAnsi="Cambria Math" w:cs="Times New Roman"/>
            </w:rPr>
            <m:t>α</m:t>
          </w:ins>
        </m:r>
      </m:oMath>
      <w:ins w:id="463" w:author="Bo Shen" w:date="2023-01-27T09:35:00Z">
        <w:r>
          <w:rPr>
            <w:rFonts w:ascii="Times New Roman" w:hAnsi="Times New Roman" w:cs="Times New Roman"/>
          </w:rPr>
          <w:t xml:space="preserve"> and</w:t>
        </w:r>
      </w:ins>
      <w:ins w:id="464" w:author="Bo Shen" w:date="2023-01-27T09:36:00Z">
        <w:r>
          <w:rPr>
            <w:rFonts w:ascii="Times New Roman" w:hAnsi="Times New Roman" w:cs="Times New Roman"/>
          </w:rPr>
          <w:t xml:space="preserve"> baseline gain control</w:t>
        </w:r>
      </w:ins>
      <w:ins w:id="465" w:author="Bo Shen" w:date="2023-01-27T09:35:00Z">
        <w:r>
          <w:rPr>
            <w:rFonts w:ascii="Times New Roman" w:hAnsi="Times New Roman" w:cs="Times New Roman"/>
          </w:rPr>
          <w:t xml:space="preserve"> </w:t>
        </w:r>
      </w:ins>
      <m:oMath>
        <m:sSub>
          <m:sSubPr>
            <m:ctrlPr>
              <w:ins w:id="466" w:author="Bo Shen" w:date="2023-01-27T09:36:00Z">
                <w:rPr>
                  <w:rFonts w:ascii="Cambria Math" w:hAnsi="Cambria Math" w:cs="Times New Roman"/>
                  <w:i/>
                </w:rPr>
              </w:ins>
            </m:ctrlPr>
          </m:sSubPr>
          <m:e>
            <m:r>
              <w:ins w:id="467" w:author="Bo Shen" w:date="2023-01-27T09:36:00Z">
                <w:rPr>
                  <w:rFonts w:ascii="Cambria Math" w:hAnsi="Cambria Math" w:cs="Times New Roman"/>
                </w:rPr>
                <m:t>G</m:t>
              </w:ins>
            </m:r>
          </m:e>
          <m:sub>
            <m:r>
              <w:ins w:id="468" w:author="Bo Shen" w:date="2023-01-27T09:36:00Z">
                <w:rPr>
                  <w:rFonts w:ascii="Cambria Math" w:hAnsi="Cambria Math" w:cs="Times New Roman"/>
                </w:rPr>
                <m:t>0</m:t>
              </w:ins>
            </m:r>
          </m:sub>
        </m:sSub>
      </m:oMath>
      <w:ins w:id="469" w:author="Bo Shen" w:date="2023-01-27T09:36:00Z">
        <w:r>
          <w:rPr>
            <w:rFonts w:ascii="Times New Roman" w:hAnsi="Times New Roman" w:cs="Times New Roman"/>
          </w:rPr>
          <w:t xml:space="preserve">. </w:t>
        </w:r>
      </w:ins>
      <w:ins w:id="470" w:author="Bo Shen" w:date="2023-01-27T09:43:00Z">
        <w:r>
          <w:rPr>
            <w:rFonts w:ascii="Times New Roman" w:hAnsi="Times New Roman" w:cs="Times New Roman" w:hint="eastAsia"/>
          </w:rPr>
          <w:t>T</w:t>
        </w:r>
      </w:ins>
      <w:ins w:id="471" w:author="Bo Shen" w:date="2023-01-27T09:37:00Z">
        <w:r>
          <w:rPr>
            <w:rFonts w:ascii="Times New Roman" w:hAnsi="Times New Roman" w:cs="Times New Roman"/>
          </w:rPr>
          <w:t xml:space="preserve">he log-likelihood </w:t>
        </w:r>
      </w:ins>
      <w:ins w:id="472" w:author="Bo Shen" w:date="2023-01-27T09:43:00Z">
        <w:r>
          <w:rPr>
            <w:rFonts w:ascii="Times New Roman" w:hAnsi="Times New Roman" w:cs="Times New Roman"/>
          </w:rPr>
          <w:t xml:space="preserve">space </w:t>
        </w:r>
      </w:ins>
      <w:ins w:id="473" w:author="Bo Shen" w:date="2023-01-27T09:44:00Z">
        <w:r>
          <w:rPr>
            <w:rFonts w:ascii="Times New Roman" w:hAnsi="Times New Roman" w:cs="Times New Roman"/>
          </w:rPr>
          <w:t xml:space="preserve">showed high </w:t>
        </w:r>
      </w:ins>
      <w:ins w:id="474" w:author="Bo Shen" w:date="2023-01-27T16:46:00Z">
        <w:r>
          <w:rPr>
            <w:rFonts w:ascii="Times New Roman" w:hAnsi="Times New Roman" w:cs="Times New Roman"/>
          </w:rPr>
          <w:t>collinearity</w:t>
        </w:r>
      </w:ins>
      <w:ins w:id="475" w:author="Bo Shen" w:date="2023-01-27T09:44:00Z">
        <w:r>
          <w:rPr>
            <w:rFonts w:ascii="Times New Roman" w:hAnsi="Times New Roman" w:cs="Times New Roman"/>
          </w:rPr>
          <w:t xml:space="preserve"> between </w:t>
        </w:r>
      </w:ins>
      <m:oMath>
        <m:r>
          <w:ins w:id="476" w:author="Bo Shen" w:date="2023-01-27T09:37:00Z">
            <w:rPr>
              <w:rFonts w:ascii="Cambria Math" w:hAnsi="Cambria Math" w:cs="Times New Roman"/>
            </w:rPr>
            <m:t>α</m:t>
          </w:ins>
        </m:r>
      </m:oMath>
      <w:ins w:id="477" w:author="Bo Shen" w:date="2023-01-27T09:37:00Z">
        <w:r>
          <w:rPr>
            <w:rFonts w:ascii="Times New Roman" w:hAnsi="Times New Roman" w:cs="Times New Roman"/>
          </w:rPr>
          <w:t xml:space="preserve"> and </w:t>
        </w:r>
      </w:ins>
      <m:oMath>
        <m:sSub>
          <m:sSubPr>
            <m:ctrlPr>
              <w:ins w:id="478" w:author="Bo Shen" w:date="2023-01-27T09:38:00Z">
                <w:rPr>
                  <w:rFonts w:ascii="Cambria Math" w:hAnsi="Cambria Math" w:cs="Times New Roman"/>
                  <w:i/>
                </w:rPr>
              </w:ins>
            </m:ctrlPr>
          </m:sSubPr>
          <m:e>
            <m:r>
              <w:ins w:id="479" w:author="Bo Shen" w:date="2023-01-27T09:38:00Z">
                <w:rPr>
                  <w:rFonts w:ascii="Cambria Math" w:hAnsi="Cambria Math" w:cs="Times New Roman"/>
                </w:rPr>
                <m:t>G</m:t>
              </w:ins>
            </m:r>
          </m:e>
          <m:sub>
            <m:r>
              <w:ins w:id="480" w:author="Bo Shen" w:date="2023-01-27T09:38:00Z">
                <w:rPr>
                  <w:rFonts w:ascii="Cambria Math" w:hAnsi="Cambria Math" w:cs="Times New Roman"/>
                </w:rPr>
                <m:t>0</m:t>
              </w:ins>
            </m:r>
          </m:sub>
        </m:sSub>
        <m:r>
          <w:ins w:id="481" w:author="Bo Shen" w:date="2023-01-27T09:44:00Z">
            <w:rPr>
              <w:rFonts w:ascii="Cambria Math" w:hAnsi="Cambria Math" w:cs="Times New Roman"/>
            </w:rPr>
            <m:t>.</m:t>
          </w:ins>
        </m:r>
      </m:oMath>
      <w:ins w:id="482" w:author="Bo Shen" w:date="2023-01-27T09:44:00Z">
        <w:r>
          <w:rPr>
            <w:rFonts w:ascii="Times New Roman" w:hAnsi="Times New Roman" w:cs="Times New Roman"/>
          </w:rPr>
          <w:t xml:space="preserve"> </w:t>
        </w:r>
      </w:ins>
      <w:ins w:id="483" w:author="Bo Shen" w:date="2023-01-27T09:38:00Z">
        <w:r>
          <w:rPr>
            <w:rFonts w:ascii="Times New Roman" w:hAnsi="Times New Roman" w:cs="Times New Roman"/>
          </w:rPr>
          <w:t xml:space="preserve">Other parameters were set as the best fitted values </w:t>
        </w:r>
      </w:ins>
      <w:ins w:id="484" w:author="Bo Shen" w:date="2023-01-27T09:46:00Z">
        <w:r>
          <w:rPr>
            <w:rFonts w:ascii="Times New Roman" w:hAnsi="Times New Roman" w:cs="Times New Roman" w:hint="eastAsia"/>
          </w:rPr>
          <w:t>shown</w:t>
        </w:r>
        <w:r>
          <w:rPr>
            <w:rFonts w:ascii="Times New Roman" w:hAnsi="Times New Roman" w:cs="Times New Roman"/>
          </w:rPr>
          <w:t xml:space="preserve"> </w:t>
        </w:r>
      </w:ins>
      <w:ins w:id="485" w:author="Bo Shen" w:date="2023-01-27T09:38:00Z">
        <w:r>
          <w:rPr>
            <w:rFonts w:ascii="Times New Roman" w:hAnsi="Times New Roman" w:cs="Times New Roman"/>
          </w:rPr>
          <w:t>in Figure 6.</w:t>
        </w:r>
      </w:ins>
    </w:p>
    <w:p w:rsidR="0098534E" w:rsidRDefault="0098534E">
      <w:r>
        <w:br w:type="page"/>
      </w:r>
    </w:p>
    <w:p w:rsidR="0098534E" w:rsidDel="004848F5" w:rsidRDefault="00A861BC" w:rsidP="003A7944">
      <w:pPr>
        <w:jc w:val="both"/>
        <w:rPr>
          <w:del w:id="486" w:author="Bo Shen" w:date="2023-02-02T16:41:00Z"/>
          <w:rFonts w:ascii="Times New Roman" w:hAnsi="Times New Roman" w:cs="Times New Roman"/>
          <w:b/>
        </w:rPr>
      </w:pPr>
      <w:ins w:id="487" w:author="Bo Shen" w:date="2023-03-03T10:49:00Z">
        <w:r>
          <w:rPr>
            <w:rFonts w:ascii="Times New Roman" w:hAnsi="Times New Roman" w:cs="Times New Roman"/>
            <w:b/>
            <w:noProof/>
          </w:rPr>
          <w:lastRenderedPageBreak/>
          <w:drawing>
            <wp:inline distT="0" distB="0" distL="0" distR="0">
              <wp:extent cx="5943600" cy="454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ins>
    </w:p>
    <w:p w:rsidR="0098534E" w:rsidRDefault="0098534E" w:rsidP="003A7944">
      <w:pPr>
        <w:spacing w:line="480" w:lineRule="auto"/>
        <w:jc w:val="center"/>
        <w:rPr>
          <w:ins w:id="488" w:author="Bo Shen" w:date="2023-02-02T16:41:00Z"/>
          <w:rFonts w:ascii="Times New Roman" w:hAnsi="Times New Roman" w:cs="Times New Roman"/>
          <w:b/>
        </w:rPr>
      </w:pPr>
    </w:p>
    <w:p w:rsidR="0098534E" w:rsidDel="009D42DA" w:rsidRDefault="0098534E">
      <w:pPr>
        <w:jc w:val="both"/>
        <w:rPr>
          <w:del w:id="489" w:author="Bo Shen" w:date="2023-03-01T15:06:00Z"/>
        </w:rPr>
        <w:pPrChange w:id="490" w:author="Bo Shen" w:date="2023-03-01T14:55:00Z">
          <w:pPr/>
        </w:pPrChange>
      </w:pPr>
      <w:r w:rsidRPr="00703A03">
        <w:rPr>
          <w:rFonts w:ascii="Times New Roman" w:hAnsi="Times New Roman" w:cs="Times New Roman"/>
          <w:b/>
          <w:sz w:val="22"/>
          <w:szCs w:val="22"/>
          <w:rPrChange w:id="491" w:author="Bo Shen" w:date="2023-02-02T17:51:00Z">
            <w:rPr>
              <w:rFonts w:ascii="Times New Roman" w:hAnsi="Times New Roman" w:cs="Times New Roman"/>
              <w:b/>
            </w:rPr>
          </w:rPrChange>
        </w:rPr>
        <w:t xml:space="preserve">Figure 6-figure supplement </w:t>
      </w:r>
      <w:ins w:id="492" w:author="Bo Shen" w:date="2023-01-27T09:35:00Z">
        <w:r w:rsidRPr="00703A03">
          <w:rPr>
            <w:rFonts w:ascii="Times New Roman" w:hAnsi="Times New Roman" w:cs="Times New Roman"/>
            <w:b/>
            <w:sz w:val="22"/>
            <w:szCs w:val="22"/>
            <w:rPrChange w:id="493" w:author="Bo Shen" w:date="2023-02-02T17:51:00Z">
              <w:rPr>
                <w:rFonts w:ascii="Times New Roman" w:hAnsi="Times New Roman" w:cs="Times New Roman"/>
                <w:b/>
              </w:rPr>
            </w:rPrChange>
          </w:rPr>
          <w:t>4</w:t>
        </w:r>
      </w:ins>
      <w:del w:id="494" w:author="Bo Shen" w:date="2023-01-26T16:27:00Z">
        <w:r w:rsidRPr="00703A03" w:rsidDel="00F803D9">
          <w:rPr>
            <w:rFonts w:ascii="Times New Roman" w:hAnsi="Times New Roman" w:cs="Times New Roman"/>
            <w:b/>
            <w:sz w:val="22"/>
            <w:szCs w:val="22"/>
            <w:rPrChange w:id="495"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496"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497" w:author="Bo Shen" w:date="2023-02-02T17:51:00Z">
            <w:rPr>
              <w:rFonts w:ascii="Times New Roman" w:hAnsi="Times New Roman" w:cs="Times New Roman"/>
            </w:rPr>
          </w:rPrChange>
        </w:rPr>
        <w:t xml:space="preserve"> Fit the original RNM to the classical dataset (Roitman and Shadlen, 2002)</w:t>
      </w:r>
      <w:ins w:id="498"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499" w:author="Bo Shen" w:date="2023-02-02T17:51:00Z">
            <w:rPr>
              <w:rFonts w:ascii="Times New Roman" w:hAnsi="Times New Roman" w:cs="Times New Roman"/>
            </w:rPr>
          </w:rPrChange>
        </w:rPr>
        <w:t>.</w:t>
      </w:r>
      <w:ins w:id="500" w:author="Bo Shen" w:date="2023-02-02T19:20:00Z">
        <w:r>
          <w:rPr>
            <w:rFonts w:ascii="Times New Roman" w:hAnsi="Times New Roman" w:cs="Times New Roman"/>
            <w:sz w:val="22"/>
            <w:szCs w:val="22"/>
          </w:rPr>
          <w:t xml:space="preserve"> </w:t>
        </w:r>
      </w:ins>
      <w:ins w:id="501" w:author="Bo Shen" w:date="2023-02-02T19:21:00Z">
        <w:r>
          <w:rPr>
            <w:rFonts w:ascii="Times New Roman" w:hAnsi="Times New Roman" w:cs="Times New Roman"/>
            <w:sz w:val="22"/>
            <w:szCs w:val="22"/>
          </w:rPr>
          <w:t>All</w:t>
        </w:r>
      </w:ins>
      <w:ins w:id="502" w:author="Bo Shen" w:date="2023-02-02T19:20:00Z">
        <w:r>
          <w:rPr>
            <w:rFonts w:ascii="Times New Roman" w:hAnsi="Times New Roman" w:cs="Times New Roman"/>
            <w:sz w:val="22"/>
            <w:szCs w:val="22"/>
          </w:rPr>
          <w:t xml:space="preserve"> legends are consistent with the </w:t>
        </w:r>
      </w:ins>
      <w:ins w:id="503" w:author="Bo Shen" w:date="2023-02-02T19:21:00Z">
        <w:r>
          <w:rPr>
            <w:rFonts w:ascii="Times New Roman" w:hAnsi="Times New Roman" w:cs="Times New Roman"/>
            <w:sz w:val="22"/>
            <w:szCs w:val="22"/>
          </w:rPr>
          <w:t>corresponding</w:t>
        </w:r>
      </w:ins>
      <w:ins w:id="504"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505"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506"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507" w:author="Bo Shen" w:date="2023-02-02T17:51:00Z">
            <w:rPr>
              <w:rFonts w:ascii="Times New Roman" w:hAnsi="Times New Roman" w:cs="Times New Roman"/>
            </w:rPr>
          </w:rPrChange>
        </w:rPr>
        <w:t xml:space="preserve"> Model predicts RT distributions (lines) </w:t>
      </w:r>
      <w:ins w:id="508" w:author="Bo Shen" w:date="2023-02-02T19:18:00Z">
        <w:r>
          <w:rPr>
            <w:rFonts w:ascii="Times New Roman" w:hAnsi="Times New Roman" w:cs="Times New Roman"/>
            <w:sz w:val="22"/>
            <w:szCs w:val="22"/>
          </w:rPr>
          <w:t xml:space="preserve">are slightly more </w:t>
        </w:r>
      </w:ins>
      <w:ins w:id="509" w:author="Bo Shen" w:date="2023-02-02T19:19:00Z">
        <w:r>
          <w:rPr>
            <w:rFonts w:ascii="Times New Roman" w:hAnsi="Times New Roman" w:cs="Times New Roman"/>
            <w:sz w:val="22"/>
            <w:szCs w:val="22"/>
          </w:rPr>
          <w:t>right</w:t>
        </w:r>
      </w:ins>
      <w:ins w:id="510" w:author="Bo Shen" w:date="2023-02-02T19:20:00Z">
        <w:r>
          <w:rPr>
            <w:rFonts w:ascii="Times New Roman" w:hAnsi="Times New Roman" w:cs="Times New Roman"/>
            <w:sz w:val="22"/>
            <w:szCs w:val="22"/>
          </w:rPr>
          <w:t>-</w:t>
        </w:r>
      </w:ins>
      <w:ins w:id="511" w:author="Bo Shen" w:date="2023-02-02T19:19:00Z">
        <w:r>
          <w:rPr>
            <w:rFonts w:ascii="Times New Roman" w:hAnsi="Times New Roman" w:cs="Times New Roman"/>
            <w:sz w:val="22"/>
            <w:szCs w:val="22"/>
          </w:rPr>
          <w:t xml:space="preserve">skewed than the </w:t>
        </w:r>
      </w:ins>
      <w:del w:id="512" w:author="Bo Shen" w:date="2023-02-02T19:19:00Z">
        <w:r w:rsidRPr="00703A03" w:rsidDel="00B27C90">
          <w:rPr>
            <w:rFonts w:ascii="Times New Roman" w:hAnsi="Times New Roman" w:cs="Times New Roman"/>
            <w:sz w:val="22"/>
            <w:szCs w:val="22"/>
            <w:rPrChange w:id="513"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514" w:author="Bo Shen" w:date="2023-02-02T17:51:00Z">
            <w:rPr>
              <w:rFonts w:ascii="Times New Roman" w:hAnsi="Times New Roman" w:cs="Times New Roman"/>
            </w:rPr>
          </w:rPrChange>
        </w:rPr>
        <w:t>empirical RT distribution (</w:t>
      </w:r>
      <w:ins w:id="515" w:author="Bo Shen" w:date="2023-02-02T19:19:00Z">
        <w:r>
          <w:rPr>
            <w:rFonts w:ascii="Times New Roman" w:hAnsi="Times New Roman" w:cs="Times New Roman"/>
            <w:sz w:val="22"/>
            <w:szCs w:val="22"/>
          </w:rPr>
          <w:t>histograms)</w:t>
        </w:r>
      </w:ins>
      <w:del w:id="516" w:author="Bo Shen" w:date="2023-02-02T19:19:00Z">
        <w:r w:rsidRPr="00703A03" w:rsidDel="00B27C90">
          <w:rPr>
            <w:rFonts w:ascii="Times New Roman" w:hAnsi="Times New Roman" w:cs="Times New Roman"/>
            <w:sz w:val="22"/>
            <w:szCs w:val="22"/>
            <w:rPrChange w:id="517" w:author="Bo Shen" w:date="2023-02-02T17:51:00Z">
              <w:rPr>
                <w:rFonts w:ascii="Times New Roman" w:hAnsi="Times New Roman" w:cs="Times New Roman"/>
              </w:rPr>
            </w:rPrChange>
          </w:rPr>
          <w:delText>bars)</w:delText>
        </w:r>
      </w:del>
      <w:del w:id="518" w:author="Bo Shen" w:date="2023-02-02T19:20:00Z">
        <w:r w:rsidRPr="00703A03" w:rsidDel="00B27C90">
          <w:rPr>
            <w:rFonts w:ascii="Times New Roman" w:hAnsi="Times New Roman" w:cs="Times New Roman"/>
            <w:sz w:val="22"/>
            <w:szCs w:val="22"/>
            <w:rPrChange w:id="519" w:author="Bo Shen" w:date="2023-02-02T17:51:00Z">
              <w:rPr>
                <w:rFonts w:ascii="Times New Roman" w:hAnsi="Times New Roman" w:cs="Times New Roman"/>
              </w:rPr>
            </w:rPrChange>
          </w:rPr>
          <w:delText>,</w:delText>
        </w:r>
      </w:del>
      <w:del w:id="520" w:author="Bo Shen" w:date="2023-02-02T19:21:00Z">
        <w:r w:rsidRPr="00703A03" w:rsidDel="00B27C90">
          <w:rPr>
            <w:rFonts w:ascii="Times New Roman" w:hAnsi="Times New Roman" w:cs="Times New Roman"/>
            <w:sz w:val="22"/>
            <w:szCs w:val="22"/>
            <w:rPrChange w:id="521"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522"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523"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524" w:author="Bo Shen" w:date="2023-02-02T17:51:00Z">
            <w:rPr>
              <w:rFonts w:ascii="Times New Roman" w:hAnsi="Times New Roman" w:cs="Times New Roman"/>
            </w:rPr>
          </w:rPrChange>
        </w:rPr>
        <w:t xml:space="preserve"> Re-plot the fitting results in </w:t>
      </w:r>
      <w:del w:id="525" w:author="Bo Shen" w:date="2022-11-28T13:49:00Z">
        <w:r w:rsidRPr="00703A03" w:rsidDel="00662EFE">
          <w:rPr>
            <w:rFonts w:ascii="Times New Roman" w:hAnsi="Times New Roman" w:cs="Times New Roman"/>
            <w:sz w:val="22"/>
            <w:szCs w:val="22"/>
            <w:rPrChange w:id="526" w:author="Bo Shen" w:date="2023-02-02T17:51:00Z">
              <w:rPr>
                <w:rFonts w:ascii="Times New Roman" w:hAnsi="Times New Roman" w:cs="Times New Roman"/>
              </w:rPr>
            </w:rPrChange>
          </w:rPr>
          <w:delText>a quantile-quantile (Q-Q) plot</w:delText>
        </w:r>
      </w:del>
      <w:ins w:id="527" w:author="Bo Shen" w:date="2023-02-02T17:50:00Z">
        <w:r w:rsidRPr="00703A03">
          <w:rPr>
            <w:rFonts w:ascii="Times New Roman" w:hAnsi="Times New Roman" w:cs="Times New Roman"/>
            <w:sz w:val="22"/>
            <w:szCs w:val="22"/>
            <w:rPrChange w:id="528" w:author="Bo Shen" w:date="2023-02-02T17:51:00Z">
              <w:rPr>
                <w:rFonts w:ascii="Times New Roman" w:hAnsi="Times New Roman" w:cs="Times New Roman"/>
              </w:rPr>
            </w:rPrChange>
          </w:rPr>
          <w:t>quantile probabilities</w:t>
        </w:r>
      </w:ins>
      <w:ins w:id="529" w:author="Bo Shen" w:date="2023-02-02T19:21:00Z">
        <w:r>
          <w:rPr>
            <w:rFonts w:ascii="Times New Roman" w:hAnsi="Times New Roman" w:cs="Times New Roman"/>
            <w:sz w:val="22"/>
            <w:szCs w:val="22"/>
          </w:rPr>
          <w:t xml:space="preserve"> shows that</w:t>
        </w:r>
      </w:ins>
      <w:ins w:id="530" w:author="Bo Shen" w:date="2023-02-02T19:23:00Z">
        <w:r>
          <w:rPr>
            <w:rFonts w:ascii="Times New Roman" w:hAnsi="Times New Roman" w:cs="Times New Roman"/>
            <w:sz w:val="22"/>
            <w:szCs w:val="22"/>
          </w:rPr>
          <w:t xml:space="preserve"> th</w:t>
        </w:r>
      </w:ins>
      <w:ins w:id="531"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532"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533"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534" w:author="Bo Shen" w:date="2023-02-02T19:25:00Z">
        <w:r>
          <w:rPr>
            <w:rFonts w:ascii="Times New Roman" w:hAnsi="Times New Roman" w:cs="Times New Roman"/>
            <w:sz w:val="22"/>
            <w:szCs w:val="22"/>
          </w:rPr>
          <w:t xml:space="preserve"> (counting upwards from the bottom)</w:t>
        </w:r>
      </w:ins>
      <w:ins w:id="535" w:author="Bo Shen" w:date="2023-02-02T19:24:00Z">
        <w:r>
          <w:rPr>
            <w:rFonts w:ascii="Times New Roman" w:hAnsi="Times New Roman" w:cs="Times New Roman"/>
            <w:sz w:val="22"/>
            <w:szCs w:val="22"/>
          </w:rPr>
          <w:t xml:space="preserve"> were slightly </w:t>
        </w:r>
      </w:ins>
      <w:ins w:id="536" w:author="Bo Shen" w:date="2023-02-02T19:22:00Z">
        <w:r>
          <w:rPr>
            <w:rFonts w:ascii="Times New Roman" w:hAnsi="Times New Roman" w:cs="Times New Roman"/>
            <w:sz w:val="22"/>
            <w:szCs w:val="22"/>
          </w:rPr>
          <w:t xml:space="preserve">deviated from the </w:t>
        </w:r>
      </w:ins>
      <w:ins w:id="537" w:author="Bo Shen" w:date="2023-02-02T19:24:00Z">
        <w:r>
          <w:rPr>
            <w:rFonts w:ascii="Times New Roman" w:hAnsi="Times New Roman" w:cs="Times New Roman"/>
            <w:sz w:val="22"/>
            <w:szCs w:val="22"/>
          </w:rPr>
          <w:t>data points</w:t>
        </w:r>
      </w:ins>
      <w:del w:id="538" w:author="Bo Shen" w:date="2023-02-02T19:21:00Z">
        <w:r w:rsidRPr="00703A03" w:rsidDel="00B27C90">
          <w:rPr>
            <w:rFonts w:ascii="Times New Roman" w:hAnsi="Times New Roman" w:cs="Times New Roman"/>
            <w:sz w:val="22"/>
            <w:szCs w:val="22"/>
            <w:rPrChange w:id="539"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54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541" w:author="Bo Shen" w:date="2023-02-02T17:51:00Z">
            <w:rPr>
              <w:rFonts w:ascii="Times New Roman" w:hAnsi="Times New Roman" w:cs="Times New Roman"/>
              <w:b/>
            </w:rPr>
          </w:rPrChange>
        </w:rPr>
        <w:t>C</w:t>
      </w:r>
      <w:del w:id="542" w:author="Bo Shen" w:date="2023-02-02T19:26:00Z">
        <w:r w:rsidRPr="00703A03" w:rsidDel="00BF2227">
          <w:rPr>
            <w:rFonts w:ascii="Times New Roman" w:hAnsi="Times New Roman" w:cs="Times New Roman"/>
            <w:b/>
            <w:sz w:val="22"/>
            <w:szCs w:val="22"/>
            <w:rPrChange w:id="543"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544" w:author="Bo Shen" w:date="2023-02-02T17:51:00Z">
              <w:rPr>
                <w:rFonts w:ascii="Times New Roman" w:hAnsi="Times New Roman" w:cs="Times New Roman"/>
              </w:rPr>
            </w:rPrChange>
          </w:rPr>
          <w:delText xml:space="preserve"> </w:delText>
        </w:r>
      </w:del>
      <w:ins w:id="545" w:author="Bo Shen" w:date="2023-02-02T19:26:00Z">
        <w:r>
          <w:rPr>
            <w:rFonts w:ascii="Times New Roman" w:hAnsi="Times New Roman" w:cs="Times New Roman"/>
            <w:sz w:val="22"/>
            <w:szCs w:val="22"/>
          </w:rPr>
          <w:t xml:space="preserve">. The </w:t>
        </w:r>
      </w:ins>
      <w:ins w:id="546" w:author="Bo Shen" w:date="2023-02-02T19:27:00Z">
        <w:r>
          <w:rPr>
            <w:rFonts w:ascii="Times New Roman" w:hAnsi="Times New Roman" w:cs="Times New Roman"/>
            <w:sz w:val="22"/>
            <w:szCs w:val="22"/>
          </w:rPr>
          <w:t xml:space="preserve">model predicted </w:t>
        </w:r>
      </w:ins>
      <w:ins w:id="547" w:author="Bo Shen" w:date="2023-02-02T19:28:00Z">
        <w:r>
          <w:rPr>
            <w:rFonts w:ascii="Times New Roman" w:hAnsi="Times New Roman" w:cs="Times New Roman"/>
            <w:sz w:val="22"/>
            <w:szCs w:val="22"/>
          </w:rPr>
          <w:t xml:space="preserve">average values of </w:t>
        </w:r>
      </w:ins>
      <w:ins w:id="548" w:author="Bo Shen" w:date="2023-02-02T19:26:00Z">
        <w:r>
          <w:rPr>
            <w:rFonts w:ascii="Times New Roman" w:hAnsi="Times New Roman" w:cs="Times New Roman"/>
            <w:sz w:val="22"/>
            <w:szCs w:val="22"/>
          </w:rPr>
          <w:t>RT an</w:t>
        </w:r>
      </w:ins>
      <w:ins w:id="549" w:author="Bo Shen" w:date="2023-02-02T19:27:00Z">
        <w:r>
          <w:rPr>
            <w:rFonts w:ascii="Times New Roman" w:hAnsi="Times New Roman" w:cs="Times New Roman"/>
            <w:sz w:val="22"/>
            <w:szCs w:val="22"/>
          </w:rPr>
          <w:t>d</w:t>
        </w:r>
      </w:ins>
      <w:ins w:id="550" w:author="Bo Shen" w:date="2023-02-02T19:26:00Z">
        <w:r>
          <w:rPr>
            <w:rFonts w:ascii="Times New Roman" w:hAnsi="Times New Roman" w:cs="Times New Roman"/>
            <w:sz w:val="22"/>
            <w:szCs w:val="22"/>
          </w:rPr>
          <w:t xml:space="preserve"> ch</w:t>
        </w:r>
      </w:ins>
      <w:ins w:id="551" w:author="Bo Shen" w:date="2023-02-02T19:27:00Z">
        <w:r>
          <w:rPr>
            <w:rFonts w:ascii="Times New Roman" w:hAnsi="Times New Roman" w:cs="Times New Roman"/>
            <w:sz w:val="22"/>
            <w:szCs w:val="22"/>
          </w:rPr>
          <w:t xml:space="preserve">oice accuracy </w:t>
        </w:r>
      </w:ins>
      <w:del w:id="552" w:author="Bo Shen" w:date="2023-02-02T19:26:00Z">
        <w:r w:rsidRPr="00703A03" w:rsidDel="00BF2227">
          <w:rPr>
            <w:rFonts w:ascii="Times New Roman" w:hAnsi="Times New Roman" w:cs="Times New Roman"/>
            <w:sz w:val="22"/>
            <w:szCs w:val="22"/>
            <w:rPrChange w:id="553" w:author="Bo Shen" w:date="2023-02-02T17:51:00Z">
              <w:rPr>
                <w:rFonts w:ascii="Times New Roman" w:hAnsi="Times New Roman" w:cs="Times New Roman"/>
              </w:rPr>
            </w:rPrChange>
          </w:rPr>
          <w:delText xml:space="preserve">Model predicted </w:delText>
        </w:r>
      </w:del>
      <w:ins w:id="554" w:author="Bo Shen" w:date="2023-02-02T19:27:00Z">
        <w:r>
          <w:rPr>
            <w:rFonts w:ascii="Times New Roman" w:hAnsi="Times New Roman" w:cs="Times New Roman"/>
            <w:sz w:val="22"/>
            <w:szCs w:val="22"/>
          </w:rPr>
          <w:t>still</w:t>
        </w:r>
      </w:ins>
      <w:del w:id="555" w:author="Bo Shen" w:date="2023-02-02T19:27:00Z">
        <w:r w:rsidRPr="00703A03" w:rsidDel="00BF2227">
          <w:rPr>
            <w:rFonts w:ascii="Times New Roman" w:hAnsi="Times New Roman" w:cs="Times New Roman"/>
            <w:sz w:val="22"/>
            <w:szCs w:val="22"/>
            <w:rPrChange w:id="556" w:author="Bo Shen" w:date="2023-02-02T17:51:00Z">
              <w:rPr>
                <w:rFonts w:ascii="Times New Roman" w:hAnsi="Times New Roman" w:cs="Times New Roman"/>
              </w:rPr>
            </w:rPrChange>
          </w:rPr>
          <w:delText>psychometric function and chronometric function aggregated input strength</w:delText>
        </w:r>
      </w:del>
      <w:del w:id="557" w:author="Bo Shen" w:date="2023-02-02T19:25:00Z">
        <w:r w:rsidRPr="00703A03" w:rsidDel="00BF2227">
          <w:rPr>
            <w:rFonts w:ascii="Times New Roman" w:hAnsi="Times New Roman" w:cs="Times New Roman"/>
            <w:sz w:val="22"/>
            <w:szCs w:val="22"/>
            <w:rPrChange w:id="558"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559"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560"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561" w:author="Bo Shen" w:date="2023-02-02T17:51:00Z">
            <w:rPr>
              <w:rFonts w:ascii="Times New Roman" w:hAnsi="Times New Roman" w:cs="Times New Roman"/>
            </w:rPr>
          </w:rPrChange>
        </w:rPr>
        <w:t xml:space="preserve"> capture</w:t>
      </w:r>
      <w:ins w:id="562" w:author="Bo Shen" w:date="2023-02-02T19:27:00Z">
        <w:r>
          <w:rPr>
            <w:rFonts w:ascii="Times New Roman" w:hAnsi="Times New Roman" w:cs="Times New Roman"/>
            <w:sz w:val="22"/>
            <w:szCs w:val="22"/>
          </w:rPr>
          <w:t>d</w:t>
        </w:r>
      </w:ins>
      <w:del w:id="563" w:author="Bo Shen" w:date="2023-02-02T19:27:00Z">
        <w:r w:rsidRPr="00703A03" w:rsidDel="00BF2227">
          <w:rPr>
            <w:rFonts w:ascii="Times New Roman" w:hAnsi="Times New Roman" w:cs="Times New Roman"/>
            <w:sz w:val="22"/>
            <w:szCs w:val="22"/>
            <w:rPrChange w:id="564"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565" w:author="Bo Shen" w:date="2023-02-02T17:51:00Z">
            <w:rPr>
              <w:rFonts w:ascii="Times New Roman" w:hAnsi="Times New Roman" w:cs="Times New Roman"/>
            </w:rPr>
          </w:rPrChange>
        </w:rPr>
        <w:t xml:space="preserve"> well the </w:t>
      </w:r>
      <w:del w:id="566" w:author="Bo Shen" w:date="2023-02-02T19:26:00Z">
        <w:r w:rsidRPr="00703A03" w:rsidDel="00BF2227">
          <w:rPr>
            <w:rFonts w:ascii="Times New Roman" w:hAnsi="Times New Roman" w:cs="Times New Roman"/>
            <w:sz w:val="22"/>
            <w:szCs w:val="22"/>
            <w:rPrChange w:id="567"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568" w:author="Bo Shen" w:date="2023-02-02T17:51:00Z">
            <w:rPr>
              <w:rFonts w:ascii="Times New Roman" w:hAnsi="Times New Roman" w:cs="Times New Roman"/>
            </w:rPr>
          </w:rPrChange>
        </w:rPr>
        <w:t xml:space="preserve">empirical </w:t>
      </w:r>
      <w:ins w:id="569" w:author="Bo Shen" w:date="2023-02-02T19:28:00Z">
        <w:r>
          <w:rPr>
            <w:rFonts w:ascii="Times New Roman" w:hAnsi="Times New Roman" w:cs="Times New Roman"/>
            <w:sz w:val="22"/>
            <w:szCs w:val="22"/>
          </w:rPr>
          <w:t>averages</w:t>
        </w:r>
      </w:ins>
      <w:del w:id="570" w:author="Bo Shen" w:date="2023-02-02T19:28:00Z">
        <w:r w:rsidRPr="00703A03" w:rsidDel="00BF2227">
          <w:rPr>
            <w:rFonts w:ascii="Times New Roman" w:hAnsi="Times New Roman" w:cs="Times New Roman"/>
            <w:sz w:val="22"/>
            <w:szCs w:val="22"/>
            <w:rPrChange w:id="571"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572"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573"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574" w:author="Bo Shen" w:date="2023-02-02T17:51:00Z">
            <w:rPr>
              <w:rFonts w:ascii="Times New Roman" w:hAnsi="Times New Roman" w:cs="Times New Roman"/>
            </w:rPr>
          </w:rPrChange>
        </w:rPr>
        <w:t xml:space="preserve"> The aggregated neural dynamics from the best</w:t>
      </w:r>
      <w:ins w:id="575" w:author="Bo Shen" w:date="2023-02-03T10:01:00Z">
        <w:r>
          <w:rPr>
            <w:rFonts w:ascii="Times New Roman" w:hAnsi="Times New Roman" w:cs="Times New Roman"/>
            <w:sz w:val="22"/>
            <w:szCs w:val="22"/>
          </w:rPr>
          <w:t xml:space="preserve"> </w:t>
        </w:r>
      </w:ins>
      <w:del w:id="576" w:author="Bo Shen" w:date="2023-02-03T10:01:00Z">
        <w:r w:rsidRPr="00703A03" w:rsidDel="00994A00">
          <w:rPr>
            <w:rFonts w:ascii="Times New Roman" w:hAnsi="Times New Roman" w:cs="Times New Roman"/>
            <w:sz w:val="22"/>
            <w:szCs w:val="22"/>
            <w:rPrChange w:id="577"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578" w:author="Bo Shen" w:date="2023-02-02T17:51:00Z">
            <w:rPr>
              <w:rFonts w:ascii="Times New Roman" w:hAnsi="Times New Roman" w:cs="Times New Roman"/>
            </w:rPr>
          </w:rPrChange>
        </w:rPr>
        <w:t>fit</w:t>
      </w:r>
      <w:ins w:id="579"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580" w:author="Bo Shen" w:date="2023-02-02T17:51:00Z">
            <w:rPr>
              <w:rFonts w:ascii="Times New Roman" w:hAnsi="Times New Roman" w:cs="Times New Roman"/>
            </w:rPr>
          </w:rPrChange>
        </w:rPr>
        <w:t xml:space="preserve"> </w:t>
      </w:r>
      <w:del w:id="581" w:author="Bo Shen" w:date="2023-02-03T10:01:00Z">
        <w:r w:rsidRPr="00703A03" w:rsidDel="00994A00">
          <w:rPr>
            <w:rFonts w:ascii="Times New Roman" w:hAnsi="Times New Roman" w:cs="Times New Roman"/>
            <w:sz w:val="22"/>
            <w:szCs w:val="22"/>
            <w:rPrChange w:id="582"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583" w:author="Bo Shen" w:date="2023-02-02T17:51:00Z">
            <w:rPr>
              <w:rFonts w:ascii="Times New Roman" w:hAnsi="Times New Roman" w:cs="Times New Roman"/>
            </w:rPr>
          </w:rPrChange>
        </w:rPr>
        <w:t xml:space="preserve">of RNM. Left, mean-field activities on the excitatory pools aligned to the onset of stimulus inputs. </w:t>
      </w:r>
      <w:del w:id="584" w:author="Bo Shen" w:date="2023-02-02T17:50:00Z">
        <w:r w:rsidRPr="00703A03" w:rsidDel="00703A03">
          <w:rPr>
            <w:rFonts w:ascii="Times New Roman" w:hAnsi="Times New Roman" w:cs="Times New Roman"/>
            <w:sz w:val="22"/>
            <w:szCs w:val="22"/>
            <w:rPrChange w:id="585"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586"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58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588" w:author="Bo Shen" w:date="2023-02-02T17:51:00Z">
            <w:rPr>
              <w:rFonts w:ascii="Times New Roman" w:hAnsi="Times New Roman" w:cs="Times New Roman"/>
            </w:rPr>
          </w:rPrChange>
        </w:rPr>
        <w:t xml:space="preserve">). </w:t>
      </w:r>
      <w:del w:id="589" w:author="Bo Shen" w:date="2023-02-02T17:55:00Z">
        <w:r w:rsidRPr="00703A03" w:rsidDel="00680930">
          <w:rPr>
            <w:rFonts w:ascii="Times New Roman" w:hAnsi="Times New Roman" w:cs="Times New Roman"/>
            <w:sz w:val="22"/>
            <w:szCs w:val="22"/>
            <w:rPrChange w:id="590"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591" w:author="Bo Shen" w:date="2023-02-02T17:51:00Z">
            <w:rPr>
              <w:rFonts w:ascii="Times New Roman" w:hAnsi="Times New Roman" w:cs="Times New Roman"/>
            </w:rPr>
          </w:rPrChange>
        </w:rPr>
        <w:t xml:space="preserve">Right, mean-field activities on the excitatory pools aligned to the time of choice execution. </w:t>
      </w:r>
      <w:del w:id="592" w:author="Bo Shen" w:date="2023-02-02T17:58:00Z">
        <w:r w:rsidRPr="00703A03" w:rsidDel="009E5749">
          <w:rPr>
            <w:rFonts w:ascii="Times New Roman" w:hAnsi="Times New Roman" w:cs="Times New Roman"/>
            <w:sz w:val="22"/>
            <w:szCs w:val="22"/>
            <w:rPrChange w:id="593"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594" w:author="Bo Shen" w:date="2023-02-02T17:51:00Z">
            <w:rPr>
              <w:rFonts w:ascii="Times New Roman" w:hAnsi="Times New Roman" w:cs="Times New Roman"/>
            </w:rPr>
          </w:rPrChange>
        </w:rPr>
        <w:t xml:space="preserve">The unchosen signals show graded coding of the input strengths (see detailed pattern in </w:t>
      </w:r>
      <w:del w:id="595" w:author="Bo Shen" w:date="2023-03-01T14:56:00Z">
        <w:r w:rsidRPr="00703A03" w:rsidDel="005B5A77">
          <w:rPr>
            <w:rFonts w:ascii="Times New Roman" w:hAnsi="Times New Roman" w:cs="Times New Roman"/>
            <w:b/>
            <w:sz w:val="22"/>
            <w:szCs w:val="22"/>
            <w:rPrChange w:id="596" w:author="Bo Shen" w:date="2023-02-02T17:51:00Z">
              <w:rPr>
                <w:rFonts w:ascii="Times New Roman" w:hAnsi="Times New Roman" w:cs="Times New Roman"/>
                <w:b/>
              </w:rPr>
            </w:rPrChange>
          </w:rPr>
          <w:delText>F</w:delText>
        </w:r>
      </w:del>
      <w:ins w:id="597"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598" w:author="Bo Shen" w:date="2023-02-02T17:51:00Z">
            <w:rPr>
              <w:rFonts w:ascii="Times New Roman" w:hAnsi="Times New Roman" w:cs="Times New Roman"/>
            </w:rPr>
          </w:rPrChange>
        </w:rPr>
        <w:t>).</w:t>
      </w:r>
      <w:ins w:id="599" w:author="Bo Shen" w:date="2023-02-03T10:03:00Z">
        <w:r>
          <w:rPr>
            <w:rFonts w:ascii="Times New Roman" w:hAnsi="Times New Roman" w:cs="Times New Roman"/>
            <w:sz w:val="22"/>
            <w:szCs w:val="22"/>
          </w:rPr>
          <w:t xml:space="preserve"> The activities at the time point of the smallest median RT</w:t>
        </w:r>
      </w:ins>
      <w:ins w:id="600" w:author="Bo Shen" w:date="2023-02-03T10:04:00Z">
        <w:r>
          <w:rPr>
            <w:rFonts w:ascii="Times New Roman" w:hAnsi="Times New Roman" w:cs="Times New Roman"/>
            <w:sz w:val="22"/>
            <w:szCs w:val="22"/>
          </w:rPr>
          <w:t xml:space="preserve"> of the six conditions</w:t>
        </w:r>
      </w:ins>
      <w:ins w:id="601" w:author="Bo Shen" w:date="2023-02-03T10:03:00Z">
        <w:r>
          <w:rPr>
            <w:rFonts w:ascii="Times New Roman" w:hAnsi="Times New Roman" w:cs="Times New Roman"/>
            <w:sz w:val="22"/>
            <w:szCs w:val="22"/>
          </w:rPr>
          <w:t xml:space="preserve"> (</w:t>
        </w:r>
      </w:ins>
      <w:ins w:id="602" w:author="Bo Shen" w:date="2023-03-03T17:03:00Z">
        <w:r w:rsidR="005C7F4A">
          <w:rPr>
            <w:rFonts w:ascii="Times New Roman" w:hAnsi="Times New Roman" w:cs="Times New Roman"/>
            <w:sz w:val="22"/>
            <w:szCs w:val="22"/>
          </w:rPr>
          <w:t>430</w:t>
        </w:r>
      </w:ins>
      <w:ins w:id="603" w:author="Bo Shen" w:date="2023-02-03T10:04:00Z">
        <w:r>
          <w:rPr>
            <w:rFonts w:ascii="Times New Roman" w:hAnsi="Times New Roman" w:cs="Times New Roman"/>
            <w:sz w:val="22"/>
            <w:szCs w:val="22"/>
          </w:rPr>
          <w:t xml:space="preserve"> </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after stimulus onset</w:t>
        </w:r>
      </w:ins>
      <w:ins w:id="604"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605"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606" w:author="Bo Shen" w:date="2023-02-02T17:51:00Z">
            <w:rPr>
              <w:rFonts w:ascii="Times New Roman" w:hAnsi="Times New Roman" w:cs="Times New Roman"/>
            </w:rPr>
          </w:rPrChange>
        </w:rPr>
        <w:t xml:space="preserve"> </w:t>
      </w:r>
      <w:ins w:id="607" w:author="Bo Shen" w:date="2023-02-03T10:04:00Z">
        <w:r>
          <w:rPr>
            <w:rFonts w:ascii="Times New Roman" w:hAnsi="Times New Roman" w:cs="Times New Roman"/>
            <w:sz w:val="22"/>
            <w:szCs w:val="22"/>
          </w:rPr>
          <w:t>and at the onset of model choice</w:t>
        </w:r>
      </w:ins>
      <w:ins w:id="608" w:author="Bo Shen" w:date="2023-02-03T10:05:00Z">
        <w:r>
          <w:rPr>
            <w:rFonts w:ascii="Times New Roman" w:hAnsi="Times New Roman" w:cs="Times New Roman"/>
            <w:sz w:val="22"/>
            <w:szCs w:val="22"/>
          </w:rPr>
          <w:t xml:space="preserve"> (indicated by </w:t>
        </w:r>
      </w:ins>
      <w:ins w:id="609"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610"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611" w:author="Bo Shen" w:date="2023-02-03T10:15:00Z">
              <w:rPr>
                <w:rFonts w:ascii="Times New Roman" w:hAnsi="Times New Roman" w:cs="Times New Roman"/>
                <w:sz w:val="22"/>
                <w:szCs w:val="22"/>
              </w:rPr>
            </w:rPrChange>
          </w:rPr>
          <w:t>d</w:t>
        </w:r>
      </w:ins>
      <w:ins w:id="612" w:author="Bo Shen" w:date="2023-02-03T10:05:00Z">
        <w:r>
          <w:rPr>
            <w:rFonts w:ascii="Times New Roman" w:hAnsi="Times New Roman" w:cs="Times New Roman"/>
            <w:sz w:val="22"/>
            <w:szCs w:val="22"/>
          </w:rPr>
          <w:t>)</w:t>
        </w:r>
      </w:ins>
      <w:ins w:id="613"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614"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615" w:author="Bo Shen" w:date="2023-02-02T17:51:00Z">
            <w:rPr>
              <w:rFonts w:ascii="Times New Roman" w:hAnsi="Times New Roman" w:cs="Times New Roman"/>
            </w:rPr>
          </w:rPrChange>
        </w:rPr>
        <w:t xml:space="preserve"> </w:t>
      </w:r>
      <w:ins w:id="616"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617"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618"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619"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620" w:author="Bo Shen" w:date="2023-03-01T15:02:00Z">
        <w:r w:rsidR="00FE2DFD">
          <w:rPr>
            <w:rFonts w:ascii="Times New Roman" w:hAnsi="Times New Roman" w:cs="Times New Roman"/>
            <w:sz w:val="22"/>
            <w:szCs w:val="22"/>
          </w:rPr>
          <w:t xml:space="preserve"> at the median RT</w:t>
        </w:r>
      </w:ins>
      <w:del w:id="621" w:author="Bo Shen" w:date="2023-02-02T19:30:00Z">
        <w:r w:rsidRPr="00703A03" w:rsidDel="002371E0">
          <w:rPr>
            <w:rFonts w:ascii="Times New Roman" w:hAnsi="Times New Roman" w:cs="Times New Roman"/>
            <w:sz w:val="22"/>
            <w:szCs w:val="22"/>
            <w:rPrChange w:id="622" w:author="Bo Shen" w:date="2023-02-02T17:51:00Z">
              <w:rPr>
                <w:rFonts w:ascii="Times New Roman" w:hAnsi="Times New Roman" w:cs="Times New Roman"/>
              </w:rPr>
            </w:rPrChange>
          </w:rPr>
          <w:delText>Effect of input strength on early</w:delText>
        </w:r>
      </w:del>
      <w:del w:id="623" w:author="Bo Shen" w:date="2023-02-02T17:59:00Z">
        <w:r w:rsidRPr="00703A03" w:rsidDel="009E5749">
          <w:rPr>
            <w:rFonts w:ascii="Times New Roman" w:hAnsi="Times New Roman" w:cs="Times New Roman"/>
            <w:sz w:val="22"/>
            <w:szCs w:val="22"/>
            <w:rPrChange w:id="624" w:author="Bo Shen" w:date="2023-02-02T17:51:00Z">
              <w:rPr>
                <w:rFonts w:ascii="Times New Roman" w:hAnsi="Times New Roman" w:cs="Times New Roman"/>
              </w:rPr>
            </w:rPrChange>
          </w:rPr>
          <w:delText xml:space="preserve"> </w:delText>
        </w:r>
      </w:del>
      <w:del w:id="625" w:author="Bo Shen" w:date="2023-02-02T19:30:00Z">
        <w:r w:rsidRPr="00703A03" w:rsidDel="002371E0">
          <w:rPr>
            <w:rFonts w:ascii="Times New Roman" w:hAnsi="Times New Roman" w:cs="Times New Roman"/>
            <w:sz w:val="22"/>
            <w:szCs w:val="22"/>
            <w:rPrChange w:id="626"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627"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628"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629"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630" w:author="Bo Shen" w:date="2023-02-02T17:51:00Z">
              <w:rPr>
                <w:rFonts w:ascii="Times New Roman" w:hAnsi="Times New Roman" w:cs="Times New Roman"/>
              </w:rPr>
            </w:rPrChange>
          </w:rPr>
          <w:delText xml:space="preserve"> (unchosen side). </w:delText>
        </w:r>
      </w:del>
      <w:del w:id="631" w:author="Bo Shen" w:date="2023-02-02T19:29:00Z">
        <w:r w:rsidRPr="00703A03" w:rsidDel="00BF2227">
          <w:rPr>
            <w:rFonts w:ascii="Times New Roman" w:hAnsi="Times New Roman" w:cs="Times New Roman"/>
            <w:sz w:val="22"/>
            <w:szCs w:val="22"/>
            <w:rPrChange w:id="632" w:author="Bo Shen" w:date="2023-02-02T17:51:00Z">
              <w:rPr>
                <w:rFonts w:ascii="Times New Roman" w:hAnsi="Times New Roman" w:cs="Times New Roman"/>
              </w:rPr>
            </w:rPrChange>
          </w:rPr>
          <w:delText xml:space="preserve">The activities linearly increase and decrease with input strength </w:delText>
        </w:r>
      </w:del>
      <w:del w:id="633" w:author="Bo Shen" w:date="2023-02-02T19:30:00Z">
        <w:r w:rsidRPr="00703A03" w:rsidDel="002371E0">
          <w:rPr>
            <w:rFonts w:ascii="Times New Roman" w:hAnsi="Times New Roman" w:cs="Times New Roman"/>
            <w:sz w:val="22"/>
            <w:szCs w:val="22"/>
            <w:rPrChange w:id="634" w:author="Bo Shen" w:date="2023-02-02T17:51:00Z">
              <w:rPr>
                <w:rFonts w:ascii="Times New Roman" w:hAnsi="Times New Roman" w:cs="Times New Roman"/>
              </w:rPr>
            </w:rPrChange>
          </w:rPr>
          <w:delText>but exhibit very subtle competition</w:delText>
        </w:r>
      </w:del>
      <w:ins w:id="635" w:author="Bo Shen" w:date="2023-03-01T15:02:00Z">
        <w:r w:rsidR="00FE2DFD">
          <w:rPr>
            <w:rFonts w:ascii="Times New Roman" w:hAnsi="Times New Roman" w:cs="Times New Roman"/>
            <w:sz w:val="22"/>
            <w:szCs w:val="22"/>
          </w:rPr>
          <w:t>.</w:t>
        </w:r>
      </w:ins>
      <w:del w:id="636" w:author="Bo Shen" w:date="2023-03-01T15:02:00Z">
        <w:r w:rsidRPr="00703A03" w:rsidDel="00FE2DFD">
          <w:rPr>
            <w:rFonts w:ascii="Times New Roman" w:hAnsi="Times New Roman" w:cs="Times New Roman"/>
            <w:sz w:val="22"/>
            <w:szCs w:val="22"/>
            <w:rPrChange w:id="637"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638" w:author="Bo Shen" w:date="2023-02-02T17:51:00Z">
            <w:rPr>
              <w:rFonts w:ascii="Times New Roman" w:hAnsi="Times New Roman" w:cs="Times New Roman"/>
            </w:rPr>
          </w:rPrChange>
        </w:rPr>
        <w:t xml:space="preserve"> </w:t>
      </w:r>
      <w:del w:id="639" w:author="Bo Shen" w:date="2023-03-01T15:02:00Z">
        <w:r w:rsidRPr="00FE2DFD" w:rsidDel="00FE2DFD">
          <w:rPr>
            <w:rFonts w:ascii="Times New Roman" w:hAnsi="Times New Roman" w:cs="Times New Roman"/>
            <w:bCs/>
            <w:sz w:val="22"/>
            <w:szCs w:val="22"/>
            <w:rPrChange w:id="640" w:author="Bo Shen" w:date="2023-03-01T15:02:00Z">
              <w:rPr>
                <w:rFonts w:ascii="Times New Roman" w:hAnsi="Times New Roman" w:cs="Times New Roman"/>
                <w:b/>
              </w:rPr>
            </w:rPrChange>
          </w:rPr>
          <w:delText>F</w:delText>
        </w:r>
      </w:del>
      <w:ins w:id="641" w:author="Bo Shen" w:date="2023-03-01T15:02:00Z">
        <w:r w:rsidR="00FE2DFD" w:rsidRPr="00FE2DFD">
          <w:rPr>
            <w:rFonts w:ascii="Times New Roman" w:hAnsi="Times New Roman" w:cs="Times New Roman"/>
            <w:bCs/>
            <w:sz w:val="22"/>
            <w:szCs w:val="22"/>
            <w:rPrChange w:id="642" w:author="Bo Shen" w:date="2023-03-01T15:02:00Z">
              <w:rPr>
                <w:rFonts w:ascii="Times New Roman" w:hAnsi="Times New Roman" w:cs="Times New Roman"/>
                <w:b/>
                <w:sz w:val="22"/>
                <w:szCs w:val="22"/>
              </w:rPr>
            </w:rPrChange>
          </w:rPr>
          <w:t>Lower panel:</w:t>
        </w:r>
      </w:ins>
      <w:del w:id="643" w:author="Bo Shen" w:date="2023-03-01T15:02:00Z">
        <w:r w:rsidRPr="00FE2DFD" w:rsidDel="00FE2DFD">
          <w:rPr>
            <w:rFonts w:ascii="Times New Roman" w:hAnsi="Times New Roman" w:cs="Times New Roman"/>
            <w:bCs/>
            <w:sz w:val="22"/>
            <w:szCs w:val="22"/>
            <w:rPrChange w:id="644"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645" w:author="Bo Shen" w:date="2023-03-01T15:02:00Z">
            <w:rPr>
              <w:rFonts w:ascii="Times New Roman" w:hAnsi="Times New Roman" w:cs="Times New Roman"/>
            </w:rPr>
          </w:rPrChange>
        </w:rPr>
        <w:t xml:space="preserve"> </w:t>
      </w:r>
      <w:ins w:id="646"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647" w:author="Bo Shen" w:date="2023-02-02T19:31:00Z">
        <w:r>
          <w:rPr>
            <w:rFonts w:ascii="Times New Roman" w:hAnsi="Times New Roman" w:cs="Times New Roman"/>
            <w:sz w:val="22"/>
            <w:szCs w:val="22"/>
          </w:rPr>
          <w:t xml:space="preserve"> the c</w:t>
        </w:r>
      </w:ins>
      <w:del w:id="648" w:author="Bo Shen" w:date="2023-02-02T19:30:00Z">
        <w:r w:rsidRPr="00703A03" w:rsidDel="002371E0">
          <w:rPr>
            <w:rFonts w:ascii="Times New Roman" w:hAnsi="Times New Roman" w:cs="Times New Roman"/>
            <w:sz w:val="22"/>
            <w:szCs w:val="22"/>
            <w:rPrChange w:id="649" w:author="Bo Shen" w:date="2023-02-02T17:51:00Z">
              <w:rPr>
                <w:rFonts w:ascii="Times New Roman" w:hAnsi="Times New Roman" w:cs="Times New Roman"/>
              </w:rPr>
            </w:rPrChange>
          </w:rPr>
          <w:delText>Effect of input strength on late</w:delText>
        </w:r>
      </w:del>
      <w:del w:id="650" w:author="Bo Shen" w:date="2023-02-02T17:59:00Z">
        <w:r w:rsidRPr="00703A03" w:rsidDel="009E5749">
          <w:rPr>
            <w:rFonts w:ascii="Times New Roman" w:hAnsi="Times New Roman" w:cs="Times New Roman"/>
            <w:sz w:val="22"/>
            <w:szCs w:val="22"/>
            <w:rPrChange w:id="651" w:author="Bo Shen" w:date="2023-02-02T17:51:00Z">
              <w:rPr>
                <w:rFonts w:ascii="Times New Roman" w:hAnsi="Times New Roman" w:cs="Times New Roman"/>
              </w:rPr>
            </w:rPrChange>
          </w:rPr>
          <w:delText xml:space="preserve"> </w:delText>
        </w:r>
      </w:del>
      <w:del w:id="652" w:author="Bo Shen" w:date="2023-02-02T19:30:00Z">
        <w:r w:rsidRPr="00703A03" w:rsidDel="002371E0">
          <w:rPr>
            <w:rFonts w:ascii="Times New Roman" w:hAnsi="Times New Roman" w:cs="Times New Roman"/>
            <w:sz w:val="22"/>
            <w:szCs w:val="22"/>
            <w:rPrChange w:id="653"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654"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655"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656"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657" w:author="Bo Shen" w:date="2023-02-02T17:51:00Z">
              <w:rPr>
                <w:rFonts w:ascii="Times New Roman" w:hAnsi="Times New Roman" w:cs="Times New Roman"/>
              </w:rPr>
            </w:rPrChange>
          </w:rPr>
          <w:delText xml:space="preserve">. </w:delText>
        </w:r>
      </w:del>
      <w:del w:id="658" w:author="Bo Shen" w:date="2023-02-02T19:31:00Z">
        <w:r w:rsidRPr="00703A03" w:rsidDel="002371E0">
          <w:rPr>
            <w:rFonts w:ascii="Times New Roman" w:hAnsi="Times New Roman" w:cs="Times New Roman"/>
            <w:sz w:val="22"/>
            <w:szCs w:val="22"/>
            <w:rPrChange w:id="659"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660" w:author="Bo Shen" w:date="2023-02-02T17:51:00Z">
            <w:rPr>
              <w:rFonts w:ascii="Times New Roman" w:hAnsi="Times New Roman" w:cs="Times New Roman"/>
            </w:rPr>
          </w:rPrChange>
        </w:rPr>
        <w:t xml:space="preserve">hosen </w:t>
      </w:r>
      <w:del w:id="661" w:author="Bo Shen" w:date="2023-03-01T15:02:00Z">
        <w:r w:rsidRPr="00703A03" w:rsidDel="00FE2DFD">
          <w:rPr>
            <w:rFonts w:ascii="Times New Roman" w:hAnsi="Times New Roman" w:cs="Times New Roman"/>
            <w:sz w:val="22"/>
            <w:szCs w:val="22"/>
            <w:rPrChange w:id="662" w:author="Bo Shen" w:date="2023-02-02T17:51:00Z">
              <w:rPr>
                <w:rFonts w:ascii="Times New Roman" w:hAnsi="Times New Roman" w:cs="Times New Roman"/>
              </w:rPr>
            </w:rPrChange>
          </w:rPr>
          <w:delText>unit</w:delText>
        </w:r>
      </w:del>
      <w:del w:id="663" w:author="Bo Shen" w:date="2023-02-02T19:32:00Z">
        <w:r w:rsidRPr="00703A03" w:rsidDel="002371E0">
          <w:rPr>
            <w:rFonts w:ascii="Times New Roman" w:hAnsi="Times New Roman" w:cs="Times New Roman"/>
            <w:sz w:val="22"/>
            <w:szCs w:val="22"/>
            <w:rPrChange w:id="664" w:author="Bo Shen" w:date="2023-02-02T17:51:00Z">
              <w:rPr>
                <w:rFonts w:ascii="Times New Roman" w:hAnsi="Times New Roman" w:cs="Times New Roman"/>
              </w:rPr>
            </w:rPrChange>
          </w:rPr>
          <w:delText xml:space="preserve"> </w:delText>
        </w:r>
      </w:del>
      <w:ins w:id="665" w:author="Bo Shen" w:date="2023-03-01T15:02:00Z">
        <w:r w:rsidR="00FE2DFD">
          <w:rPr>
            <w:rFonts w:ascii="Times New Roman" w:hAnsi="Times New Roman" w:cs="Times New Roman"/>
            <w:sz w:val="22"/>
            <w:szCs w:val="22"/>
          </w:rPr>
          <w:t>units</w:t>
        </w:r>
      </w:ins>
      <w:ins w:id="666" w:author="Bo Shen" w:date="2023-02-02T19:31:00Z">
        <w:r>
          <w:rPr>
            <w:rFonts w:ascii="Times New Roman" w:hAnsi="Times New Roman" w:cs="Times New Roman"/>
            <w:sz w:val="22"/>
            <w:szCs w:val="22"/>
          </w:rPr>
          <w:t xml:space="preserve"> </w:t>
        </w:r>
      </w:ins>
      <w:del w:id="667" w:author="Bo Shen" w:date="2023-03-01T15:02:00Z">
        <w:r w:rsidRPr="00703A03" w:rsidDel="00FE2DFD">
          <w:rPr>
            <w:rFonts w:ascii="Times New Roman" w:hAnsi="Times New Roman" w:cs="Times New Roman"/>
            <w:sz w:val="22"/>
            <w:szCs w:val="22"/>
            <w:rPrChange w:id="668" w:author="Bo Shen" w:date="2023-02-02T17:51:00Z">
              <w:rPr>
                <w:rFonts w:ascii="Times New Roman" w:hAnsi="Times New Roman" w:cs="Times New Roman"/>
              </w:rPr>
            </w:rPrChange>
          </w:rPr>
          <w:delText>activity</w:delText>
        </w:r>
      </w:del>
      <w:ins w:id="669"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670" w:author="Bo Shen" w:date="2023-02-02T17:51:00Z">
            <w:rPr>
              <w:rFonts w:ascii="Times New Roman" w:hAnsi="Times New Roman" w:cs="Times New Roman"/>
            </w:rPr>
          </w:rPrChange>
        </w:rPr>
        <w:t xml:space="preserve"> </w:t>
      </w:r>
      <w:del w:id="671" w:author="Bo Shen" w:date="2023-03-01T15:02:00Z">
        <w:r w:rsidRPr="00703A03" w:rsidDel="00FE2DFD">
          <w:rPr>
            <w:rFonts w:ascii="Times New Roman" w:hAnsi="Times New Roman" w:cs="Times New Roman"/>
            <w:sz w:val="22"/>
            <w:szCs w:val="22"/>
            <w:rPrChange w:id="672" w:author="Bo Shen" w:date="2023-02-02T17:51:00Z">
              <w:rPr>
                <w:rFonts w:ascii="Times New Roman" w:hAnsi="Times New Roman" w:cs="Times New Roman"/>
              </w:rPr>
            </w:rPrChange>
          </w:rPr>
          <w:delText>reaches a common decision bound</w:delText>
        </w:r>
      </w:del>
      <w:del w:id="673" w:author="Bo Shen" w:date="2023-02-02T19:31:00Z">
        <w:r w:rsidRPr="00703A03" w:rsidDel="002371E0">
          <w:rPr>
            <w:rFonts w:ascii="Times New Roman" w:hAnsi="Times New Roman" w:cs="Times New Roman"/>
            <w:sz w:val="22"/>
            <w:szCs w:val="22"/>
            <w:rPrChange w:id="674" w:author="Bo Shen" w:date="2023-02-02T17:51:00Z">
              <w:rPr>
                <w:rFonts w:ascii="Times New Roman" w:hAnsi="Times New Roman" w:cs="Times New Roman"/>
              </w:rPr>
            </w:rPrChange>
          </w:rPr>
          <w:delText xml:space="preserve"> and show little input dependence</w:delText>
        </w:r>
      </w:del>
      <w:ins w:id="675" w:author="Bo Shen" w:date="2023-03-01T15:02:00Z">
        <w:r w:rsidR="00FE2DFD">
          <w:rPr>
            <w:rFonts w:ascii="Times New Roman" w:hAnsi="Times New Roman" w:cs="Times New Roman"/>
            <w:sz w:val="22"/>
            <w:szCs w:val="22"/>
          </w:rPr>
          <w:t>and</w:t>
        </w:r>
      </w:ins>
      <w:del w:id="676" w:author="Bo Shen" w:date="2023-02-02T19:31:00Z">
        <w:r w:rsidRPr="00703A03" w:rsidDel="002371E0">
          <w:rPr>
            <w:rFonts w:ascii="Times New Roman" w:hAnsi="Times New Roman" w:cs="Times New Roman"/>
            <w:sz w:val="22"/>
            <w:szCs w:val="22"/>
            <w:rPrChange w:id="677"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678" w:author="Bo Shen" w:date="2023-02-02T17:51:00Z">
            <w:rPr>
              <w:rFonts w:ascii="Times New Roman" w:hAnsi="Times New Roman" w:cs="Times New Roman"/>
            </w:rPr>
          </w:rPrChange>
        </w:rPr>
        <w:t xml:space="preserve"> </w:t>
      </w:r>
      <w:del w:id="679" w:author="Bo Shen" w:date="2023-02-02T19:31:00Z">
        <w:r w:rsidRPr="00703A03" w:rsidDel="002371E0">
          <w:rPr>
            <w:rFonts w:ascii="Times New Roman" w:hAnsi="Times New Roman" w:cs="Times New Roman"/>
            <w:sz w:val="22"/>
            <w:szCs w:val="22"/>
            <w:rPrChange w:id="680"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681" w:author="Bo Shen" w:date="2023-02-02T17:51:00Z">
            <w:rPr>
              <w:rFonts w:ascii="Times New Roman" w:hAnsi="Times New Roman" w:cs="Times New Roman"/>
            </w:rPr>
          </w:rPrChange>
        </w:rPr>
        <w:t xml:space="preserve">unchosen </w:t>
      </w:r>
      <w:ins w:id="682" w:author="Bo Shen" w:date="2023-02-02T19:31:00Z">
        <w:r>
          <w:rPr>
            <w:rFonts w:ascii="Times New Roman" w:hAnsi="Times New Roman" w:cs="Times New Roman"/>
            <w:sz w:val="22"/>
            <w:szCs w:val="22"/>
          </w:rPr>
          <w:t>unit</w:t>
        </w:r>
      </w:ins>
      <w:ins w:id="683" w:author="Bo Shen" w:date="2023-03-01T15:02:00Z">
        <w:r w:rsidR="00FE2DFD">
          <w:rPr>
            <w:rFonts w:ascii="Times New Roman" w:hAnsi="Times New Roman" w:cs="Times New Roman"/>
            <w:sz w:val="22"/>
            <w:szCs w:val="22"/>
          </w:rPr>
          <w:t>s</w:t>
        </w:r>
      </w:ins>
      <w:ins w:id="684" w:author="Bo Shen" w:date="2023-02-02T19:31:00Z">
        <w:r>
          <w:rPr>
            <w:rFonts w:ascii="Times New Roman" w:hAnsi="Times New Roman" w:cs="Times New Roman"/>
            <w:sz w:val="22"/>
            <w:szCs w:val="22"/>
          </w:rPr>
          <w:t xml:space="preserve"> </w:t>
        </w:r>
      </w:ins>
      <w:del w:id="685" w:author="Bo Shen" w:date="2023-03-01T15:02:00Z">
        <w:r w:rsidRPr="00703A03" w:rsidDel="00FE2DFD">
          <w:rPr>
            <w:rFonts w:ascii="Times New Roman" w:hAnsi="Times New Roman" w:cs="Times New Roman"/>
            <w:sz w:val="22"/>
            <w:szCs w:val="22"/>
            <w:rPrChange w:id="686" w:author="Bo Shen" w:date="2023-02-02T17:51:00Z">
              <w:rPr>
                <w:rFonts w:ascii="Times New Roman" w:hAnsi="Times New Roman" w:cs="Times New Roman"/>
              </w:rPr>
            </w:rPrChange>
          </w:rPr>
          <w:delText>activity</w:delText>
        </w:r>
      </w:del>
      <w:ins w:id="687"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688"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689" w:author="Bo Shen" w:date="2023-02-02T17:51:00Z">
            <w:rPr>
              <w:rFonts w:ascii="Times New Roman" w:hAnsi="Times New Roman" w:cs="Times New Roman"/>
            </w:rPr>
          </w:rPrChange>
        </w:rPr>
        <w:t xml:space="preserve"> </w:t>
      </w:r>
      <w:ins w:id="690" w:author="Bo Shen" w:date="2023-03-01T15:03:00Z">
        <w:r w:rsidR="00FE2DFD">
          <w:rPr>
            <w:rFonts w:ascii="Times New Roman" w:hAnsi="Times New Roman" w:cs="Times New Roman"/>
            <w:sz w:val="22"/>
            <w:szCs w:val="22"/>
          </w:rPr>
          <w:t>at the choice onset. The model activities were rescaled to the empirical threshold</w:t>
        </w:r>
      </w:ins>
      <w:ins w:id="691" w:author="Bo Shen" w:date="2023-03-01T15:04:00Z">
        <w:r w:rsidR="00FE2DFD">
          <w:rPr>
            <w:rFonts w:ascii="Times New Roman" w:hAnsi="Times New Roman" w:cs="Times New Roman"/>
            <w:sz w:val="22"/>
            <w:szCs w:val="22"/>
          </w:rPr>
          <w:t xml:space="preserve">, i.e., </w:t>
        </w:r>
      </w:ins>
      <w:ins w:id="692" w:author="Bo Shen" w:date="2023-03-01T15:03:00Z">
        <w:r w:rsidR="00FE2DFD">
          <w:rPr>
            <w:rFonts w:ascii="Times New Roman" w:hAnsi="Times New Roman" w:cs="Times New Roman"/>
            <w:sz w:val="22"/>
            <w:szCs w:val="22"/>
          </w:rPr>
          <w:t>mean value</w:t>
        </w:r>
      </w:ins>
      <w:ins w:id="693" w:author="Bo Shen" w:date="2023-03-01T15:04:00Z">
        <w:r w:rsidR="00FE2DFD">
          <w:rPr>
            <w:rFonts w:ascii="Times New Roman" w:hAnsi="Times New Roman" w:cs="Times New Roman"/>
            <w:sz w:val="22"/>
            <w:szCs w:val="22"/>
          </w:rPr>
          <w:t xml:space="preserve"> across conditions </w:t>
        </w:r>
      </w:ins>
      <w:ins w:id="694"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695"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696" w:author="Bo Shen" w:date="2023-03-01T15:04:00Z">
        <w:r w:rsidR="006B5C75">
          <w:rPr>
            <w:rFonts w:ascii="Times New Roman" w:hAnsi="Times New Roman" w:cs="Times New Roman"/>
            <w:sz w:val="22"/>
            <w:szCs w:val="22"/>
          </w:rPr>
          <w:t>The RMSE</w:t>
        </w:r>
      </w:ins>
      <w:ins w:id="697" w:author="Bo Shen" w:date="2023-03-01T15:06:00Z">
        <w:r w:rsidR="007D12D5">
          <w:rPr>
            <w:rFonts w:ascii="Times New Roman" w:hAnsi="Times New Roman" w:cs="Times New Roman"/>
            <w:sz w:val="22"/>
            <w:szCs w:val="22"/>
          </w:rPr>
          <w:t xml:space="preserve"> </w:t>
        </w:r>
      </w:ins>
      <w:ins w:id="698" w:author="Bo Shen" w:date="2023-03-01T15:05:00Z">
        <w:r w:rsidR="006B5C75">
          <w:rPr>
            <w:rFonts w:ascii="Times New Roman" w:hAnsi="Times New Roman" w:cs="Times New Roman"/>
            <w:sz w:val="22"/>
            <w:szCs w:val="22"/>
          </w:rPr>
          <w:t>at</w:t>
        </w:r>
      </w:ins>
      <w:ins w:id="699" w:author="Bo Shen" w:date="2023-03-01T15:06:00Z">
        <w:r w:rsidR="00B83C71">
          <w:rPr>
            <w:rFonts w:ascii="Times New Roman" w:hAnsi="Times New Roman" w:cs="Times New Roman"/>
            <w:sz w:val="22"/>
            <w:szCs w:val="22"/>
          </w:rPr>
          <w:t xml:space="preserve"> the</w:t>
        </w:r>
      </w:ins>
      <w:ins w:id="700"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701" w:author="Bo Shen" w:date="2023-03-01T15:04:00Z">
        <w:r w:rsidR="006B5C75">
          <w:rPr>
            <w:rFonts w:ascii="Times New Roman" w:hAnsi="Times New Roman" w:cs="Times New Roman"/>
            <w:sz w:val="22"/>
            <w:szCs w:val="22"/>
          </w:rPr>
          <w:t xml:space="preserve"> </w:t>
        </w:r>
      </w:ins>
      <w:ins w:id="702" w:author="Bo Shen" w:date="2023-03-01T15:05:00Z">
        <w:r w:rsidR="006B5C75">
          <w:rPr>
            <w:rFonts w:ascii="Times New Roman" w:hAnsi="Times New Roman" w:cs="Times New Roman"/>
            <w:sz w:val="22"/>
            <w:szCs w:val="22"/>
          </w:rPr>
          <w:t>were</w:t>
        </w:r>
      </w:ins>
      <w:ins w:id="703" w:author="Bo Shen" w:date="2023-03-01T15:04:00Z">
        <w:r w:rsidR="006B5C75">
          <w:rPr>
            <w:rFonts w:ascii="Times New Roman" w:hAnsi="Times New Roman" w:cs="Times New Roman"/>
            <w:sz w:val="22"/>
            <w:szCs w:val="22"/>
          </w:rPr>
          <w:t xml:space="preserve"> calculated and indicated</w:t>
        </w:r>
      </w:ins>
      <w:ins w:id="704" w:author="Bo Shen" w:date="2023-03-01T15:05:00Z">
        <w:r w:rsidR="006B5C75">
          <w:rPr>
            <w:rFonts w:ascii="Times New Roman" w:hAnsi="Times New Roman" w:cs="Times New Roman"/>
            <w:sz w:val="22"/>
            <w:szCs w:val="22"/>
          </w:rPr>
          <w:t xml:space="preserve"> on the panels. </w:t>
        </w:r>
      </w:ins>
      <w:del w:id="705" w:author="Bo Shen" w:date="2023-03-01T15:03:00Z">
        <w:r w:rsidRPr="00703A03" w:rsidDel="00FE2DFD">
          <w:rPr>
            <w:rFonts w:ascii="Times New Roman" w:hAnsi="Times New Roman" w:cs="Times New Roman"/>
            <w:sz w:val="22"/>
            <w:szCs w:val="22"/>
            <w:rPrChange w:id="706" w:author="Bo Shen" w:date="2023-02-02T17:51:00Z">
              <w:rPr>
                <w:rFonts w:ascii="Times New Roman" w:hAnsi="Times New Roman" w:cs="Times New Roman"/>
              </w:rPr>
            </w:rPrChange>
          </w:rPr>
          <w:delText xml:space="preserve">remains </w:delText>
        </w:r>
      </w:del>
      <w:del w:id="707" w:author="Bo Shen" w:date="2023-02-03T10:17:00Z">
        <w:r w:rsidRPr="00703A03" w:rsidDel="00481840">
          <w:rPr>
            <w:rFonts w:ascii="Times New Roman" w:hAnsi="Times New Roman" w:cs="Times New Roman"/>
            <w:sz w:val="22"/>
            <w:szCs w:val="22"/>
            <w:rPrChange w:id="708" w:author="Bo Shen" w:date="2023-02-02T17:51:00Z">
              <w:rPr>
                <w:rFonts w:ascii="Times New Roman" w:hAnsi="Times New Roman" w:cs="Times New Roman"/>
              </w:rPr>
            </w:rPrChange>
          </w:rPr>
          <w:delText>at lower level</w:delText>
        </w:r>
      </w:del>
      <w:del w:id="709" w:author="Bo Shen" w:date="2023-03-01T15:03:00Z">
        <w:r w:rsidRPr="00703A03" w:rsidDel="00FE2DFD">
          <w:rPr>
            <w:rFonts w:ascii="Times New Roman" w:hAnsi="Times New Roman" w:cs="Times New Roman"/>
            <w:sz w:val="22"/>
            <w:szCs w:val="22"/>
            <w:rPrChange w:id="710" w:author="Bo Shen" w:date="2023-02-02T17:51:00Z">
              <w:rPr>
                <w:rFonts w:ascii="Times New Roman" w:hAnsi="Times New Roman" w:cs="Times New Roman"/>
              </w:rPr>
            </w:rPrChange>
          </w:rPr>
          <w:delText>s, graded coding of input strengths.</w:delText>
        </w:r>
      </w:del>
      <w:ins w:id="711" w:author="Bo Shen" w:date="2023-02-02T17:54:00Z">
        <w:r>
          <w:rPr>
            <w:rFonts w:ascii="Times New Roman" w:hAnsi="Times New Roman" w:cs="Times New Roman"/>
            <w:sz w:val="22"/>
            <w:szCs w:val="22"/>
          </w:rPr>
          <w:t xml:space="preserve">The best-fitting parameters </w:t>
        </w:r>
      </w:ins>
      <w:ins w:id="712" w:author="Bo Shen" w:date="2023-02-03T10:56:00Z">
        <w:r>
          <w:rPr>
            <w:rFonts w:ascii="Times New Roman" w:hAnsi="Times New Roman" w:cs="Times New Roman"/>
            <w:sz w:val="22"/>
            <w:szCs w:val="22"/>
          </w:rPr>
          <w:t>were</w:t>
        </w:r>
      </w:ins>
      <w:ins w:id="713" w:author="Bo Shen" w:date="2023-02-02T17:54:00Z">
        <w:r w:rsidRPr="00680930">
          <w:rPr>
            <w:rFonts w:ascii="Times New Roman" w:hAnsi="Times New Roman" w:cs="Times New Roman"/>
            <w:sz w:val="22"/>
            <w:szCs w:val="22"/>
          </w:rPr>
          <w:t xml:space="preserve"> </w:t>
        </w:r>
      </w:ins>
      <w:ins w:id="714" w:author="Bo Shen" w:date="2023-02-03T11:05:00Z">
        <w:r>
          <w:rPr>
            <w:rFonts w:ascii="Times New Roman" w:hAnsi="Times New Roman" w:cs="Times New Roman"/>
            <w:sz w:val="22"/>
            <w:szCs w:val="22"/>
          </w:rPr>
          <w:t xml:space="preserve">self-excitation </w:t>
        </w:r>
      </w:ins>
      <m:oMath>
        <m:r>
          <w:ins w:id="715" w:author="Bo Shen" w:date="2023-02-02T17:54:00Z">
            <w:rPr>
              <w:rFonts w:ascii="Cambria Math" w:hAnsi="Cambria Math" w:cs="Times New Roman"/>
              <w:sz w:val="22"/>
              <w:szCs w:val="22"/>
              <w:lang w:eastAsia="zh-TW"/>
            </w:rPr>
            <m:t>J</m:t>
          </w:ins>
        </m:r>
        <m:sSub>
          <m:sSubPr>
            <m:ctrlPr>
              <w:ins w:id="716" w:author="Bo Shen" w:date="2023-02-02T17:54:00Z">
                <w:rPr>
                  <w:rFonts w:ascii="Cambria Math" w:hAnsi="Cambria Math" w:cs="Times New Roman"/>
                  <w:i/>
                  <w:sz w:val="22"/>
                  <w:szCs w:val="22"/>
                  <w:lang w:eastAsia="zh-TW"/>
                </w:rPr>
              </w:ins>
            </m:ctrlPr>
          </m:sSubPr>
          <m:e>
            <m:r>
              <w:ins w:id="717" w:author="Bo Shen" w:date="2023-02-02T17:54:00Z">
                <w:rPr>
                  <w:rFonts w:ascii="Cambria Math" w:hAnsi="Cambria Math" w:cs="Times New Roman"/>
                  <w:sz w:val="22"/>
                  <w:szCs w:val="22"/>
                  <w:lang w:eastAsia="zh-TW"/>
                </w:rPr>
                <m:t>N</m:t>
              </w:ins>
            </m:r>
          </m:e>
          <m:sub>
            <m:r>
              <w:ins w:id="718" w:author="Bo Shen" w:date="2023-02-02T17:54:00Z">
                <w:rPr>
                  <w:rFonts w:ascii="Cambria Math" w:hAnsi="Cambria Math" w:cs="Times New Roman"/>
                  <w:sz w:val="22"/>
                  <w:szCs w:val="22"/>
                  <w:lang w:eastAsia="zh-TW"/>
                </w:rPr>
                <m:t>1,1</m:t>
              </w:ins>
            </m:r>
          </m:sub>
        </m:sSub>
        <m:r>
          <w:ins w:id="719" w:author="Bo Shen" w:date="2023-02-02T17:54:00Z">
            <w:rPr>
              <w:rFonts w:ascii="Cambria Math" w:hAnsi="Cambria Math" w:cs="Times New Roman"/>
              <w:sz w:val="22"/>
              <w:szCs w:val="22"/>
              <w:lang w:eastAsia="zh-TW"/>
            </w:rPr>
            <m:t>=J</m:t>
          </w:ins>
        </m:r>
        <m:sSub>
          <m:sSubPr>
            <m:ctrlPr>
              <w:ins w:id="720" w:author="Bo Shen" w:date="2023-02-02T17:54:00Z">
                <w:rPr>
                  <w:rFonts w:ascii="Cambria Math" w:hAnsi="Cambria Math" w:cs="Times New Roman"/>
                  <w:i/>
                  <w:sz w:val="22"/>
                  <w:szCs w:val="22"/>
                  <w:lang w:eastAsia="zh-TW"/>
                </w:rPr>
              </w:ins>
            </m:ctrlPr>
          </m:sSubPr>
          <m:e>
            <m:r>
              <w:ins w:id="721" w:author="Bo Shen" w:date="2023-02-02T17:54:00Z">
                <w:rPr>
                  <w:rFonts w:ascii="Cambria Math" w:hAnsi="Cambria Math" w:cs="Times New Roman"/>
                  <w:sz w:val="22"/>
                  <w:szCs w:val="22"/>
                  <w:lang w:eastAsia="zh-TW"/>
                </w:rPr>
                <m:t>N</m:t>
              </w:ins>
            </m:r>
          </m:e>
          <m:sub>
            <m:r>
              <w:ins w:id="722" w:author="Bo Shen" w:date="2023-02-02T17:54:00Z">
                <w:rPr>
                  <w:rFonts w:ascii="Cambria Math" w:hAnsi="Cambria Math" w:cs="Times New Roman"/>
                  <w:sz w:val="22"/>
                  <w:szCs w:val="22"/>
                  <w:lang w:eastAsia="zh-TW"/>
                </w:rPr>
                <m:t>2,2</m:t>
              </w:ins>
            </m:r>
          </m:sub>
        </m:sSub>
        <m:r>
          <w:ins w:id="723" w:author="Bo Shen" w:date="2023-02-02T17:54:00Z">
            <w:rPr>
              <w:rFonts w:ascii="Cambria Math" w:hAnsi="Cambria Math" w:cs="Times New Roman"/>
              <w:sz w:val="22"/>
              <w:szCs w:val="22"/>
              <w:lang w:eastAsia="zh-TW"/>
            </w:rPr>
            <m:t>=.2632</m:t>
          </w:ins>
        </m:r>
      </m:oMath>
      <w:ins w:id="724" w:author="Bo Shen" w:date="2023-02-02T17:54:00Z">
        <w:r w:rsidRPr="0020720A">
          <w:rPr>
            <w:rFonts w:ascii="Times New Roman" w:hAnsi="Times New Roman" w:cs="Times New Roman"/>
            <w:sz w:val="22"/>
            <w:szCs w:val="22"/>
            <w:lang w:eastAsia="zh-TW"/>
          </w:rPr>
          <w:t>,</w:t>
        </w:r>
      </w:ins>
      <w:ins w:id="725" w:author="Bo Shen" w:date="2023-02-03T11:05:00Z">
        <w:r>
          <w:rPr>
            <w:rFonts w:ascii="Times New Roman" w:hAnsi="Times New Roman" w:cs="Times New Roman"/>
            <w:sz w:val="22"/>
            <w:szCs w:val="22"/>
            <w:lang w:eastAsia="zh-TW"/>
          </w:rPr>
          <w:t xml:space="preserve"> </w:t>
        </w:r>
      </w:ins>
      <w:ins w:id="726" w:author="Bo Shen" w:date="2023-02-03T11:09:00Z">
        <w:r>
          <w:rPr>
            <w:rFonts w:ascii="Times New Roman" w:hAnsi="Times New Roman" w:cs="Times New Roman"/>
            <w:sz w:val="22"/>
            <w:szCs w:val="22"/>
            <w:lang w:eastAsia="zh-TW"/>
          </w:rPr>
          <w:t>mutual</w:t>
        </w:r>
      </w:ins>
      <w:ins w:id="727" w:author="Bo Shen" w:date="2023-02-03T11:05:00Z">
        <w:r>
          <w:rPr>
            <w:rFonts w:ascii="Times New Roman" w:hAnsi="Times New Roman" w:cs="Times New Roman"/>
            <w:sz w:val="22"/>
            <w:szCs w:val="22"/>
            <w:lang w:eastAsia="zh-TW"/>
          </w:rPr>
          <w:t xml:space="preserve"> inhibition</w:t>
        </w:r>
      </w:ins>
      <w:ins w:id="728" w:author="Bo Shen" w:date="2023-02-02T17:54:00Z">
        <w:r w:rsidRPr="0020720A">
          <w:rPr>
            <w:rFonts w:ascii="Times New Roman" w:hAnsi="Times New Roman" w:cs="Times New Roman"/>
            <w:sz w:val="22"/>
            <w:szCs w:val="22"/>
            <w:lang w:eastAsia="zh-TW"/>
          </w:rPr>
          <w:t xml:space="preserve"> </w:t>
        </w:r>
      </w:ins>
      <m:oMath>
        <m:r>
          <w:ins w:id="729" w:author="Bo Shen" w:date="2023-02-02T17:54:00Z">
            <w:rPr>
              <w:rFonts w:ascii="Cambria Math" w:hAnsi="Cambria Math" w:cs="Times New Roman"/>
              <w:sz w:val="22"/>
              <w:szCs w:val="22"/>
              <w:lang w:eastAsia="zh-TW"/>
            </w:rPr>
            <m:t>J</m:t>
          </w:ins>
        </m:r>
        <m:sSub>
          <m:sSubPr>
            <m:ctrlPr>
              <w:ins w:id="730" w:author="Bo Shen" w:date="2023-02-02T17:54:00Z">
                <w:rPr>
                  <w:rFonts w:ascii="Cambria Math" w:hAnsi="Cambria Math" w:cs="Times New Roman"/>
                  <w:i/>
                  <w:sz w:val="22"/>
                  <w:szCs w:val="22"/>
                  <w:lang w:eastAsia="zh-TW"/>
                </w:rPr>
              </w:ins>
            </m:ctrlPr>
          </m:sSubPr>
          <m:e>
            <m:r>
              <w:ins w:id="731" w:author="Bo Shen" w:date="2023-02-02T17:54:00Z">
                <w:rPr>
                  <w:rFonts w:ascii="Cambria Math" w:hAnsi="Cambria Math" w:cs="Times New Roman"/>
                  <w:sz w:val="22"/>
                  <w:szCs w:val="22"/>
                  <w:lang w:eastAsia="zh-TW"/>
                </w:rPr>
                <m:t>N</m:t>
              </w:ins>
            </m:r>
          </m:e>
          <m:sub>
            <m:r>
              <w:ins w:id="732" w:author="Bo Shen" w:date="2023-02-02T17:54:00Z">
                <w:rPr>
                  <w:rFonts w:ascii="Cambria Math" w:hAnsi="Cambria Math" w:cs="Times New Roman"/>
                  <w:sz w:val="22"/>
                  <w:szCs w:val="22"/>
                  <w:lang w:eastAsia="zh-TW"/>
                </w:rPr>
                <m:t>1,2</m:t>
              </w:ins>
            </m:r>
          </m:sub>
        </m:sSub>
        <m:r>
          <w:ins w:id="733" w:author="Bo Shen" w:date="2023-02-02T17:54:00Z">
            <w:rPr>
              <w:rFonts w:ascii="Cambria Math" w:hAnsi="Cambria Math" w:cs="Times New Roman"/>
              <w:sz w:val="22"/>
              <w:szCs w:val="22"/>
              <w:lang w:eastAsia="zh-TW"/>
            </w:rPr>
            <m:t>=J</m:t>
          </w:ins>
        </m:r>
        <m:sSub>
          <m:sSubPr>
            <m:ctrlPr>
              <w:ins w:id="734" w:author="Bo Shen" w:date="2023-02-02T17:54:00Z">
                <w:rPr>
                  <w:rFonts w:ascii="Cambria Math" w:hAnsi="Cambria Math" w:cs="Times New Roman"/>
                  <w:i/>
                  <w:sz w:val="22"/>
                  <w:szCs w:val="22"/>
                  <w:lang w:eastAsia="zh-TW"/>
                </w:rPr>
              </w:ins>
            </m:ctrlPr>
          </m:sSubPr>
          <m:e>
            <m:r>
              <w:ins w:id="735" w:author="Bo Shen" w:date="2023-02-02T17:54:00Z">
                <w:rPr>
                  <w:rFonts w:ascii="Cambria Math" w:hAnsi="Cambria Math" w:cs="Times New Roman"/>
                  <w:sz w:val="22"/>
                  <w:szCs w:val="22"/>
                  <w:lang w:eastAsia="zh-TW"/>
                </w:rPr>
                <m:t>N</m:t>
              </w:ins>
            </m:r>
          </m:e>
          <m:sub>
            <m:r>
              <w:ins w:id="736" w:author="Bo Shen" w:date="2023-02-02T17:54:00Z">
                <w:rPr>
                  <w:rFonts w:ascii="Cambria Math" w:hAnsi="Cambria Math" w:cs="Times New Roman"/>
                  <w:sz w:val="22"/>
                  <w:szCs w:val="22"/>
                  <w:lang w:eastAsia="zh-TW"/>
                </w:rPr>
                <m:t>2,1</m:t>
              </w:ins>
            </m:r>
          </m:sub>
        </m:sSub>
        <m:r>
          <w:ins w:id="737" w:author="Bo Shen" w:date="2023-02-02T17:54:00Z">
            <w:rPr>
              <w:rFonts w:ascii="Cambria Math" w:hAnsi="Cambria Math" w:cs="Times New Roman"/>
              <w:sz w:val="22"/>
              <w:szCs w:val="22"/>
              <w:lang w:eastAsia="zh-TW"/>
            </w:rPr>
            <m:t>=.0224</m:t>
          </w:ins>
        </m:r>
      </m:oMath>
      <w:ins w:id="738" w:author="Bo Shen" w:date="2023-02-02T17:54:00Z">
        <w:r w:rsidRPr="0020720A">
          <w:rPr>
            <w:rFonts w:ascii="Times New Roman" w:hAnsi="Times New Roman" w:cs="Times New Roman"/>
            <w:sz w:val="22"/>
            <w:szCs w:val="22"/>
            <w:lang w:eastAsia="zh-TW"/>
          </w:rPr>
          <w:t>,</w:t>
        </w:r>
      </w:ins>
      <w:ins w:id="739" w:author="Bo Shen" w:date="2023-02-03T11:05:00Z">
        <w:r>
          <w:rPr>
            <w:rFonts w:ascii="Times New Roman" w:hAnsi="Times New Roman" w:cs="Times New Roman"/>
            <w:sz w:val="22"/>
            <w:szCs w:val="22"/>
            <w:lang w:eastAsia="zh-TW"/>
          </w:rPr>
          <w:t xml:space="preserve"> </w:t>
        </w:r>
      </w:ins>
      <w:ins w:id="740" w:author="Bo Shen" w:date="2023-02-03T11:09:00Z">
        <w:r>
          <w:rPr>
            <w:rFonts w:ascii="Times New Roman" w:hAnsi="Times New Roman" w:cs="Times New Roman"/>
            <w:sz w:val="22"/>
            <w:szCs w:val="22"/>
            <w:lang w:eastAsia="zh-TW"/>
          </w:rPr>
          <w:t>non-selective</w:t>
        </w:r>
      </w:ins>
      <w:ins w:id="741" w:author="Bo Shen" w:date="2023-02-03T11:05:00Z">
        <w:r>
          <w:rPr>
            <w:rFonts w:ascii="Times New Roman" w:hAnsi="Times New Roman" w:cs="Times New Roman"/>
            <w:sz w:val="22"/>
            <w:szCs w:val="22"/>
            <w:lang w:eastAsia="zh-TW"/>
          </w:rPr>
          <w:t xml:space="preserve"> input</w:t>
        </w:r>
      </w:ins>
      <w:ins w:id="742" w:author="Bo Shen" w:date="2023-02-02T17:54:00Z">
        <w:r w:rsidRPr="0020720A">
          <w:rPr>
            <w:rFonts w:ascii="Times New Roman" w:hAnsi="Times New Roman" w:cs="Times New Roman"/>
            <w:sz w:val="22"/>
            <w:szCs w:val="22"/>
            <w:lang w:eastAsia="zh-TW"/>
          </w:rPr>
          <w:t xml:space="preserve"> </w:t>
        </w:r>
      </w:ins>
      <m:oMath>
        <m:sSub>
          <m:sSubPr>
            <m:ctrlPr>
              <w:ins w:id="743" w:author="Bo Shen" w:date="2023-02-02T17:54:00Z">
                <w:rPr>
                  <w:rFonts w:ascii="Cambria Math" w:hAnsi="Cambria Math" w:cs="Times New Roman"/>
                  <w:i/>
                  <w:sz w:val="22"/>
                  <w:szCs w:val="22"/>
                  <w:lang w:eastAsia="zh-TW"/>
                </w:rPr>
              </w:ins>
            </m:ctrlPr>
          </m:sSubPr>
          <m:e>
            <m:r>
              <w:ins w:id="744" w:author="Bo Shen" w:date="2023-02-02T17:54:00Z">
                <w:rPr>
                  <w:rFonts w:ascii="Cambria Math" w:hAnsi="Cambria Math" w:cs="Times New Roman"/>
                  <w:sz w:val="22"/>
                  <w:szCs w:val="22"/>
                  <w:lang w:eastAsia="zh-TW"/>
                </w:rPr>
                <m:t>I</m:t>
              </w:ins>
            </m:r>
          </m:e>
          <m:sub>
            <m:r>
              <w:ins w:id="745" w:author="Bo Shen" w:date="2023-02-02T17:54:00Z">
                <w:rPr>
                  <w:rFonts w:ascii="Cambria Math" w:hAnsi="Cambria Math" w:cs="Times New Roman"/>
                  <w:sz w:val="22"/>
                  <w:szCs w:val="22"/>
                  <w:lang w:eastAsia="zh-TW"/>
                </w:rPr>
                <m:t>0</m:t>
              </w:ins>
            </m:r>
          </m:sub>
        </m:sSub>
        <m:r>
          <w:ins w:id="746" w:author="Bo Shen" w:date="2023-02-02T17:54:00Z">
            <w:rPr>
              <w:rFonts w:ascii="Cambria Math" w:hAnsi="Cambria Math" w:cs="Times New Roman"/>
              <w:sz w:val="22"/>
              <w:szCs w:val="22"/>
              <w:lang w:eastAsia="zh-TW"/>
            </w:rPr>
            <m:t>=.2647</m:t>
          </w:ins>
        </m:r>
      </m:oMath>
      <w:ins w:id="747" w:author="Bo Shen" w:date="2023-02-02T17:54:00Z">
        <w:r w:rsidRPr="0020720A">
          <w:rPr>
            <w:rFonts w:ascii="Times New Roman" w:hAnsi="Times New Roman" w:cs="Times New Roman"/>
            <w:sz w:val="22"/>
            <w:szCs w:val="22"/>
            <w:lang w:eastAsia="zh-TW"/>
          </w:rPr>
          <w:t xml:space="preserve">, </w:t>
        </w:r>
      </w:ins>
      <w:ins w:id="748" w:author="Bo Shen" w:date="2023-02-03T11:06:00Z">
        <w:r>
          <w:rPr>
            <w:rFonts w:ascii="Times New Roman" w:hAnsi="Times New Roman" w:cs="Times New Roman"/>
            <w:sz w:val="22"/>
            <w:szCs w:val="22"/>
            <w:lang w:eastAsia="zh-TW"/>
          </w:rPr>
          <w:t xml:space="preserve">noise </w:t>
        </w:r>
      </w:ins>
      <w:ins w:id="749" w:author="Bo Shen" w:date="2023-02-03T11:09:00Z">
        <w:r>
          <w:rPr>
            <w:rFonts w:ascii="Times New Roman" w:hAnsi="Times New Roman" w:cs="Times New Roman"/>
            <w:sz w:val="22"/>
            <w:szCs w:val="22"/>
            <w:lang w:eastAsia="zh-TW"/>
          </w:rPr>
          <w:t>amplitude</w:t>
        </w:r>
      </w:ins>
      <w:ins w:id="750" w:author="Bo Shen" w:date="2023-02-03T11:06:00Z">
        <w:r>
          <w:rPr>
            <w:rFonts w:ascii="Times New Roman" w:hAnsi="Times New Roman" w:cs="Times New Roman"/>
            <w:sz w:val="22"/>
            <w:szCs w:val="22"/>
            <w:lang w:eastAsia="zh-TW"/>
          </w:rPr>
          <w:t xml:space="preserve"> </w:t>
        </w:r>
      </w:ins>
      <m:oMath>
        <m:sSub>
          <m:sSubPr>
            <m:ctrlPr>
              <w:ins w:id="751" w:author="Bo Shen" w:date="2023-02-02T17:54:00Z">
                <w:rPr>
                  <w:rFonts w:ascii="Cambria Math" w:hAnsi="Cambria Math" w:cs="Times New Roman"/>
                  <w:i/>
                  <w:sz w:val="22"/>
                  <w:szCs w:val="22"/>
                  <w:lang w:eastAsia="zh-TW"/>
                </w:rPr>
              </w:ins>
            </m:ctrlPr>
          </m:sSubPr>
          <m:e>
            <m:r>
              <w:ins w:id="752" w:author="Bo Shen" w:date="2023-02-02T17:54:00Z">
                <w:rPr>
                  <w:rFonts w:ascii="Cambria Math" w:hAnsi="Cambria Math" w:cs="Times New Roman"/>
                  <w:sz w:val="22"/>
                  <w:szCs w:val="22"/>
                  <w:lang w:eastAsia="zh-TW"/>
                </w:rPr>
                <m:t>σ</m:t>
              </w:ins>
            </m:r>
          </m:e>
          <m:sub>
            <m:r>
              <w:ins w:id="753" w:author="Bo Shen" w:date="2023-02-02T17:54:00Z">
                <w:rPr>
                  <w:rFonts w:ascii="Cambria Math" w:hAnsi="Cambria Math" w:cs="Times New Roman"/>
                  <w:sz w:val="22"/>
                  <w:szCs w:val="22"/>
                  <w:lang w:eastAsia="zh-TW"/>
                </w:rPr>
                <m:t>noise</m:t>
              </w:ins>
            </m:r>
          </m:sub>
        </m:sSub>
        <m:r>
          <w:ins w:id="754" w:author="Bo Shen" w:date="2023-02-02T17:54:00Z">
            <w:rPr>
              <w:rFonts w:ascii="Cambria Math" w:hAnsi="Cambria Math" w:cs="Times New Roman"/>
              <w:sz w:val="22"/>
              <w:szCs w:val="22"/>
              <w:lang w:eastAsia="zh-TW"/>
            </w:rPr>
            <m:t>=.0709</m:t>
          </w:ins>
        </m:r>
      </m:oMath>
      <w:ins w:id="755" w:author="Bo Shen" w:date="2023-02-02T17:54:00Z">
        <w:r w:rsidRPr="0020720A">
          <w:rPr>
            <w:rFonts w:ascii="Times New Roman" w:hAnsi="Times New Roman" w:cs="Times New Roman"/>
            <w:sz w:val="22"/>
            <w:szCs w:val="22"/>
            <w:lang w:eastAsia="zh-TW"/>
          </w:rPr>
          <w:t>,</w:t>
        </w:r>
      </w:ins>
      <w:ins w:id="756" w:author="Bo Shen" w:date="2023-02-03T11:09:00Z">
        <w:r>
          <w:rPr>
            <w:rFonts w:ascii="Times New Roman" w:hAnsi="Times New Roman" w:cs="Times New Roman"/>
            <w:sz w:val="22"/>
            <w:szCs w:val="22"/>
            <w:lang w:eastAsia="zh-TW"/>
          </w:rPr>
          <w:t xml:space="preserve"> input scale</w:t>
        </w:r>
      </w:ins>
      <w:ins w:id="757" w:author="Bo Shen" w:date="2023-02-02T17:54:00Z">
        <w:r w:rsidRPr="0020720A">
          <w:rPr>
            <w:rFonts w:ascii="Times New Roman" w:hAnsi="Times New Roman" w:cs="Times New Roman"/>
            <w:sz w:val="22"/>
            <w:szCs w:val="22"/>
            <w:lang w:eastAsia="zh-TW"/>
          </w:rPr>
          <w:t xml:space="preserve"> </w:t>
        </w:r>
      </w:ins>
      <m:oMath>
        <m:sSub>
          <m:sSubPr>
            <m:ctrlPr>
              <w:ins w:id="758" w:author="Bo Shen" w:date="2023-02-02T17:54:00Z">
                <w:rPr>
                  <w:rFonts w:ascii="Cambria Math" w:hAnsi="Cambria Math" w:cs="Times New Roman"/>
                  <w:i/>
                  <w:sz w:val="22"/>
                  <w:szCs w:val="22"/>
                  <w:lang w:eastAsia="zh-TW"/>
                </w:rPr>
              </w:ins>
            </m:ctrlPr>
          </m:sSubPr>
          <m:e>
            <m:r>
              <w:ins w:id="759" w:author="Bo Shen" w:date="2023-02-02T17:54:00Z">
                <w:rPr>
                  <w:rFonts w:ascii="Cambria Math" w:hAnsi="Cambria Math" w:cs="Times New Roman"/>
                  <w:sz w:val="22"/>
                  <w:szCs w:val="22"/>
                  <w:lang w:eastAsia="zh-TW"/>
                </w:rPr>
                <m:t>μ</m:t>
              </w:ins>
            </m:r>
          </m:e>
          <m:sub>
            <m:r>
              <w:ins w:id="760" w:author="Bo Shen" w:date="2023-02-02T17:54:00Z">
                <w:rPr>
                  <w:rFonts w:ascii="Cambria Math" w:hAnsi="Cambria Math" w:cs="Times New Roman"/>
                  <w:sz w:val="22"/>
                  <w:szCs w:val="22"/>
                  <w:lang w:eastAsia="zh-TW"/>
                </w:rPr>
                <m:t>0</m:t>
              </w:ins>
            </m:r>
          </m:sub>
        </m:sSub>
        <m:r>
          <w:ins w:id="761" w:author="Bo Shen" w:date="2023-02-02T17:54:00Z">
            <w:rPr>
              <w:rFonts w:ascii="Cambria Math" w:hAnsi="Cambria Math" w:cs="Times New Roman"/>
              <w:sz w:val="22"/>
              <w:szCs w:val="22"/>
              <w:lang w:eastAsia="zh-TW"/>
            </w:rPr>
            <m:t>=55.63</m:t>
          </w:ins>
        </m:r>
      </m:oMath>
      <w:ins w:id="762" w:author="Bo Shen" w:date="2023-02-02T17:54:00Z">
        <w:r w:rsidRPr="0020720A">
          <w:rPr>
            <w:rFonts w:ascii="Times New Roman" w:hAnsi="Times New Roman" w:cs="Times New Roman"/>
            <w:sz w:val="22"/>
            <w:szCs w:val="22"/>
            <w:lang w:eastAsia="zh-TW"/>
          </w:rPr>
          <w:t xml:space="preserve">, </w:t>
        </w:r>
      </w:ins>
      <w:ins w:id="763" w:author="Bo Shen" w:date="2023-02-03T11:09:00Z">
        <w:r>
          <w:rPr>
            <w:rFonts w:ascii="Times New Roman" w:hAnsi="Times New Roman" w:cs="Times New Roman"/>
            <w:sz w:val="22"/>
            <w:szCs w:val="22"/>
            <w:lang w:eastAsia="zh-TW"/>
          </w:rPr>
          <w:t>synaptic kin</w:t>
        </w:r>
      </w:ins>
      <w:ins w:id="764" w:author="Bo Shen" w:date="2023-02-03T11:10:00Z">
        <w:r>
          <w:rPr>
            <w:rFonts w:ascii="Times New Roman" w:hAnsi="Times New Roman" w:cs="Times New Roman"/>
            <w:sz w:val="22"/>
            <w:szCs w:val="22"/>
            <w:lang w:eastAsia="zh-TW"/>
          </w:rPr>
          <w:t xml:space="preserve">etic parameter </w:t>
        </w:r>
      </w:ins>
      <m:oMath>
        <m:r>
          <w:ins w:id="765" w:author="Bo Shen" w:date="2023-02-02T17:54:00Z">
            <w:rPr>
              <w:rFonts w:ascii="Cambria Math" w:hAnsi="Cambria Math" w:cs="Times New Roman"/>
              <w:sz w:val="22"/>
              <w:szCs w:val="22"/>
            </w:rPr>
            <m:t>γ=.5887</m:t>
          </w:ins>
        </m:r>
      </m:oMath>
      <w:ins w:id="766" w:author="Bo Shen" w:date="2023-02-02T17:54:00Z">
        <w:r w:rsidRPr="0020720A">
          <w:rPr>
            <w:rFonts w:ascii="Times New Roman" w:hAnsi="Times New Roman" w:cs="Times New Roman"/>
            <w:sz w:val="22"/>
            <w:szCs w:val="22"/>
            <w:lang w:eastAsia="zh-TW"/>
          </w:rPr>
          <w:t>,</w:t>
        </w:r>
      </w:ins>
      <w:ins w:id="767" w:author="Bo Shen" w:date="2023-02-03T11:10:00Z">
        <w:r>
          <w:rPr>
            <w:rFonts w:ascii="Times New Roman" w:hAnsi="Times New Roman" w:cs="Times New Roman"/>
            <w:sz w:val="22"/>
            <w:szCs w:val="22"/>
            <w:lang w:eastAsia="zh-TW"/>
          </w:rPr>
          <w:t xml:space="preserve"> initial value</w:t>
        </w:r>
      </w:ins>
      <w:ins w:id="768" w:author="Bo Shen" w:date="2023-02-02T17:54:00Z">
        <w:r w:rsidRPr="0020720A">
          <w:rPr>
            <w:rFonts w:ascii="Times New Roman" w:hAnsi="Times New Roman" w:cs="Times New Roman"/>
            <w:sz w:val="22"/>
            <w:szCs w:val="22"/>
            <w:lang w:eastAsia="zh-TW"/>
          </w:rPr>
          <w:t xml:space="preserve"> </w:t>
        </w:r>
      </w:ins>
      <m:oMath>
        <m:sSub>
          <m:sSubPr>
            <m:ctrlPr>
              <w:ins w:id="769" w:author="Bo Shen" w:date="2023-02-02T17:54:00Z">
                <w:rPr>
                  <w:rFonts w:ascii="Cambria Math" w:hAnsi="Cambria Math" w:cs="Times New Roman"/>
                  <w:i/>
                  <w:sz w:val="22"/>
                  <w:szCs w:val="22"/>
                  <w:lang w:eastAsia="zh-TW"/>
                </w:rPr>
              </w:ins>
            </m:ctrlPr>
          </m:sSubPr>
          <m:e>
            <m:r>
              <w:ins w:id="770" w:author="Bo Shen" w:date="2023-02-02T17:54:00Z">
                <w:rPr>
                  <w:rFonts w:ascii="Cambria Math" w:hAnsi="Cambria Math" w:cs="Times New Roman"/>
                  <w:sz w:val="22"/>
                  <w:szCs w:val="22"/>
                  <w:lang w:eastAsia="zh-TW"/>
                </w:rPr>
                <m:t>H</m:t>
              </w:ins>
            </m:r>
          </m:e>
          <m:sub>
            <m:r>
              <w:ins w:id="771" w:author="Bo Shen" w:date="2023-02-02T17:54:00Z">
                <w:rPr>
                  <w:rFonts w:ascii="Cambria Math" w:hAnsi="Cambria Math" w:cs="Times New Roman"/>
                  <w:sz w:val="22"/>
                  <w:szCs w:val="22"/>
                  <w:lang w:eastAsia="zh-TW"/>
                </w:rPr>
                <m:t>0</m:t>
              </w:ins>
            </m:r>
          </m:sub>
        </m:sSub>
        <m:r>
          <w:ins w:id="772" w:author="Bo Shen" w:date="2023-02-02T17:54:00Z">
            <w:rPr>
              <w:rFonts w:ascii="Cambria Math" w:hAnsi="Cambria Math" w:cs="Times New Roman"/>
              <w:sz w:val="22"/>
              <w:szCs w:val="22"/>
              <w:lang w:eastAsia="zh-TW"/>
            </w:rPr>
            <m:t>=2.622</m:t>
          </w:ins>
        </m:r>
      </m:oMath>
      <w:ins w:id="773" w:author="Bo Shen" w:date="2023-02-02T17:54:00Z">
        <w:r w:rsidRPr="0020720A">
          <w:rPr>
            <w:rFonts w:ascii="Times New Roman" w:hAnsi="Times New Roman" w:cs="Times New Roman"/>
            <w:sz w:val="22"/>
            <w:szCs w:val="22"/>
            <w:lang w:eastAsia="zh-TW"/>
          </w:rPr>
          <w:t>, and</w:t>
        </w:r>
      </w:ins>
      <w:ins w:id="774" w:author="Bo Shen" w:date="2023-02-03T11:06:00Z">
        <w:r>
          <w:rPr>
            <w:rFonts w:ascii="Times New Roman" w:hAnsi="Times New Roman" w:cs="Times New Roman"/>
            <w:sz w:val="22"/>
            <w:szCs w:val="22"/>
            <w:lang w:eastAsia="zh-TW"/>
          </w:rPr>
          <w:t xml:space="preserve"> the time constant of the excitatory units</w:t>
        </w:r>
      </w:ins>
      <w:ins w:id="775" w:author="Bo Shen" w:date="2023-02-02T17:54:00Z">
        <w:r w:rsidRPr="0020720A">
          <w:rPr>
            <w:rFonts w:ascii="Times New Roman" w:hAnsi="Times New Roman" w:cs="Times New Roman"/>
            <w:sz w:val="22"/>
            <w:szCs w:val="22"/>
            <w:lang w:eastAsia="zh-TW"/>
          </w:rPr>
          <w:t xml:space="preserve"> </w:t>
        </w:r>
      </w:ins>
      <m:oMath>
        <m:sSub>
          <m:sSubPr>
            <m:ctrlPr>
              <w:ins w:id="776" w:author="Bo Shen" w:date="2023-02-02T17:54:00Z">
                <w:rPr>
                  <w:rFonts w:ascii="Cambria Math" w:hAnsi="Cambria Math" w:cs="Times New Roman"/>
                  <w:i/>
                  <w:sz w:val="22"/>
                  <w:szCs w:val="22"/>
                  <w:lang w:eastAsia="zh-TW"/>
                </w:rPr>
              </w:ins>
            </m:ctrlPr>
          </m:sSubPr>
          <m:e>
            <m:r>
              <w:ins w:id="777" w:author="Bo Shen" w:date="2023-02-02T17:54:00Z">
                <w:rPr>
                  <w:rFonts w:ascii="Cambria Math" w:hAnsi="Cambria Math" w:cs="Times New Roman"/>
                  <w:sz w:val="22"/>
                  <w:szCs w:val="22"/>
                  <w:lang w:eastAsia="zh-TW"/>
                </w:rPr>
                <m:t>τ</m:t>
              </w:ins>
            </m:r>
          </m:e>
          <m:sub>
            <m:r>
              <w:ins w:id="778" w:author="Bo Shen" w:date="2023-02-02T17:54:00Z">
                <w:rPr>
                  <w:rFonts w:ascii="Cambria Math" w:hAnsi="Cambria Math" w:cs="Times New Roman"/>
                  <w:sz w:val="22"/>
                  <w:szCs w:val="22"/>
                  <w:lang w:eastAsia="zh-TW"/>
                </w:rPr>
                <m:t>S</m:t>
              </w:ins>
            </m:r>
          </m:sub>
        </m:sSub>
        <m:r>
          <w:ins w:id="779" w:author="Bo Shen" w:date="2023-02-02T17:54:00Z">
            <w:rPr>
              <w:rFonts w:ascii="Cambria Math" w:hAnsi="Cambria Math" w:cs="Times New Roman"/>
              <w:sz w:val="22"/>
              <w:szCs w:val="22"/>
              <w:lang w:eastAsia="zh-TW"/>
            </w:rPr>
            <m:t>=.1672</m:t>
          </w:ins>
        </m:r>
      </m:oMath>
      <w:ins w:id="780" w:author="Bo Shen" w:date="2023-02-02T17:55:00Z">
        <w:r>
          <w:rPr>
            <w:rFonts w:ascii="Times New Roman" w:hAnsi="Times New Roman" w:cs="Times New Roman"/>
            <w:sz w:val="22"/>
            <w:szCs w:val="22"/>
          </w:rPr>
          <w:t>.</w:t>
        </w:r>
      </w:ins>
    </w:p>
    <w:p w:rsidR="00140DF0" w:rsidRDefault="00140DF0">
      <w:pPr>
        <w:jc w:val="both"/>
        <w:pPrChange w:id="781" w:author="Bo Shen" w:date="2023-03-01T15:06:00Z">
          <w:pPr/>
        </w:pPrChange>
      </w:pPr>
      <w:del w:id="782" w:author="Bo Shen" w:date="2023-03-01T15:06:00Z">
        <w:r w:rsidDel="009D42DA">
          <w:br w:type="page"/>
        </w:r>
      </w:del>
    </w:p>
    <w:p w:rsidR="00140DF0" w:rsidDel="004848F5" w:rsidRDefault="00C87CA5" w:rsidP="00522C01">
      <w:pPr>
        <w:jc w:val="both"/>
        <w:rPr>
          <w:del w:id="783" w:author="Bo Shen" w:date="2023-02-02T16:41:00Z"/>
          <w:rFonts w:ascii="Times New Roman" w:hAnsi="Times New Roman" w:cs="Times New Roman"/>
          <w:b/>
        </w:rPr>
      </w:pPr>
      <w:ins w:id="784" w:author="Bo Shen" w:date="2023-03-03T11:12:00Z">
        <w:r>
          <w:rPr>
            <w:rFonts w:ascii="Times New Roman" w:hAnsi="Times New Roman" w:cs="Times New Roman"/>
            <w:b/>
            <w:noProof/>
          </w:rPr>
          <w:lastRenderedPageBreak/>
          <w:drawing>
            <wp:inline distT="0" distB="0" distL="0" distR="0">
              <wp:extent cx="5943600" cy="462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ins>
    </w:p>
    <w:p w:rsidR="00140DF0" w:rsidRDefault="00140DF0" w:rsidP="00522C01">
      <w:pPr>
        <w:spacing w:line="480" w:lineRule="auto"/>
        <w:jc w:val="center"/>
        <w:rPr>
          <w:ins w:id="785" w:author="Bo Shen" w:date="2023-02-02T16:41:00Z"/>
          <w:rFonts w:ascii="Times New Roman" w:hAnsi="Times New Roman" w:cs="Times New Roman"/>
          <w:b/>
        </w:rPr>
      </w:pPr>
    </w:p>
    <w:p w:rsidR="00140DF0" w:rsidRDefault="00140DF0">
      <w:pPr>
        <w:jc w:val="both"/>
        <w:pPrChange w:id="786" w:author="Bo Shen" w:date="2023-03-03T12:01:00Z">
          <w:pPr/>
        </w:pPrChange>
      </w:pPr>
      <w:r w:rsidRPr="00D60AB4">
        <w:rPr>
          <w:rFonts w:ascii="Times New Roman" w:hAnsi="Times New Roman" w:cs="Times New Roman"/>
          <w:b/>
          <w:sz w:val="22"/>
          <w:szCs w:val="22"/>
          <w:rPrChange w:id="787" w:author="Bo Shen" w:date="2023-02-03T10:37:00Z">
            <w:rPr>
              <w:rFonts w:ascii="Times New Roman" w:hAnsi="Times New Roman" w:cs="Times New Roman"/>
              <w:b/>
            </w:rPr>
          </w:rPrChange>
        </w:rPr>
        <w:t xml:space="preserve">Figure 6-figure supplement </w:t>
      </w:r>
      <w:ins w:id="788" w:author="Bo Shen" w:date="2023-02-02T16:42:00Z">
        <w:r w:rsidRPr="00D60AB4">
          <w:rPr>
            <w:rFonts w:ascii="Times New Roman" w:hAnsi="Times New Roman" w:cs="Times New Roman"/>
            <w:b/>
            <w:sz w:val="22"/>
            <w:szCs w:val="22"/>
            <w:rPrChange w:id="789" w:author="Bo Shen" w:date="2023-02-03T10:37:00Z">
              <w:rPr>
                <w:rFonts w:ascii="Times New Roman" w:hAnsi="Times New Roman" w:cs="Times New Roman"/>
                <w:b/>
              </w:rPr>
            </w:rPrChange>
          </w:rPr>
          <w:t>5</w:t>
        </w:r>
      </w:ins>
      <w:del w:id="790" w:author="Bo Shen" w:date="2023-01-26T16:27:00Z">
        <w:r w:rsidRPr="00D60AB4" w:rsidDel="00F803D9">
          <w:rPr>
            <w:rFonts w:ascii="Times New Roman" w:hAnsi="Times New Roman" w:cs="Times New Roman"/>
            <w:b/>
            <w:sz w:val="22"/>
            <w:szCs w:val="22"/>
            <w:rPrChange w:id="791"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792"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793" w:author="Bo Shen" w:date="2023-02-03T10:37:00Z">
            <w:rPr>
              <w:rFonts w:ascii="Times New Roman" w:hAnsi="Times New Roman" w:cs="Times New Roman"/>
            </w:rPr>
          </w:rPrChange>
        </w:rPr>
        <w:t xml:space="preserve"> Fit </w:t>
      </w:r>
      <w:del w:id="794" w:author="Bo Shen" w:date="2023-02-02T16:42:00Z">
        <w:r w:rsidRPr="00D60AB4" w:rsidDel="00522C01">
          <w:rPr>
            <w:rFonts w:ascii="Times New Roman" w:hAnsi="Times New Roman" w:cs="Times New Roman"/>
            <w:sz w:val="22"/>
            <w:szCs w:val="22"/>
            <w:rPrChange w:id="795" w:author="Bo Shen" w:date="2023-02-03T10:37:00Z">
              <w:rPr>
                <w:rFonts w:ascii="Times New Roman" w:hAnsi="Times New Roman" w:cs="Times New Roman"/>
              </w:rPr>
            </w:rPrChange>
          </w:rPr>
          <w:delText xml:space="preserve">the original RNM </w:delText>
        </w:r>
      </w:del>
      <w:ins w:id="796" w:author="Bo Shen" w:date="2023-02-02T16:42:00Z">
        <w:r w:rsidRPr="00D60AB4">
          <w:rPr>
            <w:rFonts w:ascii="Times New Roman" w:hAnsi="Times New Roman" w:cs="Times New Roman"/>
            <w:sz w:val="22"/>
            <w:szCs w:val="22"/>
            <w:rPrChange w:id="797"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798" w:author="Bo Shen" w:date="2023-02-03T10:37:00Z">
            <w:rPr>
              <w:rFonts w:ascii="Times New Roman" w:hAnsi="Times New Roman" w:cs="Times New Roman"/>
            </w:rPr>
          </w:rPrChange>
        </w:rPr>
        <w:t>to the classical dataset (Roitman and Shadlen, 2002)</w:t>
      </w:r>
      <w:ins w:id="799" w:author="Bo Shen" w:date="2023-02-02T18:53:00Z">
        <w:r w:rsidRPr="00D60AB4">
          <w:rPr>
            <w:rFonts w:ascii="Times New Roman" w:hAnsi="Times New Roman" w:cs="Times New Roman"/>
            <w:sz w:val="22"/>
            <w:szCs w:val="22"/>
            <w:rPrChange w:id="800" w:author="Bo Shen" w:date="2023-02-03T10:37:00Z">
              <w:rPr>
                <w:rFonts w:ascii="Times New Roman" w:hAnsi="Times New Roman" w:cs="Times New Roman"/>
              </w:rPr>
            </w:rPrChange>
          </w:rPr>
          <w:t xml:space="preserve">, with </w:t>
        </w:r>
      </w:ins>
      <w:r w:rsidR="00C62FDE">
        <w:rPr>
          <w:rFonts w:ascii="Times New Roman" w:hAnsi="Times New Roman" w:cs="Times New Roman"/>
          <w:sz w:val="22"/>
          <w:szCs w:val="22"/>
        </w:rPr>
        <w:t>4</w:t>
      </w:r>
      <w:ins w:id="801" w:author="Bo Shen" w:date="2023-02-02T18:53:00Z">
        <w:r w:rsidRPr="00D60AB4">
          <w:rPr>
            <w:rFonts w:ascii="Times New Roman" w:hAnsi="Times New Roman" w:cs="Times New Roman"/>
            <w:sz w:val="22"/>
            <w:szCs w:val="22"/>
            <w:rPrChange w:id="802" w:author="Bo Shen" w:date="2023-02-03T10:37:00Z">
              <w:rPr>
                <w:rFonts w:ascii="Times New Roman" w:hAnsi="Times New Roman" w:cs="Times New Roman"/>
              </w:rPr>
            </w:rPrChange>
          </w:rPr>
          <w:t xml:space="preserve"> free </w:t>
        </w:r>
      </w:ins>
      <w:ins w:id="803" w:author="Bo Shen" w:date="2023-02-02T18:54:00Z">
        <w:r w:rsidRPr="00D60AB4">
          <w:rPr>
            <w:rFonts w:ascii="Times New Roman" w:hAnsi="Times New Roman" w:cs="Times New Roman"/>
            <w:sz w:val="22"/>
            <w:szCs w:val="22"/>
            <w:rPrChange w:id="804" w:author="Bo Shen" w:date="2023-02-03T10:37:00Z">
              <w:rPr>
                <w:rFonts w:ascii="Times New Roman" w:hAnsi="Times New Roman" w:cs="Times New Roman"/>
              </w:rPr>
            </w:rPrChange>
          </w:rPr>
          <w:t>parameters</w:t>
        </w:r>
      </w:ins>
      <w:ins w:id="805" w:author="Bo Shen" w:date="2023-02-03T11:04:00Z">
        <w:r>
          <w:rPr>
            <w:rFonts w:ascii="Times New Roman" w:hAnsi="Times New Roman" w:cs="Times New Roman"/>
            <w:sz w:val="22"/>
            <w:szCs w:val="22"/>
          </w:rPr>
          <w:t xml:space="preserve"> (Usher and McCle</w:t>
        </w:r>
      </w:ins>
      <w:ins w:id="806" w:author="Bo Shen" w:date="2023-02-03T11:05:00Z">
        <w:r>
          <w:rPr>
            <w:rFonts w:ascii="Times New Roman" w:hAnsi="Times New Roman" w:cs="Times New Roman"/>
            <w:sz w:val="22"/>
            <w:szCs w:val="22"/>
          </w:rPr>
          <w:t>ll</w:t>
        </w:r>
      </w:ins>
      <w:ins w:id="807" w:author="Bo Shen" w:date="2023-02-03T11:04:00Z">
        <w:r>
          <w:rPr>
            <w:rFonts w:ascii="Times New Roman" w:hAnsi="Times New Roman" w:cs="Times New Roman"/>
            <w:sz w:val="22"/>
            <w:szCs w:val="22"/>
          </w:rPr>
          <w:t>an</w:t>
        </w:r>
      </w:ins>
      <w:ins w:id="808" w:author="Bo Shen" w:date="2023-02-03T11:05:00Z">
        <w:r>
          <w:rPr>
            <w:rFonts w:ascii="Times New Roman" w:hAnsi="Times New Roman" w:cs="Times New Roman"/>
            <w:sz w:val="22"/>
            <w:szCs w:val="22"/>
          </w:rPr>
          <w:t>d</w:t>
        </w:r>
      </w:ins>
      <w:ins w:id="809"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810" w:author="Bo Shen" w:date="2023-02-03T10:37:00Z">
            <w:rPr>
              <w:rFonts w:ascii="Times New Roman" w:hAnsi="Times New Roman" w:cs="Times New Roman"/>
            </w:rPr>
          </w:rPrChange>
        </w:rPr>
        <w:t>.</w:t>
      </w:r>
      <w:ins w:id="811" w:author="Bo Shen" w:date="2023-02-03T10:26:00Z">
        <w:r w:rsidRPr="00D60AB4">
          <w:rPr>
            <w:rFonts w:ascii="Times New Roman" w:hAnsi="Times New Roman" w:cs="Times New Roman"/>
            <w:sz w:val="22"/>
            <w:szCs w:val="22"/>
            <w:rPrChange w:id="812"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81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814"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815" w:author="Bo Shen" w:date="2023-02-03T10:37:00Z">
            <w:rPr>
              <w:rFonts w:ascii="Times New Roman" w:hAnsi="Times New Roman" w:cs="Times New Roman"/>
            </w:rPr>
          </w:rPrChange>
        </w:rPr>
        <w:t xml:space="preserve"> Model predicts RT distributions (lines) </w:t>
      </w:r>
      <w:ins w:id="816" w:author="Bo Shen" w:date="2023-02-02T19:16:00Z">
        <w:r w:rsidRPr="00D60AB4">
          <w:rPr>
            <w:rFonts w:ascii="Times New Roman" w:hAnsi="Times New Roman" w:cs="Times New Roman"/>
            <w:sz w:val="22"/>
            <w:szCs w:val="22"/>
            <w:rPrChange w:id="817" w:author="Bo Shen" w:date="2023-02-03T10:37:00Z">
              <w:rPr>
                <w:rFonts w:ascii="Times New Roman" w:hAnsi="Times New Roman" w:cs="Times New Roman"/>
              </w:rPr>
            </w:rPrChange>
          </w:rPr>
          <w:t>was slightly more right skewed than the empirical data</w:t>
        </w:r>
      </w:ins>
      <w:ins w:id="818" w:author="Bo Shen" w:date="2023-02-02T19:14:00Z">
        <w:r w:rsidRPr="00D60AB4">
          <w:rPr>
            <w:rFonts w:ascii="Times New Roman" w:hAnsi="Times New Roman" w:cs="Times New Roman"/>
            <w:sz w:val="22"/>
            <w:szCs w:val="22"/>
            <w:rPrChange w:id="819" w:author="Bo Shen" w:date="2023-02-03T10:37:00Z">
              <w:rPr>
                <w:rFonts w:ascii="Times New Roman" w:hAnsi="Times New Roman" w:cs="Times New Roman"/>
              </w:rPr>
            </w:rPrChange>
          </w:rPr>
          <w:t xml:space="preserve"> </w:t>
        </w:r>
      </w:ins>
      <w:del w:id="820" w:author="Bo Shen" w:date="2023-02-02T19:15:00Z">
        <w:r w:rsidRPr="00D60AB4" w:rsidDel="0019704E">
          <w:rPr>
            <w:rFonts w:ascii="Times New Roman" w:hAnsi="Times New Roman" w:cs="Times New Roman"/>
            <w:sz w:val="22"/>
            <w:szCs w:val="22"/>
            <w:rPrChange w:id="821" w:author="Bo Shen" w:date="2023-02-03T10:37:00Z">
              <w:rPr>
                <w:rFonts w:ascii="Times New Roman" w:hAnsi="Times New Roman" w:cs="Times New Roman"/>
              </w:rPr>
            </w:rPrChange>
          </w:rPr>
          <w:delText xml:space="preserve">match </w:delText>
        </w:r>
      </w:del>
      <w:del w:id="822" w:author="Bo Shen" w:date="2023-02-02T19:16:00Z">
        <w:r w:rsidRPr="00D60AB4" w:rsidDel="0019704E">
          <w:rPr>
            <w:rFonts w:ascii="Times New Roman" w:hAnsi="Times New Roman" w:cs="Times New Roman"/>
            <w:sz w:val="22"/>
            <w:szCs w:val="22"/>
            <w:rPrChange w:id="823"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824" w:author="Bo Shen" w:date="2023-02-03T10:37:00Z">
            <w:rPr>
              <w:rFonts w:ascii="Times New Roman" w:hAnsi="Times New Roman" w:cs="Times New Roman"/>
            </w:rPr>
          </w:rPrChange>
        </w:rPr>
        <w:t>histogram</w:t>
      </w:r>
      <w:ins w:id="825" w:author="Bo Shen" w:date="2023-02-02T19:17:00Z">
        <w:r w:rsidRPr="00D60AB4">
          <w:rPr>
            <w:rFonts w:ascii="Times New Roman" w:hAnsi="Times New Roman" w:cs="Times New Roman"/>
            <w:sz w:val="22"/>
            <w:szCs w:val="22"/>
            <w:rPrChange w:id="826" w:author="Bo Shen" w:date="2023-02-03T10:37:00Z">
              <w:rPr>
                <w:rFonts w:ascii="Times New Roman" w:hAnsi="Times New Roman" w:cs="Times New Roman"/>
              </w:rPr>
            </w:rPrChange>
          </w:rPr>
          <w:t xml:space="preserve"> </w:t>
        </w:r>
      </w:ins>
      <w:del w:id="827" w:author="Bo Shen" w:date="2023-02-02T19:16:00Z">
        <w:r w:rsidRPr="00D60AB4" w:rsidDel="0019704E">
          <w:rPr>
            <w:rFonts w:ascii="Times New Roman" w:hAnsi="Times New Roman" w:cs="Times New Roman"/>
            <w:sz w:val="22"/>
            <w:szCs w:val="22"/>
            <w:rPrChange w:id="828"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829" w:author="Bo Shen" w:date="2023-02-03T10:37:00Z">
            <w:rPr>
              <w:rFonts w:ascii="Times New Roman" w:hAnsi="Times New Roman" w:cs="Times New Roman"/>
            </w:rPr>
          </w:rPrChange>
        </w:rPr>
        <w:t>(bars)</w:t>
      </w:r>
      <w:del w:id="830" w:author="Bo Shen" w:date="2023-02-02T19:17:00Z">
        <w:r w:rsidRPr="00D60AB4" w:rsidDel="0019704E">
          <w:rPr>
            <w:rFonts w:ascii="Times New Roman" w:hAnsi="Times New Roman" w:cs="Times New Roman"/>
            <w:sz w:val="22"/>
            <w:szCs w:val="22"/>
            <w:rPrChange w:id="831"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832"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833"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834" w:author="Bo Shen" w:date="2023-02-03T10:37:00Z">
            <w:rPr>
              <w:rFonts w:ascii="Times New Roman" w:hAnsi="Times New Roman" w:cs="Times New Roman"/>
            </w:rPr>
          </w:rPrChange>
        </w:rPr>
        <w:t xml:space="preserve"> Re-plot the fitting results in </w:t>
      </w:r>
      <w:del w:id="835" w:author="Bo Shen" w:date="2022-11-28T13:49:00Z">
        <w:r w:rsidRPr="00D60AB4" w:rsidDel="00662EFE">
          <w:rPr>
            <w:rFonts w:ascii="Times New Roman" w:hAnsi="Times New Roman" w:cs="Times New Roman"/>
            <w:sz w:val="22"/>
            <w:szCs w:val="22"/>
            <w:rPrChange w:id="836" w:author="Bo Shen" w:date="2023-02-03T10:37:00Z">
              <w:rPr>
                <w:rFonts w:ascii="Times New Roman" w:hAnsi="Times New Roman" w:cs="Times New Roman"/>
              </w:rPr>
            </w:rPrChange>
          </w:rPr>
          <w:delText>a quantile-quantile (Q-Q) plot</w:delText>
        </w:r>
      </w:del>
      <w:ins w:id="837" w:author="Bo Shen" w:date="2023-02-02T19:15:00Z">
        <w:r w:rsidRPr="00D60AB4">
          <w:rPr>
            <w:rFonts w:ascii="Times New Roman" w:hAnsi="Times New Roman" w:cs="Times New Roman"/>
            <w:sz w:val="22"/>
            <w:szCs w:val="22"/>
            <w:rPrChange w:id="838" w:author="Bo Shen" w:date="2023-02-03T10:37:00Z">
              <w:rPr>
                <w:rFonts w:ascii="Times New Roman" w:hAnsi="Times New Roman" w:cs="Times New Roman"/>
              </w:rPr>
            </w:rPrChange>
          </w:rPr>
          <w:t>quantile probabilities</w:t>
        </w:r>
      </w:ins>
      <w:ins w:id="839" w:author="Bo Shen" w:date="2023-02-03T10:27:00Z">
        <w:r w:rsidRPr="00D60AB4">
          <w:rPr>
            <w:rFonts w:ascii="Times New Roman" w:hAnsi="Times New Roman" w:cs="Times New Roman"/>
            <w:sz w:val="22"/>
            <w:szCs w:val="22"/>
            <w:rPrChange w:id="840" w:author="Bo Shen" w:date="2023-02-03T10:37:00Z">
              <w:rPr>
                <w:rFonts w:ascii="Times New Roman" w:hAnsi="Times New Roman" w:cs="Times New Roman"/>
              </w:rPr>
            </w:rPrChange>
          </w:rPr>
          <w:t>.</w:t>
        </w:r>
      </w:ins>
      <w:del w:id="841" w:author="Bo Shen" w:date="2023-02-03T10:27:00Z">
        <w:r w:rsidRPr="00D60AB4" w:rsidDel="00A87C94">
          <w:rPr>
            <w:rFonts w:ascii="Times New Roman" w:hAnsi="Times New Roman" w:cs="Times New Roman"/>
            <w:sz w:val="22"/>
            <w:szCs w:val="22"/>
            <w:rPrChange w:id="842" w:author="Bo Shen" w:date="2023-02-03T10:37:00Z">
              <w:rPr>
                <w:rFonts w:ascii="Times New Roman" w:hAnsi="Times New Roman" w:cs="Times New Roman"/>
              </w:rPr>
            </w:rPrChange>
          </w:rPr>
          <w:delText xml:space="preserve">, </w:delText>
        </w:r>
      </w:del>
      <w:del w:id="843" w:author="Bo Shen" w:date="2023-02-02T19:15:00Z">
        <w:r w:rsidRPr="00D60AB4" w:rsidDel="0019704E">
          <w:rPr>
            <w:rFonts w:ascii="Times New Roman" w:hAnsi="Times New Roman" w:cs="Times New Roman"/>
            <w:sz w:val="22"/>
            <w:szCs w:val="22"/>
            <w:rPrChange w:id="844"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845" w:author="Bo Shen" w:date="2023-02-03T10:27:00Z">
        <w:r w:rsidRPr="00D60AB4" w:rsidDel="00A87C94">
          <w:rPr>
            <w:rFonts w:ascii="Times New Roman" w:hAnsi="Times New Roman" w:cs="Times New Roman"/>
            <w:sz w:val="22"/>
            <w:szCs w:val="22"/>
            <w:rPrChange w:id="846"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847" w:author="Bo Shen" w:date="2023-02-03T10:37:00Z">
            <w:rPr>
              <w:rFonts w:ascii="Times New Roman" w:hAnsi="Times New Roman" w:cs="Times New Roman"/>
            </w:rPr>
          </w:rPrChange>
        </w:rPr>
        <w:t xml:space="preserve"> </w:t>
      </w:r>
      <w:ins w:id="848" w:author="Bo Shen" w:date="2023-02-03T10:28:00Z">
        <w:r w:rsidRPr="00D60AB4">
          <w:rPr>
            <w:rFonts w:ascii="Times New Roman" w:hAnsi="Times New Roman" w:cs="Times New Roman"/>
            <w:sz w:val="22"/>
            <w:szCs w:val="22"/>
            <w:rPrChange w:id="849" w:author="Bo Shen" w:date="2023-02-03T10:37:00Z">
              <w:rPr>
                <w:rFonts w:ascii="Times New Roman" w:hAnsi="Times New Roman" w:cs="Times New Roman"/>
              </w:rPr>
            </w:rPrChange>
          </w:rPr>
          <w:t xml:space="preserve">The predicted RTs </w:t>
        </w:r>
      </w:ins>
      <w:ins w:id="850" w:author="Bo Shen" w:date="2023-02-03T10:29:00Z">
        <w:r w:rsidRPr="00D60AB4">
          <w:rPr>
            <w:rFonts w:ascii="Times New Roman" w:hAnsi="Times New Roman" w:cs="Times New Roman"/>
            <w:sz w:val="22"/>
            <w:szCs w:val="22"/>
            <w:rPrChange w:id="851"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852"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853" w:author="Bo Shen" w:date="2023-02-03T10:37:00Z">
              <w:rPr>
                <w:rFonts w:ascii="Times New Roman" w:hAnsi="Times New Roman" w:cs="Times New Roman"/>
              </w:rPr>
            </w:rPrChange>
          </w:rPr>
          <w:t xml:space="preserve"> to </w:t>
        </w:r>
      </w:ins>
      <w:r w:rsidR="00A14D53">
        <w:rPr>
          <w:rFonts w:ascii="Times New Roman" w:hAnsi="Times New Roman" w:cs="Times New Roman"/>
          <w:sz w:val="22"/>
          <w:szCs w:val="22"/>
        </w:rPr>
        <w:t>6</w:t>
      </w:r>
      <w:ins w:id="854" w:author="Bo Shen" w:date="2023-02-03T10:29:00Z">
        <w:r w:rsidRPr="00D60AB4">
          <w:rPr>
            <w:rFonts w:ascii="Times New Roman" w:hAnsi="Times New Roman" w:cs="Times New Roman"/>
            <w:sz w:val="22"/>
            <w:szCs w:val="22"/>
            <w:vertAlign w:val="superscript"/>
            <w:rPrChange w:id="855"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856" w:author="Bo Shen" w:date="2023-02-03T10:37:00Z">
              <w:rPr>
                <w:rFonts w:ascii="Times New Roman" w:hAnsi="Times New Roman" w:cs="Times New Roman"/>
              </w:rPr>
            </w:rPrChange>
          </w:rPr>
          <w:t xml:space="preserve"> quantile lines, while slightly longer at the </w:t>
        </w:r>
      </w:ins>
      <w:r w:rsidR="00A14D53">
        <w:rPr>
          <w:rFonts w:ascii="Times New Roman" w:hAnsi="Times New Roman" w:cs="Times New Roman"/>
          <w:sz w:val="22"/>
          <w:szCs w:val="22"/>
        </w:rPr>
        <w:t>8</w:t>
      </w:r>
      <w:r w:rsidR="00A14D53" w:rsidRPr="00A14D53">
        <w:rPr>
          <w:rFonts w:ascii="Times New Roman" w:hAnsi="Times New Roman" w:cs="Times New Roman"/>
          <w:sz w:val="22"/>
          <w:szCs w:val="22"/>
          <w:vertAlign w:val="superscript"/>
        </w:rPr>
        <w:t>th</w:t>
      </w:r>
      <w:r w:rsidR="00A14D53">
        <w:rPr>
          <w:rFonts w:ascii="Times New Roman" w:hAnsi="Times New Roman" w:cs="Times New Roman"/>
          <w:sz w:val="22"/>
          <w:szCs w:val="22"/>
        </w:rPr>
        <w:t xml:space="preserve"> and </w:t>
      </w:r>
      <w:ins w:id="857" w:author="Bo Shen" w:date="2023-02-03T10:29:00Z">
        <w:r w:rsidRPr="00D60AB4">
          <w:rPr>
            <w:rFonts w:ascii="Times New Roman" w:hAnsi="Times New Roman" w:cs="Times New Roman"/>
            <w:sz w:val="22"/>
            <w:szCs w:val="22"/>
            <w:rPrChange w:id="858" w:author="Bo Shen" w:date="2023-02-03T10:37:00Z">
              <w:rPr>
                <w:rFonts w:ascii="Times New Roman" w:hAnsi="Times New Roman" w:cs="Times New Roman"/>
              </w:rPr>
            </w:rPrChange>
          </w:rPr>
          <w:t>9</w:t>
        </w:r>
        <w:r w:rsidRPr="00D60AB4">
          <w:rPr>
            <w:rFonts w:ascii="Times New Roman" w:hAnsi="Times New Roman" w:cs="Times New Roman"/>
            <w:sz w:val="22"/>
            <w:szCs w:val="22"/>
            <w:vertAlign w:val="superscript"/>
            <w:rPrChange w:id="859" w:author="Bo Shen" w:date="2023-02-03T10:37:00Z">
              <w:rPr>
                <w:rFonts w:ascii="Times New Roman" w:hAnsi="Times New Roman" w:cs="Times New Roman"/>
              </w:rPr>
            </w:rPrChange>
          </w:rPr>
          <w:t>th</w:t>
        </w:r>
        <w:r w:rsidRPr="00D60AB4">
          <w:rPr>
            <w:rFonts w:ascii="Times New Roman" w:hAnsi="Times New Roman" w:cs="Times New Roman"/>
            <w:sz w:val="22"/>
            <w:szCs w:val="22"/>
            <w:rPrChange w:id="860" w:author="Bo Shen" w:date="2023-02-03T10:37:00Z">
              <w:rPr>
                <w:rFonts w:ascii="Times New Roman" w:hAnsi="Times New Roman" w:cs="Times New Roman"/>
              </w:rPr>
            </w:rPrChange>
          </w:rPr>
          <w:t xml:space="preserve"> quantile</w:t>
        </w:r>
      </w:ins>
      <w:r w:rsidR="00A14D53">
        <w:rPr>
          <w:rFonts w:ascii="Times New Roman" w:hAnsi="Times New Roman" w:cs="Times New Roman"/>
          <w:sz w:val="22"/>
          <w:szCs w:val="22"/>
        </w:rPr>
        <w:t>s</w:t>
      </w:r>
      <w:ins w:id="861" w:author="Bo Shen" w:date="2023-02-03T10:29:00Z">
        <w:r w:rsidRPr="00D60AB4">
          <w:rPr>
            <w:rFonts w:ascii="Times New Roman" w:hAnsi="Times New Roman" w:cs="Times New Roman"/>
            <w:sz w:val="22"/>
            <w:szCs w:val="22"/>
            <w:rPrChange w:id="862" w:author="Bo Shen" w:date="2023-02-03T10:37:00Z">
              <w:rPr>
                <w:rFonts w:ascii="Times New Roman" w:hAnsi="Times New Roman" w:cs="Times New Roman"/>
              </w:rPr>
            </w:rPrChange>
          </w:rPr>
          <w:t xml:space="preserve">. </w:t>
        </w:r>
      </w:ins>
      <w:del w:id="863" w:author="Bo Shen" w:date="2023-02-03T10:30:00Z">
        <w:r w:rsidRPr="00D60AB4" w:rsidDel="00A87C94">
          <w:rPr>
            <w:rFonts w:ascii="Times New Roman" w:hAnsi="Times New Roman" w:cs="Times New Roman"/>
            <w:sz w:val="22"/>
            <w:szCs w:val="22"/>
            <w:rPrChange w:id="864"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865"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866" w:author="Bo Shen" w:date="2023-02-03T10:37:00Z">
            <w:rPr>
              <w:rFonts w:ascii="Times New Roman" w:hAnsi="Times New Roman" w:cs="Times New Roman"/>
            </w:rPr>
          </w:rPrChange>
        </w:rPr>
        <w:t xml:space="preserve"> Model predicted </w:t>
      </w:r>
      <w:ins w:id="867" w:author="Bo Shen" w:date="2023-02-03T10:30:00Z">
        <w:r w:rsidRPr="00D60AB4">
          <w:rPr>
            <w:rFonts w:ascii="Times New Roman" w:hAnsi="Times New Roman" w:cs="Times New Roman"/>
            <w:sz w:val="22"/>
            <w:szCs w:val="22"/>
            <w:rPrChange w:id="868" w:author="Bo Shen" w:date="2023-02-03T10:37:00Z">
              <w:rPr>
                <w:rFonts w:ascii="Times New Roman" w:hAnsi="Times New Roman" w:cs="Times New Roman"/>
              </w:rPr>
            </w:rPrChange>
          </w:rPr>
          <w:t xml:space="preserve">mean RTs and accuracy matched well with </w:t>
        </w:r>
      </w:ins>
      <w:del w:id="869" w:author="Bo Shen" w:date="2023-02-03T10:30:00Z">
        <w:r w:rsidRPr="00D60AB4" w:rsidDel="00A87C94">
          <w:rPr>
            <w:rFonts w:ascii="Times New Roman" w:hAnsi="Times New Roman" w:cs="Times New Roman"/>
            <w:sz w:val="22"/>
            <w:szCs w:val="22"/>
            <w:rPrChange w:id="870"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871" w:author="Bo Shen" w:date="2023-02-03T10:37:00Z">
            <w:rPr>
              <w:rFonts w:ascii="Times New Roman" w:hAnsi="Times New Roman" w:cs="Times New Roman"/>
            </w:rPr>
          </w:rPrChange>
        </w:rPr>
        <w:t>the empirical data</w:t>
      </w:r>
      <w:del w:id="872" w:author="Bo Shen" w:date="2023-02-03T10:30:00Z">
        <w:r w:rsidRPr="00D60AB4" w:rsidDel="00A87C94">
          <w:rPr>
            <w:rFonts w:ascii="Times New Roman" w:hAnsi="Times New Roman" w:cs="Times New Roman"/>
            <w:sz w:val="22"/>
            <w:szCs w:val="22"/>
            <w:rPrChange w:id="873"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874"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875"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87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877"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878" w:author="Bo Shen" w:date="2023-02-03T10:37:00Z">
            <w:rPr>
              <w:rFonts w:ascii="Times New Roman" w:hAnsi="Times New Roman" w:cs="Times New Roman"/>
            </w:rPr>
          </w:rPrChange>
        </w:rPr>
        <w:t xml:space="preserve"> The aggregated neural dynamics from the best</w:t>
      </w:r>
      <w:ins w:id="879" w:author="Bo Shen" w:date="2023-02-03T10:30:00Z">
        <w:r w:rsidRPr="00D60AB4">
          <w:rPr>
            <w:rFonts w:ascii="Times New Roman" w:hAnsi="Times New Roman" w:cs="Times New Roman"/>
            <w:sz w:val="22"/>
            <w:szCs w:val="22"/>
            <w:rPrChange w:id="880" w:author="Bo Shen" w:date="2023-02-03T10:37:00Z">
              <w:rPr>
                <w:rFonts w:ascii="Times New Roman" w:hAnsi="Times New Roman" w:cs="Times New Roman"/>
              </w:rPr>
            </w:rPrChange>
          </w:rPr>
          <w:t xml:space="preserve"> </w:t>
        </w:r>
      </w:ins>
      <w:del w:id="881" w:author="Bo Shen" w:date="2023-02-03T10:30:00Z">
        <w:r w:rsidRPr="00D60AB4" w:rsidDel="00A87C94">
          <w:rPr>
            <w:rFonts w:ascii="Times New Roman" w:hAnsi="Times New Roman" w:cs="Times New Roman"/>
            <w:sz w:val="22"/>
            <w:szCs w:val="22"/>
            <w:rPrChange w:id="882"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883" w:author="Bo Shen" w:date="2023-02-03T10:37:00Z">
            <w:rPr>
              <w:rFonts w:ascii="Times New Roman" w:hAnsi="Times New Roman" w:cs="Times New Roman"/>
            </w:rPr>
          </w:rPrChange>
        </w:rPr>
        <w:t>fit</w:t>
      </w:r>
      <w:ins w:id="884" w:author="Bo Shen" w:date="2023-02-03T10:30:00Z">
        <w:r w:rsidRPr="00D60AB4">
          <w:rPr>
            <w:rFonts w:ascii="Times New Roman" w:hAnsi="Times New Roman" w:cs="Times New Roman"/>
            <w:sz w:val="22"/>
            <w:szCs w:val="22"/>
            <w:rPrChange w:id="885" w:author="Bo Shen" w:date="2023-02-03T10:37:00Z">
              <w:rPr>
                <w:rFonts w:ascii="Times New Roman" w:hAnsi="Times New Roman" w:cs="Times New Roman"/>
              </w:rPr>
            </w:rPrChange>
          </w:rPr>
          <w:t>ting parameters</w:t>
        </w:r>
      </w:ins>
      <w:ins w:id="886" w:author="Bo Shen" w:date="2023-02-03T10:31:00Z">
        <w:r w:rsidRPr="00D60AB4">
          <w:rPr>
            <w:rFonts w:ascii="Times New Roman" w:hAnsi="Times New Roman" w:cs="Times New Roman"/>
            <w:sz w:val="22"/>
            <w:szCs w:val="22"/>
            <w:rPrChange w:id="887" w:author="Bo Shen" w:date="2023-02-03T10:37:00Z">
              <w:rPr>
                <w:rFonts w:ascii="Times New Roman" w:hAnsi="Times New Roman" w:cs="Times New Roman"/>
              </w:rPr>
            </w:rPrChange>
          </w:rPr>
          <w:t xml:space="preserve"> of LCA</w:t>
        </w:r>
      </w:ins>
      <w:del w:id="888" w:author="Bo Shen" w:date="2023-02-03T10:31:00Z">
        <w:r w:rsidRPr="00D60AB4" w:rsidDel="00186A8A">
          <w:rPr>
            <w:rFonts w:ascii="Times New Roman" w:hAnsi="Times New Roman" w:cs="Times New Roman"/>
            <w:sz w:val="22"/>
            <w:szCs w:val="22"/>
            <w:rPrChange w:id="889"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890" w:author="Bo Shen" w:date="2023-02-03T10:37:00Z">
            <w:rPr>
              <w:rFonts w:ascii="Times New Roman" w:hAnsi="Times New Roman" w:cs="Times New Roman"/>
            </w:rPr>
          </w:rPrChange>
        </w:rPr>
        <w:t xml:space="preserve">. </w:t>
      </w:r>
      <w:ins w:id="891" w:author="Bo Shen" w:date="2023-02-03T10:31:00Z">
        <w:r w:rsidRPr="00D60AB4">
          <w:rPr>
            <w:rFonts w:ascii="Times New Roman" w:hAnsi="Times New Roman" w:cs="Times New Roman"/>
            <w:sz w:val="22"/>
            <w:szCs w:val="22"/>
            <w:rPrChange w:id="892" w:author="Bo Shen" w:date="2023-02-03T10:37:00Z">
              <w:rPr>
                <w:rFonts w:ascii="Times New Roman" w:hAnsi="Times New Roman" w:cs="Times New Roman"/>
              </w:rPr>
            </w:rPrChange>
          </w:rPr>
          <w:t>The dynamics sorted to the onset of stimulus (left)</w:t>
        </w:r>
      </w:ins>
      <w:ins w:id="893" w:author="Bo Shen" w:date="2023-03-03T11:56:00Z">
        <w:r w:rsidR="00A14D53" w:rsidRPr="00A14D53">
          <w:rPr>
            <w:rFonts w:ascii="Times New Roman" w:hAnsi="Times New Roman" w:cs="Times New Roman"/>
            <w:sz w:val="22"/>
            <w:szCs w:val="22"/>
          </w:rPr>
          <w:t xml:space="preserve"> </w:t>
        </w:r>
        <w:r w:rsidR="00A14D53" w:rsidRPr="00573CA6">
          <w:rPr>
            <w:rFonts w:ascii="Times New Roman" w:hAnsi="Times New Roman" w:cs="Times New Roman"/>
            <w:sz w:val="22"/>
            <w:szCs w:val="22"/>
          </w:rPr>
          <w:t>and</w:t>
        </w:r>
      </w:ins>
      <w:ins w:id="894" w:author="Bo Shen" w:date="2023-02-03T10:31:00Z">
        <w:r w:rsidRPr="00D60AB4">
          <w:rPr>
            <w:rFonts w:ascii="Times New Roman" w:hAnsi="Times New Roman" w:cs="Times New Roman"/>
            <w:sz w:val="22"/>
            <w:szCs w:val="22"/>
            <w:rPrChange w:id="895" w:author="Bo Shen" w:date="2023-02-03T10:37:00Z">
              <w:rPr>
                <w:rFonts w:ascii="Times New Roman" w:hAnsi="Times New Roman" w:cs="Times New Roman"/>
              </w:rPr>
            </w:rPrChange>
          </w:rPr>
          <w:t xml:space="preserve"> sorted to the onset of choice (right) </w:t>
        </w:r>
      </w:ins>
      <w:ins w:id="896" w:author="Bo Shen" w:date="2023-02-03T10:32:00Z">
        <w:r w:rsidRPr="00D60AB4">
          <w:rPr>
            <w:rFonts w:ascii="Times New Roman" w:hAnsi="Times New Roman" w:cs="Times New Roman"/>
            <w:sz w:val="22"/>
            <w:szCs w:val="22"/>
            <w:rPrChange w:id="897" w:author="Bo Shen" w:date="2023-02-03T10:37:00Z">
              <w:rPr>
                <w:rFonts w:ascii="Times New Roman" w:hAnsi="Times New Roman" w:cs="Times New Roman"/>
              </w:rPr>
            </w:rPrChange>
          </w:rPr>
          <w:t xml:space="preserve">behave similar to the predictions from LDDM and RNM. The mean activities at the </w:t>
        </w:r>
      </w:ins>
      <w:ins w:id="898" w:author="Bo Shen" w:date="2023-03-01T15:06:00Z">
        <w:r w:rsidR="009D42DA">
          <w:rPr>
            <w:rFonts w:ascii="Times New Roman" w:hAnsi="Times New Roman" w:cs="Times New Roman"/>
            <w:sz w:val="22"/>
            <w:szCs w:val="22"/>
          </w:rPr>
          <w:t xml:space="preserve">smallest </w:t>
        </w:r>
      </w:ins>
      <w:ins w:id="899" w:author="Bo Shen" w:date="2023-02-03T10:32:00Z">
        <w:r w:rsidRPr="00D60AB4">
          <w:rPr>
            <w:rFonts w:ascii="Times New Roman" w:hAnsi="Times New Roman" w:cs="Times New Roman"/>
            <w:sz w:val="22"/>
            <w:szCs w:val="22"/>
            <w:rPrChange w:id="900" w:author="Bo Shen" w:date="2023-02-03T10:37:00Z">
              <w:rPr>
                <w:rFonts w:ascii="Times New Roman" w:hAnsi="Times New Roman" w:cs="Times New Roman"/>
              </w:rPr>
            </w:rPrChange>
          </w:rPr>
          <w:t xml:space="preserve">median RT of the </w:t>
        </w:r>
      </w:ins>
      <w:ins w:id="901" w:author="Bo Shen" w:date="2023-03-01T15:06:00Z">
        <w:r w:rsidR="009D42DA">
          <w:rPr>
            <w:rFonts w:ascii="Times New Roman" w:hAnsi="Times New Roman" w:cs="Times New Roman"/>
            <w:sz w:val="22"/>
            <w:szCs w:val="22"/>
          </w:rPr>
          <w:t xml:space="preserve">six </w:t>
        </w:r>
      </w:ins>
      <w:ins w:id="902" w:author="Bo Shen" w:date="2023-02-03T10:32:00Z">
        <w:r w:rsidRPr="00D60AB4">
          <w:rPr>
            <w:rFonts w:ascii="Times New Roman" w:hAnsi="Times New Roman" w:cs="Times New Roman"/>
            <w:sz w:val="22"/>
            <w:szCs w:val="22"/>
            <w:rPrChange w:id="903" w:author="Bo Shen" w:date="2023-02-03T10:37:00Z">
              <w:rPr>
                <w:rFonts w:ascii="Times New Roman" w:hAnsi="Times New Roman" w:cs="Times New Roman"/>
              </w:rPr>
            </w:rPrChange>
          </w:rPr>
          <w:t>condition</w:t>
        </w:r>
      </w:ins>
      <w:ins w:id="904" w:author="Bo Shen" w:date="2023-03-01T15:06:00Z">
        <w:r w:rsidR="009D42DA">
          <w:rPr>
            <w:rFonts w:ascii="Times New Roman" w:hAnsi="Times New Roman" w:cs="Times New Roman"/>
            <w:sz w:val="22"/>
            <w:szCs w:val="22"/>
          </w:rPr>
          <w:t>s</w:t>
        </w:r>
      </w:ins>
      <w:ins w:id="905" w:author="Bo Shen" w:date="2023-02-03T10:32:00Z">
        <w:r w:rsidRPr="00D60AB4">
          <w:rPr>
            <w:rFonts w:ascii="Times New Roman" w:hAnsi="Times New Roman" w:cs="Times New Roman"/>
            <w:sz w:val="22"/>
            <w:szCs w:val="22"/>
            <w:rPrChange w:id="906" w:author="Bo Shen" w:date="2023-02-03T10:37:00Z">
              <w:rPr>
                <w:rFonts w:ascii="Times New Roman" w:hAnsi="Times New Roman" w:cs="Times New Roman"/>
              </w:rPr>
            </w:rPrChange>
          </w:rPr>
          <w:t xml:space="preserve"> </w:t>
        </w:r>
      </w:ins>
      <w:ins w:id="907" w:author="Bo Shen" w:date="2023-02-03T10:33:00Z">
        <w:r w:rsidRPr="00D60AB4">
          <w:rPr>
            <w:rFonts w:ascii="Times New Roman" w:hAnsi="Times New Roman" w:cs="Times New Roman"/>
            <w:sz w:val="22"/>
            <w:szCs w:val="22"/>
            <w:rPrChange w:id="908" w:author="Bo Shen" w:date="2023-02-03T10:37:00Z">
              <w:rPr>
                <w:rFonts w:ascii="Times New Roman" w:hAnsi="Times New Roman" w:cs="Times New Roman"/>
              </w:rPr>
            </w:rPrChange>
          </w:rPr>
          <w:t>(</w:t>
        </w:r>
      </w:ins>
      <w:ins w:id="909" w:author="Bo Shen" w:date="2023-03-03T17:04:00Z">
        <w:r w:rsidR="000741CF">
          <w:rPr>
            <w:rFonts w:ascii="Times New Roman" w:hAnsi="Times New Roman" w:cs="Times New Roman"/>
            <w:sz w:val="22"/>
            <w:szCs w:val="22"/>
          </w:rPr>
          <w:t>43</w:t>
        </w:r>
      </w:ins>
      <w:ins w:id="910" w:author="Bo Shen" w:date="2023-03-03T11:47:00Z">
        <w:r w:rsidR="00AD6464">
          <w:rPr>
            <w:rFonts w:ascii="Times New Roman" w:hAnsi="Times New Roman" w:cs="Times New Roman"/>
            <w:sz w:val="22"/>
            <w:szCs w:val="22"/>
          </w:rPr>
          <w:t>0</w:t>
        </w:r>
      </w:ins>
      <w:ins w:id="911" w:author="Bo Shen" w:date="2023-02-03T10:35:00Z">
        <w:r w:rsidRPr="00D60AB4">
          <w:rPr>
            <w:rFonts w:ascii="Times New Roman" w:hAnsi="Times New Roman" w:cs="Times New Roman"/>
            <w:sz w:val="22"/>
            <w:szCs w:val="22"/>
            <w:rPrChange w:id="912" w:author="Bo Shen" w:date="2023-02-03T10:37:00Z">
              <w:rPr>
                <w:rFonts w:ascii="Times New Roman" w:hAnsi="Times New Roman" w:cs="Times New Roman"/>
              </w:rPr>
            </w:rPrChange>
          </w:rPr>
          <w:t xml:space="preserve"> </w:t>
        </w:r>
        <w:proofErr w:type="spellStart"/>
        <w:r w:rsidRPr="00D60AB4">
          <w:rPr>
            <w:rFonts w:ascii="Times New Roman" w:hAnsi="Times New Roman" w:cs="Times New Roman"/>
            <w:sz w:val="22"/>
            <w:szCs w:val="22"/>
            <w:rPrChange w:id="913" w:author="Bo Shen" w:date="2023-02-03T10:37:00Z">
              <w:rPr>
                <w:rFonts w:ascii="Times New Roman" w:hAnsi="Times New Roman" w:cs="Times New Roman"/>
              </w:rPr>
            </w:rPrChange>
          </w:rPr>
          <w:t>ms</w:t>
        </w:r>
      </w:ins>
      <w:proofErr w:type="spellEnd"/>
      <w:ins w:id="914" w:author="Bo Shen" w:date="2023-02-03T10:33:00Z">
        <w:r w:rsidRPr="00D60AB4">
          <w:rPr>
            <w:rFonts w:ascii="Times New Roman" w:hAnsi="Times New Roman" w:cs="Times New Roman"/>
            <w:sz w:val="22"/>
            <w:szCs w:val="22"/>
            <w:rPrChange w:id="915" w:author="Bo Shen" w:date="2023-02-03T10:37:00Z">
              <w:rPr>
                <w:rFonts w:ascii="Times New Roman" w:hAnsi="Times New Roman" w:cs="Times New Roman"/>
              </w:rPr>
            </w:rPrChange>
          </w:rPr>
          <w:t xml:space="preserve"> after </w:t>
        </w:r>
      </w:ins>
      <w:ins w:id="916" w:author="Bo Shen" w:date="2023-02-03T10:34:00Z">
        <w:r w:rsidRPr="00D60AB4">
          <w:rPr>
            <w:rFonts w:ascii="Times New Roman" w:hAnsi="Times New Roman" w:cs="Times New Roman"/>
            <w:sz w:val="22"/>
            <w:szCs w:val="22"/>
            <w:rPrChange w:id="917" w:author="Bo Shen" w:date="2023-02-03T10:37:00Z">
              <w:rPr>
                <w:rFonts w:ascii="Times New Roman" w:hAnsi="Times New Roman" w:cs="Times New Roman"/>
              </w:rPr>
            </w:rPrChange>
          </w:rPr>
          <w:t xml:space="preserve">stimulus onset; </w:t>
        </w:r>
      </w:ins>
      <w:ins w:id="918" w:author="Bo Shen" w:date="2023-02-03T10:33:00Z">
        <w:r w:rsidRPr="00D60AB4">
          <w:rPr>
            <w:rFonts w:ascii="Times New Roman" w:hAnsi="Times New Roman" w:cs="Times New Roman"/>
            <w:sz w:val="22"/>
            <w:szCs w:val="22"/>
            <w:rPrChange w:id="919"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920" w:author="Bo Shen" w:date="2023-02-03T10:37:00Z">
              <w:rPr>
                <w:rFonts w:ascii="Times New Roman" w:hAnsi="Times New Roman" w:cs="Times New Roman"/>
              </w:rPr>
            </w:rPrChange>
          </w:rPr>
          <w:t>a</w:t>
        </w:r>
        <w:r w:rsidRPr="00D60AB4">
          <w:rPr>
            <w:rFonts w:ascii="Times New Roman" w:hAnsi="Times New Roman" w:cs="Times New Roman"/>
            <w:sz w:val="22"/>
            <w:szCs w:val="22"/>
            <w:rPrChange w:id="921"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922" w:author="Bo Shen" w:date="2023-02-03T10:37:00Z">
              <w:rPr>
                <w:rFonts w:ascii="Times New Roman" w:hAnsi="Times New Roman" w:cs="Times New Roman"/>
              </w:rPr>
            </w:rPrChange>
          </w:rPr>
          <w:t>b</w:t>
        </w:r>
        <w:r w:rsidRPr="00D60AB4">
          <w:rPr>
            <w:rFonts w:ascii="Times New Roman" w:hAnsi="Times New Roman" w:cs="Times New Roman"/>
            <w:sz w:val="22"/>
            <w:szCs w:val="22"/>
            <w:rPrChange w:id="923"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924" w:author="Bo Shen" w:date="2023-02-03T10:37:00Z">
              <w:rPr>
                <w:rFonts w:ascii="Times New Roman" w:hAnsi="Times New Roman" w:cs="Times New Roman"/>
              </w:rPr>
            </w:rPrChange>
          </w:rPr>
          <w:t>c</w:t>
        </w:r>
        <w:r w:rsidRPr="00D60AB4">
          <w:rPr>
            <w:rFonts w:ascii="Times New Roman" w:hAnsi="Times New Roman" w:cs="Times New Roman"/>
            <w:sz w:val="22"/>
            <w:szCs w:val="22"/>
            <w:rPrChange w:id="925"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926" w:author="Bo Shen" w:date="2023-02-03T10:37:00Z">
              <w:rPr>
                <w:rFonts w:ascii="Times New Roman" w:hAnsi="Times New Roman" w:cs="Times New Roman"/>
              </w:rPr>
            </w:rPrChange>
          </w:rPr>
          <w:t>d</w:t>
        </w:r>
        <w:r w:rsidRPr="00D60AB4">
          <w:rPr>
            <w:rFonts w:ascii="Times New Roman" w:hAnsi="Times New Roman" w:cs="Times New Roman"/>
            <w:sz w:val="22"/>
            <w:szCs w:val="22"/>
            <w:rPrChange w:id="927" w:author="Bo Shen" w:date="2023-02-03T10:37:00Z">
              <w:rPr>
                <w:rFonts w:ascii="Times New Roman" w:hAnsi="Times New Roman" w:cs="Times New Roman"/>
              </w:rPr>
            </w:rPrChange>
          </w:rPr>
          <w:t xml:space="preserve">) were examined in the following panel. </w:t>
        </w:r>
      </w:ins>
      <w:del w:id="928" w:author="Bo Shen" w:date="2023-02-03T10:32:00Z">
        <w:r w:rsidRPr="00D60AB4" w:rsidDel="00186A8A">
          <w:rPr>
            <w:rFonts w:ascii="Times New Roman" w:hAnsi="Times New Roman" w:cs="Times New Roman"/>
            <w:sz w:val="22"/>
            <w:szCs w:val="22"/>
            <w:rPrChange w:id="929"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930"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931"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932"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933"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934" w:author="Bo Shen" w:date="2023-02-03T10:37:00Z">
            <w:rPr>
              <w:rFonts w:ascii="Times New Roman" w:hAnsi="Times New Roman" w:cs="Times New Roman"/>
              <w:b/>
            </w:rPr>
          </w:rPrChange>
        </w:rPr>
        <w:t>E.</w:t>
      </w:r>
      <w:del w:id="935" w:author="Bo Shen" w:date="2023-02-03T10:35:00Z">
        <w:r w:rsidRPr="00D60AB4" w:rsidDel="00186A8A">
          <w:rPr>
            <w:rFonts w:ascii="Times New Roman" w:hAnsi="Times New Roman" w:cs="Times New Roman"/>
            <w:sz w:val="22"/>
            <w:szCs w:val="22"/>
            <w:rPrChange w:id="936"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937" w:author="Bo Shen" w:date="2023-02-03T10:37:00Z">
            <w:rPr>
              <w:rFonts w:ascii="Times New Roman" w:hAnsi="Times New Roman" w:cs="Times New Roman"/>
            </w:rPr>
          </w:rPrChange>
        </w:rPr>
        <w:t xml:space="preserve"> </w:t>
      </w:r>
      <w:ins w:id="938" w:author="Bo Shen" w:date="2023-03-03T11:59:00Z">
        <w:r w:rsidR="00A14D53">
          <w:rPr>
            <w:rFonts w:ascii="Times New Roman" w:hAnsi="Times New Roman" w:cs="Times New Roman"/>
            <w:sz w:val="22"/>
            <w:szCs w:val="22"/>
          </w:rPr>
          <w:t>Quantification of the rescaled model activities (dots and lines) to the empirical data (crosses). Upper panel: 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chosen units (</w:t>
        </w:r>
        <w:r w:rsidR="00A14D53" w:rsidRPr="00CB4C46">
          <w:rPr>
            <w:rFonts w:ascii="Times New Roman" w:hAnsi="Times New Roman" w:cs="Times New Roman"/>
            <w:b/>
            <w:bCs/>
            <w:sz w:val="22"/>
            <w:szCs w:val="22"/>
          </w:rPr>
          <w:t>a</w:t>
        </w:r>
        <w:r w:rsidR="00A14D53">
          <w:rPr>
            <w:rFonts w:ascii="Times New Roman" w:hAnsi="Times New Roman" w:cs="Times New Roman"/>
            <w:sz w:val="22"/>
            <w:szCs w:val="22"/>
          </w:rPr>
          <w:t>) and the unchosen units (</w:t>
        </w:r>
        <w:r w:rsidR="00A14D53" w:rsidRPr="00CB4C46">
          <w:rPr>
            <w:rFonts w:ascii="Times New Roman" w:hAnsi="Times New Roman" w:cs="Times New Roman"/>
            <w:b/>
            <w:bCs/>
            <w:sz w:val="22"/>
            <w:szCs w:val="22"/>
          </w:rPr>
          <w:t>b</w:t>
        </w:r>
        <w:r w:rsidR="00A14D53">
          <w:rPr>
            <w:rFonts w:ascii="Times New Roman" w:hAnsi="Times New Roman" w:cs="Times New Roman"/>
            <w:sz w:val="22"/>
            <w:szCs w:val="22"/>
          </w:rPr>
          <w:t>) at the median RT.</w:t>
        </w:r>
        <w:r w:rsidR="00A14D53" w:rsidRPr="00CB4C46">
          <w:rPr>
            <w:rFonts w:ascii="Times New Roman" w:hAnsi="Times New Roman" w:cs="Times New Roman"/>
            <w:sz w:val="22"/>
            <w:szCs w:val="22"/>
          </w:rPr>
          <w:t xml:space="preserve"> </w:t>
        </w:r>
        <w:r w:rsidR="00A14D53" w:rsidRPr="00CB4C46">
          <w:rPr>
            <w:rFonts w:ascii="Times New Roman" w:hAnsi="Times New Roman" w:cs="Times New Roman"/>
            <w:bCs/>
            <w:sz w:val="22"/>
            <w:szCs w:val="22"/>
          </w:rPr>
          <w:t xml:space="preserve">Lower panel: </w:t>
        </w:r>
        <w:r w:rsidR="00A14D53">
          <w:rPr>
            <w:rFonts w:ascii="Times New Roman" w:hAnsi="Times New Roman" w:cs="Times New Roman"/>
            <w:sz w:val="22"/>
            <w:szCs w:val="22"/>
          </w:rPr>
          <w:t>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w:t>
        </w:r>
        <w:r w:rsidR="00A14D53" w:rsidRPr="00CB4C46">
          <w:rPr>
            <w:rFonts w:ascii="Times New Roman" w:hAnsi="Times New Roman" w:cs="Times New Roman"/>
            <w:sz w:val="22"/>
            <w:szCs w:val="22"/>
          </w:rPr>
          <w:t xml:space="preserve">hosen </w:t>
        </w:r>
        <w:r w:rsidR="00A14D53">
          <w:rPr>
            <w:rFonts w:ascii="Times New Roman" w:hAnsi="Times New Roman" w:cs="Times New Roman"/>
            <w:sz w:val="22"/>
            <w:szCs w:val="22"/>
          </w:rPr>
          <w:t>units (</w:t>
        </w:r>
        <w:r w:rsidR="00A14D53" w:rsidRPr="00FE2DFD">
          <w:rPr>
            <w:rFonts w:ascii="Times New Roman" w:hAnsi="Times New Roman" w:cs="Times New Roman"/>
            <w:b/>
            <w:bCs/>
            <w:sz w:val="22"/>
            <w:szCs w:val="22"/>
          </w:rPr>
          <w:t>c</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and</w:t>
        </w:r>
        <w:r w:rsidR="00A14D53" w:rsidRPr="00CB4C46">
          <w:rPr>
            <w:rFonts w:ascii="Times New Roman" w:hAnsi="Times New Roman" w:cs="Times New Roman"/>
            <w:sz w:val="22"/>
            <w:szCs w:val="22"/>
          </w:rPr>
          <w:t xml:space="preserve"> unchosen </w:t>
        </w:r>
        <w:r w:rsidR="00A14D53">
          <w:rPr>
            <w:rFonts w:ascii="Times New Roman" w:hAnsi="Times New Roman" w:cs="Times New Roman"/>
            <w:sz w:val="22"/>
            <w:szCs w:val="22"/>
          </w:rPr>
          <w:t>units (</w:t>
        </w:r>
        <w:r w:rsidR="00A14D53" w:rsidRPr="00CB4C46">
          <w:rPr>
            <w:rFonts w:ascii="Times New Roman" w:hAnsi="Times New Roman" w:cs="Times New Roman"/>
            <w:b/>
            <w:bCs/>
            <w:sz w:val="22"/>
            <w:szCs w:val="22"/>
          </w:rPr>
          <w:t>d</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 xml:space="preserve">at the choice onset. The model activities were rescaled to the empirical threshold, i.e., mean value across conditions at the time point indicated by arrow </w:t>
        </w:r>
        <w:r w:rsidR="00A14D53" w:rsidRPr="00CB4C46">
          <w:rPr>
            <w:rFonts w:ascii="Times New Roman" w:hAnsi="Times New Roman" w:cs="Times New Roman"/>
            <w:b/>
            <w:bCs/>
            <w:sz w:val="22"/>
            <w:szCs w:val="22"/>
          </w:rPr>
          <w:t>c</w:t>
        </w:r>
        <w:r w:rsidR="00A14D53">
          <w:rPr>
            <w:rFonts w:ascii="Times New Roman" w:hAnsi="Times New Roman" w:cs="Times New Roman"/>
            <w:sz w:val="22"/>
            <w:szCs w:val="22"/>
          </w:rPr>
          <w:t xml:space="preserve">. The RMSE at the median RT and choice onset were calculated and indicated on the panels. </w:t>
        </w:r>
      </w:ins>
      <w:del w:id="939" w:author="Bo Shen" w:date="2023-02-03T10:37:00Z">
        <w:r w:rsidRPr="00D60AB4" w:rsidDel="007C183D">
          <w:rPr>
            <w:rFonts w:ascii="Times New Roman" w:hAnsi="Times New Roman" w:cs="Times New Roman"/>
            <w:sz w:val="22"/>
            <w:szCs w:val="22"/>
            <w:rPrChange w:id="940" w:author="Bo Shen" w:date="2023-02-03T10:37:00Z">
              <w:rPr>
                <w:rFonts w:ascii="Times New Roman" w:hAnsi="Times New Roman" w:cs="Times New Roman"/>
              </w:rPr>
            </w:rPrChange>
          </w:rPr>
          <w:delText>T</w:delText>
        </w:r>
      </w:del>
      <w:del w:id="941" w:author="Bo Shen" w:date="2023-03-03T12:00:00Z">
        <w:r w:rsidRPr="00D60AB4" w:rsidDel="00A14D53">
          <w:rPr>
            <w:rFonts w:ascii="Times New Roman" w:hAnsi="Times New Roman" w:cs="Times New Roman"/>
            <w:sz w:val="22"/>
            <w:szCs w:val="22"/>
            <w:rPrChange w:id="942" w:author="Bo Shen" w:date="2023-02-03T10:37:00Z">
              <w:rPr>
                <w:rFonts w:ascii="Times New Roman" w:hAnsi="Times New Roman" w:cs="Times New Roman"/>
              </w:rPr>
            </w:rPrChange>
          </w:rPr>
          <w:delText>he activities linearly increase and decrease</w:delText>
        </w:r>
      </w:del>
      <w:del w:id="943" w:author="Bo Shen" w:date="2023-03-03T11:57:00Z">
        <w:r w:rsidRPr="00D60AB4" w:rsidDel="00A14D53">
          <w:rPr>
            <w:rFonts w:ascii="Times New Roman" w:hAnsi="Times New Roman" w:cs="Times New Roman"/>
            <w:sz w:val="22"/>
            <w:szCs w:val="22"/>
            <w:rPrChange w:id="944" w:author="Bo Shen" w:date="2023-02-03T10:37:00Z">
              <w:rPr>
                <w:rFonts w:ascii="Times New Roman" w:hAnsi="Times New Roman" w:cs="Times New Roman"/>
              </w:rPr>
            </w:rPrChange>
          </w:rPr>
          <w:delText xml:space="preserve"> </w:delText>
        </w:r>
      </w:del>
      <w:del w:id="945" w:author="Bo Shen" w:date="2023-03-03T12:00:00Z">
        <w:r w:rsidRPr="00D60AB4" w:rsidDel="00A14D53">
          <w:rPr>
            <w:rFonts w:ascii="Times New Roman" w:hAnsi="Times New Roman" w:cs="Times New Roman"/>
            <w:sz w:val="22"/>
            <w:szCs w:val="22"/>
            <w:rPrChange w:id="946" w:author="Bo Shen" w:date="2023-02-03T10:37:00Z">
              <w:rPr>
                <w:rFonts w:ascii="Times New Roman" w:hAnsi="Times New Roman" w:cs="Times New Roman"/>
              </w:rPr>
            </w:rPrChange>
          </w:rPr>
          <w:delText>with input strength</w:delText>
        </w:r>
      </w:del>
      <w:del w:id="947" w:author="Bo Shen" w:date="2023-02-03T10:36:00Z">
        <w:r w:rsidRPr="00D60AB4" w:rsidDel="00186A8A">
          <w:rPr>
            <w:rFonts w:ascii="Times New Roman" w:hAnsi="Times New Roman" w:cs="Times New Roman"/>
            <w:sz w:val="22"/>
            <w:szCs w:val="22"/>
            <w:rPrChange w:id="948" w:author="Bo Shen" w:date="2023-02-03T10:37:00Z">
              <w:rPr>
                <w:rFonts w:ascii="Times New Roman" w:hAnsi="Times New Roman" w:cs="Times New Roman"/>
              </w:rPr>
            </w:rPrChange>
          </w:rPr>
          <w:delText xml:space="preserve"> but exhibit very subtle competition</w:delText>
        </w:r>
      </w:del>
      <w:del w:id="949" w:author="Bo Shen" w:date="2023-03-03T12:00:00Z">
        <w:r w:rsidRPr="00D60AB4" w:rsidDel="00A14D53">
          <w:rPr>
            <w:rFonts w:ascii="Times New Roman" w:hAnsi="Times New Roman" w:cs="Times New Roman"/>
            <w:sz w:val="22"/>
            <w:szCs w:val="22"/>
            <w:rPrChange w:id="950" w:author="Bo Shen" w:date="2023-02-03T10:37:00Z">
              <w:rPr>
                <w:rFonts w:ascii="Times New Roman" w:hAnsi="Times New Roman" w:cs="Times New Roman"/>
              </w:rPr>
            </w:rPrChange>
          </w:rPr>
          <w:delText xml:space="preserve">. </w:delText>
        </w:r>
        <w:r w:rsidRPr="00D60AB4" w:rsidDel="00A14D53">
          <w:rPr>
            <w:rFonts w:ascii="Times New Roman" w:hAnsi="Times New Roman" w:cs="Times New Roman"/>
            <w:b/>
            <w:sz w:val="22"/>
            <w:szCs w:val="22"/>
            <w:rPrChange w:id="951" w:author="Bo Shen" w:date="2023-02-03T10:37:00Z">
              <w:rPr>
                <w:rFonts w:ascii="Times New Roman" w:hAnsi="Times New Roman" w:cs="Times New Roman"/>
                <w:b/>
              </w:rPr>
            </w:rPrChange>
          </w:rPr>
          <w:delText>F.</w:delText>
        </w:r>
        <w:r w:rsidRPr="00D60AB4" w:rsidDel="00A14D53">
          <w:rPr>
            <w:rFonts w:ascii="Times New Roman" w:hAnsi="Times New Roman" w:cs="Times New Roman"/>
            <w:sz w:val="22"/>
            <w:szCs w:val="22"/>
            <w:rPrChange w:id="952" w:author="Bo Shen" w:date="2023-02-03T10:37:00Z">
              <w:rPr>
                <w:rFonts w:ascii="Times New Roman" w:hAnsi="Times New Roman" w:cs="Times New Roman"/>
              </w:rPr>
            </w:rPrChange>
          </w:rPr>
          <w:delText xml:space="preserve"> </w:delText>
        </w:r>
      </w:del>
      <w:del w:id="953" w:author="Bo Shen" w:date="2023-02-03T10:38:00Z">
        <w:r w:rsidRPr="00D60AB4" w:rsidDel="007C183D">
          <w:rPr>
            <w:rFonts w:ascii="Times New Roman" w:hAnsi="Times New Roman" w:cs="Times New Roman"/>
            <w:sz w:val="22"/>
            <w:szCs w:val="22"/>
            <w:rPrChange w:id="954" w:author="Bo Shen" w:date="2023-02-03T10:37:00Z">
              <w:rPr>
                <w:rFonts w:ascii="Times New Roman" w:hAnsi="Times New Roman" w:cs="Times New Roman"/>
              </w:rPr>
            </w:rPrChange>
          </w:rPr>
          <w:delText>Effect of input strength on late stage model activity on the time point of choice, indicated by arrows c and d. C</w:delText>
        </w:r>
      </w:del>
      <w:del w:id="955" w:author="Bo Shen" w:date="2023-03-03T12:00:00Z">
        <w:r w:rsidRPr="00D60AB4" w:rsidDel="00A14D53">
          <w:rPr>
            <w:rFonts w:ascii="Times New Roman" w:hAnsi="Times New Roman" w:cs="Times New Roman"/>
            <w:sz w:val="22"/>
            <w:szCs w:val="22"/>
            <w:rPrChange w:id="956" w:author="Bo Shen" w:date="2023-02-03T10:37:00Z">
              <w:rPr>
                <w:rFonts w:ascii="Times New Roman" w:hAnsi="Times New Roman" w:cs="Times New Roman"/>
              </w:rPr>
            </w:rPrChange>
          </w:rPr>
          <w:delText>hosen unit activit</w:delText>
        </w:r>
      </w:del>
      <w:del w:id="957" w:author="Bo Shen" w:date="2023-02-03T10:38:00Z">
        <w:r w:rsidRPr="00D60AB4" w:rsidDel="007C183D">
          <w:rPr>
            <w:rFonts w:ascii="Times New Roman" w:hAnsi="Times New Roman" w:cs="Times New Roman"/>
            <w:sz w:val="22"/>
            <w:szCs w:val="22"/>
            <w:rPrChange w:id="958" w:author="Bo Shen" w:date="2023-02-03T10:37:00Z">
              <w:rPr>
                <w:rFonts w:ascii="Times New Roman" w:hAnsi="Times New Roman" w:cs="Times New Roman"/>
              </w:rPr>
            </w:rPrChange>
          </w:rPr>
          <w:delText>y</w:delText>
        </w:r>
      </w:del>
      <w:del w:id="959" w:author="Bo Shen" w:date="2023-03-03T12:00:00Z">
        <w:r w:rsidRPr="00D60AB4" w:rsidDel="00A14D53">
          <w:rPr>
            <w:rFonts w:ascii="Times New Roman" w:hAnsi="Times New Roman" w:cs="Times New Roman"/>
            <w:sz w:val="22"/>
            <w:szCs w:val="22"/>
            <w:rPrChange w:id="960" w:author="Bo Shen" w:date="2023-02-03T10:37:00Z">
              <w:rPr>
                <w:rFonts w:ascii="Times New Roman" w:hAnsi="Times New Roman" w:cs="Times New Roman"/>
              </w:rPr>
            </w:rPrChange>
          </w:rPr>
          <w:delText xml:space="preserve"> reach</w:delText>
        </w:r>
      </w:del>
      <w:del w:id="961" w:author="Bo Shen" w:date="2023-02-03T10:38:00Z">
        <w:r w:rsidRPr="00D60AB4" w:rsidDel="007C183D">
          <w:rPr>
            <w:rFonts w:ascii="Times New Roman" w:hAnsi="Times New Roman" w:cs="Times New Roman"/>
            <w:sz w:val="22"/>
            <w:szCs w:val="22"/>
            <w:rPrChange w:id="962" w:author="Bo Shen" w:date="2023-02-03T10:37:00Z">
              <w:rPr>
                <w:rFonts w:ascii="Times New Roman" w:hAnsi="Times New Roman" w:cs="Times New Roman"/>
              </w:rPr>
            </w:rPrChange>
          </w:rPr>
          <w:delText>es</w:delText>
        </w:r>
      </w:del>
      <w:del w:id="963" w:author="Bo Shen" w:date="2023-03-03T12:00:00Z">
        <w:r w:rsidRPr="00D60AB4" w:rsidDel="00A14D53">
          <w:rPr>
            <w:rFonts w:ascii="Times New Roman" w:hAnsi="Times New Roman" w:cs="Times New Roman"/>
            <w:sz w:val="22"/>
            <w:szCs w:val="22"/>
            <w:rPrChange w:id="964" w:author="Bo Shen" w:date="2023-02-03T10:37:00Z">
              <w:rPr>
                <w:rFonts w:ascii="Times New Roman" w:hAnsi="Times New Roman" w:cs="Times New Roman"/>
              </w:rPr>
            </w:rPrChange>
          </w:rPr>
          <w:delText xml:space="preserve"> a common decision bound</w:delText>
        </w:r>
      </w:del>
      <w:del w:id="965" w:author="Bo Shen" w:date="2023-02-03T10:38:00Z">
        <w:r w:rsidRPr="00D60AB4" w:rsidDel="007C183D">
          <w:rPr>
            <w:rFonts w:ascii="Times New Roman" w:hAnsi="Times New Roman" w:cs="Times New Roman"/>
            <w:sz w:val="22"/>
            <w:szCs w:val="22"/>
            <w:rPrChange w:id="966" w:author="Bo Shen" w:date="2023-02-03T10:37:00Z">
              <w:rPr>
                <w:rFonts w:ascii="Times New Roman" w:hAnsi="Times New Roman" w:cs="Times New Roman"/>
              </w:rPr>
            </w:rPrChange>
          </w:rPr>
          <w:delText xml:space="preserve"> and show little input dependence</w:delText>
        </w:r>
      </w:del>
      <w:del w:id="967" w:author="Bo Shen" w:date="2023-03-03T12:00:00Z">
        <w:r w:rsidRPr="00D60AB4" w:rsidDel="00A14D53">
          <w:rPr>
            <w:rFonts w:ascii="Times New Roman" w:hAnsi="Times New Roman" w:cs="Times New Roman"/>
            <w:sz w:val="22"/>
            <w:szCs w:val="22"/>
            <w:rPrChange w:id="968" w:author="Bo Shen" w:date="2023-02-03T10:37:00Z">
              <w:rPr>
                <w:rFonts w:ascii="Times New Roman" w:hAnsi="Times New Roman" w:cs="Times New Roman"/>
              </w:rPr>
            </w:rPrChange>
          </w:rPr>
          <w:delText>, while unchosen activit</w:delText>
        </w:r>
      </w:del>
      <w:del w:id="969" w:author="Bo Shen" w:date="2023-02-03T10:38:00Z">
        <w:r w:rsidRPr="00D60AB4" w:rsidDel="007C183D">
          <w:rPr>
            <w:rFonts w:ascii="Times New Roman" w:hAnsi="Times New Roman" w:cs="Times New Roman"/>
            <w:sz w:val="22"/>
            <w:szCs w:val="22"/>
            <w:rPrChange w:id="970" w:author="Bo Shen" w:date="2023-02-03T10:37:00Z">
              <w:rPr>
                <w:rFonts w:ascii="Times New Roman" w:hAnsi="Times New Roman" w:cs="Times New Roman"/>
              </w:rPr>
            </w:rPrChange>
          </w:rPr>
          <w:delText>y</w:delText>
        </w:r>
      </w:del>
      <w:del w:id="971" w:author="Bo Shen" w:date="2023-03-03T12:00:00Z">
        <w:r w:rsidRPr="00D60AB4" w:rsidDel="00A14D53">
          <w:rPr>
            <w:rFonts w:ascii="Times New Roman" w:hAnsi="Times New Roman" w:cs="Times New Roman"/>
            <w:sz w:val="22"/>
            <w:szCs w:val="22"/>
            <w:rPrChange w:id="972" w:author="Bo Shen" w:date="2023-02-03T10:37:00Z">
              <w:rPr>
                <w:rFonts w:ascii="Times New Roman" w:hAnsi="Times New Roman" w:cs="Times New Roman"/>
              </w:rPr>
            </w:rPrChange>
          </w:rPr>
          <w:delText xml:space="preserve"> </w:delText>
        </w:r>
      </w:del>
      <w:del w:id="973" w:author="Bo Shen" w:date="2023-02-03T10:38:00Z">
        <w:r w:rsidRPr="00D60AB4" w:rsidDel="007C183D">
          <w:rPr>
            <w:rFonts w:ascii="Times New Roman" w:hAnsi="Times New Roman" w:cs="Times New Roman"/>
            <w:sz w:val="22"/>
            <w:szCs w:val="22"/>
            <w:rPrChange w:id="974" w:author="Bo Shen" w:date="2023-02-03T10:37:00Z">
              <w:rPr>
                <w:rFonts w:ascii="Times New Roman" w:hAnsi="Times New Roman" w:cs="Times New Roman"/>
              </w:rPr>
            </w:rPrChange>
          </w:rPr>
          <w:delText>remains at lower levels,</w:delText>
        </w:r>
      </w:del>
      <w:del w:id="975" w:author="Bo Shen" w:date="2023-03-03T12:00:00Z">
        <w:r w:rsidRPr="00D60AB4" w:rsidDel="00A14D53">
          <w:rPr>
            <w:rFonts w:ascii="Times New Roman" w:hAnsi="Times New Roman" w:cs="Times New Roman"/>
            <w:sz w:val="22"/>
            <w:szCs w:val="22"/>
            <w:rPrChange w:id="976" w:author="Bo Shen" w:date="2023-02-03T10:37:00Z">
              <w:rPr>
                <w:rFonts w:ascii="Times New Roman" w:hAnsi="Times New Roman" w:cs="Times New Roman"/>
              </w:rPr>
            </w:rPrChange>
          </w:rPr>
          <w:delText xml:space="preserve"> graded coding of input strengths.</w:delText>
        </w:r>
      </w:del>
      <w:ins w:id="977" w:author="Bo Shen" w:date="2023-02-03T10:57:00Z">
        <w:r>
          <w:rPr>
            <w:rFonts w:ascii="Times New Roman" w:hAnsi="Times New Roman" w:cs="Times New Roman"/>
            <w:sz w:val="22"/>
            <w:szCs w:val="22"/>
          </w:rPr>
          <w:t>The best-fitting parameters were</w:t>
        </w:r>
      </w:ins>
      <w:ins w:id="978" w:author="Bo Shen" w:date="2023-02-03T11:02:00Z">
        <w:r>
          <w:rPr>
            <w:rFonts w:ascii="Times New Roman" w:hAnsi="Times New Roman" w:cs="Times New Roman"/>
            <w:sz w:val="22"/>
            <w:szCs w:val="22"/>
          </w:rPr>
          <w:t xml:space="preserve"> leaky parameter</w:t>
        </w:r>
      </w:ins>
      <w:ins w:id="979" w:author="Bo Shen" w:date="2023-02-03T10:57:00Z">
        <w:r w:rsidRPr="0020720A">
          <w:rPr>
            <w:rFonts w:ascii="Times New Roman" w:hAnsi="Times New Roman" w:cs="Times New Roman"/>
            <w:sz w:val="22"/>
            <w:szCs w:val="22"/>
            <w:lang w:eastAsia="zh-TW"/>
          </w:rPr>
          <w:t xml:space="preserve"> </w:t>
        </w:r>
      </w:ins>
      <m:oMath>
        <m:r>
          <w:ins w:id="980" w:author="Bo Shen" w:date="2023-02-03T10:57:00Z">
            <w:rPr>
              <w:rFonts w:ascii="Cambria Math" w:hAnsi="Cambria Math" w:cs="Times New Roman"/>
              <w:sz w:val="22"/>
              <w:szCs w:val="22"/>
              <w:lang w:eastAsia="zh-TW"/>
            </w:rPr>
            <m:t>k=.</m:t>
          </w:ins>
        </m:r>
        <m:r>
          <w:ins w:id="981" w:author="Bo Shen" w:date="2023-03-03T12:00:00Z">
            <w:rPr>
              <w:rFonts w:ascii="Cambria Math" w:hAnsi="Cambria Math" w:cs="Times New Roman"/>
              <w:sz w:val="22"/>
              <w:szCs w:val="22"/>
              <w:lang w:eastAsia="zh-TW"/>
            </w:rPr>
            <m:t>4774</m:t>
          </w:ins>
        </m:r>
      </m:oMath>
      <w:ins w:id="982" w:author="Bo Shen" w:date="2023-02-03T10:57:00Z">
        <w:r w:rsidRPr="0020720A">
          <w:rPr>
            <w:rFonts w:ascii="Times New Roman" w:hAnsi="Times New Roman" w:cs="Times New Roman"/>
            <w:sz w:val="22"/>
            <w:szCs w:val="22"/>
            <w:lang w:eastAsia="zh-TW"/>
          </w:rPr>
          <w:t>,</w:t>
        </w:r>
      </w:ins>
      <w:ins w:id="983" w:author="Bo Shen" w:date="2023-02-03T10:59:00Z">
        <w:r>
          <w:rPr>
            <w:rFonts w:ascii="Times New Roman" w:hAnsi="Times New Roman" w:cs="Times New Roman"/>
            <w:sz w:val="22"/>
            <w:szCs w:val="22"/>
            <w:lang w:eastAsia="zh-TW"/>
          </w:rPr>
          <w:t xml:space="preserve"> </w:t>
        </w:r>
      </w:ins>
      <w:ins w:id="984" w:author="Bo Shen" w:date="2023-02-03T11:02:00Z">
        <w:r>
          <w:rPr>
            <w:rFonts w:ascii="Times New Roman" w:hAnsi="Times New Roman" w:cs="Times New Roman"/>
            <w:sz w:val="22"/>
            <w:szCs w:val="22"/>
            <w:lang w:eastAsia="zh-TW"/>
          </w:rPr>
          <w:t>late</w:t>
        </w:r>
      </w:ins>
      <w:ins w:id="985" w:author="Bo Shen" w:date="2023-02-03T11:03:00Z">
        <w:r>
          <w:rPr>
            <w:rFonts w:ascii="Times New Roman" w:hAnsi="Times New Roman" w:cs="Times New Roman"/>
            <w:sz w:val="22"/>
            <w:szCs w:val="22"/>
            <w:lang w:eastAsia="zh-TW"/>
          </w:rPr>
          <w:t xml:space="preserve">ral inhibition </w:t>
        </w:r>
      </w:ins>
      <m:oMath>
        <m:r>
          <w:ins w:id="986" w:author="Bo Shen" w:date="2023-02-03T10:59:00Z">
            <w:rPr>
              <w:rFonts w:ascii="Cambria Math" w:hAnsi="Cambria Math" w:cs="Times New Roman"/>
              <w:sz w:val="22"/>
              <w:szCs w:val="22"/>
              <w:lang w:eastAsia="zh-TW"/>
            </w:rPr>
            <m:t>b=</m:t>
          </w:ins>
        </m:r>
        <m:r>
          <w:ins w:id="987" w:author="Bo Shen" w:date="2023-03-03T12:00:00Z">
            <w:rPr>
              <w:rFonts w:ascii="Cambria Math" w:hAnsi="Cambria Math" w:cs="Times New Roman"/>
              <w:sz w:val="22"/>
              <w:szCs w:val="22"/>
              <w:lang w:eastAsia="zh-TW"/>
            </w:rPr>
            <m:t>16.58</m:t>
          </w:ins>
        </m:r>
      </m:oMath>
      <w:ins w:id="988" w:author="Bo Shen" w:date="2023-02-03T10:59:00Z">
        <w:r>
          <w:rPr>
            <w:rFonts w:ascii="Times New Roman" w:hAnsi="Times New Roman" w:cs="Times New Roman"/>
            <w:sz w:val="22"/>
            <w:szCs w:val="22"/>
            <w:lang w:eastAsia="zh-TW"/>
          </w:rPr>
          <w:t>,</w:t>
        </w:r>
      </w:ins>
      <w:ins w:id="989" w:author="Bo Shen" w:date="2023-02-03T11:03:00Z">
        <w:r>
          <w:rPr>
            <w:rFonts w:ascii="Times New Roman" w:hAnsi="Times New Roman" w:cs="Times New Roman"/>
            <w:sz w:val="22"/>
            <w:szCs w:val="22"/>
            <w:lang w:eastAsia="zh-TW"/>
          </w:rPr>
          <w:t xml:space="preserve"> noise</w:t>
        </w:r>
      </w:ins>
      <w:ins w:id="990" w:author="Bo Shen" w:date="2023-02-03T10:57:00Z">
        <w:r w:rsidRPr="0020720A">
          <w:rPr>
            <w:rFonts w:ascii="Times New Roman" w:hAnsi="Times New Roman" w:cs="Times New Roman"/>
            <w:sz w:val="22"/>
            <w:szCs w:val="22"/>
            <w:lang w:eastAsia="zh-TW"/>
          </w:rPr>
          <w:t xml:space="preserve"> </w:t>
        </w:r>
      </w:ins>
      <m:oMath>
        <m:sSub>
          <m:sSubPr>
            <m:ctrlPr>
              <w:ins w:id="991" w:author="Bo Shen" w:date="2023-02-03T10:57:00Z">
                <w:rPr>
                  <w:rFonts w:ascii="Cambria Math" w:hAnsi="Cambria Math" w:cs="Times New Roman"/>
                  <w:i/>
                  <w:sz w:val="22"/>
                  <w:szCs w:val="22"/>
                  <w:lang w:eastAsia="zh-TW"/>
                </w:rPr>
              </w:ins>
            </m:ctrlPr>
          </m:sSubPr>
          <m:e>
            <m:r>
              <w:ins w:id="992" w:author="Bo Shen" w:date="2023-02-03T10:57:00Z">
                <w:rPr>
                  <w:rFonts w:ascii="Cambria Math" w:hAnsi="Cambria Math" w:cs="Times New Roman"/>
                  <w:sz w:val="22"/>
                  <w:szCs w:val="22"/>
                  <w:lang w:eastAsia="zh-TW"/>
                </w:rPr>
                <m:t>σ</m:t>
              </w:ins>
            </m:r>
          </m:e>
          <m:sub>
            <m:r>
              <w:ins w:id="993" w:author="Bo Shen" w:date="2023-02-03T10:57:00Z">
                <w:rPr>
                  <w:rFonts w:ascii="Cambria Math" w:hAnsi="Cambria Math" w:cs="Times New Roman"/>
                  <w:sz w:val="22"/>
                  <w:szCs w:val="22"/>
                  <w:lang w:eastAsia="zh-TW"/>
                </w:rPr>
                <m:t>noise</m:t>
              </w:ins>
            </m:r>
          </m:sub>
        </m:sSub>
        <m:r>
          <w:ins w:id="994" w:author="Bo Shen" w:date="2023-02-03T10:57:00Z">
            <w:rPr>
              <w:rFonts w:ascii="Cambria Math" w:hAnsi="Cambria Math" w:cs="Times New Roman"/>
              <w:sz w:val="22"/>
              <w:szCs w:val="22"/>
              <w:lang w:eastAsia="zh-TW"/>
            </w:rPr>
            <m:t>=.</m:t>
          </w:ins>
        </m:r>
        <m:r>
          <w:ins w:id="995" w:author="Bo Shen" w:date="2023-02-03T10:58:00Z">
            <w:rPr>
              <w:rFonts w:ascii="Cambria Math" w:hAnsi="Cambria Math" w:cs="Times New Roman"/>
              <w:sz w:val="22"/>
              <w:szCs w:val="22"/>
              <w:lang w:eastAsia="zh-TW"/>
            </w:rPr>
            <m:t>3</m:t>
          </w:ins>
        </m:r>
        <m:r>
          <w:ins w:id="996" w:author="Bo Shen" w:date="2023-03-03T12:01:00Z">
            <w:rPr>
              <w:rFonts w:ascii="Cambria Math" w:hAnsi="Cambria Math" w:cs="Times New Roman"/>
              <w:sz w:val="22"/>
              <w:szCs w:val="22"/>
              <w:lang w:eastAsia="zh-TW"/>
            </w:rPr>
            <m:t>535</m:t>
          </w:ins>
        </m:r>
      </m:oMath>
      <w:ins w:id="997" w:author="Bo Shen" w:date="2023-02-03T10:57:00Z">
        <w:r w:rsidRPr="0020720A">
          <w:rPr>
            <w:rFonts w:ascii="Times New Roman" w:hAnsi="Times New Roman" w:cs="Times New Roman"/>
            <w:sz w:val="22"/>
            <w:szCs w:val="22"/>
            <w:lang w:eastAsia="zh-TW"/>
          </w:rPr>
          <w:t>,</w:t>
        </w:r>
      </w:ins>
      <w:ins w:id="998" w:author="Bo Shen" w:date="2023-02-03T10:59:00Z">
        <w:r>
          <w:rPr>
            <w:rFonts w:ascii="Times New Roman" w:hAnsi="Times New Roman" w:cs="Times New Roman"/>
            <w:sz w:val="22"/>
            <w:szCs w:val="22"/>
            <w:lang w:eastAsia="zh-TW"/>
          </w:rPr>
          <w:t xml:space="preserve"> and</w:t>
        </w:r>
      </w:ins>
      <w:ins w:id="999" w:author="Bo Shen" w:date="2023-02-03T10:57:00Z">
        <w:r w:rsidRPr="0020720A">
          <w:rPr>
            <w:rFonts w:ascii="Times New Roman" w:hAnsi="Times New Roman" w:cs="Times New Roman"/>
            <w:sz w:val="22"/>
            <w:szCs w:val="22"/>
            <w:lang w:eastAsia="zh-TW"/>
          </w:rPr>
          <w:t xml:space="preserve"> </w:t>
        </w:r>
      </w:ins>
      <m:oMath>
        <m:r>
          <w:ins w:id="1000" w:author="Bo Shen" w:date="2023-02-03T10:58:00Z">
            <w:rPr>
              <w:rFonts w:ascii="Cambria Math" w:hAnsi="Cambria Math" w:cs="Times New Roman"/>
              <w:sz w:val="22"/>
              <w:szCs w:val="22"/>
            </w:rPr>
            <m:t>threshold</m:t>
          </w:ins>
        </m:r>
        <m:r>
          <w:ins w:id="1001" w:author="Bo Shen" w:date="2023-02-03T10:57:00Z">
            <w:rPr>
              <w:rFonts w:ascii="Cambria Math" w:hAnsi="Cambria Math" w:cs="Times New Roman"/>
              <w:sz w:val="22"/>
              <w:szCs w:val="22"/>
            </w:rPr>
            <m:t>=</m:t>
          </w:ins>
        </m:r>
        <m:r>
          <w:ins w:id="1002" w:author="Bo Shen" w:date="2023-03-03T12:01:00Z">
            <w:rPr>
              <w:rFonts w:ascii="Cambria Math" w:hAnsi="Cambria Math" w:cs="Times New Roman"/>
              <w:sz w:val="22"/>
              <w:szCs w:val="22"/>
            </w:rPr>
            <m:t>2</m:t>
          </w:ins>
        </m:r>
        <m:r>
          <w:ins w:id="1003" w:author="Bo Shen" w:date="2023-02-03T10:58:00Z">
            <w:rPr>
              <w:rFonts w:ascii="Cambria Math" w:hAnsi="Cambria Math" w:cs="Times New Roman"/>
              <w:sz w:val="22"/>
              <w:szCs w:val="22"/>
            </w:rPr>
            <m:t>.</m:t>
          </w:ins>
        </m:r>
        <m:r>
          <w:ins w:id="1004" w:author="Bo Shen" w:date="2023-03-03T12:01:00Z">
            <w:rPr>
              <w:rFonts w:ascii="Cambria Math" w:hAnsi="Cambria Math" w:cs="Times New Roman"/>
              <w:sz w:val="22"/>
              <w:szCs w:val="22"/>
            </w:rPr>
            <m:t>475</m:t>
          </w:ins>
        </m:r>
      </m:oMath>
      <w:ins w:id="1005" w:author="Bo Shen" w:date="2023-03-03T12:01:00Z">
        <w:r w:rsidR="00B45855">
          <w:rPr>
            <w:rFonts w:ascii="Times New Roman" w:hAnsi="Times New Roman" w:cs="Times New Roman"/>
            <w:sz w:val="22"/>
            <w:szCs w:val="22"/>
          </w:rPr>
          <w:t xml:space="preserve">; </w:t>
        </w:r>
        <w:r w:rsidR="00B45855">
          <w:rPr>
            <w:rFonts w:ascii="Times New Roman" w:hAnsi="Times New Roman" w:cs="Times New Roman"/>
            <w:sz w:val="22"/>
            <w:szCs w:val="22"/>
            <w:lang w:eastAsia="zh-TW"/>
          </w:rPr>
          <w:t>non-decision delay</w:t>
        </w:r>
        <w:r w:rsidR="00B45855" w:rsidRPr="0020720A">
          <w:rPr>
            <w:rFonts w:ascii="Times New Roman" w:hAnsi="Times New Roman" w:cs="Times New Roman"/>
            <w:sz w:val="22"/>
            <w:szCs w:val="22"/>
            <w:lang w:eastAsia="zh-TW"/>
          </w:rPr>
          <w:t xml:space="preserve"> </w:t>
        </w:r>
      </w:ins>
      <m:oMath>
        <m:sSub>
          <m:sSubPr>
            <m:ctrlPr>
              <w:ins w:id="1006" w:author="Bo Shen" w:date="2023-03-03T12:01:00Z">
                <w:rPr>
                  <w:rFonts w:ascii="Cambria Math" w:hAnsi="Cambria Math" w:cs="Times New Roman"/>
                  <w:i/>
                  <w:sz w:val="22"/>
                  <w:szCs w:val="22"/>
                  <w:lang w:eastAsia="zh-TW"/>
                </w:rPr>
              </w:ins>
            </m:ctrlPr>
          </m:sSubPr>
          <m:e>
            <m:r>
              <w:ins w:id="1007" w:author="Bo Shen" w:date="2023-03-03T12:01:00Z">
                <w:rPr>
                  <w:rFonts w:ascii="Cambria Math" w:hAnsi="Cambria Math" w:cs="Times New Roman"/>
                  <w:sz w:val="22"/>
                  <w:szCs w:val="22"/>
                  <w:lang w:eastAsia="zh-TW"/>
                </w:rPr>
                <m:t>t</m:t>
              </w:ins>
            </m:r>
          </m:e>
          <m:sub>
            <m:r>
              <w:ins w:id="1008" w:author="Bo Shen" w:date="2023-03-03T12:01:00Z">
                <w:rPr>
                  <w:rFonts w:ascii="Cambria Math" w:hAnsi="Cambria Math" w:cs="Times New Roman"/>
                  <w:sz w:val="22"/>
                  <w:szCs w:val="22"/>
                  <w:lang w:eastAsia="zh-TW"/>
                </w:rPr>
                <m:t>0</m:t>
              </w:ins>
            </m:r>
          </m:sub>
        </m:sSub>
      </m:oMath>
      <w:ins w:id="1009" w:author="Bo Shen" w:date="2023-03-03T12:01:00Z">
        <w:r w:rsidR="00B45855">
          <w:rPr>
            <w:rFonts w:ascii="Times New Roman" w:hAnsi="Times New Roman" w:cs="Times New Roman"/>
            <w:sz w:val="22"/>
            <w:szCs w:val="22"/>
            <w:lang w:eastAsia="zh-TW"/>
          </w:rPr>
          <w:t xml:space="preserve"> was fixed </w:t>
        </w:r>
      </w:ins>
      <w:ins w:id="1010" w:author="Bo Shen" w:date="2023-03-03T12:02:00Z">
        <w:r w:rsidR="001E0980">
          <w:rPr>
            <w:rFonts w:ascii="Times New Roman" w:hAnsi="Times New Roman" w:cs="Times New Roman"/>
            <w:sz w:val="22"/>
            <w:szCs w:val="22"/>
            <w:lang w:eastAsia="zh-TW"/>
          </w:rPr>
          <w:t>as</w:t>
        </w:r>
      </w:ins>
      <w:ins w:id="1011" w:author="Bo Shen" w:date="2023-03-03T12:01:00Z">
        <w:r w:rsidR="00B45855">
          <w:rPr>
            <w:rFonts w:ascii="Times New Roman" w:hAnsi="Times New Roman" w:cs="Times New Roman"/>
            <w:sz w:val="22"/>
            <w:szCs w:val="22"/>
            <w:lang w:eastAsia="zh-TW"/>
          </w:rPr>
          <w:t xml:space="preserve"> </w:t>
        </w:r>
      </w:ins>
      <w:ins w:id="1012" w:author="Bo Shen" w:date="2023-03-03T12:02:00Z">
        <w:r w:rsidR="00B45855">
          <w:rPr>
            <w:rFonts w:ascii="Times New Roman" w:hAnsi="Times New Roman" w:cs="Times New Roman"/>
            <w:sz w:val="22"/>
            <w:szCs w:val="22"/>
            <w:lang w:eastAsia="zh-TW"/>
          </w:rPr>
          <w:t xml:space="preserve">120 </w:t>
        </w:r>
        <w:proofErr w:type="spellStart"/>
        <w:r w:rsidR="00B45855">
          <w:rPr>
            <w:rFonts w:ascii="Times New Roman" w:hAnsi="Times New Roman" w:cs="Times New Roman"/>
            <w:sz w:val="22"/>
            <w:szCs w:val="22"/>
            <w:lang w:eastAsia="zh-TW"/>
          </w:rPr>
          <w:t>m</w:t>
        </w:r>
      </w:ins>
      <w:ins w:id="1013" w:author="Bo Shen" w:date="2023-03-03T12:01:00Z">
        <w:r w:rsidR="00B45855">
          <w:rPr>
            <w:rFonts w:ascii="Times New Roman" w:hAnsi="Times New Roman" w:cs="Times New Roman"/>
            <w:sz w:val="22"/>
            <w:szCs w:val="22"/>
            <w:lang w:eastAsia="zh-TW"/>
          </w:rPr>
          <w:t>s</w:t>
        </w:r>
      </w:ins>
      <w:proofErr w:type="spellEnd"/>
      <w:ins w:id="1014" w:author="Bo Shen" w:date="2023-03-03T12:02:00Z">
        <w:r w:rsidR="00B45855">
          <w:rPr>
            <w:rFonts w:ascii="Times New Roman" w:hAnsi="Times New Roman" w:cs="Times New Roman"/>
            <w:sz w:val="22"/>
            <w:szCs w:val="22"/>
            <w:lang w:eastAsia="zh-TW"/>
          </w:rPr>
          <w:t>, the same as the other models.</w:t>
        </w:r>
      </w:ins>
    </w:p>
    <w:p w:rsidR="00140DF0" w:rsidRDefault="00140DF0">
      <w:r>
        <w:br w:type="page"/>
      </w:r>
    </w:p>
    <w:p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5"/>
                    <a:stretch>
                      <a:fillRect/>
                    </a:stretch>
                  </pic:blipFill>
                  <pic:spPr>
                    <a:xfrm>
                      <a:off x="0" y="0"/>
                      <a:ext cx="5285844" cy="4027839"/>
                    </a:xfrm>
                    <a:prstGeom prst="rect">
                      <a:avLst/>
                    </a:prstGeom>
                  </pic:spPr>
                </pic:pic>
              </a:graphicData>
            </a:graphic>
          </wp:inline>
        </w:drawing>
      </w:r>
    </w:p>
    <w:p w:rsidR="00140DF0" w:rsidRPr="008A0F56" w:rsidRDefault="00140DF0" w:rsidP="003729F0">
      <w:pPr>
        <w:jc w:val="both"/>
        <w:rPr>
          <w:rFonts w:ascii="Times New Roman" w:hAnsi="Times New Roman" w:cs="Times New Roman"/>
          <w:sz w:val="22"/>
          <w:szCs w:val="22"/>
          <w:rPrChange w:id="1015" w:author="Bo Shen" w:date="2023-02-03T11:36:00Z">
            <w:rPr>
              <w:rFonts w:ascii="Times New Roman" w:hAnsi="Times New Roman" w:cs="Times New Roman"/>
            </w:rPr>
          </w:rPrChange>
        </w:rPr>
      </w:pPr>
      <w:r w:rsidRPr="008A0F56">
        <w:rPr>
          <w:rFonts w:ascii="Times New Roman" w:hAnsi="Times New Roman" w:cs="Times New Roman"/>
          <w:b/>
          <w:sz w:val="22"/>
          <w:szCs w:val="22"/>
          <w:rPrChange w:id="1016"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017"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018"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019"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020"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021"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022"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023" w:author="Bo Shen" w:date="2023-02-03T11:36:00Z">
            <w:rPr>
              <w:rFonts w:ascii="Times New Roman" w:hAnsi="Times New Roman" w:cs="Times New Roman"/>
            </w:rPr>
          </w:rPrChange>
        </w:rPr>
        <w:t>. Ramping speed in 2 (black) and 4 (red) alternative conditions, separated for choices towards</w:t>
      </w:r>
      <w:del w:id="1024" w:author="Bo Shen" w:date="2023-02-03T10:40:00Z">
        <w:r w:rsidRPr="008A0F56" w:rsidDel="00DB7F65">
          <w:rPr>
            <w:rFonts w:ascii="Times New Roman" w:hAnsi="Times New Roman" w:cs="Times New Roman"/>
            <w:sz w:val="22"/>
            <w:szCs w:val="22"/>
            <w:rPrChange w:id="1025"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026"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027"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028"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029"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030"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031"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032"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033"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034"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035"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036"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037"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038"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039"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040"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041"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042" w:author="Bo Shen" w:date="2023-02-03T11:36:00Z">
            <w:rPr>
              <w:rFonts w:ascii="Times New Roman" w:hAnsi="Times New Roman" w:cs="Times New Roman"/>
            </w:rPr>
          </w:rPrChange>
        </w:rPr>
        <w:t xml:space="preserve"> are adapted with permission from Churchland et al., 2008.</w:t>
      </w:r>
    </w:p>
    <w:p w:rsidR="00140DF0" w:rsidRDefault="00140DF0"/>
    <w:p w:rsidR="00140DF0" w:rsidRDefault="00140DF0">
      <w:r>
        <w:br w:type="page"/>
      </w:r>
    </w:p>
    <w:p w:rsidR="00140DF0" w:rsidRDefault="00FB5373" w:rsidP="001C2372">
      <w:pPr>
        <w:keepNext/>
        <w:spacing w:line="480" w:lineRule="auto"/>
        <w:jc w:val="center"/>
      </w:pPr>
      <w:ins w:id="1043" w:author="Bo Shen" w:date="2023-03-02T15:27:00Z">
        <w:r>
          <w:rPr>
            <w:noProof/>
            <w:lang w:eastAsia="en-US"/>
          </w:rPr>
          <w:lastRenderedPageBreak/>
          <w:drawing>
            <wp:inline distT="0" distB="0" distL="0" distR="0">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044" w:author="Bo Shen" w:date="2023-02-10T15:29:00Z">
        <w:r w:rsidR="00140DF0"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7"/>
                      <a:stretch>
                        <a:fillRect/>
                      </a:stretch>
                    </pic:blipFill>
                    <pic:spPr>
                      <a:xfrm>
                        <a:off x="0" y="0"/>
                        <a:ext cx="5865328" cy="5281928"/>
                      </a:xfrm>
                      <a:prstGeom prst="rect">
                        <a:avLst/>
                      </a:prstGeom>
                    </pic:spPr>
                  </pic:pic>
                </a:graphicData>
              </a:graphic>
            </wp:inline>
          </w:drawing>
        </w:r>
      </w:del>
    </w:p>
    <w:p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045" w:author="Bo Shen" w:date="2023-02-13T11:45:00Z">
        <w:r>
          <w:rPr>
            <w:rFonts w:ascii="Times New Roman" w:hAnsi="Times New Roman" w:cs="Times New Roman"/>
            <w:i w:val="0"/>
            <w:color w:val="000000" w:themeColor="text1"/>
            <w:sz w:val="24"/>
            <w:szCs w:val="24"/>
          </w:rPr>
          <w:t xml:space="preserve"> </w:t>
        </w:r>
      </w:ins>
      <w:del w:id="1046"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047" w:author="Bo Shen" w:date="2023-02-03T11:58:00Z">
                <w:rPr>
                  <w:rFonts w:ascii="Cambria Math" w:hAnsi="Cambria Math" w:cs="Times New Roman"/>
                  <w:color w:val="000000" w:themeColor="text1"/>
                  <w:sz w:val="24"/>
                  <w:szCs w:val="24"/>
                </w:rPr>
                <m:t>-</m:t>
              </w:ins>
            </m:r>
            <m:sSub>
              <m:sSubPr>
                <m:ctrlPr>
                  <w:ins w:id="1048" w:author="Bo Shen" w:date="2023-03-02T15:16:00Z">
                    <w:rPr>
                      <w:rFonts w:ascii="Cambria Math" w:hAnsi="Cambria Math" w:cs="Times New Roman"/>
                      <w:color w:val="000000" w:themeColor="text1"/>
                      <w:sz w:val="24"/>
                      <w:szCs w:val="24"/>
                    </w:rPr>
                  </w:ins>
                </m:ctrlPr>
              </m:sSubPr>
              <m:e>
                <m:r>
                  <w:ins w:id="1049" w:author="Bo Shen" w:date="2023-03-02T15:16:00Z">
                    <w:rPr>
                      <w:rFonts w:ascii="Cambria Math" w:hAnsi="Cambria Math" w:cs="Times New Roman"/>
                      <w:color w:val="000000" w:themeColor="text1"/>
                      <w:sz w:val="24"/>
                      <w:szCs w:val="24"/>
                    </w:rPr>
                    <m:t>B</m:t>
                  </w:ins>
                </m:r>
              </m:e>
              <m:sub>
                <m:r>
                  <w:ins w:id="1050"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051" w:author="Bo Shen" w:date="2023-02-13T11:45:00Z">
        <w:r>
          <w:rPr>
            <w:rFonts w:ascii="Times New Roman" w:hAnsi="Times New Roman" w:cs="Times New Roman"/>
            <w:i w:val="0"/>
            <w:color w:val="000000" w:themeColor="text1"/>
            <w:sz w:val="24"/>
            <w:szCs w:val="24"/>
          </w:rPr>
          <w:t xml:space="preserve"> </w:t>
        </w:r>
      </w:ins>
      <w:del w:id="1052"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140DF0" w:rsidRDefault="00140DF0"/>
    <w:p w:rsidR="003B2C6B" w:rsidRDefault="003B2C6B">
      <w:r>
        <w:br w:type="page"/>
      </w:r>
    </w:p>
    <w:p w:rsidR="003B2C6B" w:rsidRDefault="00240D99" w:rsidP="00EC69F5">
      <w:pPr>
        <w:keepNext/>
        <w:spacing w:line="480" w:lineRule="auto"/>
        <w:jc w:val="both"/>
      </w:pPr>
      <w:ins w:id="1053" w:author="Bo Shen" w:date="2023-03-02T15:41:00Z">
        <w:r>
          <w:rPr>
            <w:rFonts w:ascii="Times New Roman" w:hAnsi="Times New Roman" w:cs="Times New Roman"/>
            <w:i/>
            <w:noProof/>
            <w:color w:val="000000" w:themeColor="text1"/>
            <w:lang w:eastAsia="en-US"/>
          </w:rPr>
          <w:lastRenderedPageBreak/>
          <w:drawing>
            <wp:inline distT="0" distB="0" distL="0" distR="0">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054" w:author="Bo Shen" w:date="2023-02-10T13:35:00Z">
        <w:r w:rsidR="003B2C6B"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9">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055" w:name="_Ref60822629"/>
      <w:r w:rsidRPr="0056626C">
        <w:rPr>
          <w:rFonts w:ascii="Times New Roman" w:hAnsi="Times New Roman" w:cs="Times New Roman"/>
          <w:b/>
          <w:i w:val="0"/>
          <w:color w:val="000000" w:themeColor="text1"/>
          <w:sz w:val="24"/>
          <w:szCs w:val="24"/>
        </w:rPr>
        <w:t>Fig</w:t>
      </w:r>
      <w:del w:id="1056" w:author="Bo Shen" w:date="2023-02-03T12:00:00Z">
        <w:r w:rsidRPr="0056626C" w:rsidDel="00CA7871">
          <w:rPr>
            <w:rFonts w:ascii="Times New Roman" w:hAnsi="Times New Roman" w:cs="Times New Roman"/>
            <w:b/>
            <w:i w:val="0"/>
            <w:color w:val="000000" w:themeColor="text1"/>
            <w:sz w:val="24"/>
            <w:szCs w:val="24"/>
          </w:rPr>
          <w:delText xml:space="preserve">. </w:delText>
        </w:r>
      </w:del>
      <w:ins w:id="1057"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055"/>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058" w:author="Bo Shen" w:date="2023-02-13T11:45:00Z">
        <w:r>
          <w:rPr>
            <w:rFonts w:ascii="Times New Roman" w:hAnsi="Times New Roman" w:cs="Times New Roman"/>
            <w:i w:val="0"/>
            <w:color w:val="000000" w:themeColor="text1"/>
            <w:sz w:val="24"/>
            <w:szCs w:val="24"/>
          </w:rPr>
          <w:t xml:space="preserve"> </w:t>
        </w:r>
      </w:ins>
      <w:del w:id="1059"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060" w:author="Bo Shen" w:date="2023-02-03T11:58:00Z">
                <w:rPr>
                  <w:rFonts w:ascii="Cambria Math" w:hAnsi="Cambria Math" w:cs="Times New Roman"/>
                  <w:color w:val="000000" w:themeColor="text1"/>
                  <w:sz w:val="24"/>
                  <w:szCs w:val="24"/>
                </w:rPr>
                <m:t>-</m:t>
              </w:ins>
            </m:r>
            <m:sSub>
              <m:sSubPr>
                <m:ctrlPr>
                  <w:ins w:id="1061" w:author="Bo Shen" w:date="2023-03-02T15:41:00Z">
                    <w:rPr>
                      <w:rFonts w:ascii="Cambria Math" w:hAnsi="Cambria Math" w:cs="Times New Roman"/>
                      <w:color w:val="000000" w:themeColor="text1"/>
                      <w:sz w:val="24"/>
                      <w:szCs w:val="24"/>
                    </w:rPr>
                  </w:ins>
                </m:ctrlPr>
              </m:sSubPr>
              <m:e>
                <m:r>
                  <w:ins w:id="1062" w:author="Bo Shen" w:date="2023-03-02T15:41:00Z">
                    <w:rPr>
                      <w:rFonts w:ascii="Cambria Math" w:hAnsi="Cambria Math" w:cs="Times New Roman"/>
                      <w:color w:val="000000" w:themeColor="text1"/>
                      <w:sz w:val="24"/>
                      <w:szCs w:val="24"/>
                    </w:rPr>
                    <m:t>B</m:t>
                  </w:ins>
                </m:r>
              </m:e>
              <m:sub>
                <m:r>
                  <w:ins w:id="1063"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064" w:author="Bo Shen" w:date="2023-02-13T11:45:00Z">
        <w:r>
          <w:rPr>
            <w:rFonts w:ascii="Times New Roman" w:hAnsi="Times New Roman" w:cs="Times New Roman"/>
            <w:i w:val="0"/>
            <w:color w:val="000000" w:themeColor="text1"/>
            <w:sz w:val="24"/>
            <w:szCs w:val="24"/>
          </w:rPr>
          <w:t xml:space="preserve"> </w:t>
        </w:r>
      </w:ins>
      <w:del w:id="1065"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3B2C6B" w:rsidRDefault="003B2C6B"/>
    <w:p w:rsidR="003B2C6B" w:rsidRDefault="003B2C6B">
      <w:r>
        <w:br w:type="page"/>
      </w:r>
    </w:p>
    <w:p w:rsidR="003B2C6B" w:rsidRDefault="00C80DA2" w:rsidP="00EC69F5">
      <w:pPr>
        <w:keepNext/>
        <w:spacing w:line="480" w:lineRule="auto"/>
        <w:jc w:val="center"/>
      </w:pPr>
      <w:ins w:id="1066" w:author="Bo Shen" w:date="2023-03-02T15:48:00Z">
        <w:r>
          <w:rPr>
            <w:noProof/>
            <w:lang w:eastAsia="en-US"/>
          </w:rPr>
          <w:lastRenderedPageBreak/>
          <w:drawing>
            <wp:inline distT="0" distB="0" distL="0" distR="0">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067" w:author="Bo Shen" w:date="2023-02-10T14:44:00Z">
        <w:r w:rsidR="003B2C6B"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1">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068" w:author="Bo Shen" w:date="2023-02-03T12:01:00Z">
        <w:r w:rsidRPr="0056626C" w:rsidDel="00CA7871">
          <w:rPr>
            <w:rFonts w:ascii="Times New Roman" w:hAnsi="Times New Roman" w:cs="Times New Roman"/>
            <w:b/>
            <w:i w:val="0"/>
            <w:color w:val="000000" w:themeColor="text1"/>
            <w:sz w:val="24"/>
            <w:szCs w:val="24"/>
          </w:rPr>
          <w:delText xml:space="preserve">. </w:delText>
        </w:r>
      </w:del>
      <w:ins w:id="1069"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070" w:author="Bo Shen" w:date="2023-02-13T11:45:00Z">
        <w:r>
          <w:rPr>
            <w:rFonts w:ascii="Times New Roman" w:hAnsi="Times New Roman" w:cs="Times New Roman"/>
            <w:i w:val="0"/>
            <w:color w:val="000000" w:themeColor="text1"/>
            <w:sz w:val="24"/>
            <w:szCs w:val="24"/>
          </w:rPr>
          <w:t xml:space="preserve"> </w:t>
        </w:r>
      </w:ins>
      <w:del w:id="1071"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072"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073"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3B2C6B" w:rsidRDefault="003B2C6B"/>
    <w:p w:rsidR="00F147E8" w:rsidRDefault="00F147E8">
      <w:r>
        <w:br w:type="page"/>
      </w:r>
    </w:p>
    <w:p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2"/>
                    <a:stretch>
                      <a:fillRect/>
                    </a:stretch>
                  </pic:blipFill>
                  <pic:spPr>
                    <a:xfrm>
                      <a:off x="0" y="0"/>
                      <a:ext cx="3250770" cy="6150780"/>
                    </a:xfrm>
                    <a:prstGeom prst="rect">
                      <a:avLst/>
                    </a:prstGeom>
                  </pic:spPr>
                </pic:pic>
              </a:graphicData>
            </a:graphic>
          </wp:inline>
        </w:drawing>
      </w:r>
    </w:p>
    <w:p w:rsidR="00F147E8" w:rsidRDefault="00F147E8">
      <w:pPr>
        <w:jc w:val="both"/>
        <w:pPrChange w:id="1074"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All of the tasks consist of a pre-stimulus stage with equal inputs to R</w:t>
      </w:r>
      <w:r w:rsidRPr="00117003">
        <w:rPr>
          <w:rFonts w:ascii="Times New Roman" w:hAnsi="Times New Roman" w:cs="Times New Roman"/>
          <w:color w:val="000000" w:themeColor="text1"/>
          <w:vertAlign w:val="subscript"/>
        </w:rPr>
        <w:t>1</w:t>
      </w:r>
      <w:r w:rsidRPr="00117003">
        <w:rPr>
          <w:rFonts w:ascii="Times New Roman" w:hAnsi="Times New Roman" w:cs="Times New Roman"/>
          <w:color w:val="000000" w:themeColor="text1"/>
        </w:rPr>
        <w:t xml:space="preserve"> (solid) and R</w:t>
      </w:r>
      <w:r w:rsidRPr="00117003">
        <w:rPr>
          <w:rFonts w:ascii="Times New Roman" w:hAnsi="Times New Roman" w:cs="Times New Roman"/>
          <w:color w:val="000000" w:themeColor="text1"/>
        </w:rPr>
        <w:softHyphen/>
      </w:r>
      <w:r w:rsidRPr="00117003">
        <w:rPr>
          <w:rFonts w:ascii="Times New Roman" w:hAnsi="Times New Roman" w:cs="Times New Roman"/>
          <w:color w:val="000000" w:themeColor="text1"/>
          <w:vertAlign w:val="subscript"/>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696CD1">
        <w:rPr>
          <w:rFonts w:ascii="Times New Roman" w:hAnsi="Times New Roman" w:cs="Times New Roman"/>
          <w:b/>
          <w:bCs/>
          <w:i/>
          <w:color w:val="000000" w:themeColor="text1"/>
          <w:rPrChange w:id="1075" w:author="Bo Shen" w:date="2023-02-03T12:02:00Z">
            <w:rPr>
              <w:rFonts w:ascii="Times New Roman" w:hAnsi="Times New Roman" w:cs="Times New Roman"/>
              <w:i/>
              <w:color w:val="000000" w:themeColor="text1"/>
            </w:rPr>
          </w:rPrChange>
        </w:rPr>
        <w:t>Fig</w:t>
      </w:r>
      <w:ins w:id="1076" w:author="Bo Shen" w:date="2023-02-03T12:02:00Z">
        <w:r w:rsidRPr="00696CD1">
          <w:rPr>
            <w:rFonts w:ascii="Times New Roman" w:hAnsi="Times New Roman" w:cs="Times New Roman"/>
            <w:b/>
            <w:bCs/>
            <w:i/>
            <w:color w:val="000000" w:themeColor="text1"/>
            <w:rPrChange w:id="1077" w:author="Bo Shen" w:date="2023-02-03T12:02:00Z">
              <w:rPr>
                <w:rFonts w:ascii="Times New Roman" w:hAnsi="Times New Roman" w:cs="Times New Roman"/>
                <w:i/>
                <w:color w:val="000000" w:themeColor="text1"/>
              </w:rPr>
            </w:rPrChange>
          </w:rPr>
          <w:t>.</w:t>
        </w:r>
      </w:ins>
      <w:del w:id="1078" w:author="Bo Shen" w:date="2023-02-03T12:02:00Z">
        <w:r w:rsidRPr="00696CD1" w:rsidDel="00696CD1">
          <w:rPr>
            <w:rFonts w:ascii="Times New Roman" w:hAnsi="Times New Roman" w:cs="Times New Roman"/>
            <w:b/>
            <w:bCs/>
            <w:i/>
            <w:color w:val="000000" w:themeColor="text1"/>
            <w:rPrChange w:id="1079" w:author="Bo Shen" w:date="2023-02-03T12:02:00Z">
              <w:rPr>
                <w:rFonts w:ascii="Times New Roman" w:hAnsi="Times New Roman" w:cs="Times New Roman"/>
                <w:i/>
                <w:color w:val="000000" w:themeColor="text1"/>
              </w:rPr>
            </w:rPrChange>
          </w:rPr>
          <w:delText>ure</w:delText>
        </w:r>
      </w:del>
      <w:r w:rsidRPr="00696CD1">
        <w:rPr>
          <w:rFonts w:ascii="Times New Roman" w:hAnsi="Times New Roman" w:cs="Times New Roman"/>
          <w:b/>
          <w:bCs/>
          <w:i/>
          <w:color w:val="000000" w:themeColor="text1"/>
          <w:rPrChange w:id="1080" w:author="Bo Shen" w:date="2023-02-03T12:02: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rsidR="00C64BAE" w:rsidRDefault="00C64BAE">
      <w:r>
        <w:br w:type="page"/>
      </w:r>
    </w:p>
    <w:p w:rsidR="00C64BAE" w:rsidRDefault="00C64BAE" w:rsidP="00B26F88">
      <w:pPr>
        <w:pStyle w:val="Caption"/>
        <w:jc w:val="center"/>
        <w:rPr>
          <w:rFonts w:ascii="Times New Roman" w:hAnsi="Times New Roman" w:cs="Times New Roman"/>
          <w:b/>
          <w:i w:val="0"/>
          <w:color w:val="000000" w:themeColor="text1"/>
          <w:sz w:val="24"/>
          <w:szCs w:val="24"/>
        </w:rPr>
      </w:pPr>
      <w:ins w:id="1081"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stretch>
                        <a:fillRect/>
                      </a:stretch>
                    </pic:blipFill>
                    <pic:spPr>
                      <a:xfrm>
                        <a:off x="0" y="0"/>
                        <a:ext cx="6323965" cy="3334385"/>
                      </a:xfrm>
                      <a:prstGeom prst="rect">
                        <a:avLst/>
                      </a:prstGeom>
                    </pic:spPr>
                  </pic:pic>
                </a:graphicData>
              </a:graphic>
            </wp:inline>
          </w:drawing>
        </w:r>
      </w:ins>
      <w:del w:id="1082"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4"/>
                      <a:stretch>
                        <a:fillRect/>
                      </a:stretch>
                    </pic:blipFill>
                    <pic:spPr>
                      <a:xfrm>
                        <a:off x="0" y="0"/>
                        <a:ext cx="6323965" cy="3569970"/>
                      </a:xfrm>
                      <a:prstGeom prst="rect">
                        <a:avLst/>
                      </a:prstGeom>
                    </pic:spPr>
                  </pic:pic>
                </a:graphicData>
              </a:graphic>
            </wp:inline>
          </w:drawing>
        </w:r>
      </w:del>
    </w:p>
    <w:p w:rsidR="00C64BAE" w:rsidRDefault="00C64BAE">
      <w:pPr>
        <w:jc w:val="both"/>
        <w:pPrChange w:id="1083" w:author="Bo Shen" w:date="2023-03-01T14:56:00Z">
          <w:pPr/>
        </w:pPrChange>
      </w:pPr>
      <w:r w:rsidRPr="00674C04">
        <w:rPr>
          <w:rFonts w:ascii="Times New Roman" w:hAnsi="Times New Roman" w:cs="Times New Roman"/>
          <w:b/>
          <w:color w:val="000000" w:themeColor="text1"/>
        </w:rPr>
        <w:t>Figure 10. The mode</w:t>
      </w:r>
      <w:del w:id="1084"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085" w:author="Bo Shen" w:date="2023-02-13T13:10:00Z">
        <w:r w:rsidRPr="00674C04" w:rsidDel="00B265F5">
          <w:rPr>
            <w:rFonts w:ascii="Times New Roman" w:hAnsi="Times New Roman" w:cs="Times New Roman"/>
            <w:b/>
            <w:color w:val="000000" w:themeColor="text1"/>
          </w:rPr>
          <w:delText xml:space="preserve">GABAergic </w:delText>
        </w:r>
      </w:del>
      <w:ins w:id="1086"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087"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088"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089"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090" w:author="Bo Shen" w:date="2023-02-13T13:11:00Z">
        <w:r w:rsidDel="00B265F5">
          <w:rPr>
            <w:rFonts w:ascii="Times New Roman" w:hAnsi="Times New Roman" w:cs="Times New Roman"/>
            <w:color w:val="000000" w:themeColor="text1"/>
          </w:rPr>
          <w:delText xml:space="preserve">Agonist </w:delText>
        </w:r>
      </w:del>
      <w:ins w:id="1091" w:author="Bo Shen" w:date="2023-02-13T13:11:00Z">
        <w:r>
          <w:rPr>
            <w:rFonts w:ascii="Times New Roman" w:hAnsi="Times New Roman" w:cs="Times New Roman"/>
            <w:color w:val="000000" w:themeColor="text1"/>
          </w:rPr>
          <w:t>Inhibitory potentiation</w:t>
        </w:r>
      </w:ins>
      <w:ins w:id="1092" w:author="Bo Shen" w:date="2023-02-13T13:13:00Z">
        <w:r>
          <w:rPr>
            <w:rFonts w:ascii="Times New Roman" w:hAnsi="Times New Roman" w:cs="Times New Roman"/>
            <w:color w:val="000000" w:themeColor="text1"/>
          </w:rPr>
          <w:t xml:space="preserve"> condition</w:t>
        </w:r>
      </w:ins>
      <w:ins w:id="1093"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094"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095" w:author="Bo Shen" w:date="2023-02-03T12:23:00Z">
        <w:r w:rsidDel="00614578">
          <w:rPr>
            <w:rFonts w:ascii="Times New Roman" w:hAnsi="Times New Roman" w:cs="Times New Roman"/>
            <w:color w:val="000000" w:themeColor="text1"/>
          </w:rPr>
          <w:delText xml:space="preserve">early </w:delText>
        </w:r>
      </w:del>
      <w:ins w:id="1096"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097"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098" w:author="Bo Shen" w:date="2023-02-13T13:12:00Z">
        <w:r>
          <w:rPr>
            <w:rFonts w:ascii="Times New Roman" w:hAnsi="Times New Roman" w:cs="Times New Roman"/>
            <w:color w:val="000000" w:themeColor="text1"/>
          </w:rPr>
          <w:t xml:space="preserve">Increasing the levels of </w:t>
        </w:r>
      </w:ins>
      <w:del w:id="1099" w:author="Bo Shen" w:date="2023-02-13T13:12:00Z">
        <w:r w:rsidDel="00B673FF">
          <w:rPr>
            <w:rFonts w:ascii="Times New Roman" w:hAnsi="Times New Roman" w:cs="Times New Roman"/>
            <w:color w:val="000000" w:themeColor="text1"/>
          </w:rPr>
          <w:delText xml:space="preserve">GABAergic </w:delText>
        </w:r>
      </w:del>
      <w:ins w:id="1100" w:author="Bo Shen" w:date="2023-03-01T14:32:00Z">
        <w:r w:rsidR="00762502">
          <w:rPr>
            <w:rFonts w:ascii="Times New Roman" w:hAnsi="Times New Roman" w:cs="Times New Roman"/>
            <w:color w:val="000000" w:themeColor="text1"/>
          </w:rPr>
          <w:t>Inhibitory</w:t>
        </w:r>
      </w:ins>
      <w:ins w:id="1101" w:author="Bo Shen" w:date="2023-02-13T13:12:00Z">
        <w:r>
          <w:rPr>
            <w:rFonts w:ascii="Times New Roman" w:hAnsi="Times New Roman" w:cs="Times New Roman"/>
            <w:color w:val="000000" w:themeColor="text1"/>
          </w:rPr>
          <w:t xml:space="preserve"> potentiation </w:t>
        </w:r>
      </w:ins>
      <w:del w:id="1102"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103" w:author="Bo Shen" w:date="2023-02-13T13:13:00Z">
        <w:r w:rsidDel="00B673FF">
          <w:rPr>
            <w:rFonts w:ascii="Times New Roman" w:hAnsi="Times New Roman" w:cs="Times New Roman"/>
            <w:color w:val="000000" w:themeColor="text1"/>
          </w:rPr>
          <w:delText xml:space="preserve">GABAergic agonist </w:delText>
        </w:r>
      </w:del>
      <w:ins w:id="1104" w:author="Bo Shen" w:date="2023-02-13T13:13:00Z">
        <w:r>
          <w:rPr>
            <w:rFonts w:ascii="Times New Roman" w:hAnsi="Times New Roman" w:cs="Times New Roman"/>
            <w:color w:val="000000" w:themeColor="text1"/>
          </w:rPr>
          <w:t xml:space="preserve">inhibitory potentiation </w:t>
        </w:r>
      </w:ins>
      <w:del w:id="1105"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106" w:author="Bo Shen" w:date="2023-02-13T13:13:00Z">
        <w:r w:rsidRPr="00674C04" w:rsidDel="00B673FF">
          <w:rPr>
            <w:rFonts w:ascii="Times New Roman" w:hAnsi="Times New Roman" w:cs="Times New Roman"/>
            <w:color w:val="000000" w:themeColor="text1"/>
          </w:rPr>
          <w:delText xml:space="preserve">should be </w:delText>
        </w:r>
      </w:del>
      <w:ins w:id="1107"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108"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109" w:author="Bo Shen" w:date="2023-02-13T13:14:00Z">
        <w:r w:rsidDel="00B673FF">
          <w:rPr>
            <w:rFonts w:ascii="Times New Roman" w:hAnsi="Times New Roman" w:cs="Times New Roman"/>
            <w:color w:val="000000" w:themeColor="text1"/>
          </w:rPr>
          <w:delText xml:space="preserve">pyramidal </w:delText>
        </w:r>
      </w:del>
      <w:ins w:id="1110"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111"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112"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113" w:author="Bo Shen" w:date="2023-02-13T13:14:00Z">
        <w:r w:rsidDel="00B673FF">
          <w:rPr>
            <w:rFonts w:ascii="Times New Roman" w:hAnsi="Times New Roman" w:cs="Times New Roman"/>
            <w:color w:val="000000" w:themeColor="text1"/>
          </w:rPr>
          <w:delText>increased GABAergic activity</w:delText>
        </w:r>
      </w:del>
      <w:ins w:id="1114"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741CF"/>
    <w:rsid w:val="00096406"/>
    <w:rsid w:val="000A00C8"/>
    <w:rsid w:val="000D237B"/>
    <w:rsid w:val="000E0B30"/>
    <w:rsid w:val="000E65C9"/>
    <w:rsid w:val="000F6D51"/>
    <w:rsid w:val="00110A95"/>
    <w:rsid w:val="00140DF0"/>
    <w:rsid w:val="001933FC"/>
    <w:rsid w:val="001E0980"/>
    <w:rsid w:val="00210CC2"/>
    <w:rsid w:val="00210E90"/>
    <w:rsid w:val="00214955"/>
    <w:rsid w:val="00224293"/>
    <w:rsid w:val="00240D99"/>
    <w:rsid w:val="002516BE"/>
    <w:rsid w:val="0026758E"/>
    <w:rsid w:val="00271E1B"/>
    <w:rsid w:val="00295D96"/>
    <w:rsid w:val="002B4EC3"/>
    <w:rsid w:val="002E0965"/>
    <w:rsid w:val="002F166E"/>
    <w:rsid w:val="00354599"/>
    <w:rsid w:val="00360876"/>
    <w:rsid w:val="00361CC1"/>
    <w:rsid w:val="00372CBC"/>
    <w:rsid w:val="003B2C6B"/>
    <w:rsid w:val="003C4482"/>
    <w:rsid w:val="00407804"/>
    <w:rsid w:val="00412088"/>
    <w:rsid w:val="0044393F"/>
    <w:rsid w:val="00473EBA"/>
    <w:rsid w:val="00474689"/>
    <w:rsid w:val="00495DC1"/>
    <w:rsid w:val="004E2D26"/>
    <w:rsid w:val="004F09EA"/>
    <w:rsid w:val="005037DA"/>
    <w:rsid w:val="00520883"/>
    <w:rsid w:val="005210DE"/>
    <w:rsid w:val="00555D76"/>
    <w:rsid w:val="00556D2A"/>
    <w:rsid w:val="00582C63"/>
    <w:rsid w:val="005B5A77"/>
    <w:rsid w:val="005B6160"/>
    <w:rsid w:val="005C7F4A"/>
    <w:rsid w:val="005E37C7"/>
    <w:rsid w:val="00601363"/>
    <w:rsid w:val="00607AC2"/>
    <w:rsid w:val="0064744C"/>
    <w:rsid w:val="00652179"/>
    <w:rsid w:val="00691254"/>
    <w:rsid w:val="00694F2F"/>
    <w:rsid w:val="00696AE2"/>
    <w:rsid w:val="006B5C75"/>
    <w:rsid w:val="006C7F64"/>
    <w:rsid w:val="006E2146"/>
    <w:rsid w:val="006E668C"/>
    <w:rsid w:val="006F1796"/>
    <w:rsid w:val="00717514"/>
    <w:rsid w:val="0072630B"/>
    <w:rsid w:val="007344F5"/>
    <w:rsid w:val="007368C5"/>
    <w:rsid w:val="007465B4"/>
    <w:rsid w:val="0075325F"/>
    <w:rsid w:val="00754907"/>
    <w:rsid w:val="00762502"/>
    <w:rsid w:val="00786D4E"/>
    <w:rsid w:val="00787BA1"/>
    <w:rsid w:val="007A5AD4"/>
    <w:rsid w:val="007C4279"/>
    <w:rsid w:val="007D12D5"/>
    <w:rsid w:val="007D1522"/>
    <w:rsid w:val="0081736F"/>
    <w:rsid w:val="008250B4"/>
    <w:rsid w:val="00830AC0"/>
    <w:rsid w:val="00853AE0"/>
    <w:rsid w:val="00853E0F"/>
    <w:rsid w:val="00882804"/>
    <w:rsid w:val="008B2381"/>
    <w:rsid w:val="008E61C4"/>
    <w:rsid w:val="0090259B"/>
    <w:rsid w:val="00921F3F"/>
    <w:rsid w:val="00946DF6"/>
    <w:rsid w:val="009662EA"/>
    <w:rsid w:val="0098534E"/>
    <w:rsid w:val="009A322F"/>
    <w:rsid w:val="009B5201"/>
    <w:rsid w:val="009D42DA"/>
    <w:rsid w:val="009D72A2"/>
    <w:rsid w:val="009E7DC5"/>
    <w:rsid w:val="009F35D0"/>
    <w:rsid w:val="00A13197"/>
    <w:rsid w:val="00A14D53"/>
    <w:rsid w:val="00A40512"/>
    <w:rsid w:val="00A42FBF"/>
    <w:rsid w:val="00A54685"/>
    <w:rsid w:val="00A861BC"/>
    <w:rsid w:val="00A94BE9"/>
    <w:rsid w:val="00AB70DF"/>
    <w:rsid w:val="00AC242C"/>
    <w:rsid w:val="00AC2D3A"/>
    <w:rsid w:val="00AD6464"/>
    <w:rsid w:val="00AF1411"/>
    <w:rsid w:val="00B13B12"/>
    <w:rsid w:val="00B173C5"/>
    <w:rsid w:val="00B363A8"/>
    <w:rsid w:val="00B36CBC"/>
    <w:rsid w:val="00B45855"/>
    <w:rsid w:val="00B53321"/>
    <w:rsid w:val="00B5677F"/>
    <w:rsid w:val="00B664E4"/>
    <w:rsid w:val="00B812D9"/>
    <w:rsid w:val="00B83C71"/>
    <w:rsid w:val="00B84E36"/>
    <w:rsid w:val="00BE7EFA"/>
    <w:rsid w:val="00C1216B"/>
    <w:rsid w:val="00C147C5"/>
    <w:rsid w:val="00C355EF"/>
    <w:rsid w:val="00C412EC"/>
    <w:rsid w:val="00C62FDE"/>
    <w:rsid w:val="00C64BAE"/>
    <w:rsid w:val="00C700D6"/>
    <w:rsid w:val="00C754E8"/>
    <w:rsid w:val="00C75886"/>
    <w:rsid w:val="00C80DA2"/>
    <w:rsid w:val="00C87CA5"/>
    <w:rsid w:val="00CA279F"/>
    <w:rsid w:val="00CA71E3"/>
    <w:rsid w:val="00CB07F7"/>
    <w:rsid w:val="00CC61DC"/>
    <w:rsid w:val="00CD3B86"/>
    <w:rsid w:val="00CE238A"/>
    <w:rsid w:val="00CF2F02"/>
    <w:rsid w:val="00D10422"/>
    <w:rsid w:val="00D31285"/>
    <w:rsid w:val="00D35637"/>
    <w:rsid w:val="00D4232C"/>
    <w:rsid w:val="00D536DA"/>
    <w:rsid w:val="00D8730C"/>
    <w:rsid w:val="00D932A2"/>
    <w:rsid w:val="00DA1F05"/>
    <w:rsid w:val="00DC434B"/>
    <w:rsid w:val="00DE4C22"/>
    <w:rsid w:val="00DF114F"/>
    <w:rsid w:val="00E07C6F"/>
    <w:rsid w:val="00E15537"/>
    <w:rsid w:val="00E45568"/>
    <w:rsid w:val="00E54270"/>
    <w:rsid w:val="00E76C46"/>
    <w:rsid w:val="00EB6A66"/>
    <w:rsid w:val="00ED52DB"/>
    <w:rsid w:val="00ED6D89"/>
    <w:rsid w:val="00EF21D2"/>
    <w:rsid w:val="00EF2C8C"/>
    <w:rsid w:val="00F1450D"/>
    <w:rsid w:val="00F147E8"/>
    <w:rsid w:val="00F14D7E"/>
    <w:rsid w:val="00F26487"/>
    <w:rsid w:val="00F50E73"/>
    <w:rsid w:val="00F5670C"/>
    <w:rsid w:val="00F57C80"/>
    <w:rsid w:val="00F60490"/>
    <w:rsid w:val="00F65BAE"/>
    <w:rsid w:val="00F859DA"/>
    <w:rsid w:val="00FB5373"/>
    <w:rsid w:val="00FE2DFD"/>
    <w:rsid w:val="00FF0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 w:type="character" w:styleId="PlaceholderText">
    <w:name w:val="Placeholder Text"/>
    <w:basedOn w:val="DefaultParagraphFont"/>
    <w:uiPriority w:val="99"/>
    <w:semiHidden/>
    <w:rsid w:val="00F14D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210.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theme" Target="theme/theme1.xml"/><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microsoft.com/office/2011/relationships/people" Target="people.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fontTable" Target="fontTable.xml"/><Relationship Id="rId8" Type="http://schemas.openxmlformats.org/officeDocument/2006/relationships/image" Target="media/image4.em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23</Pages>
  <Words>5356</Words>
  <Characters>30530</Characters>
  <Application>Microsoft Office Word</Application>
  <DocSecurity>0</DocSecurity>
  <Lines>254</Lines>
  <Paragraphs>71</Paragraphs>
  <ScaleCrop>false</ScaleCrop>
  <Company>NYU School of Medicine</Company>
  <LinksUpToDate>false</LinksUpToDate>
  <CharactersWithSpaces>35815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166</cp:revision>
  <dcterms:created xsi:type="dcterms:W3CDTF">2023-02-28T21:31:00Z</dcterms:created>
  <dcterms:modified xsi:type="dcterms:W3CDTF">2023-03-06T20:31:00Z</dcterms:modified>
</cp:coreProperties>
</file>